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C2B23BC" w14:textId="496D7BC2" w:rsidR="006D4910" w:rsidRPr="000D2C5B" w:rsidRDefault="006D4910" w:rsidP="00773E42">
      <w:pPr>
        <w:spacing w:after="0" w:line="360" w:lineRule="auto"/>
        <w:jc w:val="center"/>
        <w:rPr>
          <w:rFonts w:ascii="Times New Roman" w:hAnsi="Times New Roman" w:cs="Times New Roman"/>
          <w:sz w:val="24"/>
          <w:szCs w:val="24"/>
        </w:rPr>
      </w:pPr>
    </w:p>
    <w:p w14:paraId="0831AA01" w14:textId="796BD758" w:rsidR="00B315CC" w:rsidRPr="000D2C5B" w:rsidRDefault="00B315CC" w:rsidP="00773E42">
      <w:pPr>
        <w:spacing w:after="0" w:line="360" w:lineRule="auto"/>
        <w:jc w:val="center"/>
        <w:rPr>
          <w:rFonts w:ascii="Times New Roman" w:hAnsi="Times New Roman" w:cs="Times New Roman"/>
          <w:sz w:val="24"/>
          <w:szCs w:val="24"/>
        </w:rPr>
      </w:pPr>
    </w:p>
    <w:p w14:paraId="3931312C" w14:textId="77777777" w:rsidR="00B315CC" w:rsidRPr="000D2C5B" w:rsidRDefault="00B315CC" w:rsidP="00773E42">
      <w:pPr>
        <w:spacing w:after="0" w:line="360" w:lineRule="auto"/>
        <w:jc w:val="center"/>
        <w:rPr>
          <w:rFonts w:ascii="Times New Roman" w:hAnsi="Times New Roman" w:cs="Times New Roman"/>
          <w:sz w:val="24"/>
          <w:szCs w:val="24"/>
        </w:rPr>
      </w:pPr>
    </w:p>
    <w:p w14:paraId="49A21D75" w14:textId="360483A6" w:rsidR="000857BC" w:rsidRPr="000D2C5B" w:rsidRDefault="000857BC" w:rsidP="00773E42">
      <w:pPr>
        <w:spacing w:after="0" w:line="360" w:lineRule="auto"/>
        <w:jc w:val="center"/>
        <w:rPr>
          <w:rFonts w:ascii="Times New Roman" w:hAnsi="Times New Roman" w:cs="Times New Roman"/>
          <w:sz w:val="24"/>
          <w:szCs w:val="24"/>
        </w:rPr>
      </w:pPr>
    </w:p>
    <w:p w14:paraId="663B3844" w14:textId="77777777" w:rsidR="000857BC" w:rsidRPr="000D2C5B" w:rsidRDefault="000857BC" w:rsidP="00773E42">
      <w:pPr>
        <w:spacing w:after="0" w:line="360" w:lineRule="auto"/>
        <w:jc w:val="center"/>
        <w:rPr>
          <w:rFonts w:ascii="Times New Roman" w:hAnsi="Times New Roman" w:cs="Times New Roman"/>
          <w:sz w:val="24"/>
          <w:szCs w:val="24"/>
        </w:rPr>
      </w:pPr>
    </w:p>
    <w:p w14:paraId="21D14F65" w14:textId="77777777" w:rsidR="00B80AC1" w:rsidRPr="000D2C5B" w:rsidRDefault="00B80AC1" w:rsidP="00773E42">
      <w:pPr>
        <w:spacing w:after="0" w:line="360" w:lineRule="auto"/>
        <w:jc w:val="center"/>
        <w:rPr>
          <w:rFonts w:ascii="Times New Roman" w:hAnsi="Times New Roman" w:cs="Times New Roman"/>
          <w:sz w:val="24"/>
          <w:szCs w:val="24"/>
        </w:rPr>
      </w:pPr>
    </w:p>
    <w:p w14:paraId="5843D9DC" w14:textId="26F17F2E" w:rsidR="00CB7343" w:rsidRDefault="000543A5" w:rsidP="00773E42">
      <w:pPr>
        <w:spacing w:after="0" w:line="360" w:lineRule="auto"/>
        <w:jc w:val="center"/>
        <w:rPr>
          <w:rFonts w:ascii="Times New Roman" w:hAnsi="Times New Roman" w:cs="Times New Roman"/>
          <w:b/>
          <w:sz w:val="24"/>
          <w:szCs w:val="24"/>
        </w:rPr>
      </w:pPr>
      <w:r w:rsidRPr="000543A5">
        <w:rPr>
          <w:rFonts w:ascii="Times New Roman" w:hAnsi="Times New Roman" w:cs="Times New Roman"/>
          <w:b/>
          <w:sz w:val="24"/>
          <w:szCs w:val="24"/>
        </w:rPr>
        <w:t>Novel Fused Filament Fabrication System for Additive Manufacturing with Minimized Support Structures</w:t>
      </w:r>
    </w:p>
    <w:p w14:paraId="19A8CA2D" w14:textId="77777777" w:rsidR="00D40EF6" w:rsidRDefault="00D40EF6" w:rsidP="00773E42">
      <w:pPr>
        <w:spacing w:after="0" w:line="360" w:lineRule="auto"/>
        <w:jc w:val="center"/>
        <w:rPr>
          <w:rFonts w:ascii="Times New Roman" w:hAnsi="Times New Roman" w:cs="Times New Roman"/>
          <w:sz w:val="24"/>
          <w:szCs w:val="24"/>
        </w:rPr>
      </w:pPr>
    </w:p>
    <w:p w14:paraId="608A1972" w14:textId="77777777" w:rsidR="0007700A" w:rsidRPr="00664EB5" w:rsidRDefault="0007700A" w:rsidP="00773E42">
      <w:pPr>
        <w:spacing w:after="0" w:line="360" w:lineRule="auto"/>
        <w:jc w:val="center"/>
        <w:rPr>
          <w:rFonts w:ascii="Times New Roman" w:hAnsi="Times New Roman" w:cs="Times New Roman"/>
          <w:sz w:val="24"/>
          <w:szCs w:val="24"/>
        </w:rPr>
      </w:pPr>
    </w:p>
    <w:p w14:paraId="282D002C" w14:textId="77777777" w:rsidR="00CB7343" w:rsidRPr="00664EB5" w:rsidRDefault="00CB7343" w:rsidP="00773E42">
      <w:pPr>
        <w:spacing w:after="0" w:line="360" w:lineRule="auto"/>
        <w:jc w:val="center"/>
        <w:rPr>
          <w:rFonts w:ascii="Times New Roman" w:hAnsi="Times New Roman" w:cs="Times New Roman"/>
          <w:sz w:val="24"/>
          <w:szCs w:val="24"/>
        </w:rPr>
      </w:pPr>
    </w:p>
    <w:p w14:paraId="65F37260" w14:textId="3C9AE6E3" w:rsidR="00693C41" w:rsidRDefault="00693C41" w:rsidP="00773E42">
      <w:pPr>
        <w:spacing w:after="0" w:line="360" w:lineRule="auto"/>
        <w:jc w:val="center"/>
        <w:rPr>
          <w:rFonts w:ascii="Times New Roman" w:hAnsi="Times New Roman" w:cs="Times New Roman"/>
          <w:sz w:val="24"/>
          <w:szCs w:val="24"/>
        </w:rPr>
      </w:pPr>
      <w:r w:rsidRPr="00664EB5">
        <w:rPr>
          <w:rFonts w:ascii="Times New Roman" w:hAnsi="Times New Roman" w:cs="Times New Roman"/>
          <w:sz w:val="24"/>
          <w:szCs w:val="24"/>
        </w:rPr>
        <w:t>Chung-Tao Huang</w:t>
      </w:r>
      <w:r w:rsidR="0007700A" w:rsidRPr="0007700A">
        <w:rPr>
          <w:rFonts w:ascii="Times New Roman" w:hAnsi="Times New Roman" w:cs="Times New Roman"/>
          <w:sz w:val="24"/>
          <w:szCs w:val="24"/>
          <w:vertAlign w:val="superscript"/>
        </w:rPr>
        <w:t>1</w:t>
      </w:r>
    </w:p>
    <w:p w14:paraId="4CFB6536" w14:textId="6C5847EE" w:rsidR="0007700A" w:rsidRPr="00664EB5" w:rsidRDefault="0007700A" w:rsidP="00773E42">
      <w:pPr>
        <w:spacing w:after="0" w:line="360" w:lineRule="auto"/>
        <w:jc w:val="center"/>
        <w:rPr>
          <w:rFonts w:ascii="Times New Roman" w:hAnsi="Times New Roman" w:cs="Times New Roman"/>
          <w:sz w:val="24"/>
          <w:szCs w:val="24"/>
        </w:rPr>
      </w:pPr>
      <w:r>
        <w:rPr>
          <w:rFonts w:ascii="Times New Roman" w:hAnsi="Times New Roman" w:cs="Times New Roman" w:hint="eastAsia"/>
          <w:sz w:val="24"/>
          <w:szCs w:val="24"/>
        </w:rPr>
        <w:t>D</w:t>
      </w:r>
      <w:r>
        <w:rPr>
          <w:rFonts w:ascii="Times New Roman" w:hAnsi="Times New Roman" w:cs="Times New Roman"/>
          <w:sz w:val="24"/>
          <w:szCs w:val="24"/>
        </w:rPr>
        <w:t>ian-Ru Li</w:t>
      </w:r>
      <w:proofErr w:type="gramStart"/>
      <w:r w:rsidRPr="0007700A">
        <w:rPr>
          <w:rFonts w:ascii="Times New Roman" w:hAnsi="Times New Roman" w:cs="Times New Roman"/>
          <w:sz w:val="24"/>
          <w:szCs w:val="24"/>
          <w:vertAlign w:val="superscript"/>
        </w:rPr>
        <w:t>1,*</w:t>
      </w:r>
      <w:proofErr w:type="gramEnd"/>
    </w:p>
    <w:p w14:paraId="4D289127" w14:textId="3A1A5A35" w:rsidR="002B5169" w:rsidRPr="00664EB5" w:rsidRDefault="002B5169" w:rsidP="00773E42">
      <w:pPr>
        <w:spacing w:after="0" w:line="360" w:lineRule="auto"/>
        <w:rPr>
          <w:rFonts w:ascii="Times New Roman" w:hAnsi="Times New Roman" w:cs="Times New Roman"/>
          <w:sz w:val="24"/>
          <w:szCs w:val="24"/>
        </w:rPr>
      </w:pPr>
    </w:p>
    <w:p w14:paraId="200377B3" w14:textId="77777777" w:rsidR="007D59E1" w:rsidRPr="00664EB5" w:rsidRDefault="007D59E1" w:rsidP="00773E42">
      <w:pPr>
        <w:spacing w:after="0" w:line="360" w:lineRule="auto"/>
        <w:jc w:val="center"/>
        <w:rPr>
          <w:rFonts w:ascii="Times New Roman" w:hAnsi="Times New Roman" w:cs="Times New Roman"/>
          <w:sz w:val="24"/>
          <w:szCs w:val="24"/>
        </w:rPr>
      </w:pPr>
    </w:p>
    <w:p w14:paraId="2855520C" w14:textId="734E8132" w:rsidR="002B5169" w:rsidRPr="00664EB5" w:rsidRDefault="002B5169" w:rsidP="00773E42">
      <w:pPr>
        <w:spacing w:after="0" w:line="360" w:lineRule="auto"/>
        <w:jc w:val="center"/>
        <w:rPr>
          <w:rFonts w:ascii="Times New Roman" w:hAnsi="Times New Roman" w:cs="Times New Roman"/>
          <w:sz w:val="24"/>
          <w:szCs w:val="24"/>
        </w:rPr>
      </w:pPr>
      <w:r w:rsidRPr="00664EB5">
        <w:rPr>
          <w:rFonts w:ascii="Times New Roman" w:hAnsi="Times New Roman" w:cs="Times New Roman"/>
          <w:sz w:val="24"/>
          <w:szCs w:val="24"/>
          <w:vertAlign w:val="superscript"/>
        </w:rPr>
        <w:t>1</w:t>
      </w:r>
      <w:r w:rsidR="0007700A">
        <w:rPr>
          <w:rFonts w:ascii="Times New Roman" w:hAnsi="Times New Roman" w:cs="Times New Roman"/>
          <w:sz w:val="24"/>
          <w:szCs w:val="24"/>
        </w:rPr>
        <w:t xml:space="preserve"> </w:t>
      </w:r>
      <w:r w:rsidRPr="00664EB5">
        <w:rPr>
          <w:rFonts w:ascii="Times New Roman" w:hAnsi="Times New Roman" w:cs="Times New Roman"/>
          <w:sz w:val="24"/>
          <w:szCs w:val="24"/>
        </w:rPr>
        <w:t xml:space="preserve">Department of Mechanical Engineering, </w:t>
      </w:r>
      <w:r w:rsidR="00860D64" w:rsidRPr="00664EB5">
        <w:rPr>
          <w:rFonts w:ascii="Times New Roman" w:hAnsi="Times New Roman" w:cs="Times New Roman"/>
          <w:sz w:val="24"/>
          <w:szCs w:val="24"/>
        </w:rPr>
        <w:t>National Taiwan University</w:t>
      </w:r>
      <w:r w:rsidRPr="00664EB5">
        <w:rPr>
          <w:rFonts w:ascii="Times New Roman" w:hAnsi="Times New Roman" w:cs="Times New Roman"/>
          <w:sz w:val="24"/>
          <w:szCs w:val="24"/>
        </w:rPr>
        <w:t xml:space="preserve">, </w:t>
      </w:r>
      <w:r w:rsidR="00860D64" w:rsidRPr="00664EB5">
        <w:rPr>
          <w:rFonts w:ascii="Times New Roman" w:hAnsi="Times New Roman" w:cs="Times New Roman"/>
          <w:sz w:val="24"/>
          <w:szCs w:val="24"/>
        </w:rPr>
        <w:t>Taipei, Taiwan</w:t>
      </w:r>
    </w:p>
    <w:p w14:paraId="54379441" w14:textId="655EE58B" w:rsidR="002B5169" w:rsidRPr="00664EB5" w:rsidRDefault="002B5169" w:rsidP="00773E42">
      <w:pPr>
        <w:spacing w:after="0" w:line="360" w:lineRule="auto"/>
        <w:jc w:val="center"/>
        <w:rPr>
          <w:rFonts w:ascii="Times New Roman" w:hAnsi="Times New Roman" w:cs="Times New Roman"/>
          <w:sz w:val="24"/>
          <w:szCs w:val="24"/>
        </w:rPr>
      </w:pPr>
    </w:p>
    <w:p w14:paraId="40CF0DE2" w14:textId="35DE631B" w:rsidR="00CB7343" w:rsidRPr="00664EB5" w:rsidRDefault="00CB7343" w:rsidP="00773E42">
      <w:pPr>
        <w:spacing w:after="0" w:line="360" w:lineRule="auto"/>
        <w:jc w:val="center"/>
        <w:rPr>
          <w:rFonts w:ascii="Times New Roman" w:hAnsi="Times New Roman" w:cs="Times New Roman"/>
          <w:sz w:val="24"/>
          <w:szCs w:val="24"/>
        </w:rPr>
      </w:pPr>
    </w:p>
    <w:p w14:paraId="146783AD" w14:textId="77777777" w:rsidR="00CB7343" w:rsidRPr="00664EB5" w:rsidRDefault="00CB7343" w:rsidP="00773E42">
      <w:pPr>
        <w:spacing w:after="0" w:line="360" w:lineRule="auto"/>
        <w:jc w:val="center"/>
        <w:rPr>
          <w:rFonts w:ascii="Times New Roman" w:hAnsi="Times New Roman" w:cs="Times New Roman"/>
          <w:sz w:val="24"/>
          <w:szCs w:val="24"/>
        </w:rPr>
      </w:pPr>
    </w:p>
    <w:p w14:paraId="36E6789E" w14:textId="77777777" w:rsidR="007D59E1" w:rsidRPr="00664EB5" w:rsidRDefault="007D59E1" w:rsidP="00773E42">
      <w:pPr>
        <w:spacing w:after="0" w:line="360" w:lineRule="auto"/>
        <w:jc w:val="center"/>
        <w:rPr>
          <w:rFonts w:ascii="Times New Roman" w:hAnsi="Times New Roman" w:cs="Times New Roman"/>
          <w:sz w:val="24"/>
          <w:szCs w:val="24"/>
        </w:rPr>
      </w:pPr>
    </w:p>
    <w:p w14:paraId="558D6ED0" w14:textId="34CE1A6E" w:rsidR="007D59E1" w:rsidRPr="00664EB5" w:rsidRDefault="007D59E1" w:rsidP="00773E42">
      <w:pPr>
        <w:spacing w:after="0" w:line="360" w:lineRule="auto"/>
        <w:jc w:val="center"/>
        <w:rPr>
          <w:rFonts w:ascii="Times New Roman" w:hAnsi="Times New Roman" w:cs="Times New Roman"/>
          <w:sz w:val="24"/>
          <w:szCs w:val="24"/>
        </w:rPr>
      </w:pPr>
      <w:r w:rsidRPr="00664EB5">
        <w:rPr>
          <w:rFonts w:ascii="Times New Roman" w:hAnsi="Times New Roman" w:cs="Times New Roman"/>
          <w:sz w:val="24"/>
          <w:szCs w:val="24"/>
        </w:rPr>
        <w:t>*Corresponding author: Dian-Ru Li</w:t>
      </w:r>
    </w:p>
    <w:p w14:paraId="2DE1048B" w14:textId="66031CBD" w:rsidR="007D59E1" w:rsidRPr="00664EB5" w:rsidRDefault="007D59E1" w:rsidP="00773E42">
      <w:pPr>
        <w:spacing w:after="0" w:line="360" w:lineRule="auto"/>
        <w:jc w:val="center"/>
        <w:rPr>
          <w:rFonts w:ascii="Times New Roman" w:hAnsi="Times New Roman" w:cs="Times New Roman"/>
          <w:sz w:val="24"/>
          <w:szCs w:val="24"/>
        </w:rPr>
      </w:pPr>
      <w:r w:rsidRPr="00664EB5">
        <w:rPr>
          <w:rFonts w:ascii="Times New Roman" w:hAnsi="Times New Roman" w:cs="Times New Roman"/>
          <w:sz w:val="24"/>
          <w:szCs w:val="24"/>
        </w:rPr>
        <w:t xml:space="preserve">Department of Mechanical Engineering, </w:t>
      </w:r>
      <w:r w:rsidR="00860D64" w:rsidRPr="00664EB5">
        <w:rPr>
          <w:rFonts w:ascii="Times New Roman" w:hAnsi="Times New Roman" w:cs="Times New Roman"/>
          <w:sz w:val="24"/>
          <w:szCs w:val="24"/>
        </w:rPr>
        <w:t>National Taiwan University</w:t>
      </w:r>
    </w:p>
    <w:p w14:paraId="4FBE0954" w14:textId="77777777" w:rsidR="00860D64" w:rsidRPr="00664EB5" w:rsidRDefault="00860D64" w:rsidP="00773E42">
      <w:pPr>
        <w:spacing w:after="0" w:line="360" w:lineRule="auto"/>
        <w:jc w:val="center"/>
        <w:rPr>
          <w:rFonts w:ascii="Times New Roman" w:hAnsi="Times New Roman" w:cs="Times New Roman"/>
          <w:sz w:val="24"/>
          <w:szCs w:val="24"/>
        </w:rPr>
      </w:pPr>
      <w:r w:rsidRPr="00664EB5">
        <w:rPr>
          <w:rFonts w:ascii="Times New Roman" w:hAnsi="Times New Roman" w:cs="Times New Roman"/>
          <w:sz w:val="24"/>
          <w:szCs w:val="24"/>
        </w:rPr>
        <w:t xml:space="preserve">No. 1, Section 4, Roosevelt Rd, </w:t>
      </w:r>
      <w:proofErr w:type="spellStart"/>
      <w:r w:rsidRPr="00664EB5">
        <w:rPr>
          <w:rFonts w:ascii="Times New Roman" w:hAnsi="Times New Roman" w:cs="Times New Roman"/>
          <w:sz w:val="24"/>
          <w:szCs w:val="24"/>
        </w:rPr>
        <w:t>Da’an</w:t>
      </w:r>
      <w:proofErr w:type="spellEnd"/>
      <w:r w:rsidRPr="00664EB5">
        <w:rPr>
          <w:rFonts w:ascii="Times New Roman" w:hAnsi="Times New Roman" w:cs="Times New Roman"/>
          <w:sz w:val="24"/>
          <w:szCs w:val="24"/>
        </w:rPr>
        <w:t xml:space="preserve"> District, Taipei City, 10617</w:t>
      </w:r>
    </w:p>
    <w:p w14:paraId="512A6B0C" w14:textId="166F87EB" w:rsidR="007D59E1" w:rsidRPr="00664EB5" w:rsidRDefault="007D59E1" w:rsidP="00773E42">
      <w:pPr>
        <w:spacing w:after="0" w:line="360" w:lineRule="auto"/>
        <w:jc w:val="center"/>
        <w:rPr>
          <w:rFonts w:ascii="Times New Roman" w:hAnsi="Times New Roman" w:cs="Times New Roman"/>
          <w:sz w:val="24"/>
          <w:szCs w:val="24"/>
        </w:rPr>
      </w:pPr>
      <w:r w:rsidRPr="00664EB5">
        <w:rPr>
          <w:rFonts w:ascii="Times New Roman" w:hAnsi="Times New Roman" w:cs="Times New Roman"/>
          <w:sz w:val="24"/>
          <w:szCs w:val="24"/>
        </w:rPr>
        <w:t xml:space="preserve">Email: </w:t>
      </w:r>
      <w:r w:rsidR="00860D64" w:rsidRPr="00664EB5">
        <w:rPr>
          <w:rStyle w:val="ab"/>
          <w:rFonts w:ascii="Times New Roman" w:hAnsi="Times New Roman" w:cs="Times New Roman"/>
          <w:sz w:val="24"/>
          <w:szCs w:val="24"/>
        </w:rPr>
        <w:t>dianrul@ntu.edu.tw</w:t>
      </w:r>
    </w:p>
    <w:p w14:paraId="5938C66A" w14:textId="141F3D52" w:rsidR="00CB7343" w:rsidRPr="00664EB5" w:rsidRDefault="00CB7343" w:rsidP="00773E42">
      <w:pPr>
        <w:spacing w:after="0" w:line="360" w:lineRule="auto"/>
        <w:jc w:val="center"/>
        <w:rPr>
          <w:rFonts w:ascii="Times New Roman" w:hAnsi="Times New Roman" w:cs="Times New Roman"/>
          <w:sz w:val="24"/>
          <w:szCs w:val="24"/>
        </w:rPr>
      </w:pPr>
    </w:p>
    <w:p w14:paraId="0D802FA2" w14:textId="46A44F72" w:rsidR="00CB7343" w:rsidRPr="00664EB5" w:rsidRDefault="00CB7343" w:rsidP="00773E42">
      <w:pPr>
        <w:spacing w:after="0" w:line="360" w:lineRule="auto"/>
        <w:jc w:val="center"/>
        <w:rPr>
          <w:rFonts w:ascii="Times New Roman" w:hAnsi="Times New Roman" w:cs="Times New Roman"/>
          <w:sz w:val="24"/>
          <w:szCs w:val="24"/>
        </w:rPr>
      </w:pPr>
    </w:p>
    <w:p w14:paraId="2888A973" w14:textId="79D481C9" w:rsidR="00CB7343" w:rsidRPr="00664EB5" w:rsidRDefault="00CB7343" w:rsidP="00773E42">
      <w:pPr>
        <w:spacing w:after="0" w:line="360" w:lineRule="auto"/>
        <w:jc w:val="center"/>
        <w:rPr>
          <w:rFonts w:ascii="Times New Roman" w:hAnsi="Times New Roman" w:cs="Times New Roman"/>
          <w:sz w:val="24"/>
          <w:szCs w:val="24"/>
        </w:rPr>
      </w:pPr>
    </w:p>
    <w:p w14:paraId="782B8152" w14:textId="700A7300" w:rsidR="00CB7343" w:rsidRDefault="00CB7343" w:rsidP="00773E42">
      <w:pPr>
        <w:spacing w:after="0" w:line="360" w:lineRule="auto"/>
        <w:jc w:val="center"/>
        <w:rPr>
          <w:rFonts w:ascii="Times New Roman" w:hAnsi="Times New Roman" w:cs="Times New Roman"/>
          <w:sz w:val="24"/>
          <w:szCs w:val="24"/>
        </w:rPr>
      </w:pPr>
    </w:p>
    <w:p w14:paraId="5BEAB42B" w14:textId="77777777" w:rsidR="00D40EF6" w:rsidRPr="00664EB5" w:rsidRDefault="00D40EF6" w:rsidP="00773E42">
      <w:pPr>
        <w:spacing w:after="0" w:line="360" w:lineRule="auto"/>
        <w:jc w:val="center"/>
        <w:rPr>
          <w:rFonts w:ascii="Times New Roman" w:hAnsi="Times New Roman" w:cs="Times New Roman"/>
          <w:sz w:val="24"/>
          <w:szCs w:val="24"/>
        </w:rPr>
      </w:pPr>
    </w:p>
    <w:p w14:paraId="4F7F3ECB" w14:textId="5FC36B6D" w:rsidR="00CB7343" w:rsidRPr="00664EB5" w:rsidRDefault="00CB7343" w:rsidP="00773E42">
      <w:pPr>
        <w:spacing w:after="0" w:line="360" w:lineRule="auto"/>
        <w:jc w:val="center"/>
        <w:rPr>
          <w:rFonts w:ascii="Times New Roman" w:hAnsi="Times New Roman" w:cs="Times New Roman"/>
          <w:sz w:val="24"/>
          <w:szCs w:val="24"/>
        </w:rPr>
      </w:pPr>
      <w:r w:rsidRPr="00664EB5">
        <w:rPr>
          <w:rFonts w:ascii="Times New Roman" w:hAnsi="Times New Roman" w:cs="Times New Roman"/>
          <w:sz w:val="24"/>
          <w:szCs w:val="24"/>
        </w:rPr>
        <w:t xml:space="preserve">For Submission to </w:t>
      </w:r>
      <w:r w:rsidR="0007700A" w:rsidRPr="0007700A">
        <w:rPr>
          <w:rFonts w:ascii="Times New Roman" w:hAnsi="Times New Roman" w:cs="Times New Roman"/>
          <w:i/>
          <w:sz w:val="24"/>
          <w:szCs w:val="24"/>
        </w:rPr>
        <w:t>Additive Manufacturing</w:t>
      </w:r>
    </w:p>
    <w:p w14:paraId="6132DA2D" w14:textId="6B7458EF" w:rsidR="00CB7343" w:rsidRPr="00664EB5" w:rsidRDefault="0007700A" w:rsidP="00773E42">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August, 2024</w:t>
      </w:r>
    </w:p>
    <w:p w14:paraId="2D548550" w14:textId="267FFC7F" w:rsidR="00B80AC1" w:rsidRPr="00664EB5" w:rsidRDefault="00B80AC1" w:rsidP="00773E42">
      <w:pPr>
        <w:spacing w:after="0" w:line="360" w:lineRule="auto"/>
        <w:rPr>
          <w:rFonts w:ascii="Times New Roman" w:hAnsi="Times New Roman" w:cs="Times New Roman"/>
          <w:b/>
          <w:sz w:val="24"/>
          <w:szCs w:val="24"/>
        </w:rPr>
      </w:pPr>
      <w:r w:rsidRPr="00664EB5">
        <w:rPr>
          <w:rFonts w:ascii="Times New Roman" w:hAnsi="Times New Roman" w:cs="Times New Roman"/>
          <w:b/>
          <w:sz w:val="24"/>
          <w:szCs w:val="24"/>
        </w:rPr>
        <w:lastRenderedPageBreak/>
        <w:t>Abstract</w:t>
      </w:r>
    </w:p>
    <w:p w14:paraId="2CF68715" w14:textId="70141349" w:rsidR="00860D64" w:rsidRPr="00664EB5" w:rsidRDefault="00C15B64" w:rsidP="0032375F">
      <w:pPr>
        <w:spacing w:after="0" w:line="360" w:lineRule="auto"/>
        <w:jc w:val="both"/>
        <w:rPr>
          <w:rFonts w:ascii="Times New Roman" w:hAnsi="Times New Roman" w:cs="Times New Roman"/>
          <w:sz w:val="24"/>
          <w:szCs w:val="24"/>
        </w:rPr>
      </w:pPr>
      <w:r w:rsidRPr="00C15B64">
        <w:rPr>
          <w:rFonts w:ascii="Times New Roman" w:hAnsi="Times New Roman" w:cs="Times New Roman"/>
          <w:sz w:val="24"/>
          <w:szCs w:val="24"/>
        </w:rPr>
        <w:t>This research presents a novel Minimized</w:t>
      </w:r>
      <w:r w:rsidR="005A578E">
        <w:rPr>
          <w:rFonts w:ascii="Times New Roman" w:hAnsi="Times New Roman" w:cs="Times New Roman"/>
          <w:sz w:val="24"/>
          <w:szCs w:val="24"/>
        </w:rPr>
        <w:t>-</w:t>
      </w:r>
      <w:r w:rsidRPr="00C15B64">
        <w:rPr>
          <w:rFonts w:ascii="Times New Roman" w:hAnsi="Times New Roman" w:cs="Times New Roman"/>
          <w:sz w:val="24"/>
          <w:szCs w:val="24"/>
        </w:rPr>
        <w:t>Support Fused Filament Fabrication (MSFFF) system designed to address the inherent limitations of traditional Fused Filament Fabrication (FFF) technology in additive</w:t>
      </w:r>
      <w:r w:rsidR="00D1478B">
        <w:rPr>
          <w:rFonts w:ascii="Times New Roman" w:hAnsi="Times New Roman" w:cs="Times New Roman"/>
          <w:sz w:val="24"/>
          <w:szCs w:val="24"/>
        </w:rPr>
        <w:t xml:space="preserve"> manufacturing</w:t>
      </w:r>
      <w:r w:rsidRPr="00C15B64">
        <w:rPr>
          <w:rFonts w:ascii="Times New Roman" w:hAnsi="Times New Roman" w:cs="Times New Roman"/>
          <w:sz w:val="24"/>
          <w:szCs w:val="24"/>
        </w:rPr>
        <w:t>.</w:t>
      </w:r>
      <w:r>
        <w:rPr>
          <w:rFonts w:ascii="Times New Roman" w:hAnsi="Times New Roman" w:cs="Times New Roman"/>
          <w:sz w:val="24"/>
          <w:szCs w:val="24"/>
        </w:rPr>
        <w:t xml:space="preserve"> </w:t>
      </w:r>
      <w:r w:rsidR="007D60D0" w:rsidRPr="007D60D0">
        <w:rPr>
          <w:rFonts w:ascii="Times New Roman" w:hAnsi="Times New Roman" w:cs="Times New Roman"/>
          <w:sz w:val="24"/>
          <w:szCs w:val="24"/>
        </w:rPr>
        <w:t>Th</w:t>
      </w:r>
      <w:r w:rsidR="007D60D0">
        <w:rPr>
          <w:rFonts w:ascii="Times New Roman" w:hAnsi="Times New Roman" w:cs="Times New Roman"/>
          <w:sz w:val="24"/>
          <w:szCs w:val="24"/>
        </w:rPr>
        <w:t>is</w:t>
      </w:r>
      <w:r w:rsidR="007D60D0" w:rsidRPr="007D60D0">
        <w:rPr>
          <w:rFonts w:ascii="Times New Roman" w:hAnsi="Times New Roman" w:cs="Times New Roman"/>
          <w:sz w:val="24"/>
          <w:szCs w:val="24"/>
        </w:rPr>
        <w:t xml:space="preserve"> MSFFF system integrates a discretized platform module and a customized extruder equipped with an </w:t>
      </w:r>
      <w:r w:rsidR="007D60D0">
        <w:rPr>
          <w:rFonts w:ascii="Times New Roman" w:hAnsi="Times New Roman" w:cs="Times New Roman"/>
          <w:sz w:val="24"/>
          <w:szCs w:val="24"/>
        </w:rPr>
        <w:t>actuator</w:t>
      </w:r>
      <w:r w:rsidR="007D60D0" w:rsidRPr="007D60D0">
        <w:rPr>
          <w:rFonts w:ascii="Times New Roman" w:hAnsi="Times New Roman" w:cs="Times New Roman"/>
          <w:sz w:val="24"/>
          <w:szCs w:val="24"/>
        </w:rPr>
        <w:t xml:space="preserve"> for platform unit lifting. By strategically positioning and lifting individual platform units, the MSFFF system significantly reduces support material usage and fabrication time. A dedicated support minimization algorithm optimizes part placement and orientation, further enhancing the system's efficiency. The modular design of the MSFFF system enables easy integration into existing FFF infrastructures, facilitating rapid implementation and reducing operational complexity. Experimental results </w:t>
      </w:r>
      <w:r w:rsidR="007D60D0">
        <w:rPr>
          <w:rFonts w:ascii="Times New Roman" w:hAnsi="Times New Roman" w:cs="Times New Roman"/>
          <w:sz w:val="24"/>
          <w:szCs w:val="24"/>
        </w:rPr>
        <w:t xml:space="preserve">have </w:t>
      </w:r>
      <w:r w:rsidR="007D60D0" w:rsidRPr="007D60D0">
        <w:rPr>
          <w:rFonts w:ascii="Times New Roman" w:hAnsi="Times New Roman" w:cs="Times New Roman"/>
          <w:sz w:val="24"/>
          <w:szCs w:val="24"/>
        </w:rPr>
        <w:t>demonstrate</w:t>
      </w:r>
      <w:r w:rsidR="007D60D0">
        <w:rPr>
          <w:rFonts w:ascii="Times New Roman" w:hAnsi="Times New Roman" w:cs="Times New Roman"/>
          <w:sz w:val="24"/>
          <w:szCs w:val="24"/>
        </w:rPr>
        <w:t>d</w:t>
      </w:r>
      <w:r w:rsidR="007D60D0" w:rsidRPr="007D60D0">
        <w:rPr>
          <w:rFonts w:ascii="Times New Roman" w:hAnsi="Times New Roman" w:cs="Times New Roman"/>
          <w:sz w:val="24"/>
          <w:szCs w:val="24"/>
        </w:rPr>
        <w:t xml:space="preserve"> the successful fabrication of parts with varying complexities, including those with intricate geometries, showcasing the system's versatility. </w:t>
      </w:r>
      <w:r w:rsidR="00D1478B" w:rsidRPr="00D1478B">
        <w:rPr>
          <w:rFonts w:ascii="Times New Roman" w:hAnsi="Times New Roman" w:cs="Times New Roman"/>
          <w:sz w:val="24"/>
          <w:szCs w:val="24"/>
        </w:rPr>
        <w:t xml:space="preserve">Compared to conventional FFF, the MSFFF system demonstrated substantial reductions in both total material </w:t>
      </w:r>
      <w:commentRangeStart w:id="0"/>
      <w:r w:rsidR="00D1478B" w:rsidRPr="00D1478B">
        <w:rPr>
          <w:rFonts w:ascii="Times New Roman" w:hAnsi="Times New Roman" w:cs="Times New Roman"/>
          <w:sz w:val="24"/>
          <w:szCs w:val="24"/>
        </w:rPr>
        <w:t xml:space="preserve">consumption </w:t>
      </w:r>
      <w:commentRangeEnd w:id="0"/>
      <w:r w:rsidR="00492C33">
        <w:rPr>
          <w:rStyle w:val="a4"/>
        </w:rPr>
        <w:commentReference w:id="0"/>
      </w:r>
      <w:r w:rsidR="00D1478B" w:rsidRPr="00D1478B">
        <w:rPr>
          <w:rFonts w:ascii="Times New Roman" w:hAnsi="Times New Roman" w:cs="Times New Roman"/>
          <w:sz w:val="24"/>
          <w:szCs w:val="24"/>
        </w:rPr>
        <w:t>(up to 36%</w:t>
      </w:r>
      <w:r w:rsidR="00D1478B">
        <w:rPr>
          <w:rFonts w:ascii="Times New Roman" w:hAnsi="Times New Roman" w:cs="Times New Roman"/>
          <w:sz w:val="24"/>
          <w:szCs w:val="24"/>
        </w:rPr>
        <w:t xml:space="preserve"> reduction</w:t>
      </w:r>
      <w:r w:rsidR="00D1478B" w:rsidRPr="00D1478B">
        <w:rPr>
          <w:rFonts w:ascii="Times New Roman" w:hAnsi="Times New Roman" w:cs="Times New Roman"/>
          <w:sz w:val="24"/>
          <w:szCs w:val="24"/>
        </w:rPr>
        <w:t>) and support material usage (up to 87%</w:t>
      </w:r>
      <w:r w:rsidR="00D1478B">
        <w:rPr>
          <w:rFonts w:ascii="Times New Roman" w:hAnsi="Times New Roman" w:cs="Times New Roman"/>
          <w:sz w:val="24"/>
          <w:szCs w:val="24"/>
        </w:rPr>
        <w:t xml:space="preserve"> reduction</w:t>
      </w:r>
      <w:r w:rsidR="00D1478B" w:rsidRPr="00D1478B">
        <w:rPr>
          <w:rFonts w:ascii="Times New Roman" w:hAnsi="Times New Roman" w:cs="Times New Roman"/>
          <w:sz w:val="24"/>
          <w:szCs w:val="24"/>
        </w:rPr>
        <w:t>). Fabrication time was also significantly reduced, with overall time savings of up to 33% and support material fabrication time savings of up to 72%. These improvements were achieved while maintaining comparable geometric accuracy.</w:t>
      </w:r>
      <w:r w:rsidR="00D1478B">
        <w:rPr>
          <w:rFonts w:ascii="Times New Roman" w:hAnsi="Times New Roman" w:cs="Times New Roman"/>
          <w:sz w:val="24"/>
          <w:szCs w:val="24"/>
        </w:rPr>
        <w:t xml:space="preserve"> </w:t>
      </w:r>
      <w:r w:rsidR="00431AB4" w:rsidRPr="00431AB4">
        <w:rPr>
          <w:rFonts w:ascii="Times New Roman" w:hAnsi="Times New Roman" w:cs="Times New Roman"/>
          <w:sz w:val="24"/>
          <w:szCs w:val="24"/>
        </w:rPr>
        <w:t xml:space="preserve">The near-complete elimination of support material in specific case studies </w:t>
      </w:r>
      <w:r w:rsidR="00431AB4">
        <w:rPr>
          <w:rFonts w:ascii="Times New Roman" w:hAnsi="Times New Roman" w:cs="Times New Roman"/>
          <w:sz w:val="24"/>
          <w:szCs w:val="24"/>
        </w:rPr>
        <w:t>highlights</w:t>
      </w:r>
      <w:r w:rsidR="00431AB4" w:rsidRPr="00431AB4">
        <w:rPr>
          <w:rFonts w:ascii="Times New Roman" w:hAnsi="Times New Roman" w:cs="Times New Roman"/>
          <w:sz w:val="24"/>
          <w:szCs w:val="24"/>
        </w:rPr>
        <w:t xml:space="preserve"> the system's potential for significantly enhancing the cost-effectiveness, efficiency, and sustainability of additive manufacturing processes.</w:t>
      </w:r>
      <w:r w:rsidR="007D60D0" w:rsidRPr="007D60D0">
        <w:rPr>
          <w:rFonts w:ascii="Times New Roman" w:hAnsi="Times New Roman" w:cs="Times New Roman"/>
          <w:sz w:val="24"/>
          <w:szCs w:val="24"/>
        </w:rPr>
        <w:t xml:space="preserve"> </w:t>
      </w:r>
      <w:r w:rsidR="0032375F" w:rsidRPr="0032375F">
        <w:rPr>
          <w:rFonts w:ascii="Times New Roman" w:hAnsi="Times New Roman" w:cs="Times New Roman"/>
          <w:sz w:val="24"/>
          <w:szCs w:val="24"/>
        </w:rPr>
        <w:t xml:space="preserve">The developed technologies offer potential for broader application in </w:t>
      </w:r>
      <w:commentRangeStart w:id="1"/>
      <w:r w:rsidR="0032375F" w:rsidRPr="0032375F">
        <w:rPr>
          <w:rFonts w:ascii="Times New Roman" w:hAnsi="Times New Roman" w:cs="Times New Roman"/>
          <w:sz w:val="24"/>
          <w:szCs w:val="24"/>
        </w:rPr>
        <w:t xml:space="preserve">AM </w:t>
      </w:r>
      <w:commentRangeEnd w:id="1"/>
      <w:r w:rsidR="00221E6D">
        <w:rPr>
          <w:rStyle w:val="a4"/>
        </w:rPr>
        <w:commentReference w:id="1"/>
      </w:r>
      <w:r w:rsidR="0032375F" w:rsidRPr="0032375F">
        <w:rPr>
          <w:rFonts w:ascii="Times New Roman" w:hAnsi="Times New Roman" w:cs="Times New Roman"/>
          <w:sz w:val="24"/>
          <w:szCs w:val="24"/>
        </w:rPr>
        <w:t>processes requiring efficient support material management. This advancement signifies a significant step towards wider adoption of additive manufacturing across industries.</w:t>
      </w:r>
    </w:p>
    <w:p w14:paraId="79CF94C8" w14:textId="7B174835" w:rsidR="00860D64" w:rsidRDefault="00860D64" w:rsidP="00773E42">
      <w:pPr>
        <w:spacing w:after="0" w:line="360" w:lineRule="auto"/>
        <w:jc w:val="both"/>
        <w:rPr>
          <w:rFonts w:ascii="Times New Roman" w:hAnsi="Times New Roman" w:cs="Times New Roman"/>
          <w:sz w:val="24"/>
          <w:szCs w:val="24"/>
        </w:rPr>
      </w:pPr>
    </w:p>
    <w:p w14:paraId="473A06A6" w14:textId="77777777" w:rsidR="00A17D76" w:rsidRPr="00664EB5" w:rsidRDefault="00A17D76" w:rsidP="00773E42">
      <w:pPr>
        <w:spacing w:after="0" w:line="360" w:lineRule="auto"/>
        <w:jc w:val="both"/>
        <w:rPr>
          <w:rFonts w:ascii="Times New Roman" w:hAnsi="Times New Roman" w:cs="Times New Roman"/>
          <w:sz w:val="24"/>
          <w:szCs w:val="24"/>
        </w:rPr>
      </w:pPr>
    </w:p>
    <w:p w14:paraId="5913F6C8" w14:textId="4F802585" w:rsidR="00B80AC1" w:rsidRDefault="00B80AC1" w:rsidP="00773E42">
      <w:pPr>
        <w:spacing w:after="0" w:line="360" w:lineRule="auto"/>
        <w:rPr>
          <w:rFonts w:ascii="Times New Roman" w:hAnsi="Times New Roman" w:cs="Times New Roman"/>
          <w:b/>
          <w:sz w:val="24"/>
          <w:szCs w:val="24"/>
        </w:rPr>
      </w:pPr>
      <w:r w:rsidRPr="00664EB5">
        <w:rPr>
          <w:rFonts w:ascii="Times New Roman" w:hAnsi="Times New Roman" w:cs="Times New Roman"/>
          <w:b/>
          <w:sz w:val="24"/>
          <w:szCs w:val="24"/>
        </w:rPr>
        <w:t>Keywords</w:t>
      </w:r>
    </w:p>
    <w:p w14:paraId="022C351D" w14:textId="71812336" w:rsidR="00C21A48" w:rsidRDefault="00C21A48" w:rsidP="00773E42">
      <w:pPr>
        <w:spacing w:after="0" w:line="360" w:lineRule="auto"/>
        <w:rPr>
          <w:rFonts w:ascii="Times New Roman" w:hAnsi="Times New Roman" w:cs="Times New Roman"/>
          <w:bCs/>
          <w:sz w:val="24"/>
          <w:szCs w:val="24"/>
        </w:rPr>
      </w:pPr>
      <w:r w:rsidRPr="00C21A48">
        <w:rPr>
          <w:rFonts w:ascii="Times New Roman" w:hAnsi="Times New Roman" w:cs="Times New Roman"/>
          <w:bCs/>
          <w:sz w:val="24"/>
          <w:szCs w:val="24"/>
        </w:rPr>
        <w:t>Additive Manufacturing</w:t>
      </w:r>
      <w:r>
        <w:rPr>
          <w:rFonts w:ascii="Times New Roman" w:hAnsi="Times New Roman" w:cs="Times New Roman"/>
          <w:bCs/>
          <w:sz w:val="24"/>
          <w:szCs w:val="24"/>
        </w:rPr>
        <w:t>;</w:t>
      </w:r>
      <w:r w:rsidRPr="00C21A48">
        <w:rPr>
          <w:rFonts w:ascii="Times New Roman" w:hAnsi="Times New Roman" w:cs="Times New Roman"/>
          <w:bCs/>
          <w:sz w:val="24"/>
          <w:szCs w:val="24"/>
        </w:rPr>
        <w:t xml:space="preserve"> Fused </w:t>
      </w:r>
      <w:r>
        <w:rPr>
          <w:rFonts w:ascii="Times New Roman" w:hAnsi="Times New Roman" w:cs="Times New Roman"/>
          <w:bCs/>
          <w:sz w:val="24"/>
          <w:szCs w:val="24"/>
        </w:rPr>
        <w:t>Filament Fabrication;</w:t>
      </w:r>
      <w:r w:rsidRPr="00C21A48">
        <w:rPr>
          <w:rFonts w:ascii="Times New Roman" w:hAnsi="Times New Roman" w:cs="Times New Roman"/>
          <w:bCs/>
          <w:sz w:val="24"/>
          <w:szCs w:val="24"/>
        </w:rPr>
        <w:t xml:space="preserve"> </w:t>
      </w:r>
      <w:r w:rsidR="00431AB4" w:rsidRPr="00431AB4">
        <w:rPr>
          <w:rFonts w:ascii="Times New Roman" w:hAnsi="Times New Roman" w:cs="Times New Roman"/>
          <w:bCs/>
          <w:sz w:val="24"/>
          <w:szCs w:val="24"/>
        </w:rPr>
        <w:t>Fused Deposition Modeling</w:t>
      </w:r>
      <w:r w:rsidR="00431AB4">
        <w:rPr>
          <w:rFonts w:ascii="Times New Roman" w:hAnsi="Times New Roman" w:cs="Times New Roman"/>
          <w:bCs/>
          <w:sz w:val="24"/>
          <w:szCs w:val="24"/>
        </w:rPr>
        <w:t xml:space="preserve">; </w:t>
      </w:r>
      <w:r w:rsidR="00AB065D" w:rsidRPr="00AB065D">
        <w:rPr>
          <w:rFonts w:ascii="Times New Roman" w:hAnsi="Times New Roman" w:cs="Times New Roman"/>
          <w:bCs/>
          <w:sz w:val="24"/>
          <w:szCs w:val="24"/>
        </w:rPr>
        <w:t xml:space="preserve">Support </w:t>
      </w:r>
      <w:r w:rsidR="00AB065D">
        <w:rPr>
          <w:rFonts w:ascii="Times New Roman" w:hAnsi="Times New Roman" w:cs="Times New Roman"/>
          <w:bCs/>
          <w:sz w:val="24"/>
          <w:szCs w:val="24"/>
        </w:rPr>
        <w:t>Structure</w:t>
      </w:r>
      <w:r w:rsidR="00AB065D" w:rsidRPr="00AB065D">
        <w:rPr>
          <w:rFonts w:ascii="Times New Roman" w:hAnsi="Times New Roman" w:cs="Times New Roman"/>
          <w:bCs/>
          <w:sz w:val="24"/>
          <w:szCs w:val="24"/>
        </w:rPr>
        <w:t>;</w:t>
      </w:r>
      <w:r w:rsidR="00AF7A5D">
        <w:rPr>
          <w:rFonts w:ascii="Times New Roman" w:hAnsi="Times New Roman" w:cs="Times New Roman"/>
          <w:bCs/>
          <w:sz w:val="24"/>
          <w:szCs w:val="24"/>
        </w:rPr>
        <w:t xml:space="preserve"> </w:t>
      </w:r>
      <w:r w:rsidR="004F075D">
        <w:rPr>
          <w:rFonts w:ascii="Times New Roman" w:hAnsi="Times New Roman" w:cs="Times New Roman"/>
          <w:bCs/>
          <w:sz w:val="24"/>
          <w:szCs w:val="24"/>
        </w:rPr>
        <w:t xml:space="preserve">Material </w:t>
      </w:r>
      <w:commentRangeStart w:id="2"/>
      <w:r w:rsidR="004F075D">
        <w:rPr>
          <w:rFonts w:ascii="Times New Roman" w:hAnsi="Times New Roman" w:cs="Times New Roman"/>
          <w:bCs/>
          <w:sz w:val="24"/>
          <w:szCs w:val="24"/>
        </w:rPr>
        <w:t>Consumption</w:t>
      </w:r>
      <w:commentRangeEnd w:id="2"/>
      <w:r w:rsidR="00492C33">
        <w:rPr>
          <w:rStyle w:val="a4"/>
        </w:rPr>
        <w:commentReference w:id="2"/>
      </w:r>
      <w:r w:rsidR="00AF7A5D">
        <w:rPr>
          <w:rFonts w:ascii="Times New Roman" w:hAnsi="Times New Roman" w:cs="Times New Roman"/>
          <w:bCs/>
          <w:sz w:val="24"/>
          <w:szCs w:val="24"/>
        </w:rPr>
        <w:t>;</w:t>
      </w:r>
      <w:r w:rsidR="00AB065D" w:rsidRPr="00AB065D">
        <w:rPr>
          <w:rFonts w:ascii="Times New Roman" w:hAnsi="Times New Roman" w:cs="Times New Roman"/>
          <w:bCs/>
          <w:sz w:val="24"/>
          <w:szCs w:val="24"/>
        </w:rPr>
        <w:t xml:space="preserve"> </w:t>
      </w:r>
      <w:r w:rsidR="00A17D76">
        <w:rPr>
          <w:rFonts w:ascii="Times New Roman" w:hAnsi="Times New Roman" w:cs="Times New Roman" w:hint="eastAsia"/>
          <w:bCs/>
          <w:sz w:val="24"/>
          <w:szCs w:val="24"/>
        </w:rPr>
        <w:t>Pr</w:t>
      </w:r>
      <w:r w:rsidR="00A17D76">
        <w:rPr>
          <w:rFonts w:ascii="Times New Roman" w:hAnsi="Times New Roman" w:cs="Times New Roman"/>
          <w:bCs/>
          <w:sz w:val="24"/>
          <w:szCs w:val="24"/>
        </w:rPr>
        <w:t>ocess Optimization; Process Innovati</w:t>
      </w:r>
      <w:r w:rsidR="00AF7A5D">
        <w:rPr>
          <w:rFonts w:ascii="Times New Roman" w:hAnsi="Times New Roman" w:cs="Times New Roman"/>
          <w:bCs/>
          <w:sz w:val="24"/>
          <w:szCs w:val="24"/>
        </w:rPr>
        <w:t>on</w:t>
      </w:r>
      <w:r w:rsidRPr="00C21A48">
        <w:rPr>
          <w:rFonts w:ascii="Times New Roman" w:hAnsi="Times New Roman" w:cs="Times New Roman"/>
          <w:bCs/>
          <w:sz w:val="24"/>
          <w:szCs w:val="24"/>
        </w:rPr>
        <w:t>.</w:t>
      </w:r>
    </w:p>
    <w:p w14:paraId="60477B23" w14:textId="135D4E91" w:rsidR="00B13ADB" w:rsidRPr="00C21A48" w:rsidRDefault="003F407B" w:rsidP="00773E42">
      <w:pPr>
        <w:spacing w:after="0" w:line="360" w:lineRule="auto"/>
        <w:rPr>
          <w:rFonts w:ascii="Times New Roman" w:hAnsi="Times New Roman" w:cs="Times New Roman"/>
          <w:bCs/>
          <w:sz w:val="24"/>
          <w:szCs w:val="24"/>
        </w:rPr>
      </w:pPr>
      <w:r>
        <w:rPr>
          <w:rFonts w:ascii="Times New Roman" w:hAnsi="Times New Roman" w:cs="Times New Roman"/>
          <w:bCs/>
          <w:sz w:val="24"/>
          <w:szCs w:val="24"/>
        </w:rPr>
        <w:t xml:space="preserve"> </w:t>
      </w:r>
    </w:p>
    <w:p w14:paraId="2EEAE1CB" w14:textId="5786D824" w:rsidR="00EE1926" w:rsidRPr="00664EB5" w:rsidRDefault="00860D64" w:rsidP="00773E42">
      <w:pPr>
        <w:spacing w:after="0" w:line="360" w:lineRule="auto"/>
        <w:rPr>
          <w:rFonts w:ascii="Times New Roman" w:hAnsi="Times New Roman" w:cs="Times New Roman"/>
          <w:sz w:val="24"/>
          <w:szCs w:val="24"/>
        </w:rPr>
      </w:pPr>
      <w:r w:rsidRPr="00664EB5">
        <w:rPr>
          <w:rFonts w:ascii="Times New Roman" w:hAnsi="Times New Roman" w:cs="Times New Roman"/>
          <w:sz w:val="24"/>
          <w:szCs w:val="24"/>
        </w:rPr>
        <w:br w:type="page"/>
      </w:r>
    </w:p>
    <w:p w14:paraId="0AF2C901" w14:textId="3AEA81DB" w:rsidR="00936C4D" w:rsidRPr="000D2C5B" w:rsidRDefault="00936C4D" w:rsidP="00936C4D">
      <w:pPr>
        <w:pStyle w:val="af3"/>
        <w:numPr>
          <w:ilvl w:val="0"/>
          <w:numId w:val="32"/>
        </w:numPr>
        <w:spacing w:after="0" w:line="360" w:lineRule="auto"/>
        <w:jc w:val="both"/>
        <w:rPr>
          <w:rFonts w:cs="Times New Roman"/>
          <w:b/>
          <w:bCs/>
          <w:sz w:val="24"/>
          <w:szCs w:val="24"/>
        </w:rPr>
      </w:pPr>
      <w:r w:rsidRPr="00664EB5">
        <w:rPr>
          <w:rFonts w:cs="Times New Roman"/>
          <w:b/>
          <w:bCs/>
          <w:sz w:val="24"/>
          <w:szCs w:val="24"/>
        </w:rPr>
        <w:lastRenderedPageBreak/>
        <w:t>I</w:t>
      </w:r>
      <w:r w:rsidRPr="000D2C5B">
        <w:rPr>
          <w:rFonts w:cs="Times New Roman"/>
          <w:b/>
          <w:bCs/>
          <w:sz w:val="24"/>
          <w:szCs w:val="24"/>
        </w:rPr>
        <w:t>ntroduction</w:t>
      </w:r>
    </w:p>
    <w:p w14:paraId="465AFF13" w14:textId="705AEF89" w:rsidR="00773E42" w:rsidRPr="00664EB5" w:rsidRDefault="00F17154" w:rsidP="00F17154">
      <w:pPr>
        <w:spacing w:after="0" w:line="360" w:lineRule="auto"/>
        <w:ind w:firstLine="480"/>
        <w:jc w:val="both"/>
        <w:rPr>
          <w:rFonts w:ascii="Times New Roman" w:hAnsi="Times New Roman" w:cs="Times New Roman"/>
          <w:sz w:val="24"/>
          <w:szCs w:val="24"/>
        </w:rPr>
      </w:pPr>
      <w:r w:rsidRPr="00664EB5">
        <w:rPr>
          <w:rFonts w:ascii="Times New Roman" w:hAnsi="Times New Roman" w:cs="Times New Roman"/>
          <w:sz w:val="24"/>
          <w:szCs w:val="24"/>
        </w:rPr>
        <w:t>Additive Manufacturing (AM) has gained significant traction due to its inherent advantages over conventional manufacturing techniques</w:t>
      </w:r>
      <w:r w:rsidRPr="00664EB5">
        <w:rPr>
          <w:rFonts w:ascii="Times New Roman" w:hAnsi="Times New Roman" w:cs="Times New Roman"/>
          <w:color w:val="000000"/>
          <w:sz w:val="24"/>
          <w:szCs w:val="24"/>
        </w:rPr>
        <w:t xml:space="preserve"> </w:t>
      </w:r>
      <w:sdt>
        <w:sdtPr>
          <w:rPr>
            <w:rFonts w:ascii="Times New Roman" w:hAnsi="Times New Roman" w:cs="Times New Roman"/>
            <w:color w:val="000000"/>
            <w:szCs w:val="24"/>
          </w:rPr>
          <w:tag w:val="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"/>
          <w:id w:val="1505327002"/>
          <w:placeholder>
            <w:docPart w:val="EF5A7FE349834288BE10831D1958043D"/>
          </w:placeholder>
        </w:sdtPr>
        <w:sdtEndPr/>
        <w:sdtContent>
          <w:r w:rsidR="00F23D73" w:rsidRPr="00F23D73">
            <w:rPr>
              <w:rFonts w:ascii="Times New Roman" w:hAnsi="Times New Roman" w:cs="Times New Roman"/>
              <w:color w:val="000000"/>
              <w:szCs w:val="24"/>
            </w:rPr>
            <w:t>[1–4]</w:t>
          </w:r>
        </w:sdtContent>
      </w:sdt>
      <w:r w:rsidRPr="00664EB5">
        <w:rPr>
          <w:rFonts w:ascii="Times New Roman" w:hAnsi="Times New Roman" w:cs="Times New Roman"/>
          <w:sz w:val="24"/>
          <w:szCs w:val="24"/>
        </w:rPr>
        <w:t>. These advantages include greater design freedom, enabling the fabrication of highly complex and customized parts with minimal material waste</w:t>
      </w:r>
      <w:r w:rsidR="004E32F1" w:rsidRPr="00664EB5" w:rsidDel="00C818AC">
        <w:rPr>
          <w:rFonts w:ascii="Times New Roman" w:hAnsi="Times New Roman" w:cs="Times New Roman"/>
          <w:color w:val="000000"/>
          <w:sz w:val="24"/>
          <w:szCs w:val="24"/>
        </w:rPr>
        <w:t xml:space="preserve"> </w:t>
      </w:r>
      <w:sdt>
        <w:sdtPr>
          <w:rPr>
            <w:rFonts w:ascii="Times New Roman" w:hAnsi="Times New Roman" w:cs="Times New Roman"/>
            <w:color w:val="000000"/>
            <w:szCs w:val="24"/>
          </w:rPr>
          <w:tag w:val="MENDELEY_CITATION_v3_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"/>
          <w:id w:val="1404725456"/>
          <w:placeholder>
            <w:docPart w:val="7ABF2DB862B647E09BD83D473619E40D"/>
          </w:placeholder>
        </w:sdtPr>
        <w:sdtEndPr/>
        <w:sdtContent>
          <w:r w:rsidR="00F23D73" w:rsidRPr="00F23D73">
            <w:rPr>
              <w:rFonts w:ascii="Times New Roman" w:hAnsi="Times New Roman" w:cs="Times New Roman"/>
              <w:color w:val="000000"/>
              <w:szCs w:val="24"/>
            </w:rPr>
            <w:t>[1,5,6]</w:t>
          </w:r>
        </w:sdtContent>
      </w:sdt>
      <w:r w:rsidRPr="000D2C5B">
        <w:rPr>
          <w:rFonts w:ascii="Times New Roman" w:hAnsi="Times New Roman" w:cs="Times New Roman"/>
          <w:sz w:val="24"/>
          <w:szCs w:val="24"/>
        </w:rPr>
        <w:t>. AM excels at producing components with intricate geometries, such as those featuring deep channels, twisted or contorted shapes, and high surfa</w:t>
      </w:r>
      <w:r w:rsidRPr="00664EB5">
        <w:rPr>
          <w:rFonts w:ascii="Times New Roman" w:hAnsi="Times New Roman" w:cs="Times New Roman"/>
          <w:sz w:val="24"/>
          <w:szCs w:val="24"/>
        </w:rPr>
        <w:t>ce area-to-volume ratios. These complex geometries can be achieved with simpler operational processes and shorter lead times compared to traditional methods</w:t>
      </w:r>
      <w:r w:rsidR="00513534">
        <w:rPr>
          <w:rFonts w:ascii="Times New Roman" w:hAnsi="Times New Roman" w:cs="Times New Roman"/>
          <w:sz w:val="24"/>
          <w:szCs w:val="24"/>
        </w:rPr>
        <w:t xml:space="preserve"> </w:t>
      </w:r>
      <w:sdt>
        <w:sdtPr>
          <w:rPr>
            <w:rFonts w:ascii="Times New Roman" w:hAnsi="Times New Roman" w:cs="Times New Roman"/>
            <w:color w:val="000000"/>
            <w:szCs w:val="24"/>
          </w:rPr>
          <w:tag w:val="MENDELEY_CITATION_v3_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"/>
          <w:id w:val="-1958168131"/>
          <w:placeholder>
            <w:docPart w:val="8B8380C2DFDA44AAAAC18216A70C6FCB"/>
          </w:placeholder>
        </w:sdtPr>
        <w:sdtEndPr/>
        <w:sdtContent>
          <w:r w:rsidR="00F23D73" w:rsidRPr="00F23D73">
            <w:rPr>
              <w:rFonts w:ascii="Times New Roman" w:hAnsi="Times New Roman" w:cs="Times New Roman"/>
              <w:color w:val="000000"/>
              <w:szCs w:val="24"/>
            </w:rPr>
            <w:t>[6,7]</w:t>
          </w:r>
        </w:sdtContent>
      </w:sdt>
      <w:r w:rsidRPr="00664EB5">
        <w:rPr>
          <w:rFonts w:ascii="Times New Roman" w:hAnsi="Times New Roman" w:cs="Times New Roman"/>
          <w:sz w:val="24"/>
          <w:szCs w:val="24"/>
        </w:rPr>
        <w:t>.</w:t>
      </w:r>
      <w:r w:rsidR="001C1E4D">
        <w:rPr>
          <w:rFonts w:ascii="Times New Roman" w:hAnsi="Times New Roman" w:cs="Times New Roman"/>
          <w:sz w:val="24"/>
          <w:szCs w:val="24"/>
        </w:rPr>
        <w:t xml:space="preserve"> </w:t>
      </w:r>
      <w:r w:rsidRPr="00664EB5">
        <w:rPr>
          <w:rFonts w:ascii="Times New Roman" w:hAnsi="Times New Roman" w:cs="Times New Roman"/>
          <w:sz w:val="24"/>
          <w:szCs w:val="24"/>
        </w:rPr>
        <w:t xml:space="preserve">The versatility of </w:t>
      </w:r>
      <w:r w:rsidR="009824E6" w:rsidRPr="00664EB5">
        <w:rPr>
          <w:rFonts w:ascii="Times New Roman" w:hAnsi="Times New Roman" w:cs="Times New Roman"/>
          <w:sz w:val="24"/>
          <w:szCs w:val="24"/>
        </w:rPr>
        <w:t>AM machines</w:t>
      </w:r>
      <w:r w:rsidRPr="00664EB5">
        <w:rPr>
          <w:rFonts w:ascii="Times New Roman" w:hAnsi="Times New Roman" w:cs="Times New Roman"/>
          <w:sz w:val="24"/>
          <w:szCs w:val="24"/>
        </w:rPr>
        <w:t xml:space="preserve"> lies in their compatibility with a wide range of materials, offering acceptable accuracy and leading to substantial benefits like reduced labor requirements, minimized time and material waste</w:t>
      </w:r>
      <w:r w:rsidR="000D2C5B">
        <w:rPr>
          <w:rFonts w:ascii="Times New Roman" w:hAnsi="Times New Roman" w:cs="Times New Roman" w:hint="eastAsia"/>
          <w:sz w:val="24"/>
          <w:szCs w:val="24"/>
        </w:rPr>
        <w:t xml:space="preserve"> </w:t>
      </w:r>
      <w:sdt>
        <w:sdtPr>
          <w:rPr>
            <w:rFonts w:ascii="Times New Roman" w:hAnsi="Times New Roman" w:cs="Times New Roman"/>
            <w:color w:val="000000"/>
            <w:szCs w:val="24"/>
          </w:rPr>
          <w:tag w:val="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"/>
          <w:id w:val="316847801"/>
          <w:placeholder>
            <w:docPart w:val="371164A5B6A3446AB96587F1A0E39315"/>
          </w:placeholder>
        </w:sdtPr>
        <w:sdtEndPr/>
        <w:sdtContent>
          <w:r w:rsidR="00F23D73" w:rsidRPr="00F23D73">
            <w:rPr>
              <w:rFonts w:ascii="Times New Roman" w:eastAsia="Times New Roman" w:hAnsi="Times New Roman" w:cs="Times New Roman"/>
              <w:color w:val="000000"/>
            </w:rPr>
            <w:t>[8–12]</w:t>
          </w:r>
        </w:sdtContent>
      </w:sdt>
      <w:r w:rsidRPr="00664EB5">
        <w:rPr>
          <w:rFonts w:ascii="Times New Roman" w:hAnsi="Times New Roman" w:cs="Times New Roman"/>
          <w:sz w:val="24"/>
          <w:szCs w:val="24"/>
        </w:rPr>
        <w:t>. The aforementioned advantages have positioned AM as a transformative technology, finding widespread application in diverse fields such as aerospace</w:t>
      </w:r>
      <w:r w:rsidR="00030C29" w:rsidRPr="00664EB5">
        <w:rPr>
          <w:rFonts w:ascii="Times New Roman" w:hAnsi="Times New Roman" w:cs="Times New Roman"/>
          <w:color w:val="000000"/>
          <w:szCs w:val="24"/>
        </w:rPr>
        <w:t xml:space="preserve"> </w:t>
      </w:r>
      <w:sdt>
        <w:sdtPr>
          <w:rPr>
            <w:rFonts w:ascii="Times New Roman" w:hAnsi="Times New Roman" w:cs="Times New Roman"/>
            <w:color w:val="000000"/>
            <w:szCs w:val="24"/>
          </w:rPr>
          <w:tag w:val="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"/>
          <w:id w:val="522830023"/>
          <w:placeholder>
            <w:docPart w:val="73B446A629B44D689078A6965B140D9E"/>
          </w:placeholder>
        </w:sdtPr>
        <w:sdtEndPr/>
        <w:sdtContent>
          <w:r w:rsidR="00F23D73" w:rsidRPr="00F23D73">
            <w:rPr>
              <w:rFonts w:ascii="Times New Roman" w:hAnsi="Times New Roman" w:cs="Times New Roman"/>
              <w:color w:val="000000"/>
              <w:szCs w:val="24"/>
            </w:rPr>
            <w:t>[13–15]</w:t>
          </w:r>
        </w:sdtContent>
      </w:sdt>
      <w:r w:rsidRPr="000D2C5B">
        <w:rPr>
          <w:rFonts w:ascii="Times New Roman" w:hAnsi="Times New Roman" w:cs="Times New Roman"/>
          <w:sz w:val="24"/>
          <w:szCs w:val="24"/>
        </w:rPr>
        <w:t>, military</w:t>
      </w:r>
      <w:r w:rsidR="00513534">
        <w:rPr>
          <w:rFonts w:ascii="Times New Roman" w:hAnsi="Times New Roman" w:cs="Times New Roman"/>
          <w:sz w:val="24"/>
          <w:szCs w:val="24"/>
        </w:rPr>
        <w:t xml:space="preserve"> </w:t>
      </w:r>
      <w:sdt>
        <w:sdtPr>
          <w:rPr>
            <w:rFonts w:ascii="Times New Roman" w:hAnsi="Times New Roman" w:cs="Times New Roman"/>
            <w:color w:val="000000"/>
            <w:szCs w:val="24"/>
          </w:rPr>
          <w:tag w:val="MENDELEY_CITATION_v3_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"/>
          <w:id w:val="-1874302163"/>
          <w:placeholder>
            <w:docPart w:val="F7494CCE568C44D6B3267C5E1401D41C"/>
          </w:placeholder>
        </w:sdtPr>
        <w:sdtEndPr/>
        <w:sdtContent>
          <w:r w:rsidR="00F23D73" w:rsidRPr="00F23D73">
            <w:rPr>
              <w:rFonts w:ascii="Times New Roman" w:hAnsi="Times New Roman" w:cs="Times New Roman"/>
              <w:color w:val="000000"/>
              <w:szCs w:val="24"/>
            </w:rPr>
            <w:t>[16]</w:t>
          </w:r>
        </w:sdtContent>
      </w:sdt>
      <w:r w:rsidR="00B80B14" w:rsidRPr="000D2C5B" w:rsidDel="00C818AC">
        <w:rPr>
          <w:rFonts w:ascii="Times New Roman" w:hAnsi="Times New Roman" w:cs="Times New Roman"/>
          <w:color w:val="000000"/>
          <w:sz w:val="24"/>
          <w:szCs w:val="24"/>
        </w:rPr>
        <w:t xml:space="preserve"> </w:t>
      </w:r>
      <w:r w:rsidRPr="00664EB5">
        <w:rPr>
          <w:rFonts w:ascii="Times New Roman" w:hAnsi="Times New Roman" w:cs="Times New Roman"/>
          <w:sz w:val="24"/>
          <w:szCs w:val="24"/>
        </w:rPr>
        <w:t>, and medical sectors</w:t>
      </w:r>
      <w:r w:rsidR="00513534">
        <w:rPr>
          <w:rFonts w:ascii="Times New Roman" w:hAnsi="Times New Roman" w:cs="Times New Roman"/>
          <w:sz w:val="24"/>
          <w:szCs w:val="24"/>
        </w:rPr>
        <w:t xml:space="preserve"> </w:t>
      </w:r>
      <w:sdt>
        <w:sdtPr>
          <w:rPr>
            <w:rFonts w:ascii="Times New Roman" w:hAnsi="Times New Roman" w:cs="Times New Roman"/>
            <w:color w:val="000000"/>
            <w:szCs w:val="24"/>
          </w:rPr>
          <w:tag w:val="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"/>
          <w:id w:val="1878654588"/>
          <w:placeholder>
            <w:docPart w:val="889E0674CEC149FFBAFCB29C7AA84F5A"/>
          </w:placeholder>
        </w:sdtPr>
        <w:sdtEndPr/>
        <w:sdtContent>
          <w:r w:rsidR="00F23D73" w:rsidRPr="00F23D73">
            <w:rPr>
              <w:rFonts w:ascii="Times New Roman" w:hAnsi="Times New Roman" w:cs="Times New Roman"/>
              <w:color w:val="000000"/>
              <w:szCs w:val="24"/>
            </w:rPr>
            <w:t>[7,17,18]</w:t>
          </w:r>
        </w:sdtContent>
      </w:sdt>
      <w:r w:rsidRPr="00664EB5">
        <w:rPr>
          <w:rFonts w:ascii="Times New Roman" w:hAnsi="Times New Roman" w:cs="Times New Roman"/>
          <w:sz w:val="24"/>
          <w:szCs w:val="24"/>
        </w:rPr>
        <w:t>.</w:t>
      </w:r>
      <w:r w:rsidR="00403042" w:rsidRPr="00664EB5">
        <w:rPr>
          <w:rFonts w:ascii="Times New Roman" w:hAnsi="Times New Roman" w:cs="Times New Roman"/>
          <w:sz w:val="24"/>
          <w:szCs w:val="24"/>
        </w:rPr>
        <w:t xml:space="preserve"> Among AM technologies, </w:t>
      </w:r>
      <w:r w:rsidR="00C46FA1" w:rsidRPr="00664EB5">
        <w:rPr>
          <w:rFonts w:ascii="Times New Roman" w:hAnsi="Times New Roman" w:cs="Times New Roman"/>
          <w:sz w:val="24"/>
          <w:szCs w:val="24"/>
        </w:rPr>
        <w:t xml:space="preserve">Fused Filament Fabrication </w:t>
      </w:r>
      <w:r w:rsidR="00403042" w:rsidRPr="00664EB5">
        <w:rPr>
          <w:rFonts w:ascii="Times New Roman" w:hAnsi="Times New Roman" w:cs="Times New Roman"/>
          <w:sz w:val="24"/>
          <w:szCs w:val="24"/>
        </w:rPr>
        <w:t>(</w:t>
      </w:r>
      <w:r w:rsidR="00604186" w:rsidRPr="00664EB5">
        <w:rPr>
          <w:rFonts w:ascii="Times New Roman" w:hAnsi="Times New Roman" w:cs="Times New Roman"/>
          <w:sz w:val="24"/>
          <w:szCs w:val="24"/>
        </w:rPr>
        <w:t>FFF</w:t>
      </w:r>
      <w:r w:rsidR="00403042" w:rsidRPr="000D2C5B">
        <w:rPr>
          <w:rFonts w:ascii="Times New Roman" w:hAnsi="Times New Roman" w:cs="Times New Roman"/>
          <w:sz w:val="24"/>
          <w:szCs w:val="24"/>
        </w:rPr>
        <w:t>)</w:t>
      </w:r>
      <w:r w:rsidR="00431AB4">
        <w:rPr>
          <w:rFonts w:ascii="Times New Roman" w:hAnsi="Times New Roman" w:cs="Times New Roman"/>
          <w:sz w:val="24"/>
          <w:szCs w:val="24"/>
        </w:rPr>
        <w:t xml:space="preserve">, </w:t>
      </w:r>
      <w:r w:rsidR="00431AB4" w:rsidRPr="00431AB4">
        <w:rPr>
          <w:rFonts w:ascii="Times New Roman" w:hAnsi="Times New Roman" w:cs="Times New Roman"/>
          <w:sz w:val="24"/>
          <w:szCs w:val="24"/>
        </w:rPr>
        <w:t>also known as Fused Deposition Modeling (FDM)</w:t>
      </w:r>
      <w:r w:rsidR="00431AB4">
        <w:rPr>
          <w:rFonts w:ascii="Times New Roman" w:hAnsi="Times New Roman" w:cs="Times New Roman"/>
          <w:sz w:val="24"/>
          <w:szCs w:val="24"/>
        </w:rPr>
        <w:t>,</w:t>
      </w:r>
      <w:r w:rsidR="00403042" w:rsidRPr="000D2C5B">
        <w:rPr>
          <w:rFonts w:ascii="Times New Roman" w:hAnsi="Times New Roman" w:cs="Times New Roman"/>
          <w:sz w:val="24"/>
          <w:szCs w:val="24"/>
        </w:rPr>
        <w:t xml:space="preserve"> stands out for its operational simplicity and purported environmental benefits</w:t>
      </w:r>
      <w:r w:rsidR="001C1E4D">
        <w:rPr>
          <w:rFonts w:ascii="Times New Roman" w:hAnsi="Times New Roman" w:cs="Times New Roman"/>
          <w:sz w:val="24"/>
          <w:szCs w:val="24"/>
        </w:rPr>
        <w:t xml:space="preserve"> </w:t>
      </w:r>
      <w:sdt>
        <w:sdtPr>
          <w:rPr>
            <w:rFonts w:ascii="Times New Roman" w:hAnsi="Times New Roman" w:cs="Times New Roman"/>
            <w:color w:val="000000"/>
            <w:szCs w:val="24"/>
          </w:rPr>
          <w:tag w:val="MENDELEY_CITATION_v3_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"/>
          <w:id w:val="956458307"/>
          <w:placeholder>
            <w:docPart w:val="AD35FA8AFDBB46DB8A4D10D79A9EF849"/>
          </w:placeholder>
        </w:sdtPr>
        <w:sdtEndPr/>
        <w:sdtContent>
          <w:r w:rsidR="00F23D73" w:rsidRPr="00F23D73">
            <w:rPr>
              <w:rFonts w:ascii="Times New Roman" w:hAnsi="Times New Roman" w:cs="Times New Roman"/>
              <w:color w:val="000000"/>
              <w:szCs w:val="24"/>
            </w:rPr>
            <w:t>[19,20]</w:t>
          </w:r>
        </w:sdtContent>
      </w:sdt>
      <w:r w:rsidR="00403042" w:rsidRPr="00664EB5">
        <w:rPr>
          <w:rFonts w:ascii="Times New Roman" w:hAnsi="Times New Roman" w:cs="Times New Roman"/>
          <w:sz w:val="24"/>
          <w:szCs w:val="24"/>
        </w:rPr>
        <w:t xml:space="preserve">. </w:t>
      </w:r>
      <w:r w:rsidR="00C46FA1" w:rsidRPr="00664EB5">
        <w:rPr>
          <w:rFonts w:ascii="Times New Roman" w:hAnsi="Times New Roman" w:cs="Times New Roman"/>
          <w:sz w:val="24"/>
          <w:szCs w:val="24"/>
        </w:rPr>
        <w:t>FFF</w:t>
      </w:r>
      <w:r w:rsidR="00403042" w:rsidRPr="00664EB5">
        <w:rPr>
          <w:rFonts w:ascii="Times New Roman" w:hAnsi="Times New Roman" w:cs="Times New Roman"/>
          <w:sz w:val="24"/>
          <w:szCs w:val="24"/>
        </w:rPr>
        <w:t xml:space="preserve"> facilitates the rapid and accurate fabrication of intricate geometries and complex shapes. </w:t>
      </w:r>
      <w:r w:rsidR="00C46FA1" w:rsidRPr="00664EB5">
        <w:rPr>
          <w:rFonts w:ascii="Times New Roman" w:hAnsi="Times New Roman" w:cs="Times New Roman"/>
          <w:sz w:val="24"/>
          <w:szCs w:val="24"/>
        </w:rPr>
        <w:t>FFF</w:t>
      </w:r>
      <w:r w:rsidR="00403042" w:rsidRPr="00664EB5">
        <w:rPr>
          <w:rFonts w:ascii="Times New Roman" w:hAnsi="Times New Roman" w:cs="Times New Roman"/>
          <w:sz w:val="24"/>
          <w:szCs w:val="24"/>
        </w:rPr>
        <w:t xml:space="preserve"> technology exhibits significant material versatility, successfully functioning with a broad range of materials including metals, polymers, and even composite filaments incorporating ceramic fillers</w:t>
      </w:r>
      <w:r w:rsidR="00513534">
        <w:rPr>
          <w:rFonts w:ascii="Times New Roman" w:hAnsi="Times New Roman" w:cs="Times New Roman"/>
          <w:sz w:val="24"/>
          <w:szCs w:val="24"/>
        </w:rPr>
        <w:t xml:space="preserve"> </w:t>
      </w:r>
      <w:sdt>
        <w:sdtPr>
          <w:rPr>
            <w:rFonts w:ascii="Times New Roman" w:hAnsi="Times New Roman" w:cs="Times New Roman"/>
            <w:color w:val="000000"/>
            <w:szCs w:val="24"/>
          </w:rPr>
          <w:tag w:val="MENDELEY_CITATION_v3_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"/>
          <w:id w:val="2098820816"/>
          <w:placeholder>
            <w:docPart w:val="909857E635B44D21B8E006C3CF75AA92"/>
          </w:placeholder>
        </w:sdtPr>
        <w:sdtEndPr/>
        <w:sdtContent>
          <w:r w:rsidR="00F23D73" w:rsidRPr="00F23D73">
            <w:rPr>
              <w:rFonts w:ascii="Times New Roman" w:hAnsi="Times New Roman" w:cs="Times New Roman"/>
              <w:color w:val="000000"/>
              <w:szCs w:val="24"/>
            </w:rPr>
            <w:t>[21]</w:t>
          </w:r>
        </w:sdtContent>
      </w:sdt>
      <w:r w:rsidR="00403042" w:rsidRPr="00664EB5">
        <w:rPr>
          <w:rFonts w:ascii="Times New Roman" w:hAnsi="Times New Roman" w:cs="Times New Roman"/>
          <w:sz w:val="24"/>
          <w:szCs w:val="24"/>
        </w:rPr>
        <w:t xml:space="preserve">. This adaptability is a contributing factor to the extensive adoption of </w:t>
      </w:r>
      <w:r w:rsidR="00C46FA1" w:rsidRPr="00664EB5">
        <w:rPr>
          <w:rFonts w:ascii="Times New Roman" w:hAnsi="Times New Roman" w:cs="Times New Roman"/>
          <w:sz w:val="24"/>
          <w:szCs w:val="24"/>
        </w:rPr>
        <w:t>FFF</w:t>
      </w:r>
      <w:r w:rsidR="00403042" w:rsidRPr="00664EB5">
        <w:rPr>
          <w:rFonts w:ascii="Times New Roman" w:hAnsi="Times New Roman" w:cs="Times New Roman"/>
          <w:sz w:val="24"/>
          <w:szCs w:val="24"/>
        </w:rPr>
        <w:t xml:space="preserve"> within the AM field. Furthermore, </w:t>
      </w:r>
      <w:r w:rsidR="00C46FA1" w:rsidRPr="00664EB5">
        <w:rPr>
          <w:rFonts w:ascii="Times New Roman" w:hAnsi="Times New Roman" w:cs="Times New Roman"/>
          <w:sz w:val="24"/>
          <w:szCs w:val="24"/>
        </w:rPr>
        <w:t>FFF</w:t>
      </w:r>
      <w:r w:rsidR="00403042" w:rsidRPr="00664EB5">
        <w:rPr>
          <w:rFonts w:ascii="Times New Roman" w:hAnsi="Times New Roman" w:cs="Times New Roman"/>
          <w:sz w:val="24"/>
          <w:szCs w:val="24"/>
        </w:rPr>
        <w:t xml:space="preserve"> promises significant reductions in process steps and resource consumption compared to conventional manufacturing techniques</w:t>
      </w:r>
      <w:r w:rsidR="001C1E4D">
        <w:rPr>
          <w:rFonts w:ascii="Times New Roman" w:hAnsi="Times New Roman" w:cs="Times New Roman"/>
          <w:sz w:val="24"/>
          <w:szCs w:val="24"/>
        </w:rPr>
        <w:t xml:space="preserve"> </w:t>
      </w:r>
      <w:sdt>
        <w:sdtPr>
          <w:rPr>
            <w:rFonts w:ascii="Times New Roman" w:hAnsi="Times New Roman" w:cs="Times New Roman"/>
            <w:color w:val="000000"/>
            <w:szCs w:val="24"/>
          </w:rPr>
          <w:tag w:val="MENDELEY_CITATION_v3_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"/>
          <w:id w:val="-1394572496"/>
          <w:placeholder>
            <w:docPart w:val="723AA975C3654F4C8CC4A2912EDD8630"/>
          </w:placeholder>
        </w:sdtPr>
        <w:sdtEndPr/>
        <w:sdtContent>
          <w:r w:rsidR="00F23D73" w:rsidRPr="00F23D73">
            <w:rPr>
              <w:rFonts w:ascii="Times New Roman" w:eastAsia="Times New Roman" w:hAnsi="Times New Roman" w:cs="Times New Roman"/>
              <w:color w:val="000000"/>
            </w:rPr>
            <w:t>[22]</w:t>
          </w:r>
        </w:sdtContent>
      </w:sdt>
      <w:r w:rsidR="00403042" w:rsidRPr="00664EB5">
        <w:rPr>
          <w:rFonts w:ascii="Times New Roman" w:hAnsi="Times New Roman" w:cs="Times New Roman"/>
          <w:sz w:val="24"/>
          <w:szCs w:val="24"/>
        </w:rPr>
        <w:t>.</w:t>
      </w:r>
      <w:r w:rsidR="004653AA" w:rsidRPr="00664EB5">
        <w:rPr>
          <w:rFonts w:ascii="Times New Roman" w:hAnsi="Times New Roman" w:cs="Times New Roman"/>
          <w:color w:val="000000"/>
          <w:szCs w:val="24"/>
        </w:rPr>
        <w:t xml:space="preserve"> </w:t>
      </w:r>
      <w:r w:rsidR="00403042" w:rsidRPr="00664EB5">
        <w:rPr>
          <w:rFonts w:ascii="Times New Roman" w:hAnsi="Times New Roman" w:cs="Times New Roman"/>
          <w:sz w:val="24"/>
          <w:szCs w:val="24"/>
        </w:rPr>
        <w:t xml:space="preserve">The elimination of tooling requirements associated with </w:t>
      </w:r>
      <w:r w:rsidR="00C46FA1" w:rsidRPr="00664EB5">
        <w:rPr>
          <w:rFonts w:ascii="Times New Roman" w:hAnsi="Times New Roman" w:cs="Times New Roman"/>
          <w:sz w:val="24"/>
          <w:szCs w:val="24"/>
        </w:rPr>
        <w:t>FFF</w:t>
      </w:r>
      <w:r w:rsidR="00403042" w:rsidRPr="00664EB5">
        <w:rPr>
          <w:rFonts w:ascii="Times New Roman" w:hAnsi="Times New Roman" w:cs="Times New Roman"/>
          <w:sz w:val="24"/>
          <w:szCs w:val="24"/>
        </w:rPr>
        <w:t xml:space="preserve"> is postulated to expedite design-to-production cycles while minimizing costs</w:t>
      </w:r>
      <w:r w:rsidR="00513534">
        <w:rPr>
          <w:rFonts w:ascii="Times New Roman" w:hAnsi="Times New Roman" w:cs="Times New Roman"/>
          <w:sz w:val="24"/>
          <w:szCs w:val="24"/>
        </w:rPr>
        <w:t xml:space="preserve"> </w:t>
      </w:r>
      <w:sdt>
        <w:sdtPr>
          <w:rPr>
            <w:rFonts w:ascii="Times New Roman" w:hAnsi="Times New Roman" w:cs="Times New Roman"/>
            <w:color w:val="000000"/>
            <w:szCs w:val="24"/>
          </w:rPr>
          <w:tag w:val="MENDELEY_CITATION_v3_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"/>
          <w:id w:val="1995142825"/>
          <w:placeholder>
            <w:docPart w:val="1B3CFEBA115C4D21A879595D6DE3BD9A"/>
          </w:placeholder>
        </w:sdtPr>
        <w:sdtEndPr/>
        <w:sdtContent>
          <w:r w:rsidR="00F23D73" w:rsidRPr="00F23D73">
            <w:rPr>
              <w:rFonts w:ascii="Times New Roman" w:hAnsi="Times New Roman" w:cs="Times New Roman"/>
              <w:color w:val="000000"/>
              <w:szCs w:val="24"/>
            </w:rPr>
            <w:t>[23]</w:t>
          </w:r>
        </w:sdtContent>
      </w:sdt>
      <w:r w:rsidR="007F0D0F" w:rsidRPr="000D2C5B" w:rsidDel="00C818AC">
        <w:rPr>
          <w:rFonts w:ascii="Times New Roman" w:hAnsi="Times New Roman" w:cs="Times New Roman"/>
          <w:color w:val="000000"/>
          <w:sz w:val="24"/>
          <w:szCs w:val="24"/>
        </w:rPr>
        <w:t xml:space="preserve"> </w:t>
      </w:r>
    </w:p>
    <w:p w14:paraId="0EE0F489" w14:textId="0A4D2879" w:rsidR="00463A8B" w:rsidRPr="00664EB5" w:rsidRDefault="00C46FA1" w:rsidP="00F17154">
      <w:pPr>
        <w:spacing w:after="0" w:line="360" w:lineRule="auto"/>
        <w:ind w:firstLine="480"/>
        <w:jc w:val="both"/>
        <w:rPr>
          <w:rFonts w:ascii="Times New Roman" w:hAnsi="Times New Roman" w:cs="Times New Roman"/>
          <w:sz w:val="24"/>
          <w:szCs w:val="24"/>
        </w:rPr>
      </w:pPr>
      <w:r w:rsidRPr="00664EB5">
        <w:rPr>
          <w:rFonts w:ascii="Times New Roman" w:hAnsi="Times New Roman" w:cs="Times New Roman"/>
          <w:sz w:val="24"/>
          <w:szCs w:val="24"/>
        </w:rPr>
        <w:t>FFF</w:t>
      </w:r>
      <w:r w:rsidR="00463A8B" w:rsidRPr="00664EB5">
        <w:rPr>
          <w:rFonts w:ascii="Times New Roman" w:hAnsi="Times New Roman" w:cs="Times New Roman"/>
          <w:sz w:val="24"/>
          <w:szCs w:val="24"/>
        </w:rPr>
        <w:t xml:space="preserve"> presents a versatile additive manufacturing technology, yet inherent limitations hinder its widespread industrial adoption. The layered nature of </w:t>
      </w:r>
      <w:r w:rsidRPr="00664EB5">
        <w:rPr>
          <w:rFonts w:ascii="Times New Roman" w:hAnsi="Times New Roman" w:cs="Times New Roman"/>
          <w:sz w:val="24"/>
          <w:szCs w:val="24"/>
        </w:rPr>
        <w:t>FFF</w:t>
      </w:r>
      <w:r w:rsidR="00463A8B" w:rsidRPr="00664EB5">
        <w:rPr>
          <w:rFonts w:ascii="Times New Roman" w:hAnsi="Times New Roman" w:cs="Times New Roman"/>
          <w:sz w:val="24"/>
          <w:szCs w:val="24"/>
        </w:rPr>
        <w:t xml:space="preserve"> inherently compromises dimensional accuracy and surface finish due to stepwise deposition and interlayer adhesion effects</w:t>
      </w:r>
      <w:r w:rsidR="00513534">
        <w:rPr>
          <w:rFonts w:ascii="Times New Roman" w:hAnsi="Times New Roman" w:cs="Times New Roman"/>
          <w:sz w:val="24"/>
          <w:szCs w:val="24"/>
        </w:rPr>
        <w:t xml:space="preserve"> </w:t>
      </w:r>
      <w:sdt>
        <w:sdtPr>
          <w:rPr>
            <w:rFonts w:ascii="Times New Roman" w:hAnsi="Times New Roman" w:cs="Times New Roman"/>
            <w:color w:val="000000"/>
            <w:szCs w:val="24"/>
          </w:rPr>
          <w:tag w:val="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"/>
          <w:id w:val="-2033172015"/>
          <w:placeholder>
            <w:docPart w:val="FB6E968DE6DA409D8ACBECD0C89D07CB"/>
          </w:placeholder>
        </w:sdtPr>
        <w:sdtEndPr/>
        <w:sdtContent>
          <w:r w:rsidR="00F23D73" w:rsidRPr="00F23D73">
            <w:rPr>
              <w:rFonts w:ascii="Times New Roman" w:hAnsi="Times New Roman" w:cs="Times New Roman"/>
              <w:color w:val="000000"/>
              <w:szCs w:val="24"/>
            </w:rPr>
            <w:t>[24–26]</w:t>
          </w:r>
        </w:sdtContent>
      </w:sdt>
      <w:r w:rsidR="00463A8B" w:rsidRPr="00664EB5">
        <w:rPr>
          <w:rFonts w:ascii="Times New Roman" w:hAnsi="Times New Roman" w:cs="Times New Roman"/>
          <w:sz w:val="24"/>
          <w:szCs w:val="24"/>
        </w:rPr>
        <w:t>. These factors can lead to anisotropic mechanical properties and surface texture inconsistencies</w:t>
      </w:r>
      <w:r w:rsidR="0007700A">
        <w:rPr>
          <w:rFonts w:ascii="Times New Roman" w:hAnsi="Times New Roman" w:cs="Times New Roman"/>
          <w:sz w:val="24"/>
          <w:szCs w:val="24"/>
        </w:rPr>
        <w:t xml:space="preserve"> </w:t>
      </w:r>
      <w:sdt>
        <w:sdtPr>
          <w:rPr>
            <w:rFonts w:ascii="Times New Roman" w:hAnsi="Times New Roman" w:cs="Times New Roman"/>
            <w:color w:val="000000"/>
            <w:szCs w:val="24"/>
          </w:rPr>
          <w:tag w:val="MENDELEY_CITATION_v3_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"/>
          <w:id w:val="1293481626"/>
          <w:placeholder>
            <w:docPart w:val="B7FB4AB85E64456A9AB240AA212440C6"/>
          </w:placeholder>
        </w:sdtPr>
        <w:sdtEndPr/>
        <w:sdtContent>
          <w:r w:rsidR="00F23D73" w:rsidRPr="00F23D73">
            <w:rPr>
              <w:rFonts w:ascii="Times New Roman" w:eastAsia="Times New Roman" w:hAnsi="Times New Roman" w:cs="Times New Roman"/>
              <w:color w:val="000000"/>
            </w:rPr>
            <w:t>[27–29]</w:t>
          </w:r>
        </w:sdtContent>
      </w:sdt>
      <w:r w:rsidR="00463A8B" w:rsidRPr="00664EB5">
        <w:rPr>
          <w:rFonts w:ascii="Times New Roman" w:hAnsi="Times New Roman" w:cs="Times New Roman"/>
          <w:sz w:val="24"/>
          <w:szCs w:val="24"/>
        </w:rPr>
        <w:t xml:space="preserve">. Furthermore, </w:t>
      </w:r>
      <w:r w:rsidRPr="00664EB5">
        <w:rPr>
          <w:rFonts w:ascii="Times New Roman" w:hAnsi="Times New Roman" w:cs="Times New Roman"/>
          <w:sz w:val="24"/>
          <w:szCs w:val="24"/>
        </w:rPr>
        <w:t>FFF</w:t>
      </w:r>
      <w:r w:rsidR="00463A8B" w:rsidRPr="00664EB5">
        <w:rPr>
          <w:rFonts w:ascii="Times New Roman" w:hAnsi="Times New Roman" w:cs="Times New Roman"/>
          <w:sz w:val="24"/>
          <w:szCs w:val="24"/>
        </w:rPr>
        <w:t xml:space="preserve"> necessitates the use of support structures to prevent material collapse during overhangs and complex geometries</w:t>
      </w:r>
      <w:r w:rsidR="001C1E4D">
        <w:rPr>
          <w:rFonts w:ascii="Times New Roman" w:hAnsi="Times New Roman" w:cs="Times New Roman"/>
          <w:sz w:val="24"/>
          <w:szCs w:val="24"/>
        </w:rPr>
        <w:t xml:space="preserve"> </w:t>
      </w:r>
      <w:sdt>
        <w:sdtPr>
          <w:rPr>
            <w:rFonts w:ascii="Times New Roman" w:hAnsi="Times New Roman" w:cs="Times New Roman"/>
            <w:color w:val="000000"/>
            <w:szCs w:val="24"/>
          </w:rPr>
          <w:tag w:val="MENDELEY_CITATION_v3_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"/>
          <w:id w:val="-394206387"/>
          <w:placeholder>
            <w:docPart w:val="A0D9096AF34C4BCAA54438EEE4B78BE2"/>
          </w:placeholder>
        </w:sdtPr>
        <w:sdtEndPr/>
        <w:sdtContent>
          <w:r w:rsidR="00F23D73" w:rsidRPr="00F23D73">
            <w:rPr>
              <w:rFonts w:ascii="Times New Roman" w:hAnsi="Times New Roman" w:cs="Times New Roman"/>
              <w:color w:val="000000"/>
              <w:szCs w:val="24"/>
            </w:rPr>
            <w:t>[30,31]</w:t>
          </w:r>
        </w:sdtContent>
      </w:sdt>
      <w:r w:rsidR="00463A8B" w:rsidRPr="00664EB5">
        <w:rPr>
          <w:rFonts w:ascii="Times New Roman" w:hAnsi="Times New Roman" w:cs="Times New Roman"/>
          <w:sz w:val="24"/>
          <w:szCs w:val="24"/>
        </w:rPr>
        <w:t>. However, support material utilization introduces additional drawbacks, including increased printing time, material waste (often non-recyclable), and energy consumption</w:t>
      </w:r>
      <w:r w:rsidR="003D2335">
        <w:rPr>
          <w:rFonts w:ascii="Times New Roman" w:hAnsi="Times New Roman" w:cs="Times New Roman"/>
          <w:sz w:val="24"/>
          <w:szCs w:val="24"/>
        </w:rPr>
        <w:t xml:space="preserve"> </w:t>
      </w:r>
      <w:sdt>
        <w:sdtPr>
          <w:rPr>
            <w:rFonts w:ascii="Times New Roman" w:hAnsi="Times New Roman" w:cs="Times New Roman"/>
            <w:color w:val="000000"/>
            <w:szCs w:val="24"/>
          </w:rPr>
          <w:tag w:val="MENDELEY_CITATION_v3_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"/>
          <w:id w:val="1990582263"/>
          <w:placeholder>
            <w:docPart w:val="65B73935AD9F4F6AAB50055BCE2C2333"/>
          </w:placeholder>
        </w:sdtPr>
        <w:sdtEndPr/>
        <w:sdtContent>
          <w:r w:rsidR="00F23D73" w:rsidRPr="00F23D73">
            <w:rPr>
              <w:rFonts w:ascii="Times New Roman" w:eastAsia="Times New Roman" w:hAnsi="Times New Roman" w:cs="Times New Roman"/>
              <w:color w:val="000000"/>
            </w:rPr>
            <w:t>[32,33]</w:t>
          </w:r>
        </w:sdtContent>
      </w:sdt>
      <w:r w:rsidR="00463A8B" w:rsidRPr="00664EB5">
        <w:rPr>
          <w:rFonts w:ascii="Times New Roman" w:hAnsi="Times New Roman" w:cs="Times New Roman"/>
          <w:sz w:val="24"/>
          <w:szCs w:val="24"/>
        </w:rPr>
        <w:t>. The complexity of a part</w:t>
      </w:r>
      <w:r w:rsidR="00CE5EC2" w:rsidRPr="00664EB5">
        <w:rPr>
          <w:rFonts w:ascii="Times New Roman" w:hAnsi="Times New Roman" w:cs="Times New Roman"/>
          <w:sz w:val="24"/>
          <w:szCs w:val="24"/>
        </w:rPr>
        <w:t xml:space="preserve"> also</w:t>
      </w:r>
      <w:r w:rsidR="00463A8B" w:rsidRPr="00664EB5">
        <w:rPr>
          <w:rFonts w:ascii="Times New Roman" w:hAnsi="Times New Roman" w:cs="Times New Roman"/>
          <w:sz w:val="24"/>
          <w:szCs w:val="24"/>
        </w:rPr>
        <w:t xml:space="preserve"> directly influences support material requirements, potentially extending printing times significantly compared to traditional manufacturing techniques</w:t>
      </w:r>
      <w:r w:rsidR="001F0F9E" w:rsidRPr="00664EB5">
        <w:rPr>
          <w:rFonts w:ascii="Times New Roman" w:hAnsi="Times New Roman" w:cs="Times New Roman"/>
          <w:color w:val="000000"/>
          <w:szCs w:val="24"/>
        </w:rPr>
        <w:t xml:space="preserve"> </w:t>
      </w:r>
      <w:sdt>
        <w:sdtPr>
          <w:rPr>
            <w:rFonts w:ascii="Times New Roman" w:hAnsi="Times New Roman" w:cs="Times New Roman"/>
            <w:color w:val="000000"/>
            <w:szCs w:val="24"/>
          </w:rPr>
          <w:tag w:val="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"/>
          <w:id w:val="412516703"/>
          <w:placeholder>
            <w:docPart w:val="B09287034AA148CB96B8E622CF53285A"/>
          </w:placeholder>
        </w:sdtPr>
        <w:sdtEndPr/>
        <w:sdtContent>
          <w:r w:rsidR="00F23D73" w:rsidRPr="00F23D73">
            <w:rPr>
              <w:rFonts w:ascii="Times New Roman" w:hAnsi="Times New Roman" w:cs="Times New Roman"/>
              <w:color w:val="000000"/>
              <w:szCs w:val="24"/>
            </w:rPr>
            <w:t>[34–36]</w:t>
          </w:r>
        </w:sdtContent>
      </w:sdt>
      <w:r w:rsidR="00463A8B" w:rsidRPr="00664EB5">
        <w:rPr>
          <w:rFonts w:ascii="Times New Roman" w:hAnsi="Times New Roman" w:cs="Times New Roman"/>
          <w:sz w:val="24"/>
          <w:szCs w:val="24"/>
        </w:rPr>
        <w:t xml:space="preserve">. Additionally, support removal is typically a manual process, sometimes requiring secondary steps or specialized tooling to maintain part integrity. This post-processing stage further increases </w:t>
      </w:r>
      <w:r w:rsidR="00CE5EC2" w:rsidRPr="00664EB5">
        <w:rPr>
          <w:rFonts w:ascii="Times New Roman" w:hAnsi="Times New Roman" w:cs="Times New Roman"/>
          <w:sz w:val="24"/>
          <w:szCs w:val="24"/>
        </w:rPr>
        <w:t xml:space="preserve">process and </w:t>
      </w:r>
      <w:r w:rsidR="00463A8B" w:rsidRPr="00664EB5">
        <w:rPr>
          <w:rFonts w:ascii="Times New Roman" w:hAnsi="Times New Roman" w:cs="Times New Roman"/>
          <w:sz w:val="24"/>
          <w:szCs w:val="24"/>
        </w:rPr>
        <w:t xml:space="preserve">labor costs, particularly </w:t>
      </w:r>
      <w:r w:rsidR="00463A8B" w:rsidRPr="00664EB5">
        <w:rPr>
          <w:rFonts w:ascii="Times New Roman" w:hAnsi="Times New Roman" w:cs="Times New Roman"/>
          <w:sz w:val="24"/>
          <w:szCs w:val="24"/>
        </w:rPr>
        <w:lastRenderedPageBreak/>
        <w:t>for parts with intricate geometries demanding extensive support structures</w:t>
      </w:r>
      <w:r w:rsidR="008D4118" w:rsidRPr="00664EB5">
        <w:rPr>
          <w:rFonts w:ascii="Times New Roman" w:hAnsi="Times New Roman" w:cs="Times New Roman"/>
          <w:color w:val="000000"/>
          <w:szCs w:val="24"/>
        </w:rPr>
        <w:t xml:space="preserve"> </w:t>
      </w:r>
      <w:sdt>
        <w:sdtPr>
          <w:rPr>
            <w:rFonts w:ascii="Times New Roman" w:hAnsi="Times New Roman" w:cs="Times New Roman"/>
            <w:color w:val="000000"/>
            <w:szCs w:val="24"/>
          </w:rPr>
          <w:tag w:val="MENDELEY_CITATION_v3_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"/>
          <w:id w:val="208848253"/>
          <w:placeholder>
            <w:docPart w:val="3470C4D5CA66417991399587A94D984F"/>
          </w:placeholder>
        </w:sdtPr>
        <w:sdtEndPr/>
        <w:sdtContent>
          <w:r w:rsidR="00F23D73" w:rsidRPr="00F23D73">
            <w:rPr>
              <w:rFonts w:ascii="Times New Roman" w:hAnsi="Times New Roman" w:cs="Times New Roman"/>
              <w:color w:val="000000"/>
              <w:szCs w:val="24"/>
            </w:rPr>
            <w:t>[31,37]</w:t>
          </w:r>
        </w:sdtContent>
      </w:sdt>
      <w:r w:rsidR="008D4118" w:rsidRPr="000D2C5B" w:rsidDel="00C818AC">
        <w:rPr>
          <w:rFonts w:ascii="Times New Roman" w:hAnsi="Times New Roman" w:cs="Times New Roman"/>
          <w:color w:val="000000"/>
          <w:sz w:val="24"/>
          <w:szCs w:val="24"/>
        </w:rPr>
        <w:t xml:space="preserve"> </w:t>
      </w:r>
      <w:r w:rsidR="00463A8B" w:rsidRPr="00664EB5">
        <w:rPr>
          <w:rFonts w:ascii="Times New Roman" w:hAnsi="Times New Roman" w:cs="Times New Roman"/>
          <w:sz w:val="24"/>
          <w:szCs w:val="24"/>
        </w:rPr>
        <w:t>.</w:t>
      </w:r>
      <w:r w:rsidR="00CE5EC2" w:rsidRPr="00664EB5">
        <w:rPr>
          <w:rFonts w:ascii="Times New Roman" w:hAnsi="Times New Roman" w:cs="Times New Roman"/>
          <w:sz w:val="24"/>
          <w:szCs w:val="24"/>
        </w:rPr>
        <w:t xml:space="preserve"> Consequently, these limitations can hinder the adoption of </w:t>
      </w:r>
      <w:r w:rsidRPr="00664EB5">
        <w:rPr>
          <w:rFonts w:ascii="Times New Roman" w:hAnsi="Times New Roman" w:cs="Times New Roman"/>
          <w:sz w:val="24"/>
          <w:szCs w:val="24"/>
        </w:rPr>
        <w:t>FFF</w:t>
      </w:r>
      <w:r w:rsidR="00CE5EC2" w:rsidRPr="00664EB5">
        <w:rPr>
          <w:rFonts w:ascii="Times New Roman" w:hAnsi="Times New Roman" w:cs="Times New Roman"/>
          <w:sz w:val="24"/>
          <w:szCs w:val="24"/>
        </w:rPr>
        <w:t xml:space="preserve"> for high-volume production scenarios involving parts with diverse geometries.</w:t>
      </w:r>
    </w:p>
    <w:p w14:paraId="098675E2" w14:textId="0975F6D3" w:rsidR="00575BED" w:rsidRPr="00664EB5" w:rsidRDefault="00575BED" w:rsidP="00575BED">
      <w:pPr>
        <w:spacing w:after="0" w:line="360" w:lineRule="auto"/>
        <w:ind w:firstLine="480"/>
        <w:jc w:val="both"/>
        <w:rPr>
          <w:rFonts w:ascii="Times New Roman" w:hAnsi="Times New Roman" w:cs="Times New Roman"/>
          <w:sz w:val="24"/>
          <w:szCs w:val="24"/>
        </w:rPr>
      </w:pPr>
      <w:r w:rsidRPr="00664EB5">
        <w:rPr>
          <w:rFonts w:ascii="Times New Roman" w:hAnsi="Times New Roman" w:cs="Times New Roman"/>
          <w:sz w:val="24"/>
          <w:szCs w:val="24"/>
        </w:rPr>
        <w:t xml:space="preserve">Various methods have been explored to address the challenges associated with support material usage in </w:t>
      </w:r>
      <w:r w:rsidR="00C46FA1" w:rsidRPr="00664EB5">
        <w:rPr>
          <w:rFonts w:ascii="Times New Roman" w:hAnsi="Times New Roman" w:cs="Times New Roman"/>
          <w:sz w:val="24"/>
          <w:szCs w:val="24"/>
        </w:rPr>
        <w:t>FFF</w:t>
      </w:r>
      <w:r w:rsidRPr="00664EB5">
        <w:rPr>
          <w:rFonts w:ascii="Times New Roman" w:hAnsi="Times New Roman" w:cs="Times New Roman"/>
          <w:sz w:val="24"/>
          <w:szCs w:val="24"/>
        </w:rPr>
        <w:t xml:space="preserve">, aiming to reduce process costs and increase throughput. One approach involves optimizing </w:t>
      </w:r>
      <w:r w:rsidR="00C46FA1" w:rsidRPr="00664EB5">
        <w:rPr>
          <w:rFonts w:ascii="Times New Roman" w:hAnsi="Times New Roman" w:cs="Times New Roman"/>
          <w:sz w:val="24"/>
          <w:szCs w:val="24"/>
        </w:rPr>
        <w:t>FFF</w:t>
      </w:r>
      <w:r w:rsidRPr="00664EB5">
        <w:rPr>
          <w:rFonts w:ascii="Times New Roman" w:hAnsi="Times New Roman" w:cs="Times New Roman"/>
          <w:sz w:val="24"/>
          <w:szCs w:val="24"/>
        </w:rPr>
        <w:t xml:space="preserve"> process parameters to enable novel part building orientations</w:t>
      </w:r>
      <w:r w:rsidR="00C01551" w:rsidRPr="00664EB5">
        <w:rPr>
          <w:rFonts w:ascii="Times New Roman" w:hAnsi="Times New Roman" w:cs="Times New Roman"/>
          <w:color w:val="000000"/>
        </w:rPr>
        <w:t xml:space="preserve"> </w:t>
      </w:r>
      <w:sdt>
        <w:sdtPr>
          <w:rPr>
            <w:rFonts w:ascii="Times New Roman" w:hAnsi="Times New Roman" w:cs="Times New Roman"/>
            <w:color w:val="000000"/>
          </w:rPr>
          <w:tag w:val="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"/>
          <w:id w:val="-121540236"/>
          <w:placeholder>
            <w:docPart w:val="4CA96B4DAF9847D39240E59295A54FD9"/>
          </w:placeholder>
        </w:sdtPr>
        <w:sdtEndPr/>
        <w:sdtContent>
          <w:r w:rsidR="00F23D73" w:rsidRPr="00F23D73">
            <w:rPr>
              <w:rFonts w:ascii="Times New Roman" w:hAnsi="Times New Roman" w:cs="Times New Roman"/>
              <w:color w:val="000000"/>
            </w:rPr>
            <w:t>[38–42]</w:t>
          </w:r>
        </w:sdtContent>
      </w:sdt>
      <w:r w:rsidRPr="000D2C5B">
        <w:rPr>
          <w:rFonts w:ascii="Times New Roman" w:hAnsi="Times New Roman" w:cs="Times New Roman"/>
          <w:sz w:val="24"/>
          <w:szCs w:val="24"/>
        </w:rPr>
        <w:t xml:space="preserve"> or specialized support structures that minimize support material requirements</w:t>
      </w:r>
      <w:r w:rsidR="00D71F90" w:rsidRPr="00664EB5">
        <w:rPr>
          <w:rFonts w:ascii="Times New Roman" w:hAnsi="Times New Roman" w:cs="Times New Roman"/>
          <w:color w:val="000000"/>
        </w:rPr>
        <w:t xml:space="preserve"> </w:t>
      </w:r>
      <w:sdt>
        <w:sdtPr>
          <w:rPr>
            <w:rFonts w:ascii="Times New Roman" w:hAnsi="Times New Roman" w:cs="Times New Roman"/>
            <w:color w:val="000000"/>
          </w:rPr>
          <w:tag w:val="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"/>
          <w:id w:val="-1783484780"/>
          <w:placeholder>
            <w:docPart w:val="35DF0D1F7A574199B00B33F31D607643"/>
          </w:placeholder>
        </w:sdtPr>
        <w:sdtEndPr/>
        <w:sdtContent>
          <w:r w:rsidR="00F23D73" w:rsidRPr="00F23D73">
            <w:rPr>
              <w:rFonts w:ascii="Times New Roman" w:hAnsi="Times New Roman" w:cs="Times New Roman"/>
              <w:color w:val="000000"/>
            </w:rPr>
            <w:t>[19,43,44]</w:t>
          </w:r>
        </w:sdtContent>
      </w:sdt>
      <w:r w:rsidRPr="000D2C5B">
        <w:rPr>
          <w:rFonts w:ascii="Times New Roman" w:hAnsi="Times New Roman" w:cs="Times New Roman"/>
          <w:sz w:val="24"/>
          <w:szCs w:val="24"/>
        </w:rPr>
        <w:t>.</w:t>
      </w:r>
      <w:r w:rsidR="00D9643E" w:rsidRPr="000D2C5B">
        <w:rPr>
          <w:rFonts w:ascii="Times New Roman" w:hAnsi="Times New Roman" w:cs="Times New Roman"/>
          <w:sz w:val="24"/>
          <w:szCs w:val="24"/>
        </w:rPr>
        <w:t xml:space="preserve"> Jiang et al. proposed a novel support generation strategy that determines the necessity of support material based on thresholds for printable overhang angles and bridge lengths</w:t>
      </w:r>
      <w:r w:rsidR="0016239B" w:rsidRPr="00664EB5">
        <w:rPr>
          <w:rFonts w:ascii="Times New Roman" w:hAnsi="Times New Roman" w:cs="Times New Roman"/>
          <w:color w:val="000000"/>
          <w:szCs w:val="24"/>
        </w:rPr>
        <w:t xml:space="preserve"> </w:t>
      </w:r>
      <w:sdt>
        <w:sdtPr>
          <w:rPr>
            <w:rFonts w:ascii="Times New Roman" w:hAnsi="Times New Roman" w:cs="Times New Roman"/>
            <w:color w:val="000000"/>
            <w:szCs w:val="24"/>
          </w:rPr>
          <w:tag w:val="MENDELEY_CITATION_v3_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"/>
          <w:id w:val="-1754037424"/>
          <w:placeholder>
            <w:docPart w:val="BA60CD8CBA194272B7110A3FF71BB9B8"/>
          </w:placeholder>
        </w:sdtPr>
        <w:sdtEndPr/>
        <w:sdtContent>
          <w:r w:rsidR="00F23D73" w:rsidRPr="00F23D73">
            <w:rPr>
              <w:rFonts w:ascii="Times New Roman" w:hAnsi="Times New Roman" w:cs="Times New Roman"/>
              <w:color w:val="000000"/>
              <w:szCs w:val="24"/>
            </w:rPr>
            <w:t>[45]</w:t>
          </w:r>
        </w:sdtContent>
      </w:sdt>
      <w:r w:rsidR="00134E3D" w:rsidRPr="000D2C5B" w:rsidDel="00C818AC">
        <w:rPr>
          <w:rFonts w:ascii="Times New Roman" w:hAnsi="Times New Roman" w:cs="Times New Roman"/>
          <w:color w:val="000000"/>
          <w:sz w:val="24"/>
          <w:szCs w:val="24"/>
        </w:rPr>
        <w:t xml:space="preserve"> </w:t>
      </w:r>
      <w:r w:rsidR="00D9643E" w:rsidRPr="00664EB5">
        <w:rPr>
          <w:rFonts w:ascii="Times New Roman" w:hAnsi="Times New Roman" w:cs="Times New Roman"/>
          <w:sz w:val="24"/>
          <w:szCs w:val="24"/>
        </w:rPr>
        <w:t xml:space="preserve">. These findings established design guidelines for </w:t>
      </w:r>
      <w:r w:rsidR="00C46FA1" w:rsidRPr="00664EB5">
        <w:rPr>
          <w:rFonts w:ascii="Times New Roman" w:hAnsi="Times New Roman" w:cs="Times New Roman"/>
          <w:sz w:val="24"/>
          <w:szCs w:val="24"/>
        </w:rPr>
        <w:t>FFF</w:t>
      </w:r>
      <w:r w:rsidR="00D9643E" w:rsidRPr="00664EB5">
        <w:rPr>
          <w:rFonts w:ascii="Times New Roman" w:hAnsi="Times New Roman" w:cs="Times New Roman"/>
          <w:sz w:val="24"/>
          <w:szCs w:val="24"/>
        </w:rPr>
        <w:t xml:space="preserve"> machines to identify when support is essential for maintaining part geometry. Building upon this work, Jiang et al. introduced an innovative part slicing method that minimizes the area requiring support material in each layer</w:t>
      </w:r>
      <w:r w:rsidR="001A0964" w:rsidRPr="00664EB5">
        <w:rPr>
          <w:rFonts w:ascii="Times New Roman" w:hAnsi="Times New Roman" w:cs="Times New Roman"/>
          <w:color w:val="000000"/>
          <w:szCs w:val="24"/>
        </w:rPr>
        <w:t xml:space="preserve"> </w:t>
      </w:r>
      <w:sdt>
        <w:sdtPr>
          <w:rPr>
            <w:rFonts w:ascii="Times New Roman" w:hAnsi="Times New Roman" w:cs="Times New Roman"/>
            <w:color w:val="000000"/>
            <w:szCs w:val="24"/>
          </w:rPr>
          <w:tag w:val="MENDELEY_CITATION_v3_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"/>
          <w:id w:val="-1153673983"/>
          <w:placeholder>
            <w:docPart w:val="2B1D047283AC4092BB928C241C200E16"/>
          </w:placeholder>
        </w:sdtPr>
        <w:sdtEndPr/>
        <w:sdtContent>
          <w:r w:rsidR="00F23D73" w:rsidRPr="00F23D73">
            <w:rPr>
              <w:rFonts w:ascii="Times New Roman" w:hAnsi="Times New Roman" w:cs="Times New Roman"/>
              <w:color w:val="000000"/>
              <w:szCs w:val="24"/>
            </w:rPr>
            <w:t>[46]</w:t>
          </w:r>
        </w:sdtContent>
      </w:sdt>
      <w:r w:rsidR="00D87BFF" w:rsidRPr="00664EB5">
        <w:rPr>
          <w:rFonts w:ascii="Times New Roman" w:hAnsi="Times New Roman" w:cs="Times New Roman"/>
          <w:color w:val="000000"/>
          <w:szCs w:val="24"/>
        </w:rPr>
        <w:t xml:space="preserve"> </w:t>
      </w:r>
      <w:r w:rsidR="00D9643E" w:rsidRPr="00664EB5">
        <w:rPr>
          <w:rFonts w:ascii="Times New Roman" w:hAnsi="Times New Roman" w:cs="Times New Roman"/>
          <w:sz w:val="24"/>
          <w:szCs w:val="24"/>
        </w:rPr>
        <w:t xml:space="preserve">. This approach, based on the aforementioned thresholds, yielded reductions in material usage, fabrication time, and energy consumption by up to 46%, 33.3%, and 30.9%, respectively, for a specific circular part geometry. </w:t>
      </w:r>
      <w:proofErr w:type="spellStart"/>
      <w:r w:rsidR="00D9643E" w:rsidRPr="00664EB5">
        <w:rPr>
          <w:rFonts w:ascii="Times New Roman" w:hAnsi="Times New Roman" w:cs="Times New Roman"/>
          <w:sz w:val="24"/>
          <w:szCs w:val="24"/>
        </w:rPr>
        <w:t>Sammaiah</w:t>
      </w:r>
      <w:proofErr w:type="spellEnd"/>
      <w:r w:rsidR="00D9643E" w:rsidRPr="00664EB5">
        <w:rPr>
          <w:rFonts w:ascii="Times New Roman" w:hAnsi="Times New Roman" w:cs="Times New Roman"/>
          <w:sz w:val="24"/>
          <w:szCs w:val="24"/>
        </w:rPr>
        <w:t xml:space="preserve"> et al. investigated the influence of different support material patterns on material usage, fabrication time, and part stability for parts with large overhang angles</w:t>
      </w:r>
      <w:r w:rsidR="00B9419D" w:rsidRPr="00664EB5">
        <w:rPr>
          <w:rFonts w:ascii="Times New Roman" w:hAnsi="Times New Roman" w:cs="Times New Roman"/>
          <w:color w:val="000000"/>
          <w:szCs w:val="24"/>
        </w:rPr>
        <w:t xml:space="preserve"> </w:t>
      </w:r>
      <w:sdt>
        <w:sdtPr>
          <w:rPr>
            <w:rFonts w:ascii="Times New Roman" w:hAnsi="Times New Roman" w:cs="Times New Roman"/>
            <w:color w:val="000000"/>
            <w:szCs w:val="24"/>
          </w:rPr>
          <w:tag w:val="MENDELEY_CITATION_v3_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"/>
          <w:id w:val="-737091650"/>
          <w:placeholder>
            <w:docPart w:val="F8DC77053F704E499EAA4C83E6702DFA"/>
          </w:placeholder>
        </w:sdtPr>
        <w:sdtEndPr/>
        <w:sdtContent>
          <w:r w:rsidR="00F23D73" w:rsidRPr="00F23D73">
            <w:rPr>
              <w:rFonts w:ascii="Times New Roman" w:hAnsi="Times New Roman" w:cs="Times New Roman"/>
              <w:color w:val="000000"/>
              <w:szCs w:val="24"/>
            </w:rPr>
            <w:t>[19]</w:t>
          </w:r>
        </w:sdtContent>
      </w:sdt>
      <w:r w:rsidR="00D9643E" w:rsidRPr="00664EB5">
        <w:rPr>
          <w:rFonts w:ascii="Times New Roman" w:hAnsi="Times New Roman" w:cs="Times New Roman"/>
          <w:sz w:val="24"/>
          <w:szCs w:val="24"/>
        </w:rPr>
        <w:t>. Their findings suggest that line supports offer a significant reduction in support material usage (26%) compared to grid patterns, albeit with a trade-off in flexural str</w:t>
      </w:r>
      <w:r w:rsidR="00D9643E" w:rsidRPr="00664EB5">
        <w:rPr>
          <w:rFonts w:ascii="Times New Roman" w:hAnsi="Times New Roman" w:cs="Times New Roman"/>
          <w:color w:val="000000" w:themeColor="text1"/>
          <w:sz w:val="24"/>
          <w:szCs w:val="24"/>
        </w:rPr>
        <w:t>ength.  Vanek et al. proposed a tree-like support structure design to provide sufficient support while minimizing overall material consumption</w:t>
      </w:r>
      <w:r w:rsidR="00AB2DF2" w:rsidRPr="00664EB5">
        <w:rPr>
          <w:rFonts w:ascii="Times New Roman" w:hAnsi="Times New Roman" w:cs="Times New Roman"/>
          <w:color w:val="000000"/>
          <w:szCs w:val="24"/>
        </w:rPr>
        <w:t xml:space="preserve"> </w:t>
      </w:r>
      <w:sdt>
        <w:sdtPr>
          <w:rPr>
            <w:rFonts w:ascii="Times New Roman" w:hAnsi="Times New Roman" w:cs="Times New Roman"/>
            <w:color w:val="000000"/>
            <w:szCs w:val="24"/>
          </w:rPr>
          <w:tag w:val="MENDELEY_CITATION_v3_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"/>
          <w:id w:val="743996984"/>
          <w:placeholder>
            <w:docPart w:val="B873C7C80A7D4CED96A33AD8EBEFFDEA"/>
          </w:placeholder>
        </w:sdtPr>
        <w:sdtEndPr/>
        <w:sdtContent>
          <w:r w:rsidR="00F23D73" w:rsidRPr="00F23D73">
            <w:rPr>
              <w:rFonts w:ascii="Times New Roman" w:hAnsi="Times New Roman" w:cs="Times New Roman"/>
              <w:color w:val="000000"/>
              <w:szCs w:val="24"/>
            </w:rPr>
            <w:t>[43]</w:t>
          </w:r>
        </w:sdtContent>
      </w:sdt>
      <w:r w:rsidR="00206452" w:rsidRPr="000D2C5B" w:rsidDel="00C818AC">
        <w:rPr>
          <w:rFonts w:ascii="Times New Roman" w:hAnsi="Times New Roman" w:cs="Times New Roman"/>
          <w:color w:val="000000"/>
          <w:sz w:val="24"/>
          <w:szCs w:val="24"/>
        </w:rPr>
        <w:t xml:space="preserve"> </w:t>
      </w:r>
      <w:r w:rsidR="00D9643E" w:rsidRPr="00664EB5">
        <w:rPr>
          <w:rFonts w:ascii="Times New Roman" w:hAnsi="Times New Roman" w:cs="Times New Roman"/>
          <w:color w:val="000000" w:themeColor="text1"/>
          <w:sz w:val="24"/>
          <w:szCs w:val="24"/>
        </w:rPr>
        <w:t xml:space="preserve">. This approach achieved an average reduction of printing time (29.4%) and support material usage (40.5%). </w:t>
      </w:r>
      <w:r w:rsidR="00C81D94" w:rsidRPr="00664EB5">
        <w:rPr>
          <w:rFonts w:ascii="Times New Roman" w:hAnsi="Times New Roman" w:cs="Times New Roman"/>
          <w:color w:val="000000" w:themeColor="text1"/>
          <w:sz w:val="24"/>
          <w:szCs w:val="24"/>
        </w:rPr>
        <w:t>W</w:t>
      </w:r>
      <w:r w:rsidR="00D9643E" w:rsidRPr="00664EB5">
        <w:rPr>
          <w:rFonts w:ascii="Times New Roman" w:hAnsi="Times New Roman" w:cs="Times New Roman"/>
          <w:color w:val="000000" w:themeColor="text1"/>
          <w:sz w:val="24"/>
          <w:szCs w:val="24"/>
        </w:rPr>
        <w:t>hile these studies demonstrate reductions in total material use and fabrication time, the effectiveness is often highly dependent on specific part geometries. In many cases, significant support material usage remains unavoidable.</w:t>
      </w:r>
    </w:p>
    <w:p w14:paraId="5201E72B" w14:textId="2B10AF85" w:rsidR="00CA6A4C" w:rsidRPr="00664EB5" w:rsidRDefault="00CA6A4C" w:rsidP="00FB10FB">
      <w:pPr>
        <w:spacing w:after="0" w:line="360" w:lineRule="auto"/>
        <w:ind w:firstLine="480"/>
        <w:jc w:val="both"/>
        <w:rPr>
          <w:rFonts w:ascii="Times New Roman" w:hAnsi="Times New Roman" w:cs="Times New Roman"/>
          <w:color w:val="1F1F1F"/>
          <w:shd w:val="clear" w:color="auto" w:fill="FFFFFF"/>
        </w:rPr>
      </w:pPr>
      <w:r w:rsidRPr="00664EB5">
        <w:rPr>
          <w:rFonts w:ascii="Times New Roman" w:hAnsi="Times New Roman" w:cs="Times New Roman"/>
          <w:color w:val="000000" w:themeColor="text1"/>
          <w:sz w:val="24"/>
          <w:szCs w:val="24"/>
        </w:rPr>
        <w:t xml:space="preserve">An alternative approach to minimizing support material usage explores multi-axis </w:t>
      </w:r>
      <w:r w:rsidR="00C46FA1" w:rsidRPr="00664EB5">
        <w:rPr>
          <w:rFonts w:ascii="Times New Roman" w:hAnsi="Times New Roman" w:cs="Times New Roman"/>
          <w:color w:val="000000" w:themeColor="text1"/>
          <w:sz w:val="24"/>
          <w:szCs w:val="24"/>
        </w:rPr>
        <w:t>FFF</w:t>
      </w:r>
      <w:r w:rsidRPr="00664EB5">
        <w:rPr>
          <w:rFonts w:ascii="Times New Roman" w:hAnsi="Times New Roman" w:cs="Times New Roman"/>
          <w:color w:val="000000" w:themeColor="text1"/>
          <w:sz w:val="24"/>
          <w:szCs w:val="24"/>
        </w:rPr>
        <w:t xml:space="preserve"> printing processes</w:t>
      </w:r>
      <w:r w:rsidR="00BE61F2" w:rsidRPr="00664EB5">
        <w:rPr>
          <w:rFonts w:ascii="Times New Roman" w:hAnsi="Times New Roman" w:cs="Times New Roman"/>
          <w:color w:val="000000"/>
        </w:rPr>
        <w:t xml:space="preserve"> </w:t>
      </w:r>
      <w:sdt>
        <w:sdtPr>
          <w:rPr>
            <w:rFonts w:ascii="Times New Roman" w:hAnsi="Times New Roman" w:cs="Times New Roman"/>
            <w:color w:val="000000"/>
          </w:rPr>
          <w:tag w:val="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"/>
          <w:id w:val="-104117414"/>
          <w:placeholder>
            <w:docPart w:val="1E4BB93E04F449FEBE8AAAEABF964EF2"/>
          </w:placeholder>
        </w:sdtPr>
        <w:sdtEndPr/>
        <w:sdtContent>
          <w:r w:rsidR="00F23D73" w:rsidRPr="00F23D73">
            <w:rPr>
              <w:rFonts w:ascii="Times New Roman" w:eastAsia="Times New Roman" w:hAnsi="Times New Roman" w:cs="Times New Roman"/>
              <w:color w:val="000000"/>
            </w:rPr>
            <w:t>[47–52]</w:t>
          </w:r>
        </w:sdtContent>
      </w:sdt>
      <w:r w:rsidRPr="000D2C5B">
        <w:rPr>
          <w:rFonts w:ascii="Times New Roman" w:hAnsi="Times New Roman" w:cs="Times New Roman"/>
          <w:color w:val="000000" w:themeColor="text1"/>
          <w:sz w:val="24"/>
          <w:szCs w:val="24"/>
        </w:rPr>
        <w:t xml:space="preserve">. These methods introduce additional rotational degrees of freedom for either the extruder or the print platform, aiming to reduce overhang angles and eliminate the need for support structures during fabrication. </w:t>
      </w:r>
      <w:proofErr w:type="spellStart"/>
      <w:r w:rsidRPr="000D2C5B">
        <w:rPr>
          <w:rFonts w:ascii="Times New Roman" w:hAnsi="Times New Roman" w:cs="Times New Roman"/>
          <w:color w:val="000000" w:themeColor="text1"/>
          <w:sz w:val="24"/>
          <w:szCs w:val="24"/>
        </w:rPr>
        <w:t>Coupek</w:t>
      </w:r>
      <w:proofErr w:type="spellEnd"/>
      <w:r w:rsidRPr="000D2C5B">
        <w:rPr>
          <w:rFonts w:ascii="Times New Roman" w:hAnsi="Times New Roman" w:cs="Times New Roman"/>
          <w:color w:val="000000" w:themeColor="text1"/>
          <w:sz w:val="24"/>
          <w:szCs w:val="24"/>
        </w:rPr>
        <w:t xml:space="preserve"> et al. presented a system where the traditional </w:t>
      </w:r>
      <w:r w:rsidR="00C46FA1" w:rsidRPr="00664EB5">
        <w:rPr>
          <w:rFonts w:ascii="Times New Roman" w:hAnsi="Times New Roman" w:cs="Times New Roman"/>
          <w:color w:val="000000" w:themeColor="text1"/>
          <w:sz w:val="24"/>
          <w:szCs w:val="24"/>
        </w:rPr>
        <w:t>FFF</w:t>
      </w:r>
      <w:r w:rsidRPr="00664EB5">
        <w:rPr>
          <w:rFonts w:ascii="Times New Roman" w:hAnsi="Times New Roman" w:cs="Times New Roman"/>
          <w:color w:val="000000" w:themeColor="text1"/>
          <w:sz w:val="24"/>
          <w:szCs w:val="24"/>
        </w:rPr>
        <w:t xml:space="preserve"> platform was replaced with a rotating cylindrical base</w:t>
      </w:r>
      <w:r w:rsidR="00A50A30" w:rsidRPr="00664EB5" w:rsidDel="00C818AC">
        <w:rPr>
          <w:rFonts w:ascii="Times New Roman" w:hAnsi="Times New Roman" w:cs="Times New Roman"/>
          <w:color w:val="000000"/>
          <w:sz w:val="24"/>
          <w:szCs w:val="24"/>
        </w:rPr>
        <w:t xml:space="preserve"> </w:t>
      </w:r>
      <w:sdt>
        <w:sdtPr>
          <w:rPr>
            <w:rFonts w:ascii="Times New Roman" w:hAnsi="Times New Roman" w:cs="Times New Roman"/>
            <w:color w:val="000000"/>
            <w:szCs w:val="24"/>
          </w:rPr>
          <w:tag w:val="MENDELEY_CITATION_v3_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"/>
          <w:id w:val="-391588134"/>
          <w:placeholder>
            <w:docPart w:val="C38ADB10D61041678A1592B9BDDE5D8F"/>
          </w:placeholder>
        </w:sdtPr>
        <w:sdtEndPr/>
        <w:sdtContent>
          <w:r w:rsidR="00F23D73" w:rsidRPr="00F23D73">
            <w:rPr>
              <w:rFonts w:ascii="Times New Roman" w:hAnsi="Times New Roman" w:cs="Times New Roman"/>
              <w:color w:val="000000"/>
              <w:szCs w:val="24"/>
            </w:rPr>
            <w:t>[47]</w:t>
          </w:r>
        </w:sdtContent>
      </w:sdt>
      <w:r w:rsidR="004E4ABA" w:rsidRPr="000D2C5B" w:rsidDel="00C818AC">
        <w:rPr>
          <w:rFonts w:ascii="Times New Roman" w:hAnsi="Times New Roman" w:cs="Times New Roman"/>
          <w:color w:val="000000"/>
          <w:sz w:val="24"/>
          <w:szCs w:val="24"/>
        </w:rPr>
        <w:t xml:space="preserve"> </w:t>
      </w:r>
      <w:r w:rsidRPr="00664EB5">
        <w:rPr>
          <w:rFonts w:ascii="Times New Roman" w:hAnsi="Times New Roman" w:cs="Times New Roman"/>
          <w:color w:val="000000" w:themeColor="text1"/>
          <w:sz w:val="24"/>
          <w:szCs w:val="24"/>
        </w:rPr>
        <w:t xml:space="preserve">. This approach enabled support-free printing of radially symmetric parts by ensuring material deposition perpendicular to the ever-changing print surface. </w:t>
      </w:r>
      <w:r w:rsidR="00C81D94" w:rsidRPr="00664EB5">
        <w:rPr>
          <w:rFonts w:ascii="Times New Roman" w:hAnsi="Times New Roman" w:cs="Times New Roman"/>
          <w:color w:val="1F1F1F"/>
          <w:sz w:val="24"/>
          <w:szCs w:val="24"/>
          <w:shd w:val="clear" w:color="auto" w:fill="FFFFFF"/>
        </w:rPr>
        <w:t xml:space="preserve">Wüthrich et al. developed a 4-axis </w:t>
      </w:r>
      <w:r w:rsidR="00C46FA1" w:rsidRPr="00664EB5">
        <w:rPr>
          <w:rFonts w:ascii="Times New Roman" w:hAnsi="Times New Roman" w:cs="Times New Roman"/>
          <w:color w:val="1F1F1F"/>
          <w:sz w:val="24"/>
          <w:szCs w:val="24"/>
          <w:shd w:val="clear" w:color="auto" w:fill="FFFFFF"/>
        </w:rPr>
        <w:t>FFF</w:t>
      </w:r>
      <w:r w:rsidR="00C81D94" w:rsidRPr="00664EB5">
        <w:rPr>
          <w:rFonts w:ascii="Times New Roman" w:hAnsi="Times New Roman" w:cs="Times New Roman"/>
          <w:color w:val="1F1F1F"/>
          <w:sz w:val="24"/>
          <w:szCs w:val="24"/>
          <w:shd w:val="clear" w:color="auto" w:fill="FFFFFF"/>
        </w:rPr>
        <w:t xml:space="preserve"> system with a rotatable extruder, achieving support-free printing for overhang angles exceeding 45-60° – a significant improvement compared to the limitations of conventional 3-axis </w:t>
      </w:r>
      <w:r w:rsidR="00C46FA1" w:rsidRPr="00664EB5">
        <w:rPr>
          <w:rFonts w:ascii="Times New Roman" w:hAnsi="Times New Roman" w:cs="Times New Roman"/>
          <w:color w:val="1F1F1F"/>
          <w:sz w:val="24"/>
          <w:szCs w:val="24"/>
          <w:shd w:val="clear" w:color="auto" w:fill="FFFFFF"/>
        </w:rPr>
        <w:t>FFF</w:t>
      </w:r>
      <w:r w:rsidR="000A2086" w:rsidRPr="00664EB5">
        <w:rPr>
          <w:rFonts w:ascii="Times New Roman" w:hAnsi="Times New Roman" w:cs="Times New Roman"/>
          <w:color w:val="000000"/>
          <w:szCs w:val="24"/>
        </w:rPr>
        <w:t xml:space="preserve"> </w:t>
      </w:r>
      <w:sdt>
        <w:sdtPr>
          <w:rPr>
            <w:rFonts w:ascii="Times New Roman" w:hAnsi="Times New Roman" w:cs="Times New Roman"/>
            <w:color w:val="000000"/>
            <w:szCs w:val="24"/>
          </w:rPr>
          <w:tag w:val="MENDELEY_CITATION_v3_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"/>
          <w:id w:val="913126758"/>
          <w:placeholder>
            <w:docPart w:val="7D990C01BDF5443CBD4602C6057B1F25"/>
          </w:placeholder>
        </w:sdtPr>
        <w:sdtEndPr/>
        <w:sdtContent>
          <w:r w:rsidR="00F23D73" w:rsidRPr="00F23D73">
            <w:rPr>
              <w:rFonts w:ascii="Times New Roman" w:hAnsi="Times New Roman" w:cs="Times New Roman"/>
              <w:color w:val="000000"/>
              <w:szCs w:val="24"/>
            </w:rPr>
            <w:t>[48]</w:t>
          </w:r>
        </w:sdtContent>
      </w:sdt>
      <w:r w:rsidR="00C81D94" w:rsidRPr="00664EB5">
        <w:rPr>
          <w:rFonts w:ascii="Times New Roman" w:hAnsi="Times New Roman" w:cs="Times New Roman"/>
          <w:color w:val="1F1F1F"/>
          <w:sz w:val="24"/>
          <w:szCs w:val="24"/>
          <w:shd w:val="clear" w:color="auto" w:fill="FFFFFF"/>
        </w:rPr>
        <w:t xml:space="preserve">. Their findings demonstrated that parts printed with the 4-axis system </w:t>
      </w:r>
      <w:r w:rsidR="00C81D94" w:rsidRPr="00664EB5">
        <w:rPr>
          <w:rFonts w:ascii="Times New Roman" w:hAnsi="Times New Roman" w:cs="Times New Roman"/>
          <w:color w:val="1F1F1F"/>
          <w:sz w:val="24"/>
          <w:szCs w:val="24"/>
          <w:shd w:val="clear" w:color="auto" w:fill="FFFFFF"/>
        </w:rPr>
        <w:lastRenderedPageBreak/>
        <w:t xml:space="preserve">maintained comparable geometric accuracy and surface quality to those produced with a 3-axis system. </w:t>
      </w:r>
      <w:proofErr w:type="spellStart"/>
      <w:r w:rsidR="00C81D94" w:rsidRPr="00664EB5">
        <w:rPr>
          <w:rFonts w:ascii="Times New Roman" w:hAnsi="Times New Roman" w:cs="Times New Roman"/>
          <w:color w:val="1F1F1F"/>
          <w:sz w:val="24"/>
          <w:szCs w:val="24"/>
          <w:shd w:val="clear" w:color="auto" w:fill="FFFFFF"/>
        </w:rPr>
        <w:t>Kontovourkis</w:t>
      </w:r>
      <w:proofErr w:type="spellEnd"/>
      <w:r w:rsidR="00C81D94" w:rsidRPr="00664EB5">
        <w:rPr>
          <w:rFonts w:ascii="Times New Roman" w:hAnsi="Times New Roman" w:cs="Times New Roman"/>
          <w:color w:val="1F1F1F"/>
          <w:sz w:val="24"/>
          <w:szCs w:val="24"/>
          <w:shd w:val="clear" w:color="auto" w:fill="FFFFFF"/>
        </w:rPr>
        <w:t xml:space="preserve"> et al introduced a 5-axis robotic additive manufacturing system featuring a rotating extruder head</w:t>
      </w:r>
      <w:r w:rsidR="00D55F13" w:rsidRPr="00664EB5">
        <w:rPr>
          <w:rFonts w:ascii="Times New Roman" w:hAnsi="Times New Roman" w:cs="Times New Roman"/>
          <w:color w:val="000000"/>
          <w:sz w:val="32"/>
          <w:szCs w:val="32"/>
        </w:rPr>
        <w:t xml:space="preserve"> </w:t>
      </w:r>
      <w:sdt>
        <w:sdtPr>
          <w:rPr>
            <w:rFonts w:ascii="Times New Roman" w:hAnsi="Times New Roman" w:cs="Times New Roman"/>
            <w:color w:val="000000"/>
            <w:sz w:val="32"/>
            <w:szCs w:val="32"/>
          </w:rPr>
          <w:tag w:val="MENDELEY_CITATION_v3_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"/>
          <w:id w:val="1830549496"/>
          <w:placeholder>
            <w:docPart w:val="347AC768B7A04270974B9D88B040E446"/>
          </w:placeholder>
        </w:sdtPr>
        <w:sdtEndPr/>
        <w:sdtContent>
          <w:r w:rsidR="00F23D73" w:rsidRPr="00F23D73">
            <w:rPr>
              <w:rFonts w:ascii="Times New Roman" w:eastAsia="Times New Roman" w:hAnsi="Times New Roman" w:cs="Times New Roman"/>
              <w:color w:val="000000"/>
            </w:rPr>
            <w:t>[49]</w:t>
          </w:r>
        </w:sdtContent>
      </w:sdt>
      <w:r w:rsidR="00C81D94" w:rsidRPr="00664EB5">
        <w:rPr>
          <w:rFonts w:ascii="Times New Roman" w:hAnsi="Times New Roman" w:cs="Times New Roman"/>
          <w:color w:val="1F1F1F"/>
          <w:sz w:val="24"/>
          <w:szCs w:val="24"/>
          <w:shd w:val="clear" w:color="auto" w:fill="FFFFFF"/>
        </w:rPr>
        <w:t xml:space="preserve">. This system overcame potential material collapse due to large overhangs by optimizing tool paths for novel material deposition mechanisms, allowing for support-free printing for specific part geometries. Similarly, Jensen et al. integrated an </w:t>
      </w:r>
      <w:r w:rsidR="00C46FA1" w:rsidRPr="00664EB5">
        <w:rPr>
          <w:rFonts w:ascii="Times New Roman" w:hAnsi="Times New Roman" w:cs="Times New Roman"/>
          <w:color w:val="1F1F1F"/>
          <w:sz w:val="24"/>
          <w:szCs w:val="24"/>
          <w:shd w:val="clear" w:color="auto" w:fill="FFFFFF"/>
        </w:rPr>
        <w:t>FFF</w:t>
      </w:r>
      <w:r w:rsidR="00C81D94" w:rsidRPr="00664EB5">
        <w:rPr>
          <w:rFonts w:ascii="Times New Roman" w:hAnsi="Times New Roman" w:cs="Times New Roman"/>
          <w:color w:val="1F1F1F"/>
          <w:sz w:val="24"/>
          <w:szCs w:val="24"/>
          <w:shd w:val="clear" w:color="auto" w:fill="FFFFFF"/>
        </w:rPr>
        <w:t xml:space="preserve"> print platform onto a 6-axis robot arm</w:t>
      </w:r>
      <w:r w:rsidR="00517B8D" w:rsidRPr="00664EB5">
        <w:rPr>
          <w:rFonts w:ascii="Times New Roman" w:hAnsi="Times New Roman" w:cs="Times New Roman"/>
          <w:color w:val="000000"/>
          <w:szCs w:val="24"/>
        </w:rPr>
        <w:t xml:space="preserve"> </w:t>
      </w:r>
      <w:sdt>
        <w:sdtPr>
          <w:rPr>
            <w:rFonts w:ascii="Times New Roman" w:hAnsi="Times New Roman" w:cs="Times New Roman"/>
            <w:color w:val="000000"/>
            <w:szCs w:val="24"/>
          </w:rPr>
          <w:tag w:val="MENDELEY_CITATION_v3_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"/>
          <w:id w:val="113646413"/>
          <w:placeholder>
            <w:docPart w:val="80FE851D418B45CCA24B27725A43A31C"/>
          </w:placeholder>
        </w:sdtPr>
        <w:sdtEndPr/>
        <w:sdtContent>
          <w:r w:rsidR="00F23D73" w:rsidRPr="00F23D73">
            <w:rPr>
              <w:rFonts w:ascii="Times New Roman" w:hAnsi="Times New Roman" w:cs="Times New Roman"/>
              <w:color w:val="000000"/>
              <w:szCs w:val="24"/>
            </w:rPr>
            <w:t>[53]</w:t>
          </w:r>
        </w:sdtContent>
      </w:sdt>
      <w:r w:rsidR="00C81D94" w:rsidRPr="00664EB5">
        <w:rPr>
          <w:rFonts w:ascii="Times New Roman" w:hAnsi="Times New Roman" w:cs="Times New Roman"/>
          <w:color w:val="1F1F1F"/>
          <w:sz w:val="24"/>
          <w:szCs w:val="24"/>
          <w:shd w:val="clear" w:color="auto" w:fill="FFFFFF"/>
        </w:rPr>
        <w:t xml:space="preserve">. The robotic arm's rotational capabilities provided base support during material deposition, eliminating the need for support structures. However, it is crucial to acknowledge that the implementation of multi-axis </w:t>
      </w:r>
      <w:r w:rsidR="00C46FA1" w:rsidRPr="00664EB5">
        <w:rPr>
          <w:rFonts w:ascii="Times New Roman" w:hAnsi="Times New Roman" w:cs="Times New Roman"/>
          <w:color w:val="1F1F1F"/>
          <w:sz w:val="24"/>
          <w:szCs w:val="24"/>
          <w:shd w:val="clear" w:color="auto" w:fill="FFFFFF"/>
        </w:rPr>
        <w:t>FFF</w:t>
      </w:r>
      <w:r w:rsidR="00C81D94" w:rsidRPr="00664EB5">
        <w:rPr>
          <w:rFonts w:ascii="Times New Roman" w:hAnsi="Times New Roman" w:cs="Times New Roman"/>
          <w:color w:val="1F1F1F"/>
          <w:sz w:val="24"/>
          <w:szCs w:val="24"/>
          <w:shd w:val="clear" w:color="auto" w:fill="FFFFFF"/>
        </w:rPr>
        <w:t xml:space="preserve"> modules or robotic systems often necessitates </w:t>
      </w:r>
      <w:bookmarkStart w:id="3" w:name="_Hlk166360952"/>
      <w:r w:rsidR="00C81D94" w:rsidRPr="00664EB5">
        <w:rPr>
          <w:rFonts w:ascii="Times New Roman" w:hAnsi="Times New Roman" w:cs="Times New Roman"/>
          <w:color w:val="1F1F1F"/>
          <w:sz w:val="24"/>
          <w:szCs w:val="24"/>
          <w:shd w:val="clear" w:color="auto" w:fill="FFFFFF"/>
        </w:rPr>
        <w:t>significant software changes</w:t>
      </w:r>
      <w:bookmarkEnd w:id="3"/>
      <w:r w:rsidR="00C81D94" w:rsidRPr="00664EB5">
        <w:rPr>
          <w:rFonts w:ascii="Times New Roman" w:hAnsi="Times New Roman" w:cs="Times New Roman"/>
          <w:color w:val="1F1F1F"/>
          <w:sz w:val="24"/>
          <w:szCs w:val="24"/>
          <w:shd w:val="clear" w:color="auto" w:fill="FFFFFF"/>
        </w:rPr>
        <w:t xml:space="preserve"> and machine modifications, potentially incurring higher costs compared to the labor associated with manual support removal. Consequently, the widespread adoption of these approaches remains limited.</w:t>
      </w:r>
    </w:p>
    <w:p w14:paraId="123FF878" w14:textId="65103A75" w:rsidR="00ED607F" w:rsidRPr="00664EB5" w:rsidRDefault="00ED607F" w:rsidP="00ED607F">
      <w:pPr>
        <w:spacing w:after="0" w:line="360" w:lineRule="auto"/>
        <w:ind w:firstLine="480"/>
        <w:jc w:val="both"/>
        <w:rPr>
          <w:rFonts w:ascii="Times New Roman" w:hAnsi="Times New Roman" w:cs="Times New Roman"/>
          <w:color w:val="000000" w:themeColor="text1"/>
          <w:sz w:val="24"/>
          <w:szCs w:val="24"/>
        </w:rPr>
      </w:pPr>
      <w:r w:rsidRPr="00664EB5">
        <w:rPr>
          <w:rFonts w:ascii="Times New Roman" w:hAnsi="Times New Roman" w:cs="Times New Roman"/>
          <w:color w:val="000000" w:themeColor="text1"/>
          <w:sz w:val="24"/>
          <w:szCs w:val="24"/>
        </w:rPr>
        <w:t xml:space="preserve">To </w:t>
      </w:r>
      <w:r w:rsidR="001445F8" w:rsidRPr="00664EB5">
        <w:rPr>
          <w:rFonts w:ascii="Times New Roman" w:hAnsi="Times New Roman" w:cs="Times New Roman"/>
          <w:color w:val="000000" w:themeColor="text1"/>
          <w:sz w:val="24"/>
          <w:szCs w:val="24"/>
        </w:rPr>
        <w:t>improve</w:t>
      </w:r>
      <w:r w:rsidRPr="00664EB5">
        <w:rPr>
          <w:rFonts w:ascii="Times New Roman" w:hAnsi="Times New Roman" w:cs="Times New Roman"/>
          <w:color w:val="000000" w:themeColor="text1"/>
          <w:sz w:val="24"/>
          <w:szCs w:val="24"/>
        </w:rPr>
        <w:t xml:space="preserve"> compatibility with existing 3-axis </w:t>
      </w:r>
      <w:r w:rsidR="00C46FA1" w:rsidRPr="00664EB5">
        <w:rPr>
          <w:rFonts w:ascii="Times New Roman" w:hAnsi="Times New Roman" w:cs="Times New Roman"/>
          <w:color w:val="000000" w:themeColor="text1"/>
          <w:sz w:val="24"/>
          <w:szCs w:val="24"/>
        </w:rPr>
        <w:t>FFF</w:t>
      </w:r>
      <w:r w:rsidRPr="00664EB5">
        <w:rPr>
          <w:rFonts w:ascii="Times New Roman" w:hAnsi="Times New Roman" w:cs="Times New Roman"/>
          <w:color w:val="000000" w:themeColor="text1"/>
          <w:sz w:val="24"/>
          <w:szCs w:val="24"/>
        </w:rPr>
        <w:t xml:space="preserve"> machines, researchers have explored innovative print platforms with discrete lifting units.</w:t>
      </w:r>
      <w:r w:rsidR="001445F8" w:rsidRPr="00664EB5">
        <w:rPr>
          <w:rFonts w:ascii="Times New Roman" w:hAnsi="Times New Roman" w:cs="Times New Roman"/>
          <w:color w:val="000000" w:themeColor="text1"/>
          <w:sz w:val="24"/>
          <w:szCs w:val="24"/>
        </w:rPr>
        <w:t xml:space="preserve"> </w:t>
      </w:r>
      <w:r w:rsidRPr="00664EB5">
        <w:rPr>
          <w:rFonts w:ascii="Times New Roman" w:hAnsi="Times New Roman" w:cs="Times New Roman"/>
          <w:color w:val="000000" w:themeColor="text1"/>
          <w:sz w:val="24"/>
          <w:szCs w:val="24"/>
        </w:rPr>
        <w:t xml:space="preserve">These platforms aim to eliminate support material needs by strategically elevating specific </w:t>
      </w:r>
      <w:r w:rsidR="00FC1D94" w:rsidRPr="00664EB5">
        <w:rPr>
          <w:rFonts w:ascii="Times New Roman" w:hAnsi="Times New Roman" w:cs="Times New Roman"/>
          <w:color w:val="000000" w:themeColor="text1"/>
          <w:sz w:val="24"/>
          <w:szCs w:val="24"/>
        </w:rPr>
        <w:t>p</w:t>
      </w:r>
      <w:r w:rsidR="00FC1D94" w:rsidRPr="000D2C5B">
        <w:rPr>
          <w:rFonts w:ascii="Times New Roman" w:hAnsi="Times New Roman" w:cs="Times New Roman"/>
          <w:color w:val="000000" w:themeColor="text1"/>
          <w:sz w:val="24"/>
          <w:szCs w:val="24"/>
        </w:rPr>
        <w:t xml:space="preserve">latform </w:t>
      </w:r>
      <w:r w:rsidRPr="000D2C5B">
        <w:rPr>
          <w:rFonts w:ascii="Times New Roman" w:hAnsi="Times New Roman" w:cs="Times New Roman"/>
          <w:color w:val="000000" w:themeColor="text1"/>
          <w:sz w:val="24"/>
          <w:szCs w:val="24"/>
        </w:rPr>
        <w:t xml:space="preserve">regions during printing. </w:t>
      </w:r>
      <w:proofErr w:type="spellStart"/>
      <w:r w:rsidRPr="000D2C5B">
        <w:rPr>
          <w:rFonts w:ascii="Times New Roman" w:hAnsi="Times New Roman" w:cs="Times New Roman"/>
          <w:color w:val="000000" w:themeColor="text1"/>
          <w:sz w:val="24"/>
          <w:szCs w:val="24"/>
        </w:rPr>
        <w:t>Hongyao</w:t>
      </w:r>
      <w:proofErr w:type="spellEnd"/>
      <w:r w:rsidRPr="000D2C5B">
        <w:rPr>
          <w:rFonts w:ascii="Times New Roman" w:hAnsi="Times New Roman" w:cs="Times New Roman"/>
          <w:color w:val="000000" w:themeColor="text1"/>
          <w:sz w:val="24"/>
          <w:szCs w:val="24"/>
        </w:rPr>
        <w:t xml:space="preserve"> et al. implemented a specially designed platform comprised of several sub-platforms, each controlled by a dedicated motor mechanism</w:t>
      </w:r>
      <w:r w:rsidR="006A4DB3" w:rsidRPr="00664EB5">
        <w:rPr>
          <w:rFonts w:ascii="Times New Roman" w:hAnsi="Times New Roman" w:cs="Times New Roman"/>
          <w:color w:val="000000"/>
          <w:szCs w:val="24"/>
        </w:rPr>
        <w:t xml:space="preserve"> </w:t>
      </w:r>
      <w:sdt>
        <w:sdtPr>
          <w:rPr>
            <w:rFonts w:ascii="Times New Roman" w:hAnsi="Times New Roman" w:cs="Times New Roman"/>
            <w:color w:val="000000"/>
            <w:szCs w:val="24"/>
          </w:rPr>
          <w:tag w:val="MENDELEY_CITATION_v3_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"/>
          <w:id w:val="-1708638032"/>
          <w:placeholder>
            <w:docPart w:val="47173D52C0F1408FB47F2833358D1B44"/>
          </w:placeholder>
        </w:sdtPr>
        <w:sdtEndPr/>
        <w:sdtContent>
          <w:r w:rsidR="00F23D73" w:rsidRPr="00F23D73">
            <w:rPr>
              <w:rFonts w:ascii="Times New Roman" w:hAnsi="Times New Roman" w:cs="Times New Roman"/>
              <w:color w:val="000000"/>
              <w:szCs w:val="24"/>
            </w:rPr>
            <w:t>[54]</w:t>
          </w:r>
        </w:sdtContent>
      </w:sdt>
      <w:r w:rsidR="0022692A" w:rsidRPr="000D2C5B" w:rsidDel="00C818AC">
        <w:rPr>
          <w:rFonts w:ascii="Times New Roman" w:hAnsi="Times New Roman" w:cs="Times New Roman"/>
          <w:color w:val="000000"/>
          <w:sz w:val="24"/>
          <w:szCs w:val="24"/>
        </w:rPr>
        <w:t xml:space="preserve"> </w:t>
      </w:r>
      <w:r w:rsidRPr="00664EB5">
        <w:rPr>
          <w:rFonts w:ascii="Times New Roman" w:hAnsi="Times New Roman" w:cs="Times New Roman"/>
          <w:color w:val="000000" w:themeColor="text1"/>
          <w:sz w:val="24"/>
          <w:szCs w:val="24"/>
        </w:rPr>
        <w:t>. This system enabled selective lifting of platform units corresponding to regions with large overhang angles, effectively negating the need for support structures. Their findings indicated reductions in material usage by up to 41% and printing time by up to 47%. Building upon this concept, Xu et al. developed a discretized print platform with a reduced number of motors for simplified control</w:t>
      </w:r>
      <w:r w:rsidR="00E86701" w:rsidRPr="00664EB5">
        <w:rPr>
          <w:rFonts w:ascii="Times New Roman" w:hAnsi="Times New Roman" w:cs="Times New Roman"/>
          <w:color w:val="000000"/>
          <w:szCs w:val="24"/>
        </w:rPr>
        <w:t xml:space="preserve"> </w:t>
      </w:r>
      <w:sdt>
        <w:sdtPr>
          <w:rPr>
            <w:rFonts w:ascii="Times New Roman" w:hAnsi="Times New Roman" w:cs="Times New Roman"/>
            <w:color w:val="000000"/>
            <w:szCs w:val="24"/>
          </w:rPr>
          <w:tag w:val="MENDELEY_CITATION_v3_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"/>
          <w:id w:val="896315043"/>
          <w:placeholder>
            <w:docPart w:val="F7E57A8EEE6943A4A274D7E4B452006E"/>
          </w:placeholder>
        </w:sdtPr>
        <w:sdtEndPr/>
        <w:sdtContent>
          <w:r w:rsidR="00F23D73" w:rsidRPr="00F23D73">
            <w:rPr>
              <w:rFonts w:ascii="Times New Roman" w:hAnsi="Times New Roman" w:cs="Times New Roman"/>
              <w:color w:val="000000"/>
              <w:szCs w:val="24"/>
            </w:rPr>
            <w:t>[55]</w:t>
          </w:r>
        </w:sdtContent>
      </w:sdt>
      <w:r w:rsidR="00E86701" w:rsidRPr="000D2C5B" w:rsidDel="00C818AC">
        <w:rPr>
          <w:rFonts w:ascii="Times New Roman" w:hAnsi="Times New Roman" w:cs="Times New Roman"/>
          <w:color w:val="000000"/>
          <w:sz w:val="24"/>
          <w:szCs w:val="24"/>
        </w:rPr>
        <w:t xml:space="preserve"> </w:t>
      </w:r>
      <w:r w:rsidRPr="00664EB5">
        <w:rPr>
          <w:rFonts w:ascii="Times New Roman" w:hAnsi="Times New Roman" w:cs="Times New Roman"/>
          <w:color w:val="000000" w:themeColor="text1"/>
          <w:sz w:val="24"/>
          <w:szCs w:val="24"/>
        </w:rPr>
        <w:t xml:space="preserve">. Each platform unit had pre-defined lifting heights, and all units were actuated simultaneously by a single linear motor during </w:t>
      </w:r>
      <w:r w:rsidR="00C46FA1" w:rsidRPr="00664EB5">
        <w:rPr>
          <w:rFonts w:ascii="Times New Roman" w:hAnsi="Times New Roman" w:cs="Times New Roman"/>
          <w:color w:val="000000" w:themeColor="text1"/>
          <w:sz w:val="24"/>
          <w:szCs w:val="24"/>
        </w:rPr>
        <w:t>FFF</w:t>
      </w:r>
      <w:r w:rsidRPr="00664EB5">
        <w:rPr>
          <w:rFonts w:ascii="Times New Roman" w:hAnsi="Times New Roman" w:cs="Times New Roman"/>
          <w:color w:val="000000" w:themeColor="text1"/>
          <w:sz w:val="24"/>
          <w:szCs w:val="24"/>
        </w:rPr>
        <w:t xml:space="preserve"> operation, minimizing support material use. Experimental results across various test cases demonstrated an average reduction of nearly 40% in printing time and material usage, along with enhanced reliability and robustness. </w:t>
      </w:r>
      <w:r w:rsidRPr="008E12F3">
        <w:rPr>
          <w:rFonts w:ascii="Times New Roman" w:hAnsi="Times New Roman" w:cs="Times New Roman"/>
          <w:color w:val="000000" w:themeColor="text1"/>
          <w:sz w:val="24"/>
          <w:szCs w:val="24"/>
        </w:rPr>
        <w:t xml:space="preserve">While these studies present innovative solutions for reducing support material use and fabrication time, the bulky platform assemblies and associated modification </w:t>
      </w:r>
      <w:r w:rsidR="001C1E4D" w:rsidRPr="008E12F3">
        <w:rPr>
          <w:rFonts w:ascii="Times New Roman" w:hAnsi="Times New Roman" w:cs="Times New Roman"/>
          <w:color w:val="000000" w:themeColor="text1"/>
          <w:sz w:val="24"/>
          <w:szCs w:val="24"/>
        </w:rPr>
        <w:t>efforts</w:t>
      </w:r>
      <w:r w:rsidRPr="008E12F3">
        <w:rPr>
          <w:rFonts w:ascii="Times New Roman" w:hAnsi="Times New Roman" w:cs="Times New Roman"/>
          <w:color w:val="000000" w:themeColor="text1"/>
          <w:sz w:val="24"/>
          <w:szCs w:val="24"/>
        </w:rPr>
        <w:t xml:space="preserve"> remain significant limitations. Additionally, substantial software modifications are</w:t>
      </w:r>
      <w:r w:rsidR="001C1E4D" w:rsidRPr="008E12F3">
        <w:rPr>
          <w:rFonts w:ascii="Times New Roman" w:hAnsi="Times New Roman" w:cs="Times New Roman"/>
          <w:color w:val="000000" w:themeColor="text1"/>
          <w:sz w:val="24"/>
          <w:szCs w:val="24"/>
        </w:rPr>
        <w:t xml:space="preserve"> still</w:t>
      </w:r>
      <w:r w:rsidRPr="008E12F3">
        <w:rPr>
          <w:rFonts w:ascii="Times New Roman" w:hAnsi="Times New Roman" w:cs="Times New Roman"/>
          <w:color w:val="000000" w:themeColor="text1"/>
          <w:sz w:val="24"/>
          <w:szCs w:val="24"/>
        </w:rPr>
        <w:t xml:space="preserve"> necessary to achieve synchronized control of the extruder and platform movements.</w:t>
      </w:r>
      <w:r w:rsidR="00317CD0" w:rsidRPr="008E12F3">
        <w:rPr>
          <w:rFonts w:ascii="Times New Roman" w:hAnsi="Times New Roman" w:cs="Times New Roman"/>
          <w:color w:val="000000" w:themeColor="text1"/>
          <w:sz w:val="24"/>
          <w:szCs w:val="24"/>
        </w:rPr>
        <w:t xml:space="preserve"> </w:t>
      </w:r>
    </w:p>
    <w:p w14:paraId="378AB821" w14:textId="787A9DEE" w:rsidR="006B4AC5" w:rsidRPr="00664EB5" w:rsidRDefault="006B4AC5" w:rsidP="001445F8">
      <w:pPr>
        <w:spacing w:after="0" w:line="360" w:lineRule="auto"/>
        <w:ind w:firstLine="480"/>
        <w:jc w:val="both"/>
        <w:rPr>
          <w:rFonts w:ascii="Times New Roman" w:hAnsi="Times New Roman" w:cs="Times New Roman"/>
          <w:color w:val="000000" w:themeColor="text1"/>
          <w:sz w:val="24"/>
          <w:szCs w:val="24"/>
        </w:rPr>
      </w:pPr>
      <w:r w:rsidRPr="00664EB5">
        <w:rPr>
          <w:rFonts w:ascii="Times New Roman" w:hAnsi="Times New Roman" w:cs="Times New Roman"/>
          <w:color w:val="000000" w:themeColor="text1"/>
          <w:sz w:val="24"/>
          <w:szCs w:val="24"/>
        </w:rPr>
        <w:t xml:space="preserve">This study proposes a novel minimized-support </w:t>
      </w:r>
      <w:r w:rsidR="00C46FA1" w:rsidRPr="00664EB5">
        <w:rPr>
          <w:rFonts w:ascii="Times New Roman" w:hAnsi="Times New Roman" w:cs="Times New Roman"/>
          <w:color w:val="000000" w:themeColor="text1"/>
          <w:sz w:val="24"/>
          <w:szCs w:val="24"/>
        </w:rPr>
        <w:t>FFF</w:t>
      </w:r>
      <w:r w:rsidRPr="00664EB5">
        <w:rPr>
          <w:rFonts w:ascii="Times New Roman" w:hAnsi="Times New Roman" w:cs="Times New Roman"/>
          <w:color w:val="000000" w:themeColor="text1"/>
          <w:sz w:val="24"/>
          <w:szCs w:val="24"/>
        </w:rPr>
        <w:t xml:space="preserve"> (MS</w:t>
      </w:r>
      <w:r w:rsidR="00C46FA1" w:rsidRPr="00664EB5">
        <w:rPr>
          <w:rFonts w:ascii="Times New Roman" w:hAnsi="Times New Roman" w:cs="Times New Roman"/>
          <w:color w:val="000000" w:themeColor="text1"/>
          <w:sz w:val="24"/>
          <w:szCs w:val="24"/>
        </w:rPr>
        <w:t>FFF</w:t>
      </w:r>
      <w:r w:rsidRPr="00664EB5">
        <w:rPr>
          <w:rFonts w:ascii="Times New Roman" w:hAnsi="Times New Roman" w:cs="Times New Roman"/>
          <w:color w:val="000000" w:themeColor="text1"/>
          <w:sz w:val="24"/>
          <w:szCs w:val="24"/>
        </w:rPr>
        <w:t>)</w:t>
      </w:r>
      <w:r w:rsidRPr="000D2C5B">
        <w:rPr>
          <w:rFonts w:ascii="Times New Roman" w:hAnsi="Times New Roman" w:cs="Times New Roman"/>
          <w:color w:val="000000" w:themeColor="text1"/>
          <w:sz w:val="24"/>
          <w:szCs w:val="24"/>
        </w:rPr>
        <w:t xml:space="preserve"> system to address</w:t>
      </w:r>
      <w:r w:rsidR="001445F8" w:rsidRPr="000D2C5B">
        <w:rPr>
          <w:rFonts w:ascii="Times New Roman" w:hAnsi="Times New Roman" w:cs="Times New Roman"/>
          <w:color w:val="000000" w:themeColor="text1"/>
          <w:sz w:val="24"/>
          <w:szCs w:val="24"/>
        </w:rPr>
        <w:t xml:space="preserve"> the aforementioned</w:t>
      </w:r>
      <w:r w:rsidRPr="00515B25">
        <w:rPr>
          <w:rFonts w:ascii="Times New Roman" w:hAnsi="Times New Roman" w:cs="Times New Roman"/>
          <w:color w:val="000000" w:themeColor="text1"/>
          <w:sz w:val="24"/>
          <w:szCs w:val="24"/>
        </w:rPr>
        <w:t xml:space="preserve"> limitations in current </w:t>
      </w:r>
      <w:r w:rsidR="001445F8" w:rsidRPr="00664EB5">
        <w:rPr>
          <w:rFonts w:ascii="Times New Roman" w:hAnsi="Times New Roman" w:cs="Times New Roman"/>
          <w:color w:val="000000" w:themeColor="text1"/>
          <w:sz w:val="24"/>
          <w:szCs w:val="24"/>
        </w:rPr>
        <w:t>a</w:t>
      </w:r>
      <w:r w:rsidRPr="00664EB5">
        <w:rPr>
          <w:rFonts w:ascii="Times New Roman" w:hAnsi="Times New Roman" w:cs="Times New Roman"/>
          <w:color w:val="000000" w:themeColor="text1"/>
          <w:sz w:val="24"/>
          <w:szCs w:val="24"/>
        </w:rPr>
        <w:t>pproaches.</w:t>
      </w:r>
      <w:r w:rsidR="003D2335" w:rsidRPr="003D2335">
        <w:t xml:space="preserve"> </w:t>
      </w:r>
      <w:r w:rsidR="003D2335" w:rsidRPr="003D2335">
        <w:rPr>
          <w:rFonts w:ascii="Times New Roman" w:hAnsi="Times New Roman" w:cs="Times New Roman"/>
          <w:color w:val="000000" w:themeColor="text1"/>
          <w:sz w:val="24"/>
          <w:szCs w:val="24"/>
        </w:rPr>
        <w:t>The MSFFF system prioritizes ease of implementation, portability, and configurability through its modular design. This modularity facilitates rapid integration into existing FFF infrastructures, enabling reductions in both material consumption and fabrication time.</w:t>
      </w:r>
      <w:r w:rsidR="003D2335">
        <w:rPr>
          <w:rFonts w:ascii="Times New Roman" w:hAnsi="Times New Roman" w:cs="Times New Roman"/>
          <w:color w:val="000000" w:themeColor="text1"/>
          <w:sz w:val="24"/>
          <w:szCs w:val="24"/>
        </w:rPr>
        <w:t xml:space="preserve"> </w:t>
      </w:r>
      <w:r w:rsidR="001445F8" w:rsidRPr="00664EB5">
        <w:rPr>
          <w:rFonts w:ascii="Times New Roman" w:hAnsi="Times New Roman" w:cs="Times New Roman"/>
          <w:color w:val="000000" w:themeColor="text1"/>
          <w:sz w:val="24"/>
          <w:szCs w:val="24"/>
        </w:rPr>
        <w:t xml:space="preserve">The core design of the </w:t>
      </w:r>
      <w:r w:rsidR="009349AE" w:rsidRPr="00664EB5">
        <w:rPr>
          <w:rFonts w:ascii="Times New Roman" w:hAnsi="Times New Roman" w:cs="Times New Roman"/>
          <w:color w:val="000000" w:themeColor="text1"/>
          <w:sz w:val="24"/>
          <w:szCs w:val="24"/>
        </w:rPr>
        <w:t>MS</w:t>
      </w:r>
      <w:r w:rsidR="00C46FA1" w:rsidRPr="00664EB5">
        <w:rPr>
          <w:rFonts w:ascii="Times New Roman" w:hAnsi="Times New Roman" w:cs="Times New Roman"/>
          <w:color w:val="000000" w:themeColor="text1"/>
          <w:sz w:val="24"/>
          <w:szCs w:val="24"/>
        </w:rPr>
        <w:t>FFF</w:t>
      </w:r>
      <w:r w:rsidR="001445F8" w:rsidRPr="00664EB5">
        <w:rPr>
          <w:rFonts w:ascii="Times New Roman" w:hAnsi="Times New Roman" w:cs="Times New Roman"/>
          <w:color w:val="000000" w:themeColor="text1"/>
          <w:sz w:val="24"/>
          <w:szCs w:val="24"/>
        </w:rPr>
        <w:t xml:space="preserve"> system comprises two key components: a discretized platform module and a customized extruder. Th</w:t>
      </w:r>
      <w:r w:rsidR="008E12F3">
        <w:rPr>
          <w:rFonts w:ascii="Times New Roman" w:hAnsi="Times New Roman" w:cs="Times New Roman"/>
          <w:color w:val="000000" w:themeColor="text1"/>
          <w:sz w:val="24"/>
          <w:szCs w:val="24"/>
        </w:rPr>
        <w:t xml:space="preserve">is extruder has a specially designed </w:t>
      </w:r>
      <w:r w:rsidR="001445F8" w:rsidRPr="00664EB5">
        <w:rPr>
          <w:rFonts w:ascii="Times New Roman" w:hAnsi="Times New Roman" w:cs="Times New Roman"/>
          <w:color w:val="000000" w:themeColor="text1"/>
          <w:sz w:val="24"/>
          <w:szCs w:val="24"/>
        </w:rPr>
        <w:t>housing</w:t>
      </w:r>
      <w:r w:rsidR="008E12F3">
        <w:rPr>
          <w:rFonts w:ascii="Times New Roman" w:hAnsi="Times New Roman" w:cs="Times New Roman"/>
          <w:color w:val="000000" w:themeColor="text1"/>
          <w:sz w:val="24"/>
          <w:szCs w:val="24"/>
        </w:rPr>
        <w:t xml:space="preserve"> that</w:t>
      </w:r>
      <w:r w:rsidR="001445F8" w:rsidRPr="00664EB5">
        <w:rPr>
          <w:rFonts w:ascii="Times New Roman" w:hAnsi="Times New Roman" w:cs="Times New Roman"/>
          <w:color w:val="000000" w:themeColor="text1"/>
          <w:sz w:val="24"/>
          <w:szCs w:val="24"/>
        </w:rPr>
        <w:t xml:space="preserve"> integrates an electromagnet for lifting </w:t>
      </w:r>
      <w:r w:rsidR="001445F8" w:rsidRPr="00664EB5">
        <w:rPr>
          <w:rFonts w:ascii="Times New Roman" w:hAnsi="Times New Roman" w:cs="Times New Roman"/>
          <w:color w:val="000000" w:themeColor="text1"/>
          <w:sz w:val="24"/>
          <w:szCs w:val="24"/>
        </w:rPr>
        <w:lastRenderedPageBreak/>
        <w:t xml:space="preserve">purposes. The platform module itself is comprised of several configurable units. These units can be tailored to various printing requirements in terms of height and overall size. The lack of motors within the modules enhances portability by relying solely on lightweight mechanical </w:t>
      </w:r>
      <w:r w:rsidR="0065584F" w:rsidRPr="00664EB5">
        <w:rPr>
          <w:rFonts w:ascii="Times New Roman" w:hAnsi="Times New Roman" w:cs="Times New Roman"/>
          <w:color w:val="000000" w:themeColor="text1"/>
          <w:sz w:val="24"/>
          <w:szCs w:val="24"/>
        </w:rPr>
        <w:t>elements</w:t>
      </w:r>
      <w:r w:rsidR="001445F8" w:rsidRPr="00664EB5">
        <w:rPr>
          <w:rFonts w:ascii="Times New Roman" w:hAnsi="Times New Roman" w:cs="Times New Roman"/>
          <w:color w:val="000000" w:themeColor="text1"/>
          <w:sz w:val="24"/>
          <w:szCs w:val="24"/>
        </w:rPr>
        <w:t>.</w:t>
      </w:r>
      <w:r w:rsidR="004E3C8F">
        <w:rPr>
          <w:rFonts w:ascii="Times New Roman" w:hAnsi="Times New Roman" w:cs="Times New Roman"/>
          <w:color w:val="000000" w:themeColor="text1"/>
          <w:sz w:val="24"/>
          <w:szCs w:val="24"/>
        </w:rPr>
        <w:t xml:space="preserve"> </w:t>
      </w:r>
      <w:r w:rsidR="001445F8" w:rsidRPr="00664EB5">
        <w:rPr>
          <w:rFonts w:ascii="Times New Roman" w:hAnsi="Times New Roman" w:cs="Times New Roman"/>
          <w:color w:val="000000" w:themeColor="text1"/>
          <w:sz w:val="24"/>
          <w:szCs w:val="24"/>
        </w:rPr>
        <w:t xml:space="preserve">The lifting mechanism is achieved by synchronizing extruder movement with the electromagnet to attract the steel surfaces of the platform units. To ensure seamless integration with existing </w:t>
      </w:r>
      <w:r w:rsidR="00C46FA1" w:rsidRPr="00664EB5">
        <w:rPr>
          <w:rFonts w:ascii="Times New Roman" w:hAnsi="Times New Roman" w:cs="Times New Roman"/>
          <w:color w:val="000000" w:themeColor="text1"/>
          <w:sz w:val="24"/>
          <w:szCs w:val="24"/>
        </w:rPr>
        <w:t>FFF</w:t>
      </w:r>
      <w:r w:rsidR="001445F8" w:rsidRPr="00664EB5">
        <w:rPr>
          <w:rFonts w:ascii="Times New Roman" w:hAnsi="Times New Roman" w:cs="Times New Roman"/>
          <w:color w:val="000000" w:themeColor="text1"/>
          <w:sz w:val="24"/>
          <w:szCs w:val="24"/>
        </w:rPr>
        <w:t xml:space="preserve"> </w:t>
      </w:r>
      <w:r w:rsidR="008E12F3">
        <w:rPr>
          <w:rFonts w:ascii="Times New Roman" w:hAnsi="Times New Roman" w:cs="Times New Roman"/>
          <w:color w:val="000000" w:themeColor="text1"/>
          <w:sz w:val="24"/>
          <w:szCs w:val="24"/>
        </w:rPr>
        <w:t xml:space="preserve">printing </w:t>
      </w:r>
      <w:r w:rsidR="001445F8" w:rsidRPr="00664EB5">
        <w:rPr>
          <w:rFonts w:ascii="Times New Roman" w:hAnsi="Times New Roman" w:cs="Times New Roman"/>
          <w:color w:val="000000" w:themeColor="text1"/>
          <w:sz w:val="24"/>
          <w:szCs w:val="24"/>
        </w:rPr>
        <w:t>workflows, a dedicated support</w:t>
      </w:r>
      <w:r w:rsidR="0065584F" w:rsidRPr="00664EB5">
        <w:rPr>
          <w:rFonts w:ascii="Times New Roman" w:hAnsi="Times New Roman" w:cs="Times New Roman"/>
          <w:color w:val="000000" w:themeColor="text1"/>
          <w:sz w:val="24"/>
          <w:szCs w:val="24"/>
        </w:rPr>
        <w:t>-</w:t>
      </w:r>
      <w:r w:rsidR="001445F8" w:rsidRPr="00664EB5">
        <w:rPr>
          <w:rFonts w:ascii="Times New Roman" w:hAnsi="Times New Roman" w:cs="Times New Roman"/>
          <w:color w:val="000000" w:themeColor="text1"/>
          <w:sz w:val="24"/>
          <w:szCs w:val="24"/>
        </w:rPr>
        <w:t>minimization algorithm is developed.</w:t>
      </w:r>
      <w:r w:rsidR="008E12F3">
        <w:rPr>
          <w:rFonts w:ascii="Times New Roman" w:hAnsi="Times New Roman" w:cs="Times New Roman"/>
          <w:color w:val="000000" w:themeColor="text1"/>
          <w:sz w:val="24"/>
          <w:szCs w:val="24"/>
        </w:rPr>
        <w:t xml:space="preserve"> </w:t>
      </w:r>
      <w:r w:rsidR="001445F8" w:rsidRPr="00664EB5">
        <w:rPr>
          <w:rFonts w:ascii="Times New Roman" w:hAnsi="Times New Roman" w:cs="Times New Roman"/>
          <w:color w:val="000000" w:themeColor="text1"/>
          <w:sz w:val="24"/>
          <w:szCs w:val="24"/>
        </w:rPr>
        <w:t xml:space="preserve">This algorithm maintains compatibility with current </w:t>
      </w:r>
      <w:r w:rsidR="00C46FA1" w:rsidRPr="00664EB5">
        <w:rPr>
          <w:rFonts w:ascii="Times New Roman" w:hAnsi="Times New Roman" w:cs="Times New Roman"/>
          <w:color w:val="000000" w:themeColor="text1"/>
          <w:sz w:val="24"/>
          <w:szCs w:val="24"/>
        </w:rPr>
        <w:t>FFF</w:t>
      </w:r>
      <w:r w:rsidR="001445F8" w:rsidRPr="00664EB5">
        <w:rPr>
          <w:rFonts w:ascii="Times New Roman" w:hAnsi="Times New Roman" w:cs="Times New Roman"/>
          <w:color w:val="000000" w:themeColor="text1"/>
          <w:sz w:val="24"/>
          <w:szCs w:val="24"/>
        </w:rPr>
        <w:t xml:space="preserve"> slicing software and enables control over the complexity of printed parts. The algorithm incorporates both the original </w:t>
      </w:r>
      <w:r w:rsidR="00C46FA1" w:rsidRPr="00664EB5">
        <w:rPr>
          <w:rFonts w:ascii="Times New Roman" w:hAnsi="Times New Roman" w:cs="Times New Roman"/>
          <w:color w:val="000000" w:themeColor="text1"/>
          <w:sz w:val="24"/>
          <w:szCs w:val="24"/>
        </w:rPr>
        <w:t>FFF</w:t>
      </w:r>
      <w:r w:rsidR="001445F8" w:rsidRPr="00664EB5">
        <w:rPr>
          <w:rFonts w:ascii="Times New Roman" w:hAnsi="Times New Roman" w:cs="Times New Roman"/>
          <w:color w:val="000000" w:themeColor="text1"/>
          <w:sz w:val="24"/>
          <w:szCs w:val="24"/>
        </w:rPr>
        <w:t xml:space="preserve"> components and the newly installed modules. A comprehensive evaluation of the system's performance is conducted through specially designed test cases. These test cases involve fabricating parts with maximum overhang angles of 90 degrees and varying sizes. Material usage and fabrication time are recorded and compared between parts printed on the </w:t>
      </w:r>
      <w:r w:rsidR="009349AE" w:rsidRPr="00664EB5">
        <w:rPr>
          <w:rFonts w:ascii="Times New Roman" w:hAnsi="Times New Roman" w:cs="Times New Roman"/>
          <w:color w:val="000000" w:themeColor="text1"/>
          <w:sz w:val="24"/>
          <w:szCs w:val="24"/>
        </w:rPr>
        <w:t>MS</w:t>
      </w:r>
      <w:r w:rsidR="00C46FA1" w:rsidRPr="00664EB5">
        <w:rPr>
          <w:rFonts w:ascii="Times New Roman" w:hAnsi="Times New Roman" w:cs="Times New Roman"/>
          <w:color w:val="000000" w:themeColor="text1"/>
          <w:sz w:val="24"/>
          <w:szCs w:val="24"/>
        </w:rPr>
        <w:t>FFF</w:t>
      </w:r>
      <w:r w:rsidR="001445F8" w:rsidRPr="00664EB5">
        <w:rPr>
          <w:rFonts w:ascii="Times New Roman" w:hAnsi="Times New Roman" w:cs="Times New Roman"/>
          <w:color w:val="000000" w:themeColor="text1"/>
          <w:sz w:val="24"/>
          <w:szCs w:val="24"/>
        </w:rPr>
        <w:t xml:space="preserve"> system and those produced by a conventional </w:t>
      </w:r>
      <w:r w:rsidR="00C46FA1" w:rsidRPr="00664EB5">
        <w:rPr>
          <w:rFonts w:ascii="Times New Roman" w:hAnsi="Times New Roman" w:cs="Times New Roman"/>
          <w:color w:val="000000" w:themeColor="text1"/>
          <w:sz w:val="24"/>
          <w:szCs w:val="24"/>
        </w:rPr>
        <w:t>FFF</w:t>
      </w:r>
      <w:r w:rsidR="001445F8" w:rsidRPr="00664EB5">
        <w:rPr>
          <w:rFonts w:ascii="Times New Roman" w:hAnsi="Times New Roman" w:cs="Times New Roman"/>
          <w:color w:val="000000" w:themeColor="text1"/>
          <w:sz w:val="24"/>
          <w:szCs w:val="24"/>
        </w:rPr>
        <w:t xml:space="preserve"> printer. Additionally, a 3D scanner is employed to assess the geometrical accuracy of printed parts, highlighting any potential deviations introduced by the </w:t>
      </w:r>
      <w:r w:rsidR="009349AE" w:rsidRPr="00664EB5">
        <w:rPr>
          <w:rFonts w:ascii="Times New Roman" w:hAnsi="Times New Roman" w:cs="Times New Roman"/>
          <w:color w:val="000000" w:themeColor="text1"/>
          <w:sz w:val="24"/>
          <w:szCs w:val="24"/>
        </w:rPr>
        <w:t>MS</w:t>
      </w:r>
      <w:r w:rsidR="00C46FA1" w:rsidRPr="00664EB5">
        <w:rPr>
          <w:rFonts w:ascii="Times New Roman" w:hAnsi="Times New Roman" w:cs="Times New Roman"/>
          <w:color w:val="000000" w:themeColor="text1"/>
          <w:sz w:val="24"/>
          <w:szCs w:val="24"/>
        </w:rPr>
        <w:t>FFF</w:t>
      </w:r>
      <w:r w:rsidR="001445F8" w:rsidRPr="00664EB5">
        <w:rPr>
          <w:rFonts w:ascii="Times New Roman" w:hAnsi="Times New Roman" w:cs="Times New Roman"/>
          <w:color w:val="000000" w:themeColor="text1"/>
          <w:sz w:val="24"/>
          <w:szCs w:val="24"/>
        </w:rPr>
        <w:t xml:space="preserve"> system compared to the baseline </w:t>
      </w:r>
      <w:r w:rsidR="00C46FA1" w:rsidRPr="00664EB5">
        <w:rPr>
          <w:rFonts w:ascii="Times New Roman" w:hAnsi="Times New Roman" w:cs="Times New Roman"/>
          <w:color w:val="000000" w:themeColor="text1"/>
          <w:sz w:val="24"/>
          <w:szCs w:val="24"/>
        </w:rPr>
        <w:t>FFF</w:t>
      </w:r>
      <w:r w:rsidR="001445F8" w:rsidRPr="00664EB5">
        <w:rPr>
          <w:rFonts w:ascii="Times New Roman" w:hAnsi="Times New Roman" w:cs="Times New Roman"/>
          <w:color w:val="000000" w:themeColor="text1"/>
          <w:sz w:val="24"/>
          <w:szCs w:val="24"/>
        </w:rPr>
        <w:t xml:space="preserve"> printer. Finally, the system's efficacy is further validated through case studies involving two parts with intricate geometries, mimicking scenarios encountered in industrial applications.</w:t>
      </w:r>
    </w:p>
    <w:p w14:paraId="6D90E57C" w14:textId="77777777" w:rsidR="002D4412" w:rsidRPr="00664EB5" w:rsidRDefault="002D4412" w:rsidP="003D2335">
      <w:pPr>
        <w:spacing w:after="0" w:line="360" w:lineRule="auto"/>
        <w:jc w:val="both"/>
        <w:rPr>
          <w:rFonts w:ascii="Times New Roman" w:hAnsi="Times New Roman" w:cs="Times New Roman"/>
          <w:color w:val="000000" w:themeColor="text1"/>
          <w:sz w:val="24"/>
          <w:szCs w:val="24"/>
        </w:rPr>
      </w:pPr>
    </w:p>
    <w:p w14:paraId="484B639D" w14:textId="1326BB5A" w:rsidR="007C1AA3" w:rsidRPr="00664EB5" w:rsidRDefault="007C1AA3" w:rsidP="00936C4D">
      <w:pPr>
        <w:pStyle w:val="af3"/>
        <w:numPr>
          <w:ilvl w:val="0"/>
          <w:numId w:val="32"/>
        </w:numPr>
        <w:spacing w:after="0" w:line="360" w:lineRule="auto"/>
        <w:jc w:val="both"/>
        <w:rPr>
          <w:rFonts w:cs="Times New Roman"/>
          <w:b/>
          <w:bCs/>
          <w:sz w:val="24"/>
          <w:szCs w:val="24"/>
        </w:rPr>
      </w:pPr>
      <w:bookmarkStart w:id="4" w:name="_Hlk166362632"/>
      <w:r w:rsidRPr="00664EB5">
        <w:rPr>
          <w:rFonts w:cs="Times New Roman"/>
          <w:b/>
          <w:bCs/>
          <w:color w:val="000000" w:themeColor="text1"/>
          <w:sz w:val="24"/>
          <w:szCs w:val="24"/>
        </w:rPr>
        <w:t xml:space="preserve">Materials and </w:t>
      </w:r>
      <w:r w:rsidR="00936C4D" w:rsidRPr="00664EB5">
        <w:rPr>
          <w:rFonts w:cs="Times New Roman"/>
          <w:b/>
          <w:bCs/>
          <w:color w:val="000000" w:themeColor="text1"/>
          <w:sz w:val="24"/>
          <w:szCs w:val="24"/>
        </w:rPr>
        <w:t>M</w:t>
      </w:r>
      <w:r w:rsidRPr="00664EB5">
        <w:rPr>
          <w:rFonts w:cs="Times New Roman"/>
          <w:b/>
          <w:bCs/>
          <w:color w:val="000000" w:themeColor="text1"/>
          <w:sz w:val="24"/>
          <w:szCs w:val="24"/>
        </w:rPr>
        <w:t>ethods</w:t>
      </w:r>
    </w:p>
    <w:p w14:paraId="0F394EF6" w14:textId="3BED8DD8" w:rsidR="007C1AA3" w:rsidRPr="00664EB5" w:rsidRDefault="0026313F" w:rsidP="00936C4D">
      <w:pPr>
        <w:pStyle w:val="af3"/>
        <w:spacing w:after="0" w:line="360" w:lineRule="auto"/>
        <w:ind w:left="0"/>
        <w:rPr>
          <w:rFonts w:cs="Times New Roman"/>
          <w:b/>
          <w:bCs/>
          <w:color w:val="000000" w:themeColor="text1"/>
          <w:sz w:val="24"/>
          <w:szCs w:val="24"/>
        </w:rPr>
      </w:pPr>
      <w:r w:rsidRPr="00664EB5">
        <w:rPr>
          <w:rFonts w:cs="Times New Roman"/>
          <w:b/>
          <w:bCs/>
          <w:color w:val="000000" w:themeColor="text1"/>
          <w:sz w:val="24"/>
          <w:szCs w:val="24"/>
        </w:rPr>
        <w:t xml:space="preserve">2.1    </w:t>
      </w:r>
      <w:r w:rsidR="007C1AA3" w:rsidRPr="00664EB5">
        <w:rPr>
          <w:rFonts w:cs="Times New Roman"/>
          <w:b/>
          <w:bCs/>
          <w:color w:val="000000" w:themeColor="text1"/>
          <w:sz w:val="24"/>
          <w:szCs w:val="24"/>
        </w:rPr>
        <w:t>MS</w:t>
      </w:r>
      <w:r w:rsidR="00C46FA1" w:rsidRPr="00664EB5">
        <w:rPr>
          <w:rFonts w:cs="Times New Roman"/>
          <w:b/>
          <w:bCs/>
          <w:color w:val="000000" w:themeColor="text1"/>
          <w:sz w:val="24"/>
          <w:szCs w:val="24"/>
        </w:rPr>
        <w:t>FFF</w:t>
      </w:r>
      <w:r w:rsidR="007C1AA3" w:rsidRPr="00664EB5">
        <w:rPr>
          <w:rFonts w:cs="Times New Roman"/>
          <w:b/>
          <w:bCs/>
          <w:color w:val="000000" w:themeColor="text1"/>
          <w:sz w:val="24"/>
          <w:szCs w:val="24"/>
        </w:rPr>
        <w:t xml:space="preserve"> System Concept and Configuration</w:t>
      </w:r>
    </w:p>
    <w:p w14:paraId="39FF1AC2" w14:textId="0FFAD32B" w:rsidR="00FB59F1" w:rsidRDefault="00FB59F1" w:rsidP="00664EB5">
      <w:pPr>
        <w:spacing w:after="0" w:line="360" w:lineRule="auto"/>
        <w:ind w:firstLine="425"/>
        <w:jc w:val="both"/>
        <w:rPr>
          <w:rFonts w:ascii="Times New Roman" w:hAnsi="Times New Roman" w:cs="Times New Roman"/>
          <w:color w:val="000000" w:themeColor="text1"/>
          <w:sz w:val="24"/>
          <w:szCs w:val="24"/>
        </w:rPr>
      </w:pPr>
      <w:r w:rsidRPr="00664EB5">
        <w:rPr>
          <w:rFonts w:ascii="Times New Roman" w:hAnsi="Times New Roman" w:cs="Times New Roman"/>
          <w:color w:val="000000" w:themeColor="text1"/>
          <w:sz w:val="24"/>
          <w:szCs w:val="24"/>
        </w:rPr>
        <w:t>This work presents a novel MS</w:t>
      </w:r>
      <w:r w:rsidR="00C46FA1" w:rsidRPr="00664EB5">
        <w:rPr>
          <w:rFonts w:ascii="Times New Roman" w:hAnsi="Times New Roman" w:cs="Times New Roman"/>
          <w:color w:val="000000" w:themeColor="text1"/>
          <w:sz w:val="24"/>
          <w:szCs w:val="24"/>
        </w:rPr>
        <w:t>FFF</w:t>
      </w:r>
      <w:r w:rsidRPr="00664EB5">
        <w:rPr>
          <w:rFonts w:ascii="Times New Roman" w:hAnsi="Times New Roman" w:cs="Times New Roman"/>
          <w:color w:val="000000" w:themeColor="text1"/>
          <w:sz w:val="24"/>
          <w:szCs w:val="24"/>
        </w:rPr>
        <w:t xml:space="preserve"> (MS</w:t>
      </w:r>
      <w:r w:rsidR="00C46FA1" w:rsidRPr="00664EB5">
        <w:rPr>
          <w:rFonts w:ascii="Times New Roman" w:hAnsi="Times New Roman" w:cs="Times New Roman"/>
          <w:color w:val="000000" w:themeColor="text1"/>
          <w:sz w:val="24"/>
          <w:szCs w:val="24"/>
        </w:rPr>
        <w:t>FFF</w:t>
      </w:r>
      <w:r w:rsidRPr="00664EB5">
        <w:rPr>
          <w:rFonts w:ascii="Times New Roman" w:hAnsi="Times New Roman" w:cs="Times New Roman"/>
          <w:color w:val="000000" w:themeColor="text1"/>
          <w:sz w:val="24"/>
          <w:szCs w:val="24"/>
        </w:rPr>
        <w:t xml:space="preserve">) system employing a discretized print platform approach. The </w:t>
      </w:r>
      <w:r w:rsidR="008E12F3">
        <w:rPr>
          <w:rFonts w:ascii="Times New Roman" w:hAnsi="Times New Roman" w:cs="Times New Roman"/>
          <w:color w:val="000000" w:themeColor="text1"/>
          <w:sz w:val="24"/>
          <w:szCs w:val="24"/>
        </w:rPr>
        <w:t xml:space="preserve">core function </w:t>
      </w:r>
      <w:r w:rsidRPr="00664EB5">
        <w:rPr>
          <w:rFonts w:ascii="Times New Roman" w:hAnsi="Times New Roman" w:cs="Times New Roman"/>
          <w:color w:val="000000" w:themeColor="text1"/>
          <w:sz w:val="24"/>
          <w:szCs w:val="24"/>
        </w:rPr>
        <w:t xml:space="preserve">is to reduce support material usage in </w:t>
      </w:r>
      <w:r w:rsidR="00C46FA1" w:rsidRPr="00664EB5">
        <w:rPr>
          <w:rFonts w:ascii="Times New Roman" w:hAnsi="Times New Roman" w:cs="Times New Roman"/>
          <w:color w:val="000000" w:themeColor="text1"/>
          <w:sz w:val="24"/>
          <w:szCs w:val="24"/>
        </w:rPr>
        <w:t>FFF</w:t>
      </w:r>
      <w:r w:rsidRPr="00664EB5">
        <w:rPr>
          <w:rFonts w:ascii="Times New Roman" w:hAnsi="Times New Roman" w:cs="Times New Roman"/>
          <w:color w:val="000000" w:themeColor="text1"/>
          <w:sz w:val="24"/>
          <w:szCs w:val="24"/>
        </w:rPr>
        <w:t xml:space="preserve"> by directly utilizing a lifting platform as support during </w:t>
      </w:r>
      <w:r w:rsidR="00801982">
        <w:rPr>
          <w:rFonts w:ascii="Times New Roman" w:hAnsi="Times New Roman" w:cs="Times New Roman"/>
          <w:color w:val="000000" w:themeColor="text1"/>
          <w:sz w:val="24"/>
          <w:szCs w:val="24"/>
        </w:rPr>
        <w:t>part</w:t>
      </w:r>
      <w:r w:rsidR="00801982" w:rsidRPr="00664EB5">
        <w:rPr>
          <w:rFonts w:ascii="Times New Roman" w:hAnsi="Times New Roman" w:cs="Times New Roman"/>
          <w:color w:val="000000" w:themeColor="text1"/>
          <w:sz w:val="24"/>
          <w:szCs w:val="24"/>
        </w:rPr>
        <w:t xml:space="preserve"> </w:t>
      </w:r>
      <w:r w:rsidRPr="00664EB5">
        <w:rPr>
          <w:rFonts w:ascii="Times New Roman" w:hAnsi="Times New Roman" w:cs="Times New Roman"/>
          <w:color w:val="000000" w:themeColor="text1"/>
          <w:sz w:val="24"/>
          <w:szCs w:val="24"/>
        </w:rPr>
        <w:t xml:space="preserve">printing. To achieve this functionality, a two-part </w:t>
      </w:r>
      <w:r w:rsidR="00515B25">
        <w:rPr>
          <w:rFonts w:ascii="Times New Roman" w:hAnsi="Times New Roman" w:cs="Times New Roman"/>
          <w:color w:val="000000" w:themeColor="text1"/>
          <w:sz w:val="24"/>
          <w:szCs w:val="24"/>
        </w:rPr>
        <w:t xml:space="preserve">system </w:t>
      </w:r>
      <w:r w:rsidRPr="00664EB5">
        <w:rPr>
          <w:rFonts w:ascii="Times New Roman" w:hAnsi="Times New Roman" w:cs="Times New Roman"/>
          <w:color w:val="000000" w:themeColor="text1"/>
          <w:sz w:val="24"/>
          <w:szCs w:val="24"/>
        </w:rPr>
        <w:t>design is implemented, consisting of a discretized platform module and a customized extruder (</w:t>
      </w:r>
      <w:r w:rsidR="007F0AD5">
        <w:rPr>
          <w:rFonts w:ascii="Times New Roman" w:hAnsi="Times New Roman" w:cs="Times New Roman"/>
          <w:color w:val="000000" w:themeColor="text1"/>
          <w:sz w:val="24"/>
          <w:szCs w:val="24"/>
        </w:rPr>
        <w:t>Fig.</w:t>
      </w:r>
      <w:r w:rsidRPr="00664EB5">
        <w:rPr>
          <w:rFonts w:ascii="Times New Roman" w:hAnsi="Times New Roman" w:cs="Times New Roman"/>
          <w:color w:val="000000" w:themeColor="text1"/>
          <w:sz w:val="24"/>
          <w:szCs w:val="24"/>
        </w:rPr>
        <w:t xml:space="preserve"> 1(a)). The platform module is designed for high portability and compatibility with </w:t>
      </w:r>
      <w:r w:rsidR="00515B25">
        <w:rPr>
          <w:rFonts w:ascii="Times New Roman" w:hAnsi="Times New Roman" w:cs="Times New Roman"/>
          <w:color w:val="000000" w:themeColor="text1"/>
          <w:sz w:val="24"/>
          <w:szCs w:val="24"/>
        </w:rPr>
        <w:t xml:space="preserve">any </w:t>
      </w:r>
      <w:r w:rsidRPr="00664EB5">
        <w:rPr>
          <w:rFonts w:ascii="Times New Roman" w:hAnsi="Times New Roman" w:cs="Times New Roman"/>
          <w:color w:val="000000" w:themeColor="text1"/>
          <w:sz w:val="24"/>
          <w:szCs w:val="24"/>
        </w:rPr>
        <w:t xml:space="preserve">existing </w:t>
      </w:r>
      <w:r w:rsidR="00C46FA1" w:rsidRPr="00664EB5">
        <w:rPr>
          <w:rFonts w:ascii="Times New Roman" w:hAnsi="Times New Roman" w:cs="Times New Roman"/>
          <w:color w:val="000000" w:themeColor="text1"/>
          <w:sz w:val="24"/>
          <w:szCs w:val="24"/>
        </w:rPr>
        <w:t>FFF</w:t>
      </w:r>
      <w:r w:rsidRPr="00664EB5">
        <w:rPr>
          <w:rFonts w:ascii="Times New Roman" w:hAnsi="Times New Roman" w:cs="Times New Roman"/>
          <w:color w:val="000000" w:themeColor="text1"/>
          <w:sz w:val="24"/>
          <w:szCs w:val="24"/>
        </w:rPr>
        <w:t xml:space="preserve"> platforms.</w:t>
      </w:r>
      <w:r w:rsidR="004F00A2" w:rsidRPr="00664EB5">
        <w:rPr>
          <w:rFonts w:ascii="Times New Roman" w:hAnsi="Times New Roman" w:cs="Times New Roman"/>
          <w:color w:val="000000" w:themeColor="text1"/>
          <w:sz w:val="24"/>
          <w:szCs w:val="24"/>
        </w:rPr>
        <w:t xml:space="preserve"> It can be easily attached and detached without modifying the original platform, preserving its functionality. The module is positioned at the left-front corner of the existing platform to maintain consistent </w:t>
      </w:r>
      <w:r w:rsidR="00515B25">
        <w:rPr>
          <w:rFonts w:ascii="Times New Roman" w:hAnsi="Times New Roman" w:cs="Times New Roman"/>
          <w:color w:val="000000" w:themeColor="text1"/>
          <w:sz w:val="24"/>
          <w:szCs w:val="24"/>
        </w:rPr>
        <w:t xml:space="preserve">printing </w:t>
      </w:r>
      <w:r w:rsidR="004F00A2" w:rsidRPr="00664EB5">
        <w:rPr>
          <w:rFonts w:ascii="Times New Roman" w:hAnsi="Times New Roman" w:cs="Times New Roman"/>
          <w:color w:val="000000" w:themeColor="text1"/>
          <w:sz w:val="24"/>
          <w:szCs w:val="24"/>
        </w:rPr>
        <w:t xml:space="preserve">origin location. It comprises individually liftable platform units. Each unit (51 mm x 51 mm x 95 mm) consists of a sliding platform and a </w:t>
      </w:r>
      <w:r w:rsidR="00515B25">
        <w:rPr>
          <w:rFonts w:ascii="Times New Roman" w:hAnsi="Times New Roman" w:cs="Times New Roman"/>
          <w:color w:val="000000" w:themeColor="text1"/>
          <w:sz w:val="24"/>
          <w:szCs w:val="24"/>
        </w:rPr>
        <w:t>platform</w:t>
      </w:r>
      <w:r w:rsidR="00515B25" w:rsidRPr="00664EB5">
        <w:rPr>
          <w:rFonts w:ascii="Times New Roman" w:hAnsi="Times New Roman" w:cs="Times New Roman"/>
          <w:color w:val="000000" w:themeColor="text1"/>
          <w:sz w:val="24"/>
          <w:szCs w:val="24"/>
        </w:rPr>
        <w:t xml:space="preserve"> </w:t>
      </w:r>
      <w:r w:rsidR="004F00A2" w:rsidRPr="00664EB5">
        <w:rPr>
          <w:rFonts w:ascii="Times New Roman" w:hAnsi="Times New Roman" w:cs="Times New Roman"/>
          <w:color w:val="000000" w:themeColor="text1"/>
          <w:sz w:val="24"/>
          <w:szCs w:val="24"/>
        </w:rPr>
        <w:t>base. The sliding platform integrates a</w:t>
      </w:r>
      <w:r w:rsidR="00D261EC" w:rsidRPr="00664EB5">
        <w:rPr>
          <w:rFonts w:ascii="Times New Roman" w:hAnsi="Times New Roman" w:cs="Times New Roman"/>
          <w:color w:val="000000" w:themeColor="text1"/>
          <w:sz w:val="24"/>
          <w:szCs w:val="24"/>
        </w:rPr>
        <w:t>n iron</w:t>
      </w:r>
      <w:r w:rsidR="004F00A2" w:rsidRPr="00664EB5">
        <w:rPr>
          <w:rFonts w:ascii="Times New Roman" w:hAnsi="Times New Roman" w:cs="Times New Roman"/>
          <w:color w:val="000000" w:themeColor="text1"/>
          <w:sz w:val="24"/>
          <w:szCs w:val="24"/>
        </w:rPr>
        <w:t xml:space="preserve"> plate for lifting and </w:t>
      </w:r>
      <w:r w:rsidR="00515B25">
        <w:rPr>
          <w:rFonts w:ascii="Times New Roman" w:hAnsi="Times New Roman" w:cs="Times New Roman"/>
          <w:color w:val="000000" w:themeColor="text1"/>
          <w:sz w:val="24"/>
          <w:szCs w:val="24"/>
        </w:rPr>
        <w:t xml:space="preserve">the </w:t>
      </w:r>
      <w:r w:rsidR="004F00A2" w:rsidRPr="00664EB5">
        <w:rPr>
          <w:rFonts w:ascii="Times New Roman" w:hAnsi="Times New Roman" w:cs="Times New Roman"/>
          <w:color w:val="000000" w:themeColor="text1"/>
          <w:sz w:val="24"/>
          <w:szCs w:val="24"/>
        </w:rPr>
        <w:t xml:space="preserve">rail features that guide movement during the process. The fixed support base allows smooth relative motion between the platform and the base. It incorporates a one-way bearing with a gear that engages with the sliding platform. This </w:t>
      </w:r>
      <w:r w:rsidR="00A272F6">
        <w:rPr>
          <w:rFonts w:ascii="Times New Roman" w:hAnsi="Times New Roman" w:cs="Times New Roman"/>
          <w:color w:val="000000" w:themeColor="text1"/>
          <w:sz w:val="24"/>
          <w:szCs w:val="24"/>
        </w:rPr>
        <w:t xml:space="preserve">one-way mechanism </w:t>
      </w:r>
      <w:r w:rsidR="004F00A2" w:rsidRPr="00664EB5">
        <w:rPr>
          <w:rFonts w:ascii="Times New Roman" w:hAnsi="Times New Roman" w:cs="Times New Roman"/>
          <w:color w:val="000000" w:themeColor="text1"/>
          <w:sz w:val="24"/>
          <w:szCs w:val="24"/>
        </w:rPr>
        <w:t xml:space="preserve">design facilitates a smooth lifting motion while restricting </w:t>
      </w:r>
      <w:r w:rsidR="004F00A2" w:rsidRPr="00664EB5">
        <w:rPr>
          <w:rFonts w:ascii="Times New Roman" w:hAnsi="Times New Roman" w:cs="Times New Roman"/>
          <w:color w:val="000000" w:themeColor="text1"/>
          <w:sz w:val="24"/>
          <w:szCs w:val="24"/>
        </w:rPr>
        <w:lastRenderedPageBreak/>
        <w:t xml:space="preserve">unnecessary degrees of freedom, ensuring the platform remains at the desired height </w:t>
      </w:r>
      <w:r w:rsidR="00A272F6">
        <w:rPr>
          <w:rFonts w:ascii="Times New Roman" w:hAnsi="Times New Roman" w:cs="Times New Roman"/>
          <w:color w:val="000000" w:themeColor="text1"/>
          <w:sz w:val="24"/>
          <w:szCs w:val="24"/>
        </w:rPr>
        <w:t xml:space="preserve">after being lifted </w:t>
      </w:r>
      <w:r w:rsidR="004F00A2" w:rsidRPr="00664EB5">
        <w:rPr>
          <w:rFonts w:ascii="Times New Roman" w:hAnsi="Times New Roman" w:cs="Times New Roman"/>
          <w:color w:val="000000" w:themeColor="text1"/>
          <w:sz w:val="24"/>
          <w:szCs w:val="24"/>
        </w:rPr>
        <w:t>for subsequent printing.</w:t>
      </w:r>
      <w:r w:rsidR="00A272F6">
        <w:rPr>
          <w:rFonts w:ascii="Times New Roman" w:hAnsi="Times New Roman" w:cs="Times New Roman"/>
          <w:color w:val="000000" w:themeColor="text1"/>
          <w:sz w:val="24"/>
          <w:szCs w:val="24"/>
        </w:rPr>
        <w:t xml:space="preserve"> </w:t>
      </w:r>
      <w:r w:rsidR="004F00A2" w:rsidRPr="00664EB5">
        <w:rPr>
          <w:rFonts w:ascii="Times New Roman" w:hAnsi="Times New Roman" w:cs="Times New Roman"/>
          <w:color w:val="000000" w:themeColor="text1"/>
          <w:sz w:val="24"/>
          <w:szCs w:val="24"/>
        </w:rPr>
        <w:t xml:space="preserve">This modular design enables high configurability, allowing units to be assembled into various sizes and shapes based on the printing </w:t>
      </w:r>
      <w:r w:rsidR="00BA3ABD">
        <w:rPr>
          <w:rFonts w:ascii="Times New Roman" w:hAnsi="Times New Roman" w:cs="Times New Roman"/>
          <w:color w:val="000000" w:themeColor="text1"/>
          <w:sz w:val="24"/>
          <w:szCs w:val="24"/>
        </w:rPr>
        <w:t>part</w:t>
      </w:r>
      <w:r w:rsidR="004F00A2" w:rsidRPr="00664EB5">
        <w:rPr>
          <w:rFonts w:ascii="Times New Roman" w:hAnsi="Times New Roman" w:cs="Times New Roman"/>
          <w:color w:val="000000" w:themeColor="text1"/>
          <w:sz w:val="24"/>
          <w:szCs w:val="24"/>
        </w:rPr>
        <w:t xml:space="preserve">'s requirements. Vat polymerization (Mighty 8K by </w:t>
      </w:r>
      <w:proofErr w:type="spellStart"/>
      <w:r w:rsidR="004F00A2" w:rsidRPr="00664EB5">
        <w:rPr>
          <w:rFonts w:ascii="Times New Roman" w:hAnsi="Times New Roman" w:cs="Times New Roman"/>
          <w:color w:val="000000" w:themeColor="text1"/>
          <w:sz w:val="24"/>
          <w:szCs w:val="24"/>
        </w:rPr>
        <w:t>Phrozen</w:t>
      </w:r>
      <w:proofErr w:type="spellEnd"/>
      <w:r w:rsidR="004F00A2" w:rsidRPr="00664EB5">
        <w:rPr>
          <w:rFonts w:ascii="Times New Roman" w:hAnsi="Times New Roman" w:cs="Times New Roman"/>
          <w:color w:val="000000" w:themeColor="text1"/>
          <w:sz w:val="24"/>
          <w:szCs w:val="24"/>
        </w:rPr>
        <w:t xml:space="preserve">, Hsinchu City, Taiwan) was employed to fabricate most platform unit components due to its ability to achieve precise dimensional control, crucial for the desired platform lifting motions. A specially selected resin (Onyx Pro 410 by </w:t>
      </w:r>
      <w:proofErr w:type="spellStart"/>
      <w:r w:rsidR="004F00A2" w:rsidRPr="00664EB5">
        <w:rPr>
          <w:rFonts w:ascii="Times New Roman" w:hAnsi="Times New Roman" w:cs="Times New Roman"/>
          <w:color w:val="000000" w:themeColor="text1"/>
          <w:sz w:val="24"/>
          <w:szCs w:val="24"/>
        </w:rPr>
        <w:t>Phrozen</w:t>
      </w:r>
      <w:proofErr w:type="spellEnd"/>
      <w:r w:rsidR="004F00A2" w:rsidRPr="00664EB5">
        <w:rPr>
          <w:rFonts w:ascii="Times New Roman" w:hAnsi="Times New Roman" w:cs="Times New Roman"/>
          <w:color w:val="000000" w:themeColor="text1"/>
          <w:sz w:val="24"/>
          <w:szCs w:val="24"/>
        </w:rPr>
        <w:t>, Hsinchu City, Taiwan) was utilized to balance structural strength with high geometric accuracy.</w:t>
      </w:r>
    </w:p>
    <w:p w14:paraId="493377A0" w14:textId="26094BA8" w:rsidR="008E12F3" w:rsidRDefault="008E12F3" w:rsidP="008E12F3">
      <w:pPr>
        <w:spacing w:after="0" w:line="360" w:lineRule="auto"/>
        <w:jc w:val="both"/>
        <w:rPr>
          <w:rFonts w:ascii="Times New Roman" w:hAnsi="Times New Roman" w:cs="Times New Roman"/>
          <w:color w:val="000000" w:themeColor="text1"/>
          <w:sz w:val="24"/>
          <w:szCs w:val="24"/>
        </w:rPr>
      </w:pPr>
    </w:p>
    <w:p w14:paraId="4DA827E6" w14:textId="7D73DAE9" w:rsidR="008E12F3" w:rsidRDefault="004E3C8F" w:rsidP="008E12F3">
      <w:pPr>
        <w:spacing w:after="0" w:line="360" w:lineRule="auto"/>
        <w:ind w:firstLine="425"/>
        <w:jc w:val="center"/>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drawing>
          <wp:inline distT="0" distB="0" distL="0" distR="0" wp14:anchorId="2DA39412" wp14:editId="30790F65">
            <wp:extent cx="4455718" cy="4201561"/>
            <wp:effectExtent l="0" t="0" r="2540" b="889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463416" cy="4208820"/>
                    </a:xfrm>
                    <a:prstGeom prst="rect">
                      <a:avLst/>
                    </a:prstGeom>
                    <a:noFill/>
                    <a:ln>
                      <a:noFill/>
                    </a:ln>
                  </pic:spPr>
                </pic:pic>
              </a:graphicData>
            </a:graphic>
          </wp:inline>
        </w:drawing>
      </w:r>
    </w:p>
    <w:p w14:paraId="55B5347D" w14:textId="708C1F4D" w:rsidR="008E12F3" w:rsidRDefault="008E12F3" w:rsidP="00152868">
      <w:pPr>
        <w:spacing w:after="0" w:line="360" w:lineRule="auto"/>
        <w:jc w:val="both"/>
        <w:rPr>
          <w:rFonts w:ascii="Times New Roman" w:hAnsi="Times New Roman" w:cs="Times New Roman"/>
          <w:color w:val="000000" w:themeColor="text1"/>
          <w:sz w:val="24"/>
          <w:szCs w:val="24"/>
        </w:rPr>
      </w:pPr>
      <w:r w:rsidRPr="008E12F3">
        <w:rPr>
          <w:rFonts w:ascii="Times New Roman" w:hAnsi="Times New Roman" w:cs="Times New Roman" w:hint="eastAsia"/>
          <w:b/>
          <w:bCs/>
          <w:color w:val="000000" w:themeColor="text1"/>
          <w:sz w:val="24"/>
          <w:szCs w:val="24"/>
        </w:rPr>
        <w:t>F</w:t>
      </w:r>
      <w:r w:rsidRPr="008E12F3">
        <w:rPr>
          <w:rFonts w:ascii="Times New Roman" w:hAnsi="Times New Roman" w:cs="Times New Roman"/>
          <w:b/>
          <w:bCs/>
          <w:color w:val="000000" w:themeColor="text1"/>
          <w:sz w:val="24"/>
          <w:szCs w:val="24"/>
        </w:rPr>
        <w:t>ig</w:t>
      </w:r>
      <w:r w:rsidR="007F0AD5">
        <w:rPr>
          <w:rFonts w:ascii="Times New Roman" w:hAnsi="Times New Roman" w:cs="Times New Roman"/>
          <w:b/>
          <w:bCs/>
          <w:color w:val="000000" w:themeColor="text1"/>
          <w:sz w:val="24"/>
          <w:szCs w:val="24"/>
        </w:rPr>
        <w:t>.</w:t>
      </w:r>
      <w:r w:rsidRPr="008E12F3">
        <w:rPr>
          <w:rFonts w:ascii="Times New Roman" w:hAnsi="Times New Roman" w:cs="Times New Roman"/>
          <w:b/>
          <w:bCs/>
          <w:color w:val="000000" w:themeColor="text1"/>
          <w:sz w:val="24"/>
          <w:szCs w:val="24"/>
        </w:rPr>
        <w:t xml:space="preserve"> 1</w:t>
      </w:r>
      <w:r w:rsidR="007F0AD5">
        <w:rPr>
          <w:rFonts w:ascii="Times New Roman" w:hAnsi="Times New Roman" w:cs="Times New Roman"/>
          <w:b/>
          <w:bCs/>
          <w:color w:val="000000" w:themeColor="text1"/>
          <w:sz w:val="24"/>
          <w:szCs w:val="24"/>
        </w:rPr>
        <w:t>.</w:t>
      </w:r>
      <w:r w:rsidRPr="008E12F3">
        <w:rPr>
          <w:rFonts w:ascii="Times New Roman" w:hAnsi="Times New Roman" w:cs="Times New Roman"/>
          <w:b/>
          <w:bCs/>
          <w:color w:val="000000" w:themeColor="text1"/>
          <w:sz w:val="24"/>
          <w:szCs w:val="24"/>
        </w:rPr>
        <w:t xml:space="preserve">  </w:t>
      </w:r>
      <w:r w:rsidR="00CC7C3C" w:rsidRPr="00CC7C3C">
        <w:rPr>
          <w:rFonts w:ascii="Times New Roman" w:hAnsi="Times New Roman" w:cs="Times New Roman"/>
          <w:color w:val="000000" w:themeColor="text1"/>
          <w:sz w:val="24"/>
          <w:szCs w:val="24"/>
        </w:rPr>
        <w:t xml:space="preserve">MSFFF </w:t>
      </w:r>
      <w:r w:rsidR="00CC7C3C">
        <w:rPr>
          <w:rFonts w:ascii="Times New Roman" w:hAnsi="Times New Roman" w:cs="Times New Roman"/>
          <w:color w:val="000000" w:themeColor="text1"/>
          <w:sz w:val="24"/>
          <w:szCs w:val="24"/>
        </w:rPr>
        <w:t>s</w:t>
      </w:r>
      <w:r w:rsidR="00CC7C3C" w:rsidRPr="00CC7C3C">
        <w:rPr>
          <w:rFonts w:ascii="Times New Roman" w:hAnsi="Times New Roman" w:cs="Times New Roman"/>
          <w:color w:val="000000" w:themeColor="text1"/>
          <w:sz w:val="24"/>
          <w:szCs w:val="24"/>
        </w:rPr>
        <w:t xml:space="preserve">ystem and </w:t>
      </w:r>
      <w:r w:rsidR="004E3C8F">
        <w:rPr>
          <w:rFonts w:ascii="Times New Roman" w:hAnsi="Times New Roman" w:cs="Times New Roman"/>
          <w:color w:val="000000" w:themeColor="text1"/>
          <w:sz w:val="24"/>
          <w:szCs w:val="24"/>
        </w:rPr>
        <w:t>fabrication</w:t>
      </w:r>
      <w:r w:rsidR="00CC7C3C" w:rsidRPr="00CC7C3C">
        <w:rPr>
          <w:rFonts w:ascii="Times New Roman" w:hAnsi="Times New Roman" w:cs="Times New Roman"/>
          <w:color w:val="000000" w:themeColor="text1"/>
          <w:sz w:val="24"/>
          <w:szCs w:val="24"/>
        </w:rPr>
        <w:t xml:space="preserve"> </w:t>
      </w:r>
      <w:r w:rsidR="00CC7C3C">
        <w:rPr>
          <w:rFonts w:ascii="Times New Roman" w:hAnsi="Times New Roman" w:cs="Times New Roman"/>
          <w:color w:val="000000" w:themeColor="text1"/>
          <w:sz w:val="24"/>
          <w:szCs w:val="24"/>
        </w:rPr>
        <w:t>s</w:t>
      </w:r>
      <w:r w:rsidR="00CC7C3C" w:rsidRPr="00CC7C3C">
        <w:rPr>
          <w:rFonts w:ascii="Times New Roman" w:hAnsi="Times New Roman" w:cs="Times New Roman"/>
          <w:color w:val="000000" w:themeColor="text1"/>
          <w:sz w:val="24"/>
          <w:szCs w:val="24"/>
        </w:rPr>
        <w:t xml:space="preserve">etup </w:t>
      </w:r>
      <w:r w:rsidR="00CC7C3C">
        <w:rPr>
          <w:rFonts w:ascii="Times New Roman" w:hAnsi="Times New Roman" w:cs="Times New Roman"/>
          <w:color w:val="000000" w:themeColor="text1"/>
          <w:sz w:val="24"/>
          <w:szCs w:val="24"/>
        </w:rPr>
        <w:t>o</w:t>
      </w:r>
      <w:r w:rsidR="00CC7C3C" w:rsidRPr="00CC7C3C">
        <w:rPr>
          <w:rFonts w:ascii="Times New Roman" w:hAnsi="Times New Roman" w:cs="Times New Roman"/>
          <w:color w:val="000000" w:themeColor="text1"/>
          <w:sz w:val="24"/>
          <w:szCs w:val="24"/>
        </w:rPr>
        <w:t>verview</w:t>
      </w:r>
      <w:r w:rsidR="00630CB3">
        <w:rPr>
          <w:rFonts w:ascii="Times New Roman" w:hAnsi="Times New Roman" w:cs="Times New Roman"/>
          <w:color w:val="000000" w:themeColor="text1"/>
          <w:sz w:val="24"/>
          <w:szCs w:val="24"/>
        </w:rPr>
        <w:t>:</w:t>
      </w:r>
      <w:r w:rsidR="00CC7C3C" w:rsidRPr="00CC7C3C">
        <w:rPr>
          <w:rFonts w:ascii="Times New Roman" w:hAnsi="Times New Roman" w:cs="Times New Roman"/>
          <w:color w:val="000000" w:themeColor="text1"/>
          <w:sz w:val="24"/>
          <w:szCs w:val="24"/>
        </w:rPr>
        <w:t xml:space="preserve"> (a) MSFFF system configuration, highlighting key components including the customized extruder and platform module. (b) Conventional FFF setup and </w:t>
      </w:r>
      <w:r w:rsidR="004E3C8F">
        <w:rPr>
          <w:rFonts w:ascii="Times New Roman" w:hAnsi="Times New Roman" w:cs="Times New Roman"/>
          <w:color w:val="000000" w:themeColor="text1"/>
          <w:sz w:val="24"/>
          <w:szCs w:val="24"/>
        </w:rPr>
        <w:t>fabricated</w:t>
      </w:r>
      <w:r w:rsidR="00CC7C3C" w:rsidRPr="00CC7C3C">
        <w:rPr>
          <w:rFonts w:ascii="Times New Roman" w:hAnsi="Times New Roman" w:cs="Times New Roman"/>
          <w:color w:val="000000" w:themeColor="text1"/>
          <w:sz w:val="24"/>
          <w:szCs w:val="24"/>
        </w:rPr>
        <w:t xml:space="preserve"> part. (c) MSFFF setup and </w:t>
      </w:r>
      <w:r w:rsidR="004E3C8F">
        <w:rPr>
          <w:rFonts w:ascii="Times New Roman" w:hAnsi="Times New Roman" w:cs="Times New Roman"/>
          <w:color w:val="000000" w:themeColor="text1"/>
          <w:sz w:val="24"/>
          <w:szCs w:val="24"/>
        </w:rPr>
        <w:t>fabricated</w:t>
      </w:r>
      <w:r w:rsidR="00CC7C3C" w:rsidRPr="00CC7C3C">
        <w:rPr>
          <w:rFonts w:ascii="Times New Roman" w:hAnsi="Times New Roman" w:cs="Times New Roman"/>
          <w:color w:val="000000" w:themeColor="text1"/>
          <w:sz w:val="24"/>
          <w:szCs w:val="24"/>
        </w:rPr>
        <w:t xml:space="preserve"> part.</w:t>
      </w:r>
    </w:p>
    <w:p w14:paraId="4EFDA074" w14:textId="77777777" w:rsidR="00CC7C3C" w:rsidRDefault="00CC7C3C" w:rsidP="00CC7C3C">
      <w:pPr>
        <w:spacing w:after="0" w:line="360" w:lineRule="auto"/>
        <w:jc w:val="both"/>
        <w:rPr>
          <w:rFonts w:ascii="Times New Roman" w:hAnsi="Times New Roman" w:cs="Times New Roman"/>
          <w:color w:val="000000" w:themeColor="text1"/>
          <w:sz w:val="24"/>
          <w:szCs w:val="24"/>
        </w:rPr>
      </w:pPr>
    </w:p>
    <w:p w14:paraId="180F51F3" w14:textId="270EEEFB" w:rsidR="004F00A2" w:rsidRPr="00664EB5" w:rsidRDefault="007F0AD5" w:rsidP="00664EB5">
      <w:pPr>
        <w:spacing w:after="0" w:line="360" w:lineRule="auto"/>
        <w:ind w:firstLine="425"/>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Fig.</w:t>
      </w:r>
      <w:r w:rsidR="004F00A2" w:rsidRPr="00664EB5">
        <w:rPr>
          <w:rFonts w:ascii="Times New Roman" w:hAnsi="Times New Roman" w:cs="Times New Roman"/>
          <w:color w:val="000000" w:themeColor="text1"/>
          <w:sz w:val="24"/>
          <w:szCs w:val="24"/>
        </w:rPr>
        <w:t xml:space="preserve"> 1(</w:t>
      </w:r>
      <w:r w:rsidR="00284652">
        <w:rPr>
          <w:rFonts w:ascii="Times New Roman" w:hAnsi="Times New Roman" w:cs="Times New Roman"/>
          <w:color w:val="000000" w:themeColor="text1"/>
          <w:sz w:val="24"/>
          <w:szCs w:val="24"/>
        </w:rPr>
        <w:t>a</w:t>
      </w:r>
      <w:r w:rsidR="004F00A2" w:rsidRPr="00664EB5">
        <w:rPr>
          <w:rFonts w:ascii="Times New Roman" w:hAnsi="Times New Roman" w:cs="Times New Roman"/>
          <w:color w:val="000000" w:themeColor="text1"/>
          <w:sz w:val="24"/>
          <w:szCs w:val="24"/>
        </w:rPr>
        <w:t xml:space="preserve">) </w:t>
      </w:r>
      <w:r w:rsidR="00284652">
        <w:rPr>
          <w:rFonts w:ascii="Times New Roman" w:hAnsi="Times New Roman" w:cs="Times New Roman"/>
          <w:color w:val="000000" w:themeColor="text1"/>
          <w:sz w:val="24"/>
          <w:szCs w:val="24"/>
        </w:rPr>
        <w:t xml:space="preserve">also </w:t>
      </w:r>
      <w:r w:rsidR="004F00A2" w:rsidRPr="00664EB5">
        <w:rPr>
          <w:rFonts w:ascii="Times New Roman" w:hAnsi="Times New Roman" w:cs="Times New Roman"/>
          <w:color w:val="000000" w:themeColor="text1"/>
          <w:sz w:val="24"/>
          <w:szCs w:val="24"/>
        </w:rPr>
        <w:t xml:space="preserve">presents the </w:t>
      </w:r>
      <w:r w:rsidR="00284652">
        <w:rPr>
          <w:rFonts w:ascii="Times New Roman" w:hAnsi="Times New Roman" w:cs="Times New Roman"/>
          <w:color w:val="000000" w:themeColor="text1"/>
          <w:sz w:val="24"/>
          <w:szCs w:val="24"/>
        </w:rPr>
        <w:t>MSFFF</w:t>
      </w:r>
      <w:r w:rsidR="00284652" w:rsidRPr="00664EB5">
        <w:rPr>
          <w:rFonts w:ascii="Times New Roman" w:hAnsi="Times New Roman" w:cs="Times New Roman"/>
          <w:color w:val="000000" w:themeColor="text1"/>
          <w:sz w:val="24"/>
          <w:szCs w:val="24"/>
        </w:rPr>
        <w:t xml:space="preserve"> </w:t>
      </w:r>
      <w:r w:rsidR="004F00A2" w:rsidRPr="00664EB5">
        <w:rPr>
          <w:rFonts w:ascii="Times New Roman" w:hAnsi="Times New Roman" w:cs="Times New Roman"/>
          <w:color w:val="000000" w:themeColor="text1"/>
          <w:sz w:val="24"/>
          <w:szCs w:val="24"/>
        </w:rPr>
        <w:t>extruder</w:t>
      </w:r>
      <w:r w:rsidR="00284652">
        <w:rPr>
          <w:rFonts w:ascii="Times New Roman" w:hAnsi="Times New Roman" w:cs="Times New Roman"/>
          <w:color w:val="000000" w:themeColor="text1"/>
          <w:sz w:val="24"/>
          <w:szCs w:val="24"/>
        </w:rPr>
        <w:t xml:space="preserve"> with a customized extruder housing</w:t>
      </w:r>
      <w:r w:rsidR="004F00A2" w:rsidRPr="00664EB5">
        <w:rPr>
          <w:rFonts w:ascii="Times New Roman" w:hAnsi="Times New Roman" w:cs="Times New Roman"/>
          <w:color w:val="000000" w:themeColor="text1"/>
          <w:sz w:val="24"/>
          <w:szCs w:val="24"/>
        </w:rPr>
        <w:t xml:space="preserve">. </w:t>
      </w:r>
      <w:r w:rsidR="004660DB" w:rsidRPr="00664EB5">
        <w:rPr>
          <w:rFonts w:ascii="Times New Roman" w:hAnsi="Times New Roman" w:cs="Times New Roman"/>
          <w:color w:val="000000" w:themeColor="text1"/>
          <w:sz w:val="24"/>
          <w:szCs w:val="24"/>
        </w:rPr>
        <w:t xml:space="preserve">To achieve platform lifting, a servomotor-driven mechanism with an end-effector electromagnet was incorporated while maintaining the core functionality of the existing extruder. </w:t>
      </w:r>
      <w:r w:rsidR="00137FB3" w:rsidRPr="00137FB3">
        <w:rPr>
          <w:rFonts w:ascii="Times New Roman" w:hAnsi="Times New Roman" w:cs="Times New Roman"/>
          <w:color w:val="000000" w:themeColor="text1"/>
          <w:sz w:val="24"/>
          <w:szCs w:val="24"/>
        </w:rPr>
        <w:t xml:space="preserve">To initiate platform lifting, the extruder </w:t>
      </w:r>
      <w:r w:rsidR="00137FB3" w:rsidRPr="00137FB3">
        <w:rPr>
          <w:rFonts w:ascii="Times New Roman" w:hAnsi="Times New Roman" w:cs="Times New Roman"/>
          <w:color w:val="000000" w:themeColor="text1"/>
          <w:sz w:val="24"/>
          <w:szCs w:val="24"/>
        </w:rPr>
        <w:lastRenderedPageBreak/>
        <w:t>accurately positions the electromagnet above the designated platform unit.</w:t>
      </w:r>
      <w:r w:rsidR="00137FB3">
        <w:rPr>
          <w:rFonts w:ascii="Times New Roman" w:hAnsi="Times New Roman" w:cs="Times New Roman"/>
          <w:color w:val="000000" w:themeColor="text1"/>
          <w:sz w:val="24"/>
          <w:szCs w:val="24"/>
        </w:rPr>
        <w:t xml:space="preserve"> </w:t>
      </w:r>
      <w:r w:rsidR="008E12F3" w:rsidRPr="008E12F3">
        <w:rPr>
          <w:rFonts w:ascii="Times New Roman" w:hAnsi="Times New Roman" w:cs="Times New Roman"/>
          <w:color w:val="000000" w:themeColor="text1"/>
          <w:sz w:val="24"/>
          <w:szCs w:val="24"/>
        </w:rPr>
        <w:t>Subsequently, the servomotor is activated, lowering the electromagnet until contact is established with the iron plate. The resulting magnetic force then uplifts the sliding platform.</w:t>
      </w:r>
      <w:r w:rsidR="00D8484F" w:rsidRPr="00664EB5">
        <w:rPr>
          <w:rFonts w:ascii="Times New Roman" w:hAnsi="Times New Roman" w:cs="Times New Roman"/>
          <w:color w:val="000000" w:themeColor="text1"/>
          <w:sz w:val="24"/>
          <w:szCs w:val="24"/>
        </w:rPr>
        <w:t xml:space="preserve"> </w:t>
      </w:r>
      <w:r w:rsidR="004F00A2" w:rsidRPr="00664EB5">
        <w:rPr>
          <w:rFonts w:ascii="Times New Roman" w:hAnsi="Times New Roman" w:cs="Times New Roman"/>
          <w:color w:val="000000" w:themeColor="text1"/>
          <w:sz w:val="24"/>
          <w:szCs w:val="24"/>
        </w:rPr>
        <w:t>In practice, a hot bed tape (</w:t>
      </w:r>
      <w:r w:rsidR="008E12F3" w:rsidRPr="008E12F3">
        <w:rPr>
          <w:rFonts w:ascii="Times New Roman" w:hAnsi="Times New Roman" w:cs="Times New Roman"/>
          <w:color w:val="000000" w:themeColor="text1"/>
          <w:sz w:val="24"/>
          <w:szCs w:val="24"/>
        </w:rPr>
        <w:t>as the blue coverings</w:t>
      </w:r>
      <w:r w:rsidR="008E12F3">
        <w:rPr>
          <w:rFonts w:ascii="Times New Roman" w:hAnsi="Times New Roman" w:cs="Times New Roman"/>
          <w:color w:val="000000" w:themeColor="text1"/>
          <w:sz w:val="24"/>
          <w:szCs w:val="24"/>
        </w:rPr>
        <w:t xml:space="preserve"> shown</w:t>
      </w:r>
      <w:r w:rsidR="008E12F3" w:rsidRPr="008E12F3">
        <w:rPr>
          <w:rFonts w:ascii="Times New Roman" w:hAnsi="Times New Roman" w:cs="Times New Roman"/>
          <w:color w:val="000000" w:themeColor="text1"/>
          <w:sz w:val="24"/>
          <w:szCs w:val="24"/>
        </w:rPr>
        <w:t xml:space="preserve"> in </w:t>
      </w:r>
      <w:r>
        <w:rPr>
          <w:rFonts w:ascii="Times New Roman" w:hAnsi="Times New Roman" w:cs="Times New Roman"/>
          <w:color w:val="000000" w:themeColor="text1"/>
          <w:sz w:val="24"/>
          <w:szCs w:val="24"/>
        </w:rPr>
        <w:t>Fig</w:t>
      </w:r>
      <w:r w:rsidR="008E12F3" w:rsidRPr="008E12F3">
        <w:rPr>
          <w:rFonts w:ascii="Times New Roman" w:hAnsi="Times New Roman" w:cs="Times New Roman"/>
          <w:color w:val="000000" w:themeColor="text1"/>
          <w:sz w:val="24"/>
          <w:szCs w:val="24"/>
        </w:rPr>
        <w:t>s</w:t>
      </w:r>
      <w:r w:rsidR="00CC7C3C">
        <w:rPr>
          <w:rFonts w:ascii="Times New Roman" w:hAnsi="Times New Roman" w:cs="Times New Roman"/>
          <w:color w:val="000000" w:themeColor="text1"/>
          <w:sz w:val="24"/>
          <w:szCs w:val="24"/>
        </w:rPr>
        <w:t>.</w:t>
      </w:r>
      <w:r w:rsidR="008E12F3" w:rsidRPr="008E12F3">
        <w:rPr>
          <w:rFonts w:ascii="Times New Roman" w:hAnsi="Times New Roman" w:cs="Times New Roman"/>
          <w:color w:val="000000" w:themeColor="text1"/>
          <w:sz w:val="24"/>
          <w:szCs w:val="24"/>
        </w:rPr>
        <w:t xml:space="preserve"> 1(b) and 1(c)</w:t>
      </w:r>
      <w:r w:rsidR="004F00A2" w:rsidRPr="00664EB5">
        <w:rPr>
          <w:rFonts w:ascii="Times New Roman" w:hAnsi="Times New Roman" w:cs="Times New Roman"/>
          <w:color w:val="000000" w:themeColor="text1"/>
          <w:sz w:val="24"/>
          <w:szCs w:val="24"/>
        </w:rPr>
        <w:t xml:space="preserve">) </w:t>
      </w:r>
      <w:r w:rsidR="00D8484F" w:rsidRPr="00664EB5">
        <w:rPr>
          <w:rFonts w:ascii="Times New Roman" w:hAnsi="Times New Roman" w:cs="Times New Roman"/>
          <w:color w:val="000000" w:themeColor="text1"/>
          <w:sz w:val="24"/>
          <w:szCs w:val="24"/>
        </w:rPr>
        <w:t>was</w:t>
      </w:r>
      <w:r w:rsidR="004F00A2" w:rsidRPr="00664EB5">
        <w:rPr>
          <w:rFonts w:ascii="Times New Roman" w:hAnsi="Times New Roman" w:cs="Times New Roman"/>
          <w:color w:val="000000" w:themeColor="text1"/>
          <w:sz w:val="24"/>
          <w:szCs w:val="24"/>
        </w:rPr>
        <w:t xml:space="preserve"> applied to the steel plate to maintain the required magnetic attraction while ensuring sufficient adhesion with the deposited material. By precisely controlling the extruder movement, the sliding platform can be elevated to any desired height, functioning as direct support for the printing </w:t>
      </w:r>
      <w:r w:rsidR="00BA3ABD">
        <w:rPr>
          <w:rFonts w:ascii="Times New Roman" w:hAnsi="Times New Roman" w:cs="Times New Roman"/>
          <w:color w:val="000000" w:themeColor="text1"/>
          <w:sz w:val="24"/>
          <w:szCs w:val="24"/>
        </w:rPr>
        <w:t>part</w:t>
      </w:r>
      <w:r w:rsidR="004F00A2" w:rsidRPr="00664EB5">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Fig.</w:t>
      </w:r>
      <w:r w:rsidR="004F00A2" w:rsidRPr="00664EB5">
        <w:rPr>
          <w:rFonts w:ascii="Times New Roman" w:hAnsi="Times New Roman" w:cs="Times New Roman"/>
          <w:color w:val="000000" w:themeColor="text1"/>
          <w:sz w:val="24"/>
          <w:szCs w:val="24"/>
        </w:rPr>
        <w:t xml:space="preserve"> 1(</w:t>
      </w:r>
      <w:r w:rsidR="00284652">
        <w:rPr>
          <w:rFonts w:ascii="Times New Roman" w:hAnsi="Times New Roman" w:cs="Times New Roman"/>
          <w:color w:val="000000" w:themeColor="text1"/>
          <w:sz w:val="24"/>
          <w:szCs w:val="24"/>
        </w:rPr>
        <w:t>c</w:t>
      </w:r>
      <w:r w:rsidR="004F00A2" w:rsidRPr="00664EB5">
        <w:rPr>
          <w:rFonts w:ascii="Times New Roman" w:hAnsi="Times New Roman" w:cs="Times New Roman"/>
          <w:color w:val="000000" w:themeColor="text1"/>
          <w:sz w:val="24"/>
          <w:szCs w:val="24"/>
        </w:rPr>
        <w:t>) illustrates the anticipated outcome of the MS</w:t>
      </w:r>
      <w:r w:rsidR="00C46FA1" w:rsidRPr="00664EB5">
        <w:rPr>
          <w:rFonts w:ascii="Times New Roman" w:hAnsi="Times New Roman" w:cs="Times New Roman"/>
          <w:color w:val="000000" w:themeColor="text1"/>
          <w:sz w:val="24"/>
          <w:szCs w:val="24"/>
        </w:rPr>
        <w:t>FFF</w:t>
      </w:r>
      <w:r w:rsidR="004F00A2" w:rsidRPr="00664EB5">
        <w:rPr>
          <w:rFonts w:ascii="Times New Roman" w:hAnsi="Times New Roman" w:cs="Times New Roman"/>
          <w:color w:val="000000" w:themeColor="text1"/>
          <w:sz w:val="24"/>
          <w:szCs w:val="24"/>
        </w:rPr>
        <w:t xml:space="preserve"> system. Compared to conventional </w:t>
      </w:r>
      <w:r w:rsidR="00C46FA1" w:rsidRPr="00664EB5">
        <w:rPr>
          <w:rFonts w:ascii="Times New Roman" w:hAnsi="Times New Roman" w:cs="Times New Roman"/>
          <w:color w:val="000000" w:themeColor="text1"/>
          <w:sz w:val="24"/>
          <w:szCs w:val="24"/>
        </w:rPr>
        <w:t>FFF</w:t>
      </w:r>
      <w:r w:rsidR="00284652">
        <w:rPr>
          <w:rFonts w:ascii="Times New Roman" w:hAnsi="Times New Roman" w:cs="Times New Roman"/>
          <w:color w:val="000000" w:themeColor="text1"/>
          <w:sz w:val="24"/>
          <w:szCs w:val="24"/>
        </w:rPr>
        <w:t xml:space="preserve"> </w:t>
      </w:r>
      <w:r w:rsidR="00152868">
        <w:rPr>
          <w:rFonts w:ascii="Times New Roman" w:hAnsi="Times New Roman" w:cs="Times New Roman"/>
          <w:color w:val="000000" w:themeColor="text1"/>
          <w:sz w:val="24"/>
          <w:szCs w:val="24"/>
        </w:rPr>
        <w:t>fabrication</w:t>
      </w:r>
      <w:r w:rsidR="00284652">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Fig.</w:t>
      </w:r>
      <w:r w:rsidR="00284652">
        <w:rPr>
          <w:rFonts w:ascii="Times New Roman" w:hAnsi="Times New Roman" w:cs="Times New Roman"/>
          <w:color w:val="000000" w:themeColor="text1"/>
          <w:sz w:val="24"/>
          <w:szCs w:val="24"/>
        </w:rPr>
        <w:t xml:space="preserve"> 1(b))</w:t>
      </w:r>
      <w:r w:rsidR="004F00A2" w:rsidRPr="00664EB5">
        <w:rPr>
          <w:rFonts w:ascii="Times New Roman" w:hAnsi="Times New Roman" w:cs="Times New Roman"/>
          <w:color w:val="000000" w:themeColor="text1"/>
          <w:sz w:val="24"/>
          <w:szCs w:val="24"/>
        </w:rPr>
        <w:t xml:space="preserve">, which necessitates substantial support materials for </w:t>
      </w:r>
      <w:r w:rsidR="00801982">
        <w:rPr>
          <w:rFonts w:ascii="Times New Roman" w:hAnsi="Times New Roman" w:cs="Times New Roman"/>
          <w:color w:val="000000" w:themeColor="text1"/>
          <w:sz w:val="24"/>
          <w:szCs w:val="24"/>
        </w:rPr>
        <w:t>part</w:t>
      </w:r>
      <w:r w:rsidR="00801982" w:rsidRPr="00664EB5">
        <w:rPr>
          <w:rFonts w:ascii="Times New Roman" w:hAnsi="Times New Roman" w:cs="Times New Roman"/>
          <w:color w:val="000000" w:themeColor="text1"/>
          <w:sz w:val="24"/>
          <w:szCs w:val="24"/>
        </w:rPr>
        <w:t xml:space="preserve">s </w:t>
      </w:r>
      <w:r w:rsidR="004F00A2" w:rsidRPr="00664EB5">
        <w:rPr>
          <w:rFonts w:ascii="Times New Roman" w:hAnsi="Times New Roman" w:cs="Times New Roman"/>
          <w:color w:val="000000" w:themeColor="text1"/>
          <w:sz w:val="24"/>
          <w:szCs w:val="24"/>
        </w:rPr>
        <w:t>with high overhang angles (90°), the MS</w:t>
      </w:r>
      <w:r w:rsidR="00C46FA1" w:rsidRPr="00664EB5">
        <w:rPr>
          <w:rFonts w:ascii="Times New Roman" w:hAnsi="Times New Roman" w:cs="Times New Roman"/>
          <w:color w:val="000000" w:themeColor="text1"/>
          <w:sz w:val="24"/>
          <w:szCs w:val="24"/>
        </w:rPr>
        <w:t>FFF</w:t>
      </w:r>
      <w:r w:rsidR="004F00A2" w:rsidRPr="00664EB5">
        <w:rPr>
          <w:rFonts w:ascii="Times New Roman" w:hAnsi="Times New Roman" w:cs="Times New Roman"/>
          <w:color w:val="000000" w:themeColor="text1"/>
          <w:sz w:val="24"/>
          <w:szCs w:val="24"/>
        </w:rPr>
        <w:t xml:space="preserve"> system significantly reduces support material consumption by utilizing the lifted platform units to provide direct support to the printing </w:t>
      </w:r>
      <w:r w:rsidR="00801982">
        <w:rPr>
          <w:rFonts w:ascii="Times New Roman" w:hAnsi="Times New Roman" w:cs="Times New Roman"/>
          <w:color w:val="000000" w:themeColor="text1"/>
          <w:sz w:val="24"/>
          <w:szCs w:val="24"/>
        </w:rPr>
        <w:t>part</w:t>
      </w:r>
      <w:r w:rsidR="004F00A2" w:rsidRPr="00664EB5">
        <w:rPr>
          <w:rFonts w:ascii="Times New Roman" w:hAnsi="Times New Roman" w:cs="Times New Roman"/>
          <w:color w:val="000000" w:themeColor="text1"/>
          <w:sz w:val="24"/>
          <w:szCs w:val="24"/>
        </w:rPr>
        <w:t>.</w:t>
      </w:r>
    </w:p>
    <w:p w14:paraId="5DD869BB" w14:textId="1868B6CE" w:rsidR="00316365" w:rsidRPr="00664EB5" w:rsidRDefault="00316365" w:rsidP="002D4412">
      <w:pPr>
        <w:spacing w:after="0" w:line="360" w:lineRule="auto"/>
        <w:rPr>
          <w:rFonts w:ascii="Times New Roman" w:hAnsi="Times New Roman" w:cs="Times New Roman"/>
          <w:color w:val="000000" w:themeColor="text1"/>
          <w:sz w:val="24"/>
          <w:szCs w:val="24"/>
        </w:rPr>
      </w:pPr>
    </w:p>
    <w:p w14:paraId="117F90EC" w14:textId="6E860704" w:rsidR="00FB59F1" w:rsidRPr="00664EB5" w:rsidRDefault="00FB59F1" w:rsidP="00FB59F1">
      <w:pPr>
        <w:pStyle w:val="af3"/>
        <w:spacing w:after="0" w:line="360" w:lineRule="auto"/>
        <w:ind w:left="0"/>
        <w:rPr>
          <w:rFonts w:cs="Times New Roman"/>
          <w:b/>
          <w:bCs/>
          <w:color w:val="000000" w:themeColor="text1"/>
          <w:sz w:val="24"/>
          <w:szCs w:val="24"/>
        </w:rPr>
      </w:pPr>
      <w:r w:rsidRPr="00664EB5">
        <w:rPr>
          <w:rFonts w:cs="Times New Roman"/>
          <w:b/>
          <w:bCs/>
          <w:color w:val="000000" w:themeColor="text1"/>
          <w:sz w:val="24"/>
          <w:szCs w:val="24"/>
        </w:rPr>
        <w:t>2.2    MS</w:t>
      </w:r>
      <w:r w:rsidR="00C46FA1" w:rsidRPr="00664EB5">
        <w:rPr>
          <w:rFonts w:cs="Times New Roman"/>
          <w:b/>
          <w:bCs/>
          <w:color w:val="000000" w:themeColor="text1"/>
          <w:sz w:val="24"/>
          <w:szCs w:val="24"/>
        </w:rPr>
        <w:t>FFF</w:t>
      </w:r>
      <w:r w:rsidRPr="00664EB5">
        <w:rPr>
          <w:rFonts w:cs="Times New Roman"/>
          <w:b/>
          <w:bCs/>
          <w:color w:val="000000" w:themeColor="text1"/>
          <w:sz w:val="24"/>
          <w:szCs w:val="24"/>
        </w:rPr>
        <w:t xml:space="preserve"> Support Minimization Algorithm</w:t>
      </w:r>
    </w:p>
    <w:p w14:paraId="2C016AE2" w14:textId="5E9C10D3" w:rsidR="006B6D92" w:rsidRDefault="006B6D92" w:rsidP="006B6D92">
      <w:pPr>
        <w:spacing w:after="0" w:line="360" w:lineRule="auto"/>
        <w:ind w:firstLine="425"/>
        <w:jc w:val="both"/>
        <w:rPr>
          <w:rFonts w:ascii="Times New Roman" w:hAnsi="Times New Roman" w:cs="Times New Roman"/>
          <w:color w:val="000000" w:themeColor="text1"/>
          <w:sz w:val="24"/>
          <w:szCs w:val="24"/>
        </w:rPr>
      </w:pPr>
      <w:bookmarkStart w:id="5" w:name="_Hlk166969405"/>
      <w:r w:rsidRPr="00664EB5">
        <w:rPr>
          <w:rFonts w:ascii="Times New Roman" w:hAnsi="Times New Roman" w:cs="Times New Roman"/>
          <w:color w:val="000000" w:themeColor="text1"/>
          <w:sz w:val="24"/>
          <w:szCs w:val="24"/>
        </w:rPr>
        <w:t xml:space="preserve">A custom-designed support minimization algorithm (SMA) is </w:t>
      </w:r>
      <w:r w:rsidR="009846B4">
        <w:rPr>
          <w:rFonts w:ascii="Times New Roman" w:hAnsi="Times New Roman" w:cs="Times New Roman"/>
          <w:color w:val="000000" w:themeColor="text1"/>
          <w:sz w:val="24"/>
          <w:szCs w:val="24"/>
        </w:rPr>
        <w:t>developed</w:t>
      </w:r>
      <w:r w:rsidRPr="00664EB5">
        <w:rPr>
          <w:rFonts w:ascii="Times New Roman" w:hAnsi="Times New Roman" w:cs="Times New Roman"/>
          <w:color w:val="000000" w:themeColor="text1"/>
          <w:sz w:val="24"/>
          <w:szCs w:val="24"/>
        </w:rPr>
        <w:t xml:space="preserve"> in this study to optimize </w:t>
      </w:r>
      <w:r w:rsidR="00BA3ABD">
        <w:rPr>
          <w:rFonts w:ascii="Times New Roman" w:hAnsi="Times New Roman" w:cs="Times New Roman"/>
          <w:color w:val="000000" w:themeColor="text1"/>
          <w:sz w:val="24"/>
          <w:szCs w:val="24"/>
        </w:rPr>
        <w:t>part</w:t>
      </w:r>
      <w:r w:rsidR="00BA3ABD" w:rsidRPr="00664EB5">
        <w:rPr>
          <w:rFonts w:ascii="Times New Roman" w:hAnsi="Times New Roman" w:cs="Times New Roman"/>
          <w:color w:val="000000" w:themeColor="text1"/>
          <w:sz w:val="24"/>
          <w:szCs w:val="24"/>
        </w:rPr>
        <w:t xml:space="preserve"> </w:t>
      </w:r>
      <w:r w:rsidRPr="00664EB5">
        <w:rPr>
          <w:rFonts w:ascii="Times New Roman" w:hAnsi="Times New Roman" w:cs="Times New Roman"/>
          <w:color w:val="000000" w:themeColor="text1"/>
          <w:sz w:val="24"/>
          <w:szCs w:val="24"/>
        </w:rPr>
        <w:t>printing within the MS</w:t>
      </w:r>
      <w:r w:rsidR="00C46FA1" w:rsidRPr="00664EB5">
        <w:rPr>
          <w:rFonts w:ascii="Times New Roman" w:hAnsi="Times New Roman" w:cs="Times New Roman"/>
          <w:color w:val="000000" w:themeColor="text1"/>
          <w:sz w:val="24"/>
          <w:szCs w:val="24"/>
        </w:rPr>
        <w:t>FFF</w:t>
      </w:r>
      <w:r w:rsidRPr="00664EB5">
        <w:rPr>
          <w:rFonts w:ascii="Times New Roman" w:hAnsi="Times New Roman" w:cs="Times New Roman"/>
          <w:color w:val="000000" w:themeColor="text1"/>
          <w:sz w:val="24"/>
          <w:szCs w:val="24"/>
        </w:rPr>
        <w:t xml:space="preserve"> system. Th</w:t>
      </w:r>
      <w:r w:rsidR="009846B4">
        <w:rPr>
          <w:rFonts w:ascii="Times New Roman" w:hAnsi="Times New Roman" w:cs="Times New Roman"/>
          <w:color w:val="000000" w:themeColor="text1"/>
          <w:sz w:val="24"/>
          <w:szCs w:val="24"/>
        </w:rPr>
        <w:t>is</w:t>
      </w:r>
      <w:r w:rsidRPr="00664EB5">
        <w:rPr>
          <w:rFonts w:ascii="Times New Roman" w:hAnsi="Times New Roman" w:cs="Times New Roman"/>
          <w:color w:val="000000" w:themeColor="text1"/>
          <w:sz w:val="24"/>
          <w:szCs w:val="24"/>
        </w:rPr>
        <w:t xml:space="preserve"> SMA addresses </w:t>
      </w:r>
      <w:r w:rsidR="00BA3ABD">
        <w:rPr>
          <w:rFonts w:ascii="Times New Roman" w:hAnsi="Times New Roman" w:cs="Times New Roman"/>
          <w:color w:val="000000" w:themeColor="text1"/>
          <w:sz w:val="24"/>
          <w:szCs w:val="24"/>
        </w:rPr>
        <w:t>part</w:t>
      </w:r>
      <w:r w:rsidRPr="00664EB5">
        <w:rPr>
          <w:rFonts w:ascii="Times New Roman" w:hAnsi="Times New Roman" w:cs="Times New Roman"/>
          <w:color w:val="000000" w:themeColor="text1"/>
          <w:sz w:val="24"/>
          <w:szCs w:val="24"/>
        </w:rPr>
        <w:t xml:space="preserve"> placement and orientation relative to individual platform unit dimensions. </w:t>
      </w:r>
      <w:r w:rsidR="009846B4" w:rsidRPr="009846B4">
        <w:rPr>
          <w:rFonts w:ascii="Times New Roman" w:hAnsi="Times New Roman" w:cs="Times New Roman"/>
          <w:color w:val="000000" w:themeColor="text1"/>
          <w:sz w:val="24"/>
          <w:szCs w:val="24"/>
        </w:rPr>
        <w:t>The discretization of the platform, defined by the dimensions of each platform unit, establishes the resolution for support material elimination regions.</w:t>
      </w:r>
      <w:r w:rsidRPr="00664EB5">
        <w:rPr>
          <w:rFonts w:ascii="Times New Roman" w:hAnsi="Times New Roman" w:cs="Times New Roman"/>
          <w:color w:val="000000" w:themeColor="text1"/>
          <w:sz w:val="24"/>
          <w:szCs w:val="24"/>
        </w:rPr>
        <w:t xml:space="preserve"> Furthermore, the SMA integrates custom extruder lifting motions into the existing G-code for the original </w:t>
      </w:r>
      <w:r w:rsidR="00BA3ABD">
        <w:rPr>
          <w:rFonts w:ascii="Times New Roman" w:hAnsi="Times New Roman" w:cs="Times New Roman"/>
          <w:color w:val="000000" w:themeColor="text1"/>
          <w:sz w:val="24"/>
          <w:szCs w:val="24"/>
        </w:rPr>
        <w:t>part</w:t>
      </w:r>
      <w:r w:rsidRPr="00664EB5">
        <w:rPr>
          <w:rFonts w:ascii="Times New Roman" w:hAnsi="Times New Roman" w:cs="Times New Roman"/>
          <w:color w:val="000000" w:themeColor="text1"/>
          <w:sz w:val="24"/>
          <w:szCs w:val="24"/>
        </w:rPr>
        <w:t xml:space="preserve">, minimizing the need for extensive software modifications. This allows for synchronized platform lifting during printing, ensuring the platform is elevated only when necessary and preventing interference with extruder material deposition. </w:t>
      </w:r>
      <w:r w:rsidR="007F0AD5">
        <w:rPr>
          <w:rFonts w:ascii="Times New Roman" w:hAnsi="Times New Roman" w:cs="Times New Roman"/>
          <w:color w:val="000000" w:themeColor="text1"/>
          <w:sz w:val="24"/>
          <w:szCs w:val="24"/>
        </w:rPr>
        <w:t>Fig.</w:t>
      </w:r>
      <w:r w:rsidRPr="00664EB5">
        <w:rPr>
          <w:rFonts w:ascii="Times New Roman" w:hAnsi="Times New Roman" w:cs="Times New Roman"/>
          <w:color w:val="000000" w:themeColor="text1"/>
          <w:sz w:val="24"/>
          <w:szCs w:val="24"/>
        </w:rPr>
        <w:t xml:space="preserve"> 2 presents a flowchart of the proposed algorithm.</w:t>
      </w:r>
    </w:p>
    <w:p w14:paraId="4D6E18F9" w14:textId="20CA29CE" w:rsidR="006B6D92" w:rsidRPr="00664EB5" w:rsidRDefault="006B6D92" w:rsidP="006B6D92">
      <w:pPr>
        <w:spacing w:after="0" w:line="360" w:lineRule="auto"/>
        <w:ind w:firstLine="425"/>
        <w:jc w:val="both"/>
        <w:rPr>
          <w:rFonts w:ascii="Times New Roman" w:hAnsi="Times New Roman" w:cs="Times New Roman"/>
          <w:color w:val="000000" w:themeColor="text1"/>
          <w:sz w:val="24"/>
          <w:szCs w:val="24"/>
        </w:rPr>
      </w:pPr>
      <w:r w:rsidRPr="00664EB5">
        <w:rPr>
          <w:rFonts w:ascii="Times New Roman" w:hAnsi="Times New Roman" w:cs="Times New Roman"/>
          <w:color w:val="000000" w:themeColor="text1"/>
          <w:sz w:val="24"/>
          <w:szCs w:val="24"/>
        </w:rPr>
        <w:t xml:space="preserve">A bridge-shaped </w:t>
      </w:r>
      <w:r w:rsidR="00BA3ABD">
        <w:rPr>
          <w:rFonts w:ascii="Times New Roman" w:hAnsi="Times New Roman" w:cs="Times New Roman"/>
          <w:color w:val="000000" w:themeColor="text1"/>
          <w:sz w:val="24"/>
          <w:szCs w:val="24"/>
        </w:rPr>
        <w:t>part</w:t>
      </w:r>
      <w:r w:rsidRPr="00664EB5">
        <w:rPr>
          <w:rFonts w:ascii="Times New Roman" w:hAnsi="Times New Roman" w:cs="Times New Roman"/>
          <w:color w:val="000000" w:themeColor="text1"/>
          <w:sz w:val="24"/>
          <w:szCs w:val="24"/>
        </w:rPr>
        <w:t xml:space="preserve"> with the largest overhang angle (90°) and varying sizes was chosen as the test specimen to demonstrate the benefits of the MS</w:t>
      </w:r>
      <w:r w:rsidR="00C46FA1" w:rsidRPr="00664EB5">
        <w:rPr>
          <w:rFonts w:ascii="Times New Roman" w:hAnsi="Times New Roman" w:cs="Times New Roman"/>
          <w:color w:val="000000" w:themeColor="text1"/>
          <w:sz w:val="24"/>
          <w:szCs w:val="24"/>
        </w:rPr>
        <w:t>FFF</w:t>
      </w:r>
      <w:r w:rsidRPr="00664EB5">
        <w:rPr>
          <w:rFonts w:ascii="Times New Roman" w:hAnsi="Times New Roman" w:cs="Times New Roman"/>
          <w:color w:val="000000" w:themeColor="text1"/>
          <w:sz w:val="24"/>
          <w:szCs w:val="24"/>
        </w:rPr>
        <w:t xml:space="preserve"> system. The computer-aided design (CAD) model of the </w:t>
      </w:r>
      <w:r w:rsidR="00BA3ABD">
        <w:rPr>
          <w:rFonts w:ascii="Times New Roman" w:hAnsi="Times New Roman" w:cs="Times New Roman"/>
          <w:color w:val="000000" w:themeColor="text1"/>
          <w:sz w:val="24"/>
          <w:szCs w:val="24"/>
        </w:rPr>
        <w:t>part</w:t>
      </w:r>
      <w:r w:rsidRPr="00664EB5">
        <w:rPr>
          <w:rFonts w:ascii="Times New Roman" w:hAnsi="Times New Roman" w:cs="Times New Roman"/>
          <w:color w:val="000000" w:themeColor="text1"/>
          <w:sz w:val="24"/>
          <w:szCs w:val="24"/>
        </w:rPr>
        <w:t xml:space="preserve"> was processed with slicing software (</w:t>
      </w:r>
      <w:proofErr w:type="spellStart"/>
      <w:r w:rsidRPr="00664EB5">
        <w:rPr>
          <w:rFonts w:ascii="Times New Roman" w:hAnsi="Times New Roman" w:cs="Times New Roman"/>
          <w:color w:val="000000" w:themeColor="text1"/>
          <w:sz w:val="24"/>
          <w:szCs w:val="24"/>
        </w:rPr>
        <w:t>Cura</w:t>
      </w:r>
      <w:proofErr w:type="spellEnd"/>
      <w:r w:rsidRPr="00664EB5">
        <w:rPr>
          <w:rFonts w:ascii="Times New Roman" w:hAnsi="Times New Roman" w:cs="Times New Roman"/>
          <w:color w:val="000000" w:themeColor="text1"/>
          <w:sz w:val="24"/>
          <w:szCs w:val="24"/>
        </w:rPr>
        <w:t xml:space="preserve"> by </w:t>
      </w:r>
      <w:proofErr w:type="spellStart"/>
      <w:r w:rsidRPr="00664EB5">
        <w:rPr>
          <w:rFonts w:ascii="Times New Roman" w:hAnsi="Times New Roman" w:cs="Times New Roman"/>
          <w:color w:val="000000" w:themeColor="text1"/>
          <w:sz w:val="24"/>
          <w:szCs w:val="24"/>
        </w:rPr>
        <w:t>Ultimaker</w:t>
      </w:r>
      <w:proofErr w:type="spellEnd"/>
      <w:r w:rsidRPr="00664EB5">
        <w:rPr>
          <w:rFonts w:ascii="Times New Roman" w:hAnsi="Times New Roman" w:cs="Times New Roman"/>
          <w:color w:val="000000" w:themeColor="text1"/>
          <w:sz w:val="24"/>
          <w:szCs w:val="24"/>
        </w:rPr>
        <w:t xml:space="preserve">, Utrecht, Netherlands) to generate the initial G-code for </w:t>
      </w:r>
      <w:r w:rsidR="00C46FA1" w:rsidRPr="00664EB5">
        <w:rPr>
          <w:rFonts w:ascii="Times New Roman" w:hAnsi="Times New Roman" w:cs="Times New Roman"/>
          <w:color w:val="000000" w:themeColor="text1"/>
          <w:sz w:val="24"/>
          <w:szCs w:val="24"/>
        </w:rPr>
        <w:t>FFF</w:t>
      </w:r>
      <w:r w:rsidRPr="00664EB5">
        <w:rPr>
          <w:rFonts w:ascii="Times New Roman" w:hAnsi="Times New Roman" w:cs="Times New Roman"/>
          <w:color w:val="000000" w:themeColor="text1"/>
          <w:sz w:val="24"/>
          <w:szCs w:val="24"/>
        </w:rPr>
        <w:t xml:space="preserve"> printing. This G-code was then fed into the SMA, which consists of eight critical steps: Sampling, Assigning, Eliminating, Grouping, Comparing, Resampling, and Converging. Details of each step are as follows.</w:t>
      </w:r>
    </w:p>
    <w:p w14:paraId="51C22CF3" w14:textId="59EFBC63" w:rsidR="00F9683A" w:rsidRDefault="00ED01B9" w:rsidP="00760AFA">
      <w:pPr>
        <w:spacing w:after="0" w:line="360" w:lineRule="auto"/>
        <w:jc w:val="center"/>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lastRenderedPageBreak/>
        <w:drawing>
          <wp:inline distT="0" distB="0" distL="0" distR="0" wp14:anchorId="210054F4" wp14:editId="6E4C9115">
            <wp:extent cx="4875018" cy="4409280"/>
            <wp:effectExtent l="0" t="0" r="1905" b="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883488" cy="4416941"/>
                    </a:xfrm>
                    <a:prstGeom prst="rect">
                      <a:avLst/>
                    </a:prstGeom>
                    <a:noFill/>
                    <a:ln>
                      <a:noFill/>
                    </a:ln>
                  </pic:spPr>
                </pic:pic>
              </a:graphicData>
            </a:graphic>
          </wp:inline>
        </w:drawing>
      </w:r>
    </w:p>
    <w:p w14:paraId="55827DA0" w14:textId="0573ED22" w:rsidR="00760AFA" w:rsidRDefault="00760AFA" w:rsidP="00ED01B9">
      <w:pPr>
        <w:spacing w:after="0" w:line="360" w:lineRule="auto"/>
        <w:jc w:val="center"/>
        <w:rPr>
          <w:rFonts w:ascii="Times New Roman" w:hAnsi="Times New Roman" w:cs="Times New Roman"/>
          <w:color w:val="000000" w:themeColor="text1"/>
          <w:sz w:val="24"/>
          <w:szCs w:val="24"/>
        </w:rPr>
      </w:pPr>
      <w:r w:rsidRPr="008E12F3">
        <w:rPr>
          <w:rFonts w:ascii="Times New Roman" w:hAnsi="Times New Roman" w:cs="Times New Roman" w:hint="eastAsia"/>
          <w:b/>
          <w:bCs/>
          <w:color w:val="000000" w:themeColor="text1"/>
          <w:sz w:val="24"/>
          <w:szCs w:val="24"/>
        </w:rPr>
        <w:t>F</w:t>
      </w:r>
      <w:r w:rsidRPr="008E12F3">
        <w:rPr>
          <w:rFonts w:ascii="Times New Roman" w:hAnsi="Times New Roman" w:cs="Times New Roman"/>
          <w:b/>
          <w:bCs/>
          <w:color w:val="000000" w:themeColor="text1"/>
          <w:sz w:val="24"/>
          <w:szCs w:val="24"/>
        </w:rPr>
        <w:t>ig</w:t>
      </w:r>
      <w:r w:rsidR="007F0AD5">
        <w:rPr>
          <w:rFonts w:ascii="Times New Roman" w:hAnsi="Times New Roman" w:cs="Times New Roman"/>
          <w:b/>
          <w:bCs/>
          <w:color w:val="000000" w:themeColor="text1"/>
          <w:sz w:val="24"/>
          <w:szCs w:val="24"/>
        </w:rPr>
        <w:t>.</w:t>
      </w:r>
      <w:r w:rsidRPr="008E12F3">
        <w:rPr>
          <w:rFonts w:ascii="Times New Roman" w:hAnsi="Times New Roman" w:cs="Times New Roman"/>
          <w:b/>
          <w:bCs/>
          <w:color w:val="000000" w:themeColor="text1"/>
          <w:sz w:val="24"/>
          <w:szCs w:val="24"/>
        </w:rPr>
        <w:t xml:space="preserve"> </w:t>
      </w:r>
      <w:r>
        <w:rPr>
          <w:rFonts w:ascii="Times New Roman" w:hAnsi="Times New Roman" w:cs="Times New Roman"/>
          <w:b/>
          <w:bCs/>
          <w:color w:val="000000" w:themeColor="text1"/>
          <w:sz w:val="24"/>
          <w:szCs w:val="24"/>
        </w:rPr>
        <w:t>2</w:t>
      </w:r>
      <w:r w:rsidR="007F0AD5">
        <w:rPr>
          <w:rFonts w:ascii="Times New Roman" w:hAnsi="Times New Roman" w:cs="Times New Roman"/>
          <w:b/>
          <w:bCs/>
          <w:color w:val="000000" w:themeColor="text1"/>
          <w:sz w:val="24"/>
          <w:szCs w:val="24"/>
        </w:rPr>
        <w:t>.</w:t>
      </w:r>
      <w:r w:rsidRPr="008E12F3">
        <w:rPr>
          <w:rFonts w:ascii="Times New Roman" w:hAnsi="Times New Roman" w:cs="Times New Roman"/>
          <w:b/>
          <w:bCs/>
          <w:color w:val="000000" w:themeColor="text1"/>
          <w:sz w:val="24"/>
          <w:szCs w:val="24"/>
        </w:rPr>
        <w:t xml:space="preserve">  </w:t>
      </w:r>
      <w:r w:rsidR="00ED01B9" w:rsidRPr="00ED01B9">
        <w:rPr>
          <w:rFonts w:ascii="Times New Roman" w:hAnsi="Times New Roman" w:cs="Times New Roman"/>
          <w:color w:val="000000" w:themeColor="text1"/>
          <w:sz w:val="24"/>
          <w:szCs w:val="24"/>
        </w:rPr>
        <w:t xml:space="preserve">Flowchart of the </w:t>
      </w:r>
      <w:r w:rsidR="00127DBB">
        <w:rPr>
          <w:rFonts w:ascii="Times New Roman" w:hAnsi="Times New Roman" w:cs="Times New Roman"/>
          <w:color w:val="000000" w:themeColor="text1"/>
          <w:sz w:val="24"/>
          <w:szCs w:val="24"/>
        </w:rPr>
        <w:t>s</w:t>
      </w:r>
      <w:r w:rsidR="00ED01B9" w:rsidRPr="00ED01B9">
        <w:rPr>
          <w:rFonts w:ascii="Times New Roman" w:hAnsi="Times New Roman" w:cs="Times New Roman"/>
          <w:color w:val="000000" w:themeColor="text1"/>
          <w:sz w:val="24"/>
          <w:szCs w:val="24"/>
        </w:rPr>
        <w:t xml:space="preserve">upport </w:t>
      </w:r>
      <w:r w:rsidR="00127DBB">
        <w:rPr>
          <w:rFonts w:ascii="Times New Roman" w:hAnsi="Times New Roman" w:cs="Times New Roman"/>
          <w:color w:val="000000" w:themeColor="text1"/>
          <w:sz w:val="24"/>
          <w:szCs w:val="24"/>
        </w:rPr>
        <w:t>m</w:t>
      </w:r>
      <w:r w:rsidR="00ED01B9" w:rsidRPr="00ED01B9">
        <w:rPr>
          <w:rFonts w:ascii="Times New Roman" w:hAnsi="Times New Roman" w:cs="Times New Roman"/>
          <w:color w:val="000000" w:themeColor="text1"/>
          <w:sz w:val="24"/>
          <w:szCs w:val="24"/>
        </w:rPr>
        <w:t xml:space="preserve">inimization </w:t>
      </w:r>
      <w:r w:rsidR="00127DBB">
        <w:rPr>
          <w:rFonts w:ascii="Times New Roman" w:hAnsi="Times New Roman" w:cs="Times New Roman"/>
          <w:color w:val="000000" w:themeColor="text1"/>
          <w:sz w:val="24"/>
          <w:szCs w:val="24"/>
        </w:rPr>
        <w:t>a</w:t>
      </w:r>
      <w:r w:rsidR="00ED01B9" w:rsidRPr="00ED01B9">
        <w:rPr>
          <w:rFonts w:ascii="Times New Roman" w:hAnsi="Times New Roman" w:cs="Times New Roman"/>
          <w:color w:val="000000" w:themeColor="text1"/>
          <w:sz w:val="24"/>
          <w:szCs w:val="24"/>
        </w:rPr>
        <w:t>lgorithm (SMA)</w:t>
      </w:r>
      <w:r w:rsidR="00ED01B9">
        <w:rPr>
          <w:rFonts w:ascii="Times New Roman" w:hAnsi="Times New Roman" w:cs="Times New Roman"/>
          <w:color w:val="000000" w:themeColor="text1"/>
          <w:sz w:val="24"/>
          <w:szCs w:val="24"/>
        </w:rPr>
        <w:t>.</w:t>
      </w:r>
    </w:p>
    <w:p w14:paraId="122D46C9" w14:textId="77777777" w:rsidR="00ED01B9" w:rsidRDefault="00ED01B9" w:rsidP="00ED01B9">
      <w:pPr>
        <w:spacing w:after="0" w:line="360" w:lineRule="auto"/>
        <w:jc w:val="both"/>
        <w:rPr>
          <w:rFonts w:ascii="Times New Roman" w:hAnsi="Times New Roman" w:cs="Times New Roman"/>
          <w:color w:val="000000" w:themeColor="text1"/>
          <w:sz w:val="24"/>
          <w:szCs w:val="24"/>
        </w:rPr>
      </w:pPr>
    </w:p>
    <w:p w14:paraId="64676C25" w14:textId="229788A8" w:rsidR="00713FA1" w:rsidRPr="00664EB5" w:rsidRDefault="00713FA1" w:rsidP="00713FA1">
      <w:pPr>
        <w:pStyle w:val="af3"/>
        <w:spacing w:after="0" w:line="360" w:lineRule="auto"/>
        <w:ind w:left="0"/>
        <w:rPr>
          <w:rFonts w:cs="Times New Roman"/>
          <w:b/>
          <w:bCs/>
          <w:color w:val="000000" w:themeColor="text1"/>
          <w:sz w:val="24"/>
          <w:szCs w:val="24"/>
        </w:rPr>
      </w:pPr>
      <w:r w:rsidRPr="00664EB5">
        <w:rPr>
          <w:rFonts w:cs="Times New Roman"/>
          <w:b/>
          <w:bCs/>
          <w:color w:val="000000" w:themeColor="text1"/>
          <w:sz w:val="24"/>
          <w:szCs w:val="24"/>
        </w:rPr>
        <w:t>2.2.1    Sampling</w:t>
      </w:r>
    </w:p>
    <w:p w14:paraId="2E0145FC" w14:textId="6B27467C" w:rsidR="006B6D92" w:rsidRPr="00664EB5" w:rsidRDefault="006B6D92" w:rsidP="0061113F">
      <w:pPr>
        <w:spacing w:after="0" w:line="360" w:lineRule="auto"/>
        <w:ind w:firstLine="425"/>
        <w:jc w:val="both"/>
        <w:rPr>
          <w:rFonts w:ascii="Times New Roman" w:hAnsi="Times New Roman" w:cs="Times New Roman"/>
          <w:color w:val="000000" w:themeColor="text1"/>
          <w:sz w:val="24"/>
          <w:szCs w:val="24"/>
        </w:rPr>
      </w:pPr>
      <w:r w:rsidRPr="00664EB5">
        <w:rPr>
          <w:rFonts w:ascii="Times New Roman" w:hAnsi="Times New Roman" w:cs="Times New Roman"/>
          <w:color w:val="000000" w:themeColor="text1"/>
          <w:sz w:val="24"/>
          <w:szCs w:val="24"/>
        </w:rPr>
        <w:t>The initial evaluation utilized the largest MS</w:t>
      </w:r>
      <w:r w:rsidR="00C46FA1" w:rsidRPr="00664EB5">
        <w:rPr>
          <w:rFonts w:ascii="Times New Roman" w:hAnsi="Times New Roman" w:cs="Times New Roman"/>
          <w:color w:val="000000" w:themeColor="text1"/>
          <w:sz w:val="24"/>
          <w:szCs w:val="24"/>
        </w:rPr>
        <w:t>FFF</w:t>
      </w:r>
      <w:r w:rsidRPr="00664EB5">
        <w:rPr>
          <w:rFonts w:ascii="Times New Roman" w:hAnsi="Times New Roman" w:cs="Times New Roman"/>
          <w:color w:val="000000" w:themeColor="text1"/>
          <w:sz w:val="24"/>
          <w:szCs w:val="24"/>
        </w:rPr>
        <w:t xml:space="preserve"> print platform module (4x4 platform units) for a printable area of 204 mm x 204 mm. Due to the discrete nature of the platform units, </w:t>
      </w:r>
      <w:r w:rsidR="00BA3ABD">
        <w:rPr>
          <w:rFonts w:ascii="Times New Roman" w:hAnsi="Times New Roman" w:cs="Times New Roman"/>
          <w:color w:val="000000" w:themeColor="text1"/>
          <w:sz w:val="24"/>
          <w:szCs w:val="24"/>
        </w:rPr>
        <w:t>part</w:t>
      </w:r>
      <w:r w:rsidRPr="00664EB5">
        <w:rPr>
          <w:rFonts w:ascii="Times New Roman" w:hAnsi="Times New Roman" w:cs="Times New Roman"/>
          <w:color w:val="000000" w:themeColor="text1"/>
          <w:sz w:val="24"/>
          <w:szCs w:val="24"/>
        </w:rPr>
        <w:t xml:space="preserve"> placement and orientation relative to the platform directly affect the number of liftable units (and consequently, the amount of support material replaced). Therefore, various </w:t>
      </w:r>
      <w:r w:rsidR="00BA3ABD">
        <w:rPr>
          <w:rFonts w:ascii="Times New Roman" w:hAnsi="Times New Roman" w:cs="Times New Roman"/>
          <w:color w:val="000000" w:themeColor="text1"/>
          <w:sz w:val="24"/>
          <w:szCs w:val="24"/>
        </w:rPr>
        <w:t>part</w:t>
      </w:r>
      <w:r w:rsidRPr="00664EB5">
        <w:rPr>
          <w:rFonts w:ascii="Times New Roman" w:hAnsi="Times New Roman" w:cs="Times New Roman"/>
          <w:color w:val="000000" w:themeColor="text1"/>
          <w:sz w:val="24"/>
          <w:szCs w:val="24"/>
        </w:rPr>
        <w:t xml:space="preserve"> locations and orientations within the printable area were evaluated to identify the configuration minimizing support material usage. An optimization sampling strategy was employed to efficiently explore all feasible combinations. </w:t>
      </w:r>
    </w:p>
    <w:p w14:paraId="6C0D7B0A" w14:textId="359496E3" w:rsidR="006B6D92" w:rsidRPr="00664EB5" w:rsidRDefault="006B6D92" w:rsidP="0061113F">
      <w:pPr>
        <w:spacing w:after="0" w:line="360" w:lineRule="auto"/>
        <w:ind w:firstLine="425"/>
        <w:jc w:val="both"/>
        <w:rPr>
          <w:rFonts w:ascii="Times New Roman" w:hAnsi="Times New Roman" w:cs="Times New Roman"/>
          <w:color w:val="000000" w:themeColor="text1"/>
          <w:sz w:val="24"/>
          <w:szCs w:val="24"/>
        </w:rPr>
      </w:pPr>
      <w:r w:rsidRPr="00664EB5">
        <w:rPr>
          <w:rFonts w:ascii="Times New Roman" w:hAnsi="Times New Roman" w:cs="Times New Roman"/>
          <w:color w:val="000000" w:themeColor="text1"/>
          <w:sz w:val="24"/>
          <w:szCs w:val="24"/>
        </w:rPr>
        <w:t xml:space="preserve">The </w:t>
      </w:r>
      <w:r w:rsidR="00BA3ABD">
        <w:rPr>
          <w:rFonts w:ascii="Times New Roman" w:hAnsi="Times New Roman" w:cs="Times New Roman"/>
          <w:color w:val="000000" w:themeColor="text1"/>
          <w:sz w:val="24"/>
          <w:szCs w:val="24"/>
        </w:rPr>
        <w:t>part</w:t>
      </w:r>
      <w:r w:rsidRPr="00664EB5">
        <w:rPr>
          <w:rFonts w:ascii="Times New Roman" w:hAnsi="Times New Roman" w:cs="Times New Roman"/>
          <w:color w:val="000000" w:themeColor="text1"/>
          <w:sz w:val="24"/>
          <w:szCs w:val="24"/>
        </w:rPr>
        <w:t>'s location and orientation relative to the platform can be represented as (</w:t>
      </w:r>
      <w:r w:rsidRPr="00664EB5">
        <w:rPr>
          <w:rFonts w:ascii="Times New Roman" w:hAnsi="Times New Roman" w:cs="Times New Roman"/>
          <w:i/>
          <w:iCs/>
          <w:color w:val="000000" w:themeColor="text1"/>
          <w:sz w:val="24"/>
          <w:szCs w:val="24"/>
        </w:rPr>
        <w:t>x</w:t>
      </w:r>
      <w:r w:rsidRPr="00664EB5">
        <w:rPr>
          <w:rFonts w:ascii="Times New Roman" w:hAnsi="Times New Roman" w:cs="Times New Roman"/>
          <w:color w:val="000000" w:themeColor="text1"/>
          <w:sz w:val="24"/>
          <w:szCs w:val="24"/>
        </w:rPr>
        <w:t xml:space="preserve">, </w:t>
      </w:r>
      <w:r w:rsidRPr="00664EB5">
        <w:rPr>
          <w:rFonts w:ascii="Times New Roman" w:hAnsi="Times New Roman" w:cs="Times New Roman"/>
          <w:i/>
          <w:iCs/>
          <w:color w:val="000000" w:themeColor="text1"/>
          <w:sz w:val="24"/>
          <w:szCs w:val="24"/>
        </w:rPr>
        <w:t>y,</w:t>
      </w:r>
      <w:r w:rsidRPr="00664EB5">
        <w:rPr>
          <w:rFonts w:ascii="Times New Roman" w:hAnsi="Times New Roman" w:cs="Times New Roman"/>
          <w:color w:val="000000" w:themeColor="text1"/>
          <w:sz w:val="24"/>
          <w:szCs w:val="24"/>
        </w:rPr>
        <w:t xml:space="preserve"> </w:t>
      </w:r>
      <w:r w:rsidRPr="00664EB5">
        <w:rPr>
          <w:rFonts w:ascii="Times New Roman" w:hAnsi="Times New Roman" w:cs="Times New Roman"/>
          <w:i/>
          <w:iCs/>
          <w:color w:val="000000" w:themeColor="text1"/>
          <w:sz w:val="24"/>
          <w:szCs w:val="24"/>
        </w:rPr>
        <w:t>θ</w:t>
      </w:r>
      <w:r w:rsidRPr="00664EB5">
        <w:rPr>
          <w:rFonts w:ascii="Times New Roman" w:hAnsi="Times New Roman" w:cs="Times New Roman"/>
          <w:color w:val="000000" w:themeColor="text1"/>
          <w:sz w:val="24"/>
          <w:szCs w:val="24"/>
        </w:rPr>
        <w:t xml:space="preserve">). The initial </w:t>
      </w:r>
      <w:r w:rsidR="00BA3ABD">
        <w:rPr>
          <w:rFonts w:ascii="Times New Roman" w:hAnsi="Times New Roman" w:cs="Times New Roman"/>
          <w:color w:val="000000" w:themeColor="text1"/>
          <w:sz w:val="24"/>
          <w:szCs w:val="24"/>
        </w:rPr>
        <w:t>part</w:t>
      </w:r>
      <w:r w:rsidRPr="00664EB5">
        <w:rPr>
          <w:rFonts w:ascii="Times New Roman" w:hAnsi="Times New Roman" w:cs="Times New Roman"/>
          <w:color w:val="000000" w:themeColor="text1"/>
          <w:sz w:val="24"/>
          <w:szCs w:val="24"/>
        </w:rPr>
        <w:t xml:space="preserve"> placement </w:t>
      </w:r>
      <w:r w:rsidR="009846B4">
        <w:rPr>
          <w:rFonts w:ascii="Times New Roman" w:hAnsi="Times New Roman" w:cs="Times New Roman"/>
          <w:color w:val="000000" w:themeColor="text1"/>
          <w:sz w:val="24"/>
          <w:szCs w:val="24"/>
        </w:rPr>
        <w:t>is</w:t>
      </w:r>
      <w:r w:rsidRPr="00664EB5">
        <w:rPr>
          <w:rFonts w:ascii="Times New Roman" w:hAnsi="Times New Roman" w:cs="Times New Roman"/>
          <w:color w:val="000000" w:themeColor="text1"/>
          <w:sz w:val="24"/>
          <w:szCs w:val="24"/>
        </w:rPr>
        <w:t xml:space="preserve"> centered on the platform, denoted as (0, 0, 0°). Leveraging the platform module's symmetry, the sampling space </w:t>
      </w:r>
      <w:r w:rsidR="009846B4">
        <w:rPr>
          <w:rFonts w:ascii="Times New Roman" w:hAnsi="Times New Roman" w:cs="Times New Roman"/>
          <w:color w:val="000000" w:themeColor="text1"/>
          <w:sz w:val="24"/>
          <w:szCs w:val="24"/>
        </w:rPr>
        <w:t>is</w:t>
      </w:r>
      <w:r w:rsidRPr="00664EB5">
        <w:rPr>
          <w:rFonts w:ascii="Times New Roman" w:hAnsi="Times New Roman" w:cs="Times New Roman"/>
          <w:color w:val="000000" w:themeColor="text1"/>
          <w:sz w:val="24"/>
          <w:szCs w:val="24"/>
        </w:rPr>
        <w:t xml:space="preserve"> restricted to –</w:t>
      </w:r>
      <w:r w:rsidRPr="00664EB5">
        <w:rPr>
          <w:rFonts w:ascii="Times New Roman" w:hAnsi="Times New Roman" w:cs="Times New Roman"/>
          <w:i/>
          <w:iCs/>
          <w:color w:val="000000" w:themeColor="text1"/>
          <w:sz w:val="24"/>
          <w:szCs w:val="24"/>
        </w:rPr>
        <w:t>l</w:t>
      </w:r>
      <w:r w:rsidRPr="00664EB5">
        <w:rPr>
          <w:rFonts w:ascii="Times New Roman" w:hAnsi="Times New Roman" w:cs="Times New Roman"/>
          <w:color w:val="000000" w:themeColor="text1"/>
          <w:sz w:val="24"/>
          <w:szCs w:val="24"/>
        </w:rPr>
        <w:t>/2</w:t>
      </w:r>
      <w:r w:rsidRPr="00664EB5">
        <w:rPr>
          <w:rFonts w:ascii="Times New Roman" w:hAnsi="Times New Roman" w:cs="Times New Roman"/>
          <w:i/>
          <w:iCs/>
          <w:color w:val="000000" w:themeColor="text1"/>
          <w:sz w:val="24"/>
          <w:szCs w:val="24"/>
        </w:rPr>
        <w:t xml:space="preserve"> </w:t>
      </w:r>
      <w:r w:rsidRPr="00664EB5">
        <w:rPr>
          <w:rFonts w:ascii="Times New Roman" w:hAnsi="Times New Roman" w:cs="Times New Roman"/>
          <w:color w:val="000000" w:themeColor="text1"/>
          <w:sz w:val="24"/>
          <w:szCs w:val="24"/>
        </w:rPr>
        <w:t>≤</w:t>
      </w:r>
      <w:r w:rsidRPr="00664EB5">
        <w:rPr>
          <w:rFonts w:ascii="Times New Roman" w:hAnsi="Times New Roman" w:cs="Times New Roman"/>
          <w:i/>
          <w:iCs/>
          <w:color w:val="000000" w:themeColor="text1"/>
          <w:sz w:val="24"/>
          <w:szCs w:val="24"/>
        </w:rPr>
        <w:t xml:space="preserve"> x</w:t>
      </w:r>
      <w:r w:rsidRPr="00664EB5">
        <w:rPr>
          <w:rFonts w:ascii="Times New Roman" w:hAnsi="Times New Roman" w:cs="Times New Roman"/>
          <w:color w:val="000000" w:themeColor="text1"/>
          <w:sz w:val="24"/>
          <w:szCs w:val="24"/>
        </w:rPr>
        <w:t xml:space="preserve"> ≤ </w:t>
      </w:r>
      <w:r w:rsidRPr="00664EB5">
        <w:rPr>
          <w:rFonts w:ascii="Times New Roman" w:hAnsi="Times New Roman" w:cs="Times New Roman"/>
          <w:i/>
          <w:iCs/>
          <w:color w:val="000000" w:themeColor="text1"/>
          <w:sz w:val="24"/>
          <w:szCs w:val="24"/>
        </w:rPr>
        <w:t>l</w:t>
      </w:r>
      <w:r w:rsidRPr="00664EB5">
        <w:rPr>
          <w:rFonts w:ascii="Times New Roman" w:hAnsi="Times New Roman" w:cs="Times New Roman"/>
          <w:color w:val="000000" w:themeColor="text1"/>
          <w:sz w:val="24"/>
          <w:szCs w:val="24"/>
        </w:rPr>
        <w:t>/2, –</w:t>
      </w:r>
      <w:r w:rsidRPr="00664EB5">
        <w:rPr>
          <w:rFonts w:ascii="Times New Roman" w:hAnsi="Times New Roman" w:cs="Times New Roman"/>
          <w:i/>
          <w:iCs/>
          <w:color w:val="000000" w:themeColor="text1"/>
          <w:sz w:val="24"/>
          <w:szCs w:val="24"/>
        </w:rPr>
        <w:t>l</w:t>
      </w:r>
      <w:r w:rsidRPr="00664EB5">
        <w:rPr>
          <w:rFonts w:ascii="Times New Roman" w:hAnsi="Times New Roman" w:cs="Times New Roman"/>
          <w:color w:val="000000" w:themeColor="text1"/>
          <w:sz w:val="24"/>
          <w:szCs w:val="24"/>
        </w:rPr>
        <w:t>/2</w:t>
      </w:r>
      <w:r w:rsidRPr="00664EB5">
        <w:rPr>
          <w:rFonts w:ascii="Times New Roman" w:hAnsi="Times New Roman" w:cs="Times New Roman"/>
          <w:i/>
          <w:iCs/>
          <w:color w:val="000000" w:themeColor="text1"/>
          <w:sz w:val="24"/>
          <w:szCs w:val="24"/>
        </w:rPr>
        <w:t xml:space="preserve"> </w:t>
      </w:r>
      <w:r w:rsidRPr="00664EB5">
        <w:rPr>
          <w:rFonts w:ascii="Times New Roman" w:hAnsi="Times New Roman" w:cs="Times New Roman"/>
          <w:color w:val="000000" w:themeColor="text1"/>
          <w:sz w:val="24"/>
          <w:szCs w:val="24"/>
        </w:rPr>
        <w:t>≤</w:t>
      </w:r>
      <w:r w:rsidRPr="00664EB5">
        <w:rPr>
          <w:rFonts w:ascii="Times New Roman" w:hAnsi="Times New Roman" w:cs="Times New Roman"/>
          <w:i/>
          <w:iCs/>
          <w:color w:val="000000" w:themeColor="text1"/>
          <w:sz w:val="24"/>
          <w:szCs w:val="24"/>
        </w:rPr>
        <w:t xml:space="preserve"> y</w:t>
      </w:r>
      <w:r w:rsidRPr="00664EB5">
        <w:rPr>
          <w:rFonts w:ascii="Times New Roman" w:hAnsi="Times New Roman" w:cs="Times New Roman"/>
          <w:color w:val="000000" w:themeColor="text1"/>
          <w:sz w:val="24"/>
          <w:szCs w:val="24"/>
        </w:rPr>
        <w:t xml:space="preserve"> ≤ </w:t>
      </w:r>
      <w:r w:rsidRPr="00664EB5">
        <w:rPr>
          <w:rFonts w:ascii="Times New Roman" w:hAnsi="Times New Roman" w:cs="Times New Roman"/>
          <w:i/>
          <w:iCs/>
          <w:color w:val="000000" w:themeColor="text1"/>
          <w:sz w:val="24"/>
          <w:szCs w:val="24"/>
        </w:rPr>
        <w:t>l</w:t>
      </w:r>
      <w:r w:rsidRPr="00664EB5">
        <w:rPr>
          <w:rFonts w:ascii="Times New Roman" w:hAnsi="Times New Roman" w:cs="Times New Roman"/>
          <w:color w:val="000000" w:themeColor="text1"/>
          <w:sz w:val="24"/>
          <w:szCs w:val="24"/>
        </w:rPr>
        <w:t>/2</w:t>
      </w:r>
      <w:r w:rsidR="00D25003" w:rsidRPr="00664EB5">
        <w:rPr>
          <w:rFonts w:ascii="Times New Roman" w:hAnsi="Times New Roman" w:cs="Times New Roman"/>
          <w:color w:val="000000" w:themeColor="text1"/>
          <w:sz w:val="24"/>
          <w:szCs w:val="24"/>
        </w:rPr>
        <w:t xml:space="preserve">, and 0° ≤ </w:t>
      </w:r>
      <w:r w:rsidR="00D25003" w:rsidRPr="00664EB5">
        <w:rPr>
          <w:rFonts w:ascii="Times New Roman" w:hAnsi="Times New Roman" w:cs="Times New Roman"/>
          <w:i/>
          <w:iCs/>
          <w:color w:val="000000" w:themeColor="text1"/>
          <w:sz w:val="24"/>
          <w:szCs w:val="24"/>
        </w:rPr>
        <w:t>θ</w:t>
      </w:r>
      <w:r w:rsidR="00D25003" w:rsidRPr="00664EB5">
        <w:rPr>
          <w:rFonts w:ascii="Times New Roman" w:hAnsi="Times New Roman" w:cs="Times New Roman"/>
          <w:color w:val="000000" w:themeColor="text1"/>
          <w:sz w:val="24"/>
          <w:szCs w:val="24"/>
        </w:rPr>
        <w:t xml:space="preserve"> ≤ 90°, where </w:t>
      </w:r>
      <w:r w:rsidR="00D25003" w:rsidRPr="00664EB5">
        <w:rPr>
          <w:rFonts w:ascii="Times New Roman" w:hAnsi="Times New Roman" w:cs="Times New Roman"/>
          <w:i/>
          <w:iCs/>
          <w:color w:val="000000" w:themeColor="text1"/>
          <w:sz w:val="24"/>
          <w:szCs w:val="24"/>
        </w:rPr>
        <w:t>l</w:t>
      </w:r>
      <w:r w:rsidR="00BF5AFF" w:rsidRPr="00664EB5">
        <w:rPr>
          <w:rFonts w:ascii="Times New Roman" w:hAnsi="Times New Roman" w:cs="Times New Roman"/>
          <w:color w:val="000000" w:themeColor="text1"/>
          <w:sz w:val="24"/>
          <w:szCs w:val="24"/>
        </w:rPr>
        <w:t>/2</w:t>
      </w:r>
      <w:r w:rsidR="00D25003" w:rsidRPr="00664EB5">
        <w:rPr>
          <w:rFonts w:ascii="Times New Roman" w:hAnsi="Times New Roman" w:cs="Times New Roman"/>
          <w:color w:val="000000" w:themeColor="text1"/>
          <w:sz w:val="24"/>
          <w:szCs w:val="24"/>
        </w:rPr>
        <w:t xml:space="preserve"> represents half the platform unit width (25.5 mm). This range encompasses all possible support elimination scenarios on this MS</w:t>
      </w:r>
      <w:r w:rsidR="00C46FA1" w:rsidRPr="00664EB5">
        <w:rPr>
          <w:rFonts w:ascii="Times New Roman" w:hAnsi="Times New Roman" w:cs="Times New Roman"/>
          <w:color w:val="000000" w:themeColor="text1"/>
          <w:sz w:val="24"/>
          <w:szCs w:val="24"/>
        </w:rPr>
        <w:t>FFF</w:t>
      </w:r>
      <w:r w:rsidR="00D25003" w:rsidRPr="00664EB5">
        <w:rPr>
          <w:rFonts w:ascii="Times New Roman" w:hAnsi="Times New Roman" w:cs="Times New Roman"/>
          <w:color w:val="000000" w:themeColor="text1"/>
          <w:sz w:val="24"/>
          <w:szCs w:val="24"/>
        </w:rPr>
        <w:t xml:space="preserve"> platform. The sampling space </w:t>
      </w:r>
      <w:r w:rsidR="009846B4">
        <w:rPr>
          <w:rFonts w:ascii="Times New Roman" w:hAnsi="Times New Roman" w:cs="Times New Roman"/>
          <w:color w:val="000000" w:themeColor="text1"/>
          <w:sz w:val="24"/>
          <w:szCs w:val="24"/>
        </w:rPr>
        <w:t>is</w:t>
      </w:r>
      <w:r w:rsidR="00D25003" w:rsidRPr="00664EB5">
        <w:rPr>
          <w:rFonts w:ascii="Times New Roman" w:hAnsi="Times New Roman" w:cs="Times New Roman"/>
          <w:color w:val="000000" w:themeColor="text1"/>
          <w:sz w:val="24"/>
          <w:szCs w:val="24"/>
        </w:rPr>
        <w:t xml:space="preserve"> then uniformly divided with eight </w:t>
      </w:r>
      <w:r w:rsidR="00D25003" w:rsidRPr="00664EB5">
        <w:rPr>
          <w:rFonts w:ascii="Times New Roman" w:hAnsi="Times New Roman" w:cs="Times New Roman"/>
          <w:color w:val="000000" w:themeColor="text1"/>
          <w:sz w:val="24"/>
          <w:szCs w:val="24"/>
        </w:rPr>
        <w:lastRenderedPageBreak/>
        <w:t xml:space="preserve">equal intervals for each variable, resulting in a sampling step size of </w:t>
      </w:r>
      <w:proofErr w:type="spellStart"/>
      <w:r w:rsidR="00D25003" w:rsidRPr="00664EB5">
        <w:rPr>
          <w:rFonts w:ascii="Times New Roman" w:hAnsi="Times New Roman" w:cs="Times New Roman"/>
          <w:color w:val="000000" w:themeColor="text1"/>
          <w:sz w:val="24"/>
          <w:szCs w:val="24"/>
        </w:rPr>
        <w:t>Δ</w:t>
      </w:r>
      <w:r w:rsidR="00D25003" w:rsidRPr="00664EB5">
        <w:rPr>
          <w:rFonts w:ascii="Times New Roman" w:hAnsi="Times New Roman" w:cs="Times New Roman"/>
          <w:i/>
          <w:iCs/>
          <w:color w:val="000000" w:themeColor="text1"/>
          <w:sz w:val="24"/>
          <w:szCs w:val="24"/>
        </w:rPr>
        <w:t>x</w:t>
      </w:r>
      <w:proofErr w:type="spellEnd"/>
      <w:r w:rsidR="00D25003" w:rsidRPr="00664EB5">
        <w:rPr>
          <w:rFonts w:ascii="Times New Roman" w:hAnsi="Times New Roman" w:cs="Times New Roman"/>
          <w:color w:val="000000" w:themeColor="text1"/>
          <w:sz w:val="24"/>
          <w:szCs w:val="24"/>
        </w:rPr>
        <w:t xml:space="preserve"> = </w:t>
      </w:r>
      <w:proofErr w:type="spellStart"/>
      <w:r w:rsidR="00D25003" w:rsidRPr="00664EB5">
        <w:rPr>
          <w:rFonts w:ascii="Times New Roman" w:hAnsi="Times New Roman" w:cs="Times New Roman"/>
          <w:color w:val="000000" w:themeColor="text1"/>
          <w:sz w:val="24"/>
          <w:szCs w:val="24"/>
        </w:rPr>
        <w:t>Δ</w:t>
      </w:r>
      <w:r w:rsidR="00D25003" w:rsidRPr="00664EB5">
        <w:rPr>
          <w:rFonts w:ascii="Times New Roman" w:hAnsi="Times New Roman" w:cs="Times New Roman"/>
          <w:i/>
          <w:iCs/>
          <w:color w:val="000000" w:themeColor="text1"/>
          <w:sz w:val="24"/>
          <w:szCs w:val="24"/>
        </w:rPr>
        <w:t>y</w:t>
      </w:r>
      <w:proofErr w:type="spellEnd"/>
      <w:r w:rsidR="00D25003" w:rsidRPr="00664EB5">
        <w:rPr>
          <w:rFonts w:ascii="Times New Roman" w:hAnsi="Times New Roman" w:cs="Times New Roman"/>
          <w:color w:val="000000" w:themeColor="text1"/>
          <w:sz w:val="24"/>
          <w:szCs w:val="24"/>
        </w:rPr>
        <w:t xml:space="preserve"> = </w:t>
      </w:r>
      <w:r w:rsidR="00D25003" w:rsidRPr="00664EB5">
        <w:rPr>
          <w:rFonts w:ascii="Times New Roman" w:hAnsi="Times New Roman" w:cs="Times New Roman"/>
          <w:i/>
          <w:iCs/>
          <w:color w:val="000000" w:themeColor="text1"/>
          <w:sz w:val="24"/>
          <w:szCs w:val="24"/>
        </w:rPr>
        <w:t>l</w:t>
      </w:r>
      <w:r w:rsidR="00D25003" w:rsidRPr="00664EB5">
        <w:rPr>
          <w:rFonts w:ascii="Times New Roman" w:hAnsi="Times New Roman" w:cs="Times New Roman"/>
          <w:color w:val="000000" w:themeColor="text1"/>
          <w:sz w:val="24"/>
          <w:szCs w:val="24"/>
        </w:rPr>
        <w:t xml:space="preserve">/8 = 6.375 mm and </w:t>
      </w:r>
      <w:proofErr w:type="spellStart"/>
      <w:r w:rsidR="00D25003" w:rsidRPr="00664EB5">
        <w:rPr>
          <w:rFonts w:ascii="Times New Roman" w:hAnsi="Times New Roman" w:cs="Times New Roman"/>
          <w:color w:val="000000" w:themeColor="text1"/>
          <w:sz w:val="24"/>
          <w:szCs w:val="24"/>
        </w:rPr>
        <w:t>Δ</w:t>
      </w:r>
      <w:r w:rsidR="00D25003" w:rsidRPr="00664EB5">
        <w:rPr>
          <w:rFonts w:ascii="Times New Roman" w:hAnsi="Times New Roman" w:cs="Times New Roman"/>
          <w:i/>
          <w:iCs/>
          <w:color w:val="000000" w:themeColor="text1"/>
          <w:sz w:val="24"/>
          <w:szCs w:val="24"/>
        </w:rPr>
        <w:t>θ</w:t>
      </w:r>
      <w:proofErr w:type="spellEnd"/>
      <w:r w:rsidR="00D25003" w:rsidRPr="00664EB5">
        <w:rPr>
          <w:rFonts w:ascii="Times New Roman" w:hAnsi="Times New Roman" w:cs="Times New Roman"/>
          <w:color w:val="000000" w:themeColor="text1"/>
          <w:sz w:val="24"/>
          <w:szCs w:val="24"/>
        </w:rPr>
        <w:t xml:space="preserve"> = 90°/8 = 11.25°. This strategy yield</w:t>
      </w:r>
      <w:r w:rsidR="009846B4">
        <w:rPr>
          <w:rFonts w:ascii="Times New Roman" w:hAnsi="Times New Roman" w:cs="Times New Roman"/>
          <w:color w:val="000000" w:themeColor="text1"/>
          <w:sz w:val="24"/>
          <w:szCs w:val="24"/>
        </w:rPr>
        <w:t>s</w:t>
      </w:r>
      <w:r w:rsidR="00D25003" w:rsidRPr="00664EB5">
        <w:rPr>
          <w:rFonts w:ascii="Times New Roman" w:hAnsi="Times New Roman" w:cs="Times New Roman"/>
          <w:color w:val="000000" w:themeColor="text1"/>
          <w:sz w:val="24"/>
          <w:szCs w:val="24"/>
        </w:rPr>
        <w:t xml:space="preserve"> a total of 512 unique combinations of (</w:t>
      </w:r>
      <w:r w:rsidR="00D25003" w:rsidRPr="00664EB5">
        <w:rPr>
          <w:rFonts w:ascii="Times New Roman" w:hAnsi="Times New Roman" w:cs="Times New Roman"/>
          <w:i/>
          <w:iCs/>
          <w:color w:val="000000" w:themeColor="text1"/>
          <w:sz w:val="24"/>
          <w:szCs w:val="24"/>
        </w:rPr>
        <w:t>x</w:t>
      </w:r>
      <w:r w:rsidR="00D25003" w:rsidRPr="00664EB5">
        <w:rPr>
          <w:rFonts w:ascii="Times New Roman" w:hAnsi="Times New Roman" w:cs="Times New Roman"/>
          <w:color w:val="000000" w:themeColor="text1"/>
          <w:sz w:val="24"/>
          <w:szCs w:val="24"/>
        </w:rPr>
        <w:t xml:space="preserve">, </w:t>
      </w:r>
      <w:r w:rsidR="00D25003" w:rsidRPr="00664EB5">
        <w:rPr>
          <w:rFonts w:ascii="Times New Roman" w:hAnsi="Times New Roman" w:cs="Times New Roman"/>
          <w:i/>
          <w:iCs/>
          <w:color w:val="000000" w:themeColor="text1"/>
          <w:sz w:val="24"/>
          <w:szCs w:val="24"/>
        </w:rPr>
        <w:t>y</w:t>
      </w:r>
      <w:r w:rsidR="00D25003" w:rsidRPr="00664EB5">
        <w:rPr>
          <w:rFonts w:ascii="Times New Roman" w:hAnsi="Times New Roman" w:cs="Times New Roman"/>
          <w:color w:val="000000" w:themeColor="text1"/>
          <w:sz w:val="24"/>
          <w:szCs w:val="24"/>
        </w:rPr>
        <w:t xml:space="preserve">, </w:t>
      </w:r>
      <w:r w:rsidR="00D25003" w:rsidRPr="00664EB5">
        <w:rPr>
          <w:rFonts w:ascii="Times New Roman" w:hAnsi="Times New Roman" w:cs="Times New Roman"/>
          <w:i/>
          <w:iCs/>
          <w:color w:val="000000" w:themeColor="text1"/>
          <w:sz w:val="24"/>
          <w:szCs w:val="24"/>
        </w:rPr>
        <w:t>θ</w:t>
      </w:r>
      <w:r w:rsidR="00D25003" w:rsidRPr="00664EB5">
        <w:rPr>
          <w:rFonts w:ascii="Times New Roman" w:hAnsi="Times New Roman" w:cs="Times New Roman"/>
          <w:color w:val="000000" w:themeColor="text1"/>
          <w:sz w:val="24"/>
          <w:szCs w:val="24"/>
        </w:rPr>
        <w:t>) for the first sampling.</w:t>
      </w:r>
    </w:p>
    <w:p w14:paraId="019BBE32" w14:textId="77777777" w:rsidR="0010368F" w:rsidRPr="00664EB5" w:rsidRDefault="0010368F" w:rsidP="0010368F">
      <w:pPr>
        <w:spacing w:after="0" w:line="360" w:lineRule="auto"/>
        <w:rPr>
          <w:rFonts w:ascii="Times New Roman" w:hAnsi="Times New Roman" w:cs="Times New Roman"/>
          <w:b/>
          <w:bCs/>
          <w:color w:val="000000" w:themeColor="text1"/>
          <w:sz w:val="24"/>
          <w:szCs w:val="24"/>
        </w:rPr>
      </w:pPr>
    </w:p>
    <w:p w14:paraId="5E9A1DD8" w14:textId="5A74987A" w:rsidR="0010368F" w:rsidRPr="00664EB5" w:rsidRDefault="0010368F" w:rsidP="0010368F">
      <w:pPr>
        <w:pStyle w:val="af3"/>
        <w:spacing w:after="0" w:line="360" w:lineRule="auto"/>
        <w:ind w:left="0"/>
        <w:rPr>
          <w:rFonts w:cs="Times New Roman"/>
          <w:color w:val="000000" w:themeColor="text1"/>
          <w:sz w:val="24"/>
          <w:szCs w:val="24"/>
        </w:rPr>
      </w:pPr>
      <w:r w:rsidRPr="000D2C5B">
        <w:rPr>
          <w:rFonts w:cs="Times New Roman"/>
          <w:b/>
          <w:bCs/>
          <w:color w:val="000000" w:themeColor="text1"/>
          <w:sz w:val="24"/>
          <w:szCs w:val="24"/>
        </w:rPr>
        <w:t>2.2.</w:t>
      </w:r>
      <w:r w:rsidR="00135A1C" w:rsidRPr="000D2C5B">
        <w:rPr>
          <w:rFonts w:cs="Times New Roman"/>
          <w:b/>
          <w:bCs/>
          <w:color w:val="000000" w:themeColor="text1"/>
          <w:sz w:val="24"/>
          <w:szCs w:val="24"/>
        </w:rPr>
        <w:t>2</w:t>
      </w:r>
      <w:r w:rsidRPr="00515B25">
        <w:rPr>
          <w:rFonts w:cs="Times New Roman"/>
          <w:b/>
          <w:bCs/>
          <w:color w:val="000000" w:themeColor="text1"/>
          <w:sz w:val="24"/>
          <w:szCs w:val="24"/>
        </w:rPr>
        <w:t xml:space="preserve"> </w:t>
      </w:r>
      <w:r w:rsidRPr="00664EB5">
        <w:rPr>
          <w:rFonts w:cs="Times New Roman"/>
          <w:b/>
          <w:bCs/>
          <w:color w:val="000000" w:themeColor="text1"/>
          <w:sz w:val="24"/>
          <w:szCs w:val="24"/>
        </w:rPr>
        <w:t xml:space="preserve">   Assigning</w:t>
      </w:r>
    </w:p>
    <w:p w14:paraId="1FE9E466" w14:textId="0EA95DD3" w:rsidR="001A265B" w:rsidRPr="00664EB5" w:rsidRDefault="00D25003" w:rsidP="0010368F">
      <w:pPr>
        <w:spacing w:after="0" w:line="360" w:lineRule="auto"/>
        <w:ind w:firstLine="425"/>
        <w:jc w:val="both"/>
        <w:rPr>
          <w:rFonts w:ascii="Times New Roman" w:hAnsi="Times New Roman" w:cs="Times New Roman"/>
          <w:color w:val="000000" w:themeColor="text1"/>
          <w:sz w:val="24"/>
          <w:szCs w:val="24"/>
        </w:rPr>
      </w:pPr>
      <w:r w:rsidRPr="00664EB5">
        <w:rPr>
          <w:rFonts w:ascii="Times New Roman" w:hAnsi="Times New Roman" w:cs="Times New Roman"/>
          <w:color w:val="000000" w:themeColor="text1"/>
          <w:sz w:val="24"/>
          <w:szCs w:val="24"/>
        </w:rPr>
        <w:t>For each combination of (</w:t>
      </w:r>
      <w:r w:rsidRPr="00664EB5">
        <w:rPr>
          <w:rFonts w:ascii="Times New Roman" w:hAnsi="Times New Roman" w:cs="Times New Roman"/>
          <w:i/>
          <w:iCs/>
          <w:color w:val="000000" w:themeColor="text1"/>
          <w:sz w:val="24"/>
          <w:szCs w:val="24"/>
        </w:rPr>
        <w:t>x</w:t>
      </w:r>
      <w:r w:rsidRPr="00664EB5">
        <w:rPr>
          <w:rFonts w:ascii="Times New Roman" w:hAnsi="Times New Roman" w:cs="Times New Roman"/>
          <w:color w:val="000000" w:themeColor="text1"/>
          <w:sz w:val="24"/>
          <w:szCs w:val="24"/>
        </w:rPr>
        <w:t xml:space="preserve">, </w:t>
      </w:r>
      <w:r w:rsidRPr="00664EB5">
        <w:rPr>
          <w:rFonts w:ascii="Times New Roman" w:hAnsi="Times New Roman" w:cs="Times New Roman"/>
          <w:i/>
          <w:iCs/>
          <w:color w:val="000000" w:themeColor="text1"/>
          <w:sz w:val="24"/>
          <w:szCs w:val="24"/>
        </w:rPr>
        <w:t>y</w:t>
      </w:r>
      <w:r w:rsidRPr="00664EB5">
        <w:rPr>
          <w:rFonts w:ascii="Times New Roman" w:hAnsi="Times New Roman" w:cs="Times New Roman"/>
          <w:color w:val="000000" w:themeColor="text1"/>
          <w:sz w:val="24"/>
          <w:szCs w:val="24"/>
        </w:rPr>
        <w:t xml:space="preserve">, </w:t>
      </w:r>
      <w:r w:rsidRPr="00664EB5">
        <w:rPr>
          <w:rFonts w:ascii="Times New Roman" w:hAnsi="Times New Roman" w:cs="Times New Roman"/>
          <w:i/>
          <w:iCs/>
          <w:color w:val="000000" w:themeColor="text1"/>
          <w:sz w:val="24"/>
          <w:szCs w:val="24"/>
        </w:rPr>
        <w:t>θ</w:t>
      </w:r>
      <w:r w:rsidRPr="00664EB5">
        <w:rPr>
          <w:rFonts w:ascii="Times New Roman" w:hAnsi="Times New Roman" w:cs="Times New Roman"/>
          <w:color w:val="000000" w:themeColor="text1"/>
          <w:sz w:val="24"/>
          <w:szCs w:val="24"/>
        </w:rPr>
        <w:t xml:space="preserve">), the liftable platform units </w:t>
      </w:r>
      <w:r w:rsidR="009846B4">
        <w:rPr>
          <w:rFonts w:ascii="Times New Roman" w:hAnsi="Times New Roman" w:cs="Times New Roman"/>
          <w:color w:val="000000" w:themeColor="text1"/>
          <w:sz w:val="24"/>
          <w:szCs w:val="24"/>
        </w:rPr>
        <w:t>are</w:t>
      </w:r>
      <w:r w:rsidRPr="00664EB5">
        <w:rPr>
          <w:rFonts w:ascii="Times New Roman" w:hAnsi="Times New Roman" w:cs="Times New Roman"/>
          <w:color w:val="000000" w:themeColor="text1"/>
          <w:sz w:val="24"/>
          <w:szCs w:val="24"/>
        </w:rPr>
        <w:t xml:space="preserve"> identified based on their potential to support the </w:t>
      </w:r>
      <w:r w:rsidR="00BA3ABD">
        <w:rPr>
          <w:rFonts w:ascii="Times New Roman" w:hAnsi="Times New Roman" w:cs="Times New Roman"/>
          <w:color w:val="000000" w:themeColor="text1"/>
          <w:sz w:val="24"/>
          <w:szCs w:val="24"/>
        </w:rPr>
        <w:t>part</w:t>
      </w:r>
      <w:r w:rsidRPr="00664EB5">
        <w:rPr>
          <w:rFonts w:ascii="Times New Roman" w:hAnsi="Times New Roman" w:cs="Times New Roman"/>
          <w:color w:val="000000" w:themeColor="text1"/>
          <w:sz w:val="24"/>
          <w:szCs w:val="24"/>
        </w:rPr>
        <w:t xml:space="preserve"> without introducing collisions. If a specific platform unit </w:t>
      </w:r>
      <w:r w:rsidR="009846B4">
        <w:rPr>
          <w:rFonts w:ascii="Times New Roman" w:hAnsi="Times New Roman" w:cs="Times New Roman"/>
          <w:color w:val="000000" w:themeColor="text1"/>
          <w:sz w:val="24"/>
          <w:szCs w:val="24"/>
        </w:rPr>
        <w:t>is</w:t>
      </w:r>
      <w:r w:rsidRPr="00664EB5">
        <w:rPr>
          <w:rFonts w:ascii="Times New Roman" w:hAnsi="Times New Roman" w:cs="Times New Roman"/>
          <w:color w:val="000000" w:themeColor="text1"/>
          <w:sz w:val="24"/>
          <w:szCs w:val="24"/>
        </w:rPr>
        <w:t xml:space="preserve"> entirely covered by a region requiring support </w:t>
      </w:r>
      <w:r w:rsidR="00127DBB">
        <w:rPr>
          <w:rFonts w:ascii="Times New Roman" w:hAnsi="Times New Roman" w:cs="Times New Roman"/>
          <w:color w:val="000000" w:themeColor="text1"/>
          <w:sz w:val="24"/>
          <w:szCs w:val="24"/>
        </w:rPr>
        <w:t>structure</w:t>
      </w:r>
      <w:r w:rsidRPr="00664EB5">
        <w:rPr>
          <w:rFonts w:ascii="Times New Roman" w:hAnsi="Times New Roman" w:cs="Times New Roman"/>
          <w:color w:val="000000" w:themeColor="text1"/>
          <w:sz w:val="24"/>
          <w:szCs w:val="24"/>
        </w:rPr>
        <w:t xml:space="preserve"> in the </w:t>
      </w:r>
      <w:r w:rsidR="00BA3ABD">
        <w:rPr>
          <w:rFonts w:ascii="Times New Roman" w:hAnsi="Times New Roman" w:cs="Times New Roman"/>
          <w:color w:val="000000" w:themeColor="text1"/>
          <w:sz w:val="24"/>
          <w:szCs w:val="24"/>
        </w:rPr>
        <w:t>part</w:t>
      </w:r>
      <w:r w:rsidRPr="00664EB5">
        <w:rPr>
          <w:rFonts w:ascii="Times New Roman" w:hAnsi="Times New Roman" w:cs="Times New Roman"/>
          <w:color w:val="000000" w:themeColor="text1"/>
          <w:sz w:val="24"/>
          <w:szCs w:val="24"/>
        </w:rPr>
        <w:t xml:space="preserve">'s geometry, it </w:t>
      </w:r>
      <w:r w:rsidR="009846B4">
        <w:rPr>
          <w:rFonts w:ascii="Times New Roman" w:hAnsi="Times New Roman" w:cs="Times New Roman"/>
          <w:color w:val="000000" w:themeColor="text1"/>
          <w:sz w:val="24"/>
          <w:szCs w:val="24"/>
        </w:rPr>
        <w:t>is</w:t>
      </w:r>
      <w:r w:rsidRPr="00664EB5">
        <w:rPr>
          <w:rFonts w:ascii="Times New Roman" w:hAnsi="Times New Roman" w:cs="Times New Roman"/>
          <w:color w:val="000000" w:themeColor="text1"/>
          <w:sz w:val="24"/>
          <w:szCs w:val="24"/>
        </w:rPr>
        <w:t xml:space="preserve"> designated as "liftable." Subsequently, the required lifting heights for these identified liftable units </w:t>
      </w:r>
      <w:r w:rsidR="009846B4">
        <w:rPr>
          <w:rFonts w:ascii="Times New Roman" w:hAnsi="Times New Roman" w:cs="Times New Roman"/>
          <w:color w:val="000000" w:themeColor="text1"/>
          <w:sz w:val="24"/>
          <w:szCs w:val="24"/>
        </w:rPr>
        <w:t>are</w:t>
      </w:r>
      <w:r w:rsidRPr="00664EB5">
        <w:rPr>
          <w:rFonts w:ascii="Times New Roman" w:hAnsi="Times New Roman" w:cs="Times New Roman"/>
          <w:color w:val="000000" w:themeColor="text1"/>
          <w:sz w:val="24"/>
          <w:szCs w:val="24"/>
        </w:rPr>
        <w:t xml:space="preserve"> assigned based on the </w:t>
      </w:r>
      <w:r w:rsidR="00BA3ABD">
        <w:rPr>
          <w:rFonts w:ascii="Times New Roman" w:hAnsi="Times New Roman" w:cs="Times New Roman"/>
          <w:color w:val="000000" w:themeColor="text1"/>
          <w:sz w:val="24"/>
          <w:szCs w:val="24"/>
        </w:rPr>
        <w:t>part</w:t>
      </w:r>
      <w:r w:rsidRPr="00664EB5">
        <w:rPr>
          <w:rFonts w:ascii="Times New Roman" w:hAnsi="Times New Roman" w:cs="Times New Roman"/>
          <w:color w:val="000000" w:themeColor="text1"/>
          <w:sz w:val="24"/>
          <w:szCs w:val="24"/>
        </w:rPr>
        <w:t xml:space="preserve">'s geometric requirements. The remaining platform units, which </w:t>
      </w:r>
      <w:r w:rsidR="009846B4">
        <w:rPr>
          <w:rFonts w:ascii="Times New Roman" w:hAnsi="Times New Roman" w:cs="Times New Roman"/>
          <w:color w:val="000000" w:themeColor="text1"/>
          <w:sz w:val="24"/>
          <w:szCs w:val="24"/>
        </w:rPr>
        <w:t>will be</w:t>
      </w:r>
      <w:r w:rsidRPr="00664EB5">
        <w:rPr>
          <w:rFonts w:ascii="Times New Roman" w:hAnsi="Times New Roman" w:cs="Times New Roman"/>
          <w:color w:val="000000" w:themeColor="text1"/>
          <w:sz w:val="24"/>
          <w:szCs w:val="24"/>
        </w:rPr>
        <w:t xml:space="preserve"> partially or fully obscured by the </w:t>
      </w:r>
      <w:r w:rsidR="00BA3ABD">
        <w:rPr>
          <w:rFonts w:ascii="Times New Roman" w:hAnsi="Times New Roman" w:cs="Times New Roman"/>
          <w:color w:val="000000" w:themeColor="text1"/>
          <w:sz w:val="24"/>
          <w:szCs w:val="24"/>
        </w:rPr>
        <w:t>part</w:t>
      </w:r>
      <w:r w:rsidRPr="00664EB5">
        <w:rPr>
          <w:rFonts w:ascii="Times New Roman" w:hAnsi="Times New Roman" w:cs="Times New Roman"/>
          <w:color w:val="000000" w:themeColor="text1"/>
          <w:sz w:val="24"/>
          <w:szCs w:val="24"/>
        </w:rPr>
        <w:t xml:space="preserve"> but not require support, remain at their initial positions, functioning as the standard printing platform.</w:t>
      </w:r>
    </w:p>
    <w:p w14:paraId="66D5FEFA" w14:textId="77777777" w:rsidR="00D25003" w:rsidRPr="00664EB5" w:rsidRDefault="00D25003" w:rsidP="0010368F">
      <w:pPr>
        <w:spacing w:after="0" w:line="360" w:lineRule="auto"/>
        <w:ind w:firstLine="425"/>
        <w:jc w:val="both"/>
        <w:rPr>
          <w:rFonts w:ascii="Times New Roman" w:hAnsi="Times New Roman" w:cs="Times New Roman"/>
          <w:color w:val="000000" w:themeColor="text1"/>
          <w:sz w:val="24"/>
          <w:szCs w:val="24"/>
        </w:rPr>
      </w:pPr>
    </w:p>
    <w:p w14:paraId="632A524B" w14:textId="10F92F32" w:rsidR="006752DE" w:rsidRPr="00664EB5" w:rsidRDefault="006752DE" w:rsidP="006752DE">
      <w:pPr>
        <w:pStyle w:val="af3"/>
        <w:spacing w:after="0" w:line="360" w:lineRule="auto"/>
        <w:ind w:left="0"/>
        <w:rPr>
          <w:rFonts w:cs="Times New Roman"/>
          <w:color w:val="000000" w:themeColor="text1"/>
          <w:sz w:val="24"/>
          <w:szCs w:val="24"/>
        </w:rPr>
      </w:pPr>
      <w:r w:rsidRPr="00664EB5">
        <w:rPr>
          <w:rFonts w:cs="Times New Roman"/>
          <w:b/>
          <w:bCs/>
          <w:color w:val="000000" w:themeColor="text1"/>
          <w:sz w:val="24"/>
          <w:szCs w:val="24"/>
        </w:rPr>
        <w:t>2.2.3    Eliminating</w:t>
      </w:r>
    </w:p>
    <w:p w14:paraId="220FFE8E" w14:textId="235125EC" w:rsidR="00D25003" w:rsidRPr="00664EB5" w:rsidRDefault="00D25003" w:rsidP="006752DE">
      <w:pPr>
        <w:spacing w:after="0" w:line="360" w:lineRule="auto"/>
        <w:ind w:firstLine="425"/>
        <w:jc w:val="both"/>
        <w:rPr>
          <w:rFonts w:ascii="Times New Roman" w:hAnsi="Times New Roman" w:cs="Times New Roman"/>
          <w:color w:val="000000" w:themeColor="text1"/>
          <w:sz w:val="24"/>
          <w:szCs w:val="24"/>
        </w:rPr>
      </w:pPr>
      <w:r w:rsidRPr="00664EB5">
        <w:rPr>
          <w:rFonts w:ascii="Times New Roman" w:hAnsi="Times New Roman" w:cs="Times New Roman"/>
          <w:color w:val="000000" w:themeColor="text1"/>
          <w:sz w:val="24"/>
          <w:szCs w:val="24"/>
        </w:rPr>
        <w:t xml:space="preserve">Leveraging the locations and assigned heights of the identified liftable platform units, the corresponding regions in the original G-code for support material deposition that can be entirely eliminated were determined. Subsequently, these identified support regions </w:t>
      </w:r>
      <w:r w:rsidR="009846B4">
        <w:rPr>
          <w:rFonts w:ascii="Times New Roman" w:hAnsi="Times New Roman" w:cs="Times New Roman"/>
          <w:color w:val="000000" w:themeColor="text1"/>
          <w:sz w:val="24"/>
          <w:szCs w:val="24"/>
        </w:rPr>
        <w:t>are</w:t>
      </w:r>
      <w:r w:rsidRPr="00664EB5">
        <w:rPr>
          <w:rFonts w:ascii="Times New Roman" w:hAnsi="Times New Roman" w:cs="Times New Roman"/>
          <w:color w:val="000000" w:themeColor="text1"/>
          <w:sz w:val="24"/>
          <w:szCs w:val="24"/>
        </w:rPr>
        <w:t xml:space="preserve"> excluded by removing the corresponding G-code instructions. Concurrently, the designed extruder motions for achieving the desired lifting heights of each unit </w:t>
      </w:r>
      <w:r w:rsidR="009846B4">
        <w:rPr>
          <w:rFonts w:ascii="Times New Roman" w:hAnsi="Times New Roman" w:cs="Times New Roman"/>
          <w:color w:val="000000" w:themeColor="text1"/>
          <w:sz w:val="24"/>
          <w:szCs w:val="24"/>
        </w:rPr>
        <w:t>are</w:t>
      </w:r>
      <w:r w:rsidRPr="00664EB5">
        <w:rPr>
          <w:rFonts w:ascii="Times New Roman" w:hAnsi="Times New Roman" w:cs="Times New Roman"/>
          <w:color w:val="000000" w:themeColor="text1"/>
          <w:sz w:val="24"/>
          <w:szCs w:val="24"/>
        </w:rPr>
        <w:t xml:space="preserve"> translated into new G-code commands. These newly generated instructions </w:t>
      </w:r>
      <w:r w:rsidR="009846B4">
        <w:rPr>
          <w:rFonts w:ascii="Times New Roman" w:hAnsi="Times New Roman" w:cs="Times New Roman"/>
          <w:color w:val="000000" w:themeColor="text1"/>
          <w:sz w:val="24"/>
          <w:szCs w:val="24"/>
        </w:rPr>
        <w:t>are</w:t>
      </w:r>
      <w:r w:rsidRPr="00664EB5">
        <w:rPr>
          <w:rFonts w:ascii="Times New Roman" w:hAnsi="Times New Roman" w:cs="Times New Roman"/>
          <w:color w:val="000000" w:themeColor="text1"/>
          <w:sz w:val="24"/>
          <w:szCs w:val="24"/>
        </w:rPr>
        <w:t xml:space="preserve"> then integrated into the original G-code for synchronized execution.</w:t>
      </w:r>
    </w:p>
    <w:p w14:paraId="7F0D942B" w14:textId="77777777" w:rsidR="003B2664" w:rsidRPr="00664EB5" w:rsidRDefault="003B2664" w:rsidP="0010368F">
      <w:pPr>
        <w:pStyle w:val="af3"/>
        <w:spacing w:after="0" w:line="360" w:lineRule="auto"/>
        <w:ind w:left="0"/>
        <w:rPr>
          <w:rFonts w:cs="Times New Roman"/>
          <w:b/>
          <w:bCs/>
          <w:color w:val="000000" w:themeColor="text1"/>
          <w:sz w:val="24"/>
          <w:szCs w:val="24"/>
        </w:rPr>
      </w:pPr>
    </w:p>
    <w:p w14:paraId="266AD29E" w14:textId="648931E9" w:rsidR="003B2664" w:rsidRPr="00664EB5" w:rsidRDefault="003B2664" w:rsidP="003B2664">
      <w:pPr>
        <w:pStyle w:val="af3"/>
        <w:spacing w:after="0" w:line="360" w:lineRule="auto"/>
        <w:ind w:left="0"/>
        <w:rPr>
          <w:rFonts w:cs="Times New Roman"/>
          <w:color w:val="000000" w:themeColor="text1"/>
          <w:sz w:val="24"/>
          <w:szCs w:val="24"/>
        </w:rPr>
      </w:pPr>
      <w:r w:rsidRPr="00664EB5">
        <w:rPr>
          <w:rFonts w:cs="Times New Roman"/>
          <w:b/>
          <w:bCs/>
          <w:color w:val="000000" w:themeColor="text1"/>
          <w:sz w:val="24"/>
          <w:szCs w:val="24"/>
        </w:rPr>
        <w:t>2.2.4    Grouping</w:t>
      </w:r>
    </w:p>
    <w:p w14:paraId="494078F8" w14:textId="2F7509F1" w:rsidR="00D25003" w:rsidRPr="00664EB5" w:rsidRDefault="00D25003" w:rsidP="00852CD3">
      <w:pPr>
        <w:spacing w:after="0" w:line="360" w:lineRule="auto"/>
        <w:ind w:firstLine="425"/>
        <w:jc w:val="both"/>
        <w:rPr>
          <w:rFonts w:ascii="Times New Roman" w:hAnsi="Times New Roman" w:cs="Times New Roman"/>
          <w:color w:val="000000" w:themeColor="text1"/>
          <w:sz w:val="24"/>
          <w:szCs w:val="24"/>
        </w:rPr>
      </w:pPr>
      <w:r w:rsidRPr="00664EB5">
        <w:rPr>
          <w:rFonts w:ascii="Times New Roman" w:hAnsi="Times New Roman" w:cs="Times New Roman"/>
          <w:color w:val="000000" w:themeColor="text1"/>
          <w:sz w:val="24"/>
          <w:szCs w:val="24"/>
        </w:rPr>
        <w:t xml:space="preserve">However, simply modifying the original G-code can lead to inefficiencies. The extruder head </w:t>
      </w:r>
      <w:r w:rsidR="00ED01B9">
        <w:rPr>
          <w:rFonts w:ascii="Times New Roman" w:hAnsi="Times New Roman" w:cs="Times New Roman"/>
          <w:color w:val="000000" w:themeColor="text1"/>
          <w:sz w:val="24"/>
          <w:szCs w:val="24"/>
        </w:rPr>
        <w:t xml:space="preserve">may </w:t>
      </w:r>
      <w:r w:rsidRPr="00664EB5">
        <w:rPr>
          <w:rFonts w:ascii="Times New Roman" w:hAnsi="Times New Roman" w:cs="Times New Roman"/>
          <w:color w:val="000000" w:themeColor="text1"/>
          <w:sz w:val="24"/>
          <w:szCs w:val="24"/>
        </w:rPr>
        <w:t>traverse previously eliminated support regions, unnecessarily extending printing time</w:t>
      </w:r>
      <w:r w:rsidR="00551D0B">
        <w:rPr>
          <w:rFonts w:ascii="Times New Roman" w:hAnsi="Times New Roman" w:cs="Times New Roman"/>
          <w:color w:val="000000" w:themeColor="text1"/>
          <w:sz w:val="24"/>
          <w:szCs w:val="24"/>
        </w:rPr>
        <w:t xml:space="preserve"> and reducing process efficiency</w:t>
      </w:r>
      <w:r w:rsidRPr="00664EB5">
        <w:rPr>
          <w:rFonts w:ascii="Times New Roman" w:hAnsi="Times New Roman" w:cs="Times New Roman"/>
          <w:color w:val="000000" w:themeColor="text1"/>
          <w:sz w:val="24"/>
          <w:szCs w:val="24"/>
        </w:rPr>
        <w:t>. To address this, the modified G-code is further optimized by rearranging the printing paths. G-code segments corresponding to a specific platform unit are grouped together, ensuring material deposition is completed within that unit before moving to the next. This approach streamlines the printing process and significantly reduces printing time. Ultimately, this process results in a set of modified G-code instructions with rearranged printing paths for each evaluated (</w:t>
      </w:r>
      <w:r w:rsidRPr="00664EB5">
        <w:rPr>
          <w:rFonts w:ascii="Times New Roman" w:hAnsi="Times New Roman" w:cs="Times New Roman"/>
          <w:i/>
          <w:iCs/>
          <w:color w:val="000000" w:themeColor="text1"/>
          <w:sz w:val="24"/>
          <w:szCs w:val="24"/>
        </w:rPr>
        <w:t>x</w:t>
      </w:r>
      <w:r w:rsidRPr="00664EB5">
        <w:rPr>
          <w:rFonts w:ascii="Times New Roman" w:hAnsi="Times New Roman" w:cs="Times New Roman"/>
          <w:color w:val="000000" w:themeColor="text1"/>
          <w:sz w:val="24"/>
          <w:szCs w:val="24"/>
        </w:rPr>
        <w:t xml:space="preserve">, </w:t>
      </w:r>
      <w:r w:rsidRPr="00664EB5">
        <w:rPr>
          <w:rFonts w:ascii="Times New Roman" w:hAnsi="Times New Roman" w:cs="Times New Roman"/>
          <w:i/>
          <w:iCs/>
          <w:color w:val="000000" w:themeColor="text1"/>
          <w:sz w:val="24"/>
          <w:szCs w:val="24"/>
        </w:rPr>
        <w:t>y</w:t>
      </w:r>
      <w:r w:rsidRPr="00664EB5">
        <w:rPr>
          <w:rFonts w:ascii="Times New Roman" w:hAnsi="Times New Roman" w:cs="Times New Roman"/>
          <w:color w:val="000000" w:themeColor="text1"/>
          <w:sz w:val="24"/>
          <w:szCs w:val="24"/>
        </w:rPr>
        <w:t xml:space="preserve">, </w:t>
      </w:r>
      <w:r w:rsidRPr="00664EB5">
        <w:rPr>
          <w:rFonts w:ascii="Times New Roman" w:hAnsi="Times New Roman" w:cs="Times New Roman"/>
          <w:i/>
          <w:iCs/>
          <w:color w:val="000000" w:themeColor="text1"/>
          <w:sz w:val="24"/>
          <w:szCs w:val="24"/>
        </w:rPr>
        <w:t>θ</w:t>
      </w:r>
      <w:r w:rsidRPr="00664EB5">
        <w:rPr>
          <w:rFonts w:ascii="Times New Roman" w:hAnsi="Times New Roman" w:cs="Times New Roman"/>
          <w:color w:val="000000" w:themeColor="text1"/>
          <w:sz w:val="24"/>
          <w:szCs w:val="24"/>
        </w:rPr>
        <w:t>) combination.</w:t>
      </w:r>
    </w:p>
    <w:p w14:paraId="55C40B81" w14:textId="77777777" w:rsidR="00AA44F1" w:rsidRPr="00664EB5" w:rsidRDefault="00AA44F1" w:rsidP="0010368F">
      <w:pPr>
        <w:pStyle w:val="af3"/>
        <w:spacing w:after="0" w:line="360" w:lineRule="auto"/>
        <w:ind w:left="0"/>
        <w:rPr>
          <w:rFonts w:cs="Times New Roman"/>
          <w:b/>
          <w:bCs/>
          <w:color w:val="000000" w:themeColor="text1"/>
          <w:sz w:val="24"/>
          <w:szCs w:val="24"/>
        </w:rPr>
      </w:pPr>
    </w:p>
    <w:p w14:paraId="068AFF04" w14:textId="00EE0720" w:rsidR="0010368F" w:rsidRPr="00664EB5" w:rsidRDefault="0010368F" w:rsidP="0010368F">
      <w:pPr>
        <w:pStyle w:val="af3"/>
        <w:spacing w:after="0" w:line="360" w:lineRule="auto"/>
        <w:ind w:left="0"/>
        <w:rPr>
          <w:rFonts w:cs="Times New Roman"/>
          <w:color w:val="000000" w:themeColor="text1"/>
          <w:sz w:val="24"/>
          <w:szCs w:val="24"/>
        </w:rPr>
      </w:pPr>
      <w:r w:rsidRPr="00664EB5">
        <w:rPr>
          <w:rFonts w:cs="Times New Roman"/>
          <w:b/>
          <w:bCs/>
          <w:color w:val="000000" w:themeColor="text1"/>
          <w:sz w:val="24"/>
          <w:szCs w:val="24"/>
        </w:rPr>
        <w:t>2.2.</w:t>
      </w:r>
      <w:r w:rsidR="008A4D28" w:rsidRPr="00664EB5">
        <w:rPr>
          <w:rFonts w:cs="Times New Roman"/>
          <w:b/>
          <w:bCs/>
          <w:color w:val="000000" w:themeColor="text1"/>
          <w:sz w:val="24"/>
          <w:szCs w:val="24"/>
        </w:rPr>
        <w:t>5</w:t>
      </w:r>
      <w:r w:rsidRPr="00664EB5">
        <w:rPr>
          <w:rFonts w:cs="Times New Roman"/>
          <w:b/>
          <w:bCs/>
          <w:color w:val="000000" w:themeColor="text1"/>
          <w:sz w:val="24"/>
          <w:szCs w:val="24"/>
        </w:rPr>
        <w:t xml:space="preserve">    </w:t>
      </w:r>
      <w:r w:rsidR="000A3D83" w:rsidRPr="00664EB5">
        <w:rPr>
          <w:rFonts w:cs="Times New Roman"/>
          <w:b/>
          <w:bCs/>
          <w:color w:val="000000" w:themeColor="text1"/>
          <w:sz w:val="24"/>
          <w:szCs w:val="24"/>
        </w:rPr>
        <w:t>Comparing</w:t>
      </w:r>
    </w:p>
    <w:p w14:paraId="183631E4" w14:textId="1CD84ED3" w:rsidR="00D25003" w:rsidRPr="00664EB5" w:rsidRDefault="00D25003" w:rsidP="00664EB5">
      <w:pPr>
        <w:spacing w:after="0" w:line="360" w:lineRule="auto"/>
        <w:ind w:firstLine="425"/>
        <w:jc w:val="both"/>
        <w:rPr>
          <w:rFonts w:ascii="Times New Roman" w:hAnsi="Times New Roman" w:cs="Times New Roman"/>
          <w:color w:val="000000" w:themeColor="text1"/>
          <w:sz w:val="24"/>
          <w:szCs w:val="24"/>
        </w:rPr>
      </w:pPr>
      <w:r w:rsidRPr="00664EB5">
        <w:rPr>
          <w:rFonts w:ascii="Times New Roman" w:hAnsi="Times New Roman" w:cs="Times New Roman"/>
          <w:color w:val="000000" w:themeColor="text1"/>
          <w:sz w:val="24"/>
          <w:szCs w:val="24"/>
        </w:rPr>
        <w:t xml:space="preserve">Following the G-code modification, the estimated amount of remaining required support material can be calculated for each </w:t>
      </w:r>
      <w:r w:rsidR="00551D0B" w:rsidRPr="004E4528">
        <w:rPr>
          <w:rFonts w:ascii="Times New Roman" w:hAnsi="Times New Roman" w:cs="Times New Roman"/>
          <w:color w:val="000000" w:themeColor="text1"/>
          <w:sz w:val="24"/>
          <w:szCs w:val="24"/>
        </w:rPr>
        <w:t>(</w:t>
      </w:r>
      <w:r w:rsidR="00551D0B" w:rsidRPr="004E4528">
        <w:rPr>
          <w:rFonts w:ascii="Times New Roman" w:hAnsi="Times New Roman" w:cs="Times New Roman"/>
          <w:i/>
          <w:iCs/>
          <w:color w:val="000000" w:themeColor="text1"/>
          <w:sz w:val="24"/>
          <w:szCs w:val="24"/>
        </w:rPr>
        <w:t>x</w:t>
      </w:r>
      <w:r w:rsidR="00551D0B" w:rsidRPr="004E4528">
        <w:rPr>
          <w:rFonts w:ascii="Times New Roman" w:hAnsi="Times New Roman" w:cs="Times New Roman"/>
          <w:color w:val="000000" w:themeColor="text1"/>
          <w:sz w:val="24"/>
          <w:szCs w:val="24"/>
        </w:rPr>
        <w:t xml:space="preserve">, </w:t>
      </w:r>
      <w:r w:rsidR="00551D0B" w:rsidRPr="004E4528">
        <w:rPr>
          <w:rFonts w:ascii="Times New Roman" w:hAnsi="Times New Roman" w:cs="Times New Roman"/>
          <w:i/>
          <w:iCs/>
          <w:color w:val="000000" w:themeColor="text1"/>
          <w:sz w:val="24"/>
          <w:szCs w:val="24"/>
        </w:rPr>
        <w:t>y</w:t>
      </w:r>
      <w:r w:rsidR="00551D0B" w:rsidRPr="004E4528">
        <w:rPr>
          <w:rFonts w:ascii="Times New Roman" w:hAnsi="Times New Roman" w:cs="Times New Roman"/>
          <w:color w:val="000000" w:themeColor="text1"/>
          <w:sz w:val="24"/>
          <w:szCs w:val="24"/>
        </w:rPr>
        <w:t xml:space="preserve">, </w:t>
      </w:r>
      <w:r w:rsidR="00551D0B" w:rsidRPr="004E4528">
        <w:rPr>
          <w:rFonts w:ascii="Times New Roman" w:hAnsi="Times New Roman" w:cs="Times New Roman"/>
          <w:i/>
          <w:iCs/>
          <w:color w:val="000000" w:themeColor="text1"/>
          <w:sz w:val="24"/>
          <w:szCs w:val="24"/>
        </w:rPr>
        <w:t>θ</w:t>
      </w:r>
      <w:r w:rsidR="00551D0B" w:rsidRPr="004E4528">
        <w:rPr>
          <w:rFonts w:ascii="Times New Roman" w:hAnsi="Times New Roman" w:cs="Times New Roman"/>
          <w:color w:val="000000" w:themeColor="text1"/>
          <w:sz w:val="24"/>
          <w:szCs w:val="24"/>
        </w:rPr>
        <w:t>)</w:t>
      </w:r>
      <w:r w:rsidR="00551D0B">
        <w:rPr>
          <w:rFonts w:ascii="Times New Roman" w:hAnsi="Times New Roman" w:cs="Times New Roman"/>
          <w:color w:val="000000" w:themeColor="text1"/>
          <w:sz w:val="24"/>
          <w:szCs w:val="24"/>
        </w:rPr>
        <w:t xml:space="preserve"> </w:t>
      </w:r>
      <w:r w:rsidRPr="00664EB5">
        <w:rPr>
          <w:rFonts w:ascii="Times New Roman" w:hAnsi="Times New Roman" w:cs="Times New Roman"/>
          <w:color w:val="000000" w:themeColor="text1"/>
          <w:sz w:val="24"/>
          <w:szCs w:val="24"/>
        </w:rPr>
        <w:t xml:space="preserve">combination. The combination </w:t>
      </w:r>
      <w:r w:rsidR="00551D0B">
        <w:rPr>
          <w:rFonts w:ascii="Times New Roman" w:hAnsi="Times New Roman" w:cs="Times New Roman"/>
          <w:color w:val="000000" w:themeColor="text1"/>
          <w:sz w:val="24"/>
          <w:szCs w:val="24"/>
        </w:rPr>
        <w:t xml:space="preserve">among the sampling points </w:t>
      </w:r>
      <w:r w:rsidRPr="00664EB5">
        <w:rPr>
          <w:rFonts w:ascii="Times New Roman" w:hAnsi="Times New Roman" w:cs="Times New Roman"/>
          <w:color w:val="000000" w:themeColor="text1"/>
          <w:sz w:val="24"/>
          <w:szCs w:val="24"/>
        </w:rPr>
        <w:t xml:space="preserve">with the minimal </w:t>
      </w:r>
      <w:r w:rsidRPr="00664EB5">
        <w:rPr>
          <w:rFonts w:ascii="Times New Roman" w:hAnsi="Times New Roman" w:cs="Times New Roman"/>
          <w:color w:val="000000" w:themeColor="text1"/>
          <w:sz w:val="24"/>
          <w:szCs w:val="24"/>
        </w:rPr>
        <w:lastRenderedPageBreak/>
        <w:t>support material requirement, denoted as (</w:t>
      </w:r>
      <w:proofErr w:type="spellStart"/>
      <w:r w:rsidRPr="00664EB5">
        <w:rPr>
          <w:rFonts w:ascii="Times New Roman" w:hAnsi="Times New Roman" w:cs="Times New Roman"/>
          <w:i/>
          <w:iCs/>
          <w:color w:val="000000" w:themeColor="text1"/>
          <w:sz w:val="24"/>
          <w:szCs w:val="24"/>
        </w:rPr>
        <w:t>x</w:t>
      </w:r>
      <w:r w:rsidRPr="00664EB5">
        <w:rPr>
          <w:rFonts w:ascii="Times New Roman" w:hAnsi="Times New Roman" w:cs="Times New Roman"/>
          <w:i/>
          <w:iCs/>
          <w:color w:val="000000" w:themeColor="text1"/>
          <w:sz w:val="24"/>
          <w:szCs w:val="24"/>
          <w:vertAlign w:val="subscript"/>
        </w:rPr>
        <w:t>m</w:t>
      </w:r>
      <w:proofErr w:type="spellEnd"/>
      <w:r w:rsidRPr="00664EB5">
        <w:rPr>
          <w:rFonts w:ascii="Times New Roman" w:hAnsi="Times New Roman" w:cs="Times New Roman"/>
          <w:color w:val="000000" w:themeColor="text1"/>
          <w:sz w:val="24"/>
          <w:szCs w:val="24"/>
        </w:rPr>
        <w:t xml:space="preserve">, </w:t>
      </w:r>
      <w:proofErr w:type="spellStart"/>
      <w:r w:rsidRPr="00664EB5">
        <w:rPr>
          <w:rFonts w:ascii="Times New Roman" w:hAnsi="Times New Roman" w:cs="Times New Roman"/>
          <w:i/>
          <w:iCs/>
          <w:color w:val="000000" w:themeColor="text1"/>
          <w:sz w:val="24"/>
          <w:szCs w:val="24"/>
        </w:rPr>
        <w:t>y</w:t>
      </w:r>
      <w:r w:rsidRPr="00664EB5">
        <w:rPr>
          <w:rFonts w:ascii="Times New Roman" w:hAnsi="Times New Roman" w:cs="Times New Roman"/>
          <w:i/>
          <w:iCs/>
          <w:color w:val="000000" w:themeColor="text1"/>
          <w:sz w:val="24"/>
          <w:szCs w:val="24"/>
          <w:vertAlign w:val="subscript"/>
        </w:rPr>
        <w:t>m</w:t>
      </w:r>
      <w:proofErr w:type="spellEnd"/>
      <w:r w:rsidRPr="00664EB5">
        <w:rPr>
          <w:rFonts w:ascii="Times New Roman" w:hAnsi="Times New Roman" w:cs="Times New Roman"/>
          <w:i/>
          <w:iCs/>
          <w:color w:val="000000" w:themeColor="text1"/>
          <w:sz w:val="24"/>
          <w:szCs w:val="24"/>
        </w:rPr>
        <w:t>,</w:t>
      </w:r>
      <w:r w:rsidRPr="00664EB5">
        <w:rPr>
          <w:rFonts w:ascii="Times New Roman" w:hAnsi="Times New Roman" w:cs="Times New Roman"/>
          <w:color w:val="000000" w:themeColor="text1"/>
          <w:sz w:val="24"/>
          <w:szCs w:val="24"/>
        </w:rPr>
        <w:t xml:space="preserve"> </w:t>
      </w:r>
      <w:proofErr w:type="spellStart"/>
      <w:r w:rsidRPr="00664EB5">
        <w:rPr>
          <w:rFonts w:ascii="Times New Roman" w:hAnsi="Times New Roman" w:cs="Times New Roman"/>
          <w:i/>
          <w:iCs/>
          <w:color w:val="000000" w:themeColor="text1"/>
          <w:sz w:val="24"/>
          <w:szCs w:val="24"/>
        </w:rPr>
        <w:t>θ</w:t>
      </w:r>
      <w:r w:rsidRPr="00664EB5">
        <w:rPr>
          <w:rFonts w:ascii="Times New Roman" w:hAnsi="Times New Roman" w:cs="Times New Roman"/>
          <w:i/>
          <w:iCs/>
          <w:color w:val="000000" w:themeColor="text1"/>
          <w:sz w:val="24"/>
          <w:szCs w:val="24"/>
          <w:vertAlign w:val="subscript"/>
        </w:rPr>
        <w:t>m</w:t>
      </w:r>
      <w:proofErr w:type="spellEnd"/>
      <w:r w:rsidRPr="00664EB5">
        <w:rPr>
          <w:rFonts w:ascii="Times New Roman" w:hAnsi="Times New Roman" w:cs="Times New Roman"/>
          <w:color w:val="000000" w:themeColor="text1"/>
          <w:sz w:val="24"/>
          <w:szCs w:val="24"/>
        </w:rPr>
        <w:t xml:space="preserve">), is then identified. </w:t>
      </w:r>
      <w:r w:rsidR="00551D0B">
        <w:rPr>
          <w:rFonts w:ascii="Times New Roman" w:hAnsi="Times New Roman" w:cs="Times New Roman"/>
          <w:color w:val="000000" w:themeColor="text1"/>
          <w:sz w:val="24"/>
          <w:szCs w:val="24"/>
        </w:rPr>
        <w:t xml:space="preserve">The corresponding support material amount is denoted as </w:t>
      </w:r>
      <w:proofErr w:type="spellStart"/>
      <w:r w:rsidR="00551D0B" w:rsidRPr="004E4528">
        <w:rPr>
          <w:rFonts w:ascii="Times New Roman" w:hAnsi="Times New Roman" w:cs="Times New Roman"/>
          <w:i/>
          <w:iCs/>
          <w:color w:val="000000" w:themeColor="text1"/>
          <w:sz w:val="24"/>
          <w:szCs w:val="24"/>
        </w:rPr>
        <w:t>V</w:t>
      </w:r>
      <w:r w:rsidR="00551D0B" w:rsidRPr="004E4528">
        <w:rPr>
          <w:rFonts w:ascii="Times New Roman" w:hAnsi="Times New Roman" w:cs="Times New Roman"/>
          <w:color w:val="000000" w:themeColor="text1"/>
          <w:sz w:val="24"/>
          <w:szCs w:val="24"/>
          <w:vertAlign w:val="subscript"/>
        </w:rPr>
        <w:t>m</w:t>
      </w:r>
      <w:proofErr w:type="spellEnd"/>
      <w:r w:rsidR="00551D0B" w:rsidRPr="004E4528">
        <w:rPr>
          <w:rFonts w:ascii="Times New Roman" w:hAnsi="Times New Roman" w:cs="Times New Roman"/>
          <w:color w:val="000000" w:themeColor="text1"/>
          <w:sz w:val="24"/>
          <w:szCs w:val="24"/>
          <w:vertAlign w:val="subscript"/>
        </w:rPr>
        <w:t>, current</w:t>
      </w:r>
      <w:r w:rsidR="00551D0B">
        <w:rPr>
          <w:rFonts w:ascii="Times New Roman" w:hAnsi="Times New Roman" w:cs="Times New Roman"/>
          <w:color w:val="000000" w:themeColor="text1"/>
          <w:sz w:val="24"/>
          <w:szCs w:val="24"/>
        </w:rPr>
        <w:t xml:space="preserve"> and </w:t>
      </w:r>
      <w:r w:rsidRPr="00664EB5">
        <w:rPr>
          <w:rFonts w:ascii="Times New Roman" w:hAnsi="Times New Roman" w:cs="Times New Roman"/>
          <w:color w:val="000000" w:themeColor="text1"/>
          <w:sz w:val="24"/>
          <w:szCs w:val="24"/>
        </w:rPr>
        <w:t>compared to the minimum value obtained from the previous sampling iteration</w:t>
      </w:r>
      <w:r w:rsidR="00BF5AFF" w:rsidRPr="00664EB5">
        <w:rPr>
          <w:rFonts w:ascii="Times New Roman" w:hAnsi="Times New Roman" w:cs="Times New Roman"/>
          <w:color w:val="000000" w:themeColor="text1"/>
          <w:sz w:val="24"/>
          <w:szCs w:val="24"/>
        </w:rPr>
        <w:t xml:space="preserve"> (</w:t>
      </w:r>
      <w:proofErr w:type="spellStart"/>
      <w:r w:rsidR="00BF5AFF" w:rsidRPr="00664EB5">
        <w:rPr>
          <w:rFonts w:ascii="Times New Roman" w:hAnsi="Times New Roman" w:cs="Times New Roman"/>
          <w:i/>
          <w:iCs/>
          <w:color w:val="000000" w:themeColor="text1"/>
          <w:sz w:val="24"/>
          <w:szCs w:val="24"/>
        </w:rPr>
        <w:t>V</w:t>
      </w:r>
      <w:r w:rsidR="00BF5AFF" w:rsidRPr="00664EB5">
        <w:rPr>
          <w:rFonts w:ascii="Times New Roman" w:hAnsi="Times New Roman" w:cs="Times New Roman"/>
          <w:color w:val="000000" w:themeColor="text1"/>
          <w:sz w:val="24"/>
          <w:szCs w:val="24"/>
          <w:vertAlign w:val="subscript"/>
        </w:rPr>
        <w:t>m</w:t>
      </w:r>
      <w:proofErr w:type="spellEnd"/>
      <w:r w:rsidR="00BF5AFF" w:rsidRPr="00664EB5">
        <w:rPr>
          <w:rFonts w:ascii="Times New Roman" w:hAnsi="Times New Roman" w:cs="Times New Roman"/>
          <w:color w:val="000000" w:themeColor="text1"/>
          <w:sz w:val="24"/>
          <w:szCs w:val="24"/>
          <w:vertAlign w:val="subscript"/>
        </w:rPr>
        <w:t>, pre</w:t>
      </w:r>
      <w:r w:rsidR="00BF5AFF" w:rsidRPr="00664EB5">
        <w:rPr>
          <w:rFonts w:ascii="Times New Roman" w:hAnsi="Times New Roman" w:cs="Times New Roman"/>
          <w:color w:val="000000" w:themeColor="text1"/>
          <w:sz w:val="24"/>
          <w:szCs w:val="24"/>
        </w:rPr>
        <w:t>)</w:t>
      </w:r>
      <w:r w:rsidRPr="00664EB5">
        <w:rPr>
          <w:rFonts w:ascii="Times New Roman" w:hAnsi="Times New Roman" w:cs="Times New Roman"/>
          <w:color w:val="000000" w:themeColor="text1"/>
          <w:sz w:val="24"/>
          <w:szCs w:val="24"/>
        </w:rPr>
        <w:t xml:space="preserve"> to determine convergence. If this is the first sampling iteration, the minimum value is compared to a baseline value of zero (representing </w:t>
      </w:r>
      <w:r w:rsidR="00ED01B9">
        <w:rPr>
          <w:rFonts w:ascii="Times New Roman" w:hAnsi="Times New Roman" w:cs="Times New Roman"/>
          <w:color w:val="000000" w:themeColor="text1"/>
          <w:sz w:val="24"/>
          <w:szCs w:val="24"/>
        </w:rPr>
        <w:t>no support material reduction</w:t>
      </w:r>
      <w:r w:rsidRPr="00664EB5">
        <w:rPr>
          <w:rFonts w:ascii="Times New Roman" w:hAnsi="Times New Roman" w:cs="Times New Roman"/>
          <w:color w:val="000000" w:themeColor="text1"/>
          <w:sz w:val="24"/>
          <w:szCs w:val="24"/>
        </w:rPr>
        <w:t>). If the difference between the current minimum and the previous minimum falls within a pre-defined convergence threshold (</w:t>
      </w:r>
      <w:r w:rsidRPr="00664EB5">
        <w:rPr>
          <w:rFonts w:ascii="Times New Roman" w:hAnsi="Times New Roman" w:cs="Times New Roman"/>
          <w:i/>
          <w:iCs/>
          <w:color w:val="000000" w:themeColor="text1"/>
          <w:sz w:val="24"/>
          <w:szCs w:val="24"/>
        </w:rPr>
        <w:t>ε</w:t>
      </w:r>
      <w:r w:rsidRPr="00664EB5">
        <w:rPr>
          <w:rFonts w:ascii="Times New Roman" w:hAnsi="Times New Roman" w:cs="Times New Roman"/>
          <w:color w:val="000000" w:themeColor="text1"/>
          <w:sz w:val="24"/>
          <w:szCs w:val="24"/>
        </w:rPr>
        <w:t xml:space="preserve"> = 0.00001 </w:t>
      </w:r>
      <w:commentRangeStart w:id="6"/>
      <w:r w:rsidRPr="00664EB5">
        <w:rPr>
          <w:rFonts w:ascii="Times New Roman" w:hAnsi="Times New Roman" w:cs="Times New Roman"/>
          <w:color w:val="000000" w:themeColor="text1"/>
          <w:sz w:val="24"/>
          <w:szCs w:val="24"/>
        </w:rPr>
        <w:t>in this study</w:t>
      </w:r>
      <w:commentRangeEnd w:id="6"/>
      <w:r w:rsidR="007F13F0">
        <w:rPr>
          <w:rStyle w:val="a4"/>
        </w:rPr>
        <w:commentReference w:id="6"/>
      </w:r>
      <w:r w:rsidRPr="00664EB5">
        <w:rPr>
          <w:rFonts w:ascii="Times New Roman" w:hAnsi="Times New Roman" w:cs="Times New Roman"/>
          <w:color w:val="000000" w:themeColor="text1"/>
          <w:sz w:val="24"/>
          <w:szCs w:val="24"/>
        </w:rPr>
        <w:t>), it suggests convergence towards the global minimum (proceed to "Converging" step). Conversely, a larger difference indicates that the global minimum has not been reached, necessitating further optimization through resampling.</w:t>
      </w:r>
    </w:p>
    <w:p w14:paraId="664719D9" w14:textId="77777777" w:rsidR="00AA44F1" w:rsidRPr="00664EB5" w:rsidRDefault="00AA44F1" w:rsidP="0010368F">
      <w:pPr>
        <w:pStyle w:val="af3"/>
        <w:spacing w:after="0" w:line="360" w:lineRule="auto"/>
        <w:ind w:left="0"/>
        <w:rPr>
          <w:rFonts w:cs="Times New Roman"/>
          <w:color w:val="000000" w:themeColor="text1"/>
          <w:sz w:val="24"/>
          <w:szCs w:val="24"/>
        </w:rPr>
      </w:pPr>
    </w:p>
    <w:p w14:paraId="7D888ABB" w14:textId="2BE73DCB" w:rsidR="0010368F" w:rsidRPr="00664EB5" w:rsidRDefault="0010368F" w:rsidP="0010368F">
      <w:pPr>
        <w:pStyle w:val="af3"/>
        <w:spacing w:after="0" w:line="360" w:lineRule="auto"/>
        <w:ind w:left="0"/>
        <w:rPr>
          <w:rFonts w:cs="Times New Roman"/>
          <w:color w:val="000000" w:themeColor="text1"/>
          <w:sz w:val="24"/>
          <w:szCs w:val="24"/>
        </w:rPr>
      </w:pPr>
      <w:r w:rsidRPr="00664EB5">
        <w:rPr>
          <w:rFonts w:cs="Times New Roman"/>
          <w:b/>
          <w:bCs/>
          <w:color w:val="000000" w:themeColor="text1"/>
          <w:sz w:val="24"/>
          <w:szCs w:val="24"/>
        </w:rPr>
        <w:t>2.2.</w:t>
      </w:r>
      <w:r w:rsidR="00DC4F51" w:rsidRPr="00664EB5">
        <w:rPr>
          <w:rFonts w:cs="Times New Roman"/>
          <w:b/>
          <w:bCs/>
          <w:color w:val="000000" w:themeColor="text1"/>
          <w:sz w:val="24"/>
          <w:szCs w:val="24"/>
        </w:rPr>
        <w:t>6</w:t>
      </w:r>
      <w:r w:rsidRPr="00664EB5">
        <w:rPr>
          <w:rFonts w:cs="Times New Roman"/>
          <w:b/>
          <w:bCs/>
          <w:color w:val="000000" w:themeColor="text1"/>
          <w:sz w:val="24"/>
          <w:szCs w:val="24"/>
        </w:rPr>
        <w:t xml:space="preserve">   </w:t>
      </w:r>
      <w:r w:rsidR="00AA44F1" w:rsidRPr="00664EB5">
        <w:rPr>
          <w:rFonts w:cs="Times New Roman"/>
          <w:b/>
          <w:bCs/>
          <w:color w:val="000000" w:themeColor="text1"/>
          <w:sz w:val="24"/>
          <w:szCs w:val="24"/>
        </w:rPr>
        <w:t>Resampling</w:t>
      </w:r>
    </w:p>
    <w:p w14:paraId="1AE0C2F5" w14:textId="37364B8E" w:rsidR="00D25003" w:rsidRPr="00664EB5" w:rsidRDefault="00D25003" w:rsidP="00F46D84">
      <w:pPr>
        <w:spacing w:after="0" w:line="360" w:lineRule="auto"/>
        <w:ind w:firstLine="425"/>
        <w:jc w:val="both"/>
        <w:rPr>
          <w:rFonts w:ascii="Times New Roman" w:hAnsi="Times New Roman" w:cs="Times New Roman"/>
          <w:color w:val="000000" w:themeColor="text1"/>
          <w:sz w:val="24"/>
          <w:szCs w:val="24"/>
        </w:rPr>
      </w:pPr>
      <w:r w:rsidRPr="00664EB5">
        <w:rPr>
          <w:rFonts w:ascii="Times New Roman" w:hAnsi="Times New Roman" w:cs="Times New Roman"/>
          <w:color w:val="000000" w:themeColor="text1"/>
          <w:sz w:val="24"/>
          <w:szCs w:val="24"/>
        </w:rPr>
        <w:t>To further refine the solution and potentially reach the global minimum, the region surrounding the identified (</w:t>
      </w:r>
      <w:proofErr w:type="spellStart"/>
      <w:r w:rsidRPr="00664EB5">
        <w:rPr>
          <w:rFonts w:ascii="Times New Roman" w:hAnsi="Times New Roman" w:cs="Times New Roman"/>
          <w:i/>
          <w:iCs/>
          <w:color w:val="000000" w:themeColor="text1"/>
          <w:sz w:val="24"/>
          <w:szCs w:val="24"/>
        </w:rPr>
        <w:t>x</w:t>
      </w:r>
      <w:r w:rsidRPr="00664EB5">
        <w:rPr>
          <w:rFonts w:ascii="Times New Roman" w:hAnsi="Times New Roman" w:cs="Times New Roman"/>
          <w:i/>
          <w:iCs/>
          <w:color w:val="000000" w:themeColor="text1"/>
          <w:sz w:val="24"/>
          <w:szCs w:val="24"/>
          <w:vertAlign w:val="subscript"/>
        </w:rPr>
        <w:t>m</w:t>
      </w:r>
      <w:proofErr w:type="spellEnd"/>
      <w:r w:rsidRPr="00664EB5">
        <w:rPr>
          <w:rFonts w:ascii="Times New Roman" w:hAnsi="Times New Roman" w:cs="Times New Roman"/>
          <w:color w:val="000000" w:themeColor="text1"/>
          <w:sz w:val="24"/>
          <w:szCs w:val="24"/>
        </w:rPr>
        <w:t xml:space="preserve">, </w:t>
      </w:r>
      <w:proofErr w:type="spellStart"/>
      <w:r w:rsidRPr="00664EB5">
        <w:rPr>
          <w:rFonts w:ascii="Times New Roman" w:hAnsi="Times New Roman" w:cs="Times New Roman"/>
          <w:i/>
          <w:iCs/>
          <w:color w:val="000000" w:themeColor="text1"/>
          <w:sz w:val="24"/>
          <w:szCs w:val="24"/>
        </w:rPr>
        <w:t>y</w:t>
      </w:r>
      <w:r w:rsidRPr="00664EB5">
        <w:rPr>
          <w:rFonts w:ascii="Times New Roman" w:hAnsi="Times New Roman" w:cs="Times New Roman"/>
          <w:i/>
          <w:iCs/>
          <w:color w:val="000000" w:themeColor="text1"/>
          <w:sz w:val="24"/>
          <w:szCs w:val="24"/>
          <w:vertAlign w:val="subscript"/>
        </w:rPr>
        <w:t>m</w:t>
      </w:r>
      <w:proofErr w:type="spellEnd"/>
      <w:r w:rsidRPr="00664EB5">
        <w:rPr>
          <w:rFonts w:ascii="Times New Roman" w:hAnsi="Times New Roman" w:cs="Times New Roman"/>
          <w:i/>
          <w:iCs/>
          <w:color w:val="000000" w:themeColor="text1"/>
          <w:sz w:val="24"/>
          <w:szCs w:val="24"/>
        </w:rPr>
        <w:t>,</w:t>
      </w:r>
      <w:r w:rsidRPr="00664EB5">
        <w:rPr>
          <w:rFonts w:ascii="Times New Roman" w:hAnsi="Times New Roman" w:cs="Times New Roman"/>
          <w:color w:val="000000" w:themeColor="text1"/>
          <w:sz w:val="24"/>
          <w:szCs w:val="24"/>
        </w:rPr>
        <w:t xml:space="preserve"> </w:t>
      </w:r>
      <w:proofErr w:type="spellStart"/>
      <w:r w:rsidRPr="00664EB5">
        <w:rPr>
          <w:rFonts w:ascii="Times New Roman" w:hAnsi="Times New Roman" w:cs="Times New Roman"/>
          <w:i/>
          <w:iCs/>
          <w:color w:val="000000" w:themeColor="text1"/>
          <w:sz w:val="24"/>
          <w:szCs w:val="24"/>
        </w:rPr>
        <w:t>θ</w:t>
      </w:r>
      <w:r w:rsidRPr="00664EB5">
        <w:rPr>
          <w:rFonts w:ascii="Times New Roman" w:hAnsi="Times New Roman" w:cs="Times New Roman"/>
          <w:i/>
          <w:iCs/>
          <w:color w:val="000000" w:themeColor="text1"/>
          <w:sz w:val="24"/>
          <w:szCs w:val="24"/>
          <w:vertAlign w:val="subscript"/>
        </w:rPr>
        <w:t>m</w:t>
      </w:r>
      <w:proofErr w:type="spellEnd"/>
      <w:r w:rsidRPr="00664EB5">
        <w:rPr>
          <w:rFonts w:ascii="Times New Roman" w:hAnsi="Times New Roman" w:cs="Times New Roman"/>
          <w:color w:val="000000" w:themeColor="text1"/>
          <w:sz w:val="24"/>
          <w:szCs w:val="24"/>
        </w:rPr>
        <w:t>) with minimal support material is subjected to resampling. This commonly employ</w:t>
      </w:r>
      <w:r w:rsidR="00ED01B9">
        <w:rPr>
          <w:rFonts w:ascii="Times New Roman" w:hAnsi="Times New Roman" w:cs="Times New Roman"/>
          <w:color w:val="000000" w:themeColor="text1"/>
          <w:sz w:val="24"/>
          <w:szCs w:val="24"/>
        </w:rPr>
        <w:t>s</w:t>
      </w:r>
      <w:r w:rsidRPr="00664EB5">
        <w:rPr>
          <w:rFonts w:ascii="Times New Roman" w:hAnsi="Times New Roman" w:cs="Times New Roman"/>
          <w:color w:val="000000" w:themeColor="text1"/>
          <w:sz w:val="24"/>
          <w:szCs w:val="24"/>
        </w:rPr>
        <w:t xml:space="preserve"> optimization technique focuses on exploring combinations near the local minimum. The resampling range is defined as </w:t>
      </w:r>
      <w:proofErr w:type="spellStart"/>
      <w:r w:rsidRPr="00664EB5">
        <w:rPr>
          <w:rFonts w:ascii="Times New Roman" w:hAnsi="Times New Roman" w:cs="Times New Roman"/>
          <w:i/>
          <w:iCs/>
          <w:color w:val="000000" w:themeColor="text1"/>
          <w:sz w:val="24"/>
          <w:szCs w:val="24"/>
        </w:rPr>
        <w:t>x</w:t>
      </w:r>
      <w:r w:rsidRPr="00664EB5">
        <w:rPr>
          <w:rFonts w:ascii="Times New Roman" w:hAnsi="Times New Roman" w:cs="Times New Roman"/>
          <w:i/>
          <w:iCs/>
          <w:color w:val="000000" w:themeColor="text1"/>
          <w:sz w:val="24"/>
          <w:szCs w:val="24"/>
          <w:vertAlign w:val="subscript"/>
        </w:rPr>
        <w:t>m</w:t>
      </w:r>
      <w:proofErr w:type="spellEnd"/>
      <w:r w:rsidRPr="00664EB5">
        <w:rPr>
          <w:rFonts w:ascii="Times New Roman" w:hAnsi="Times New Roman" w:cs="Times New Roman"/>
          <w:color w:val="000000" w:themeColor="text1"/>
          <w:sz w:val="24"/>
          <w:szCs w:val="24"/>
        </w:rPr>
        <w:t xml:space="preserve"> ± </w:t>
      </w:r>
      <w:proofErr w:type="spellStart"/>
      <w:r w:rsidRPr="00664EB5">
        <w:rPr>
          <w:rFonts w:ascii="Times New Roman" w:hAnsi="Times New Roman" w:cs="Times New Roman"/>
          <w:color w:val="000000" w:themeColor="text1"/>
          <w:sz w:val="24"/>
          <w:szCs w:val="24"/>
        </w:rPr>
        <w:t>Δ</w:t>
      </w:r>
      <w:r w:rsidRPr="00664EB5">
        <w:rPr>
          <w:rFonts w:ascii="Times New Roman" w:hAnsi="Times New Roman" w:cs="Times New Roman"/>
          <w:i/>
          <w:iCs/>
          <w:color w:val="000000" w:themeColor="text1"/>
          <w:sz w:val="24"/>
          <w:szCs w:val="24"/>
        </w:rPr>
        <w:t>x</w:t>
      </w:r>
      <w:proofErr w:type="spellEnd"/>
      <w:r w:rsidRPr="00664EB5">
        <w:rPr>
          <w:rFonts w:ascii="Times New Roman" w:hAnsi="Times New Roman" w:cs="Times New Roman"/>
          <w:color w:val="000000" w:themeColor="text1"/>
          <w:sz w:val="24"/>
          <w:szCs w:val="24"/>
        </w:rPr>
        <w:t xml:space="preserve"> (previous </w:t>
      </w:r>
      <w:r w:rsidRPr="00664EB5">
        <w:rPr>
          <w:rFonts w:ascii="Times New Roman" w:hAnsi="Times New Roman" w:cs="Times New Roman"/>
          <w:i/>
          <w:iCs/>
          <w:color w:val="000000" w:themeColor="text1"/>
          <w:sz w:val="24"/>
          <w:szCs w:val="24"/>
        </w:rPr>
        <w:t xml:space="preserve">x </w:t>
      </w:r>
      <w:r w:rsidRPr="00664EB5">
        <w:rPr>
          <w:rFonts w:ascii="Times New Roman" w:hAnsi="Times New Roman" w:cs="Times New Roman"/>
          <w:color w:val="000000" w:themeColor="text1"/>
          <w:sz w:val="24"/>
          <w:szCs w:val="24"/>
        </w:rPr>
        <w:t xml:space="preserve">step size), </w:t>
      </w:r>
      <w:proofErr w:type="spellStart"/>
      <w:r w:rsidRPr="00664EB5">
        <w:rPr>
          <w:rFonts w:ascii="Times New Roman" w:hAnsi="Times New Roman" w:cs="Times New Roman"/>
          <w:i/>
          <w:iCs/>
          <w:color w:val="000000" w:themeColor="text1"/>
          <w:sz w:val="24"/>
          <w:szCs w:val="24"/>
        </w:rPr>
        <w:t>y</w:t>
      </w:r>
      <w:r w:rsidRPr="00664EB5">
        <w:rPr>
          <w:rFonts w:ascii="Times New Roman" w:hAnsi="Times New Roman" w:cs="Times New Roman"/>
          <w:i/>
          <w:iCs/>
          <w:color w:val="000000" w:themeColor="text1"/>
          <w:sz w:val="24"/>
          <w:szCs w:val="24"/>
          <w:vertAlign w:val="subscript"/>
        </w:rPr>
        <w:t>m</w:t>
      </w:r>
      <w:proofErr w:type="spellEnd"/>
      <w:r w:rsidRPr="00664EB5">
        <w:rPr>
          <w:rFonts w:ascii="Times New Roman" w:hAnsi="Times New Roman" w:cs="Times New Roman"/>
          <w:color w:val="000000" w:themeColor="text1"/>
          <w:sz w:val="24"/>
          <w:szCs w:val="24"/>
        </w:rPr>
        <w:t xml:space="preserve"> ± </w:t>
      </w:r>
      <w:proofErr w:type="spellStart"/>
      <w:r w:rsidRPr="00664EB5">
        <w:rPr>
          <w:rFonts w:ascii="Times New Roman" w:hAnsi="Times New Roman" w:cs="Times New Roman"/>
          <w:color w:val="000000" w:themeColor="text1"/>
          <w:sz w:val="24"/>
          <w:szCs w:val="24"/>
        </w:rPr>
        <w:t>Δ</w:t>
      </w:r>
      <w:r w:rsidRPr="00664EB5">
        <w:rPr>
          <w:rFonts w:ascii="Times New Roman" w:hAnsi="Times New Roman" w:cs="Times New Roman"/>
          <w:i/>
          <w:iCs/>
          <w:color w:val="000000" w:themeColor="text1"/>
          <w:sz w:val="24"/>
          <w:szCs w:val="24"/>
        </w:rPr>
        <w:t>y</w:t>
      </w:r>
      <w:proofErr w:type="spellEnd"/>
      <w:r w:rsidRPr="00664EB5">
        <w:rPr>
          <w:rFonts w:ascii="Times New Roman" w:hAnsi="Times New Roman" w:cs="Times New Roman"/>
          <w:i/>
          <w:iCs/>
          <w:color w:val="000000" w:themeColor="text1"/>
          <w:sz w:val="24"/>
          <w:szCs w:val="24"/>
        </w:rPr>
        <w:t xml:space="preserve"> </w:t>
      </w:r>
      <w:r w:rsidRPr="00664EB5">
        <w:rPr>
          <w:rFonts w:ascii="Times New Roman" w:hAnsi="Times New Roman" w:cs="Times New Roman"/>
          <w:color w:val="000000" w:themeColor="text1"/>
          <w:sz w:val="24"/>
          <w:szCs w:val="24"/>
        </w:rPr>
        <w:t xml:space="preserve">(previous </w:t>
      </w:r>
      <w:r w:rsidRPr="00664EB5">
        <w:rPr>
          <w:rFonts w:ascii="Times New Roman" w:hAnsi="Times New Roman" w:cs="Times New Roman"/>
          <w:i/>
          <w:iCs/>
          <w:color w:val="000000" w:themeColor="text1"/>
          <w:sz w:val="24"/>
          <w:szCs w:val="24"/>
        </w:rPr>
        <w:t>y</w:t>
      </w:r>
      <w:r w:rsidRPr="00664EB5">
        <w:rPr>
          <w:rFonts w:ascii="Times New Roman" w:hAnsi="Times New Roman" w:cs="Times New Roman"/>
          <w:color w:val="000000" w:themeColor="text1"/>
          <w:sz w:val="24"/>
          <w:szCs w:val="24"/>
        </w:rPr>
        <w:t xml:space="preserve"> step size), and </w:t>
      </w:r>
      <w:proofErr w:type="spellStart"/>
      <w:r w:rsidRPr="00664EB5">
        <w:rPr>
          <w:rFonts w:ascii="Times New Roman" w:hAnsi="Times New Roman" w:cs="Times New Roman"/>
          <w:i/>
          <w:iCs/>
          <w:color w:val="000000" w:themeColor="text1"/>
          <w:sz w:val="24"/>
          <w:szCs w:val="24"/>
        </w:rPr>
        <w:t>θ</w:t>
      </w:r>
      <w:r w:rsidRPr="00664EB5">
        <w:rPr>
          <w:rFonts w:ascii="Times New Roman" w:hAnsi="Times New Roman" w:cs="Times New Roman"/>
          <w:i/>
          <w:iCs/>
          <w:color w:val="000000" w:themeColor="text1"/>
          <w:sz w:val="24"/>
          <w:szCs w:val="24"/>
          <w:vertAlign w:val="subscript"/>
        </w:rPr>
        <w:t>m</w:t>
      </w:r>
      <w:proofErr w:type="spellEnd"/>
      <w:r w:rsidRPr="00664EB5">
        <w:rPr>
          <w:rFonts w:ascii="Times New Roman" w:hAnsi="Times New Roman" w:cs="Times New Roman"/>
          <w:color w:val="000000" w:themeColor="text1"/>
          <w:sz w:val="24"/>
          <w:szCs w:val="24"/>
        </w:rPr>
        <w:t xml:space="preserve"> ± </w:t>
      </w:r>
      <w:proofErr w:type="spellStart"/>
      <w:r w:rsidRPr="00664EB5">
        <w:rPr>
          <w:rFonts w:ascii="Times New Roman" w:hAnsi="Times New Roman" w:cs="Times New Roman"/>
          <w:color w:val="000000" w:themeColor="text1"/>
          <w:sz w:val="24"/>
          <w:szCs w:val="24"/>
        </w:rPr>
        <w:t>Δ</w:t>
      </w:r>
      <w:r w:rsidRPr="00664EB5">
        <w:rPr>
          <w:rFonts w:ascii="Times New Roman" w:hAnsi="Times New Roman" w:cs="Times New Roman"/>
          <w:i/>
          <w:iCs/>
          <w:color w:val="000000" w:themeColor="text1"/>
          <w:sz w:val="24"/>
          <w:szCs w:val="24"/>
        </w:rPr>
        <w:t>θ</w:t>
      </w:r>
      <w:proofErr w:type="spellEnd"/>
      <w:r w:rsidRPr="00664EB5">
        <w:rPr>
          <w:rFonts w:ascii="Times New Roman" w:hAnsi="Times New Roman" w:cs="Times New Roman"/>
          <w:color w:val="000000" w:themeColor="text1"/>
          <w:sz w:val="24"/>
          <w:szCs w:val="24"/>
        </w:rPr>
        <w:t xml:space="preserve"> (previous </w:t>
      </w:r>
      <w:r w:rsidRPr="00664EB5">
        <w:rPr>
          <w:rFonts w:ascii="Times New Roman" w:hAnsi="Times New Roman" w:cs="Times New Roman"/>
          <w:i/>
          <w:iCs/>
          <w:color w:val="000000" w:themeColor="text1"/>
          <w:sz w:val="24"/>
          <w:szCs w:val="24"/>
        </w:rPr>
        <w:t>θ</w:t>
      </w:r>
      <w:r w:rsidRPr="00664EB5">
        <w:rPr>
          <w:rFonts w:ascii="Times New Roman" w:hAnsi="Times New Roman" w:cs="Times New Roman"/>
          <w:color w:val="000000" w:themeColor="text1"/>
          <w:sz w:val="24"/>
          <w:szCs w:val="24"/>
        </w:rPr>
        <w:t xml:space="preserve"> step size). This reduced range allows for a more targeted search while maintaining efficiency. Similar to the initial sampling, the resampled space is uniformly divided with eight equal divisions for each variable, generating new combinations of (</w:t>
      </w:r>
      <w:r w:rsidRPr="00664EB5">
        <w:rPr>
          <w:rFonts w:ascii="Times New Roman" w:hAnsi="Times New Roman" w:cs="Times New Roman"/>
          <w:i/>
          <w:iCs/>
          <w:color w:val="000000" w:themeColor="text1"/>
          <w:sz w:val="24"/>
          <w:szCs w:val="24"/>
        </w:rPr>
        <w:t>x</w:t>
      </w:r>
      <w:r w:rsidRPr="00664EB5">
        <w:rPr>
          <w:rFonts w:ascii="Times New Roman" w:hAnsi="Times New Roman" w:cs="Times New Roman"/>
          <w:color w:val="000000" w:themeColor="text1"/>
          <w:sz w:val="24"/>
          <w:szCs w:val="24"/>
        </w:rPr>
        <w:t xml:space="preserve">, </w:t>
      </w:r>
      <w:r w:rsidRPr="00664EB5">
        <w:rPr>
          <w:rFonts w:ascii="Times New Roman" w:hAnsi="Times New Roman" w:cs="Times New Roman"/>
          <w:i/>
          <w:iCs/>
          <w:color w:val="000000" w:themeColor="text1"/>
          <w:sz w:val="24"/>
          <w:szCs w:val="24"/>
        </w:rPr>
        <w:t>y,</w:t>
      </w:r>
      <w:r w:rsidRPr="00664EB5">
        <w:rPr>
          <w:rFonts w:ascii="Times New Roman" w:hAnsi="Times New Roman" w:cs="Times New Roman"/>
          <w:color w:val="000000" w:themeColor="text1"/>
          <w:sz w:val="24"/>
          <w:szCs w:val="24"/>
        </w:rPr>
        <w:t xml:space="preserve"> </w:t>
      </w:r>
      <w:r w:rsidRPr="00664EB5">
        <w:rPr>
          <w:rFonts w:ascii="Times New Roman" w:hAnsi="Times New Roman" w:cs="Times New Roman"/>
          <w:i/>
          <w:iCs/>
          <w:color w:val="000000" w:themeColor="text1"/>
          <w:sz w:val="24"/>
          <w:szCs w:val="24"/>
        </w:rPr>
        <w:t>θ</w:t>
      </w:r>
      <w:r w:rsidRPr="00664EB5">
        <w:rPr>
          <w:rFonts w:ascii="Times New Roman" w:hAnsi="Times New Roman" w:cs="Times New Roman"/>
          <w:color w:val="000000" w:themeColor="text1"/>
          <w:sz w:val="24"/>
          <w:szCs w:val="24"/>
        </w:rPr>
        <w:t>) for evaluation. The process then iterates through the steps from "Assigning" to "Comparing" until the global minimum is identified.</w:t>
      </w:r>
    </w:p>
    <w:p w14:paraId="0BAFD668" w14:textId="77777777" w:rsidR="00C44AF5" w:rsidRPr="00664EB5" w:rsidRDefault="00C44AF5" w:rsidP="0010368F">
      <w:pPr>
        <w:pStyle w:val="af3"/>
        <w:spacing w:after="0" w:line="360" w:lineRule="auto"/>
        <w:ind w:left="0"/>
        <w:rPr>
          <w:rFonts w:cs="Times New Roman"/>
          <w:b/>
          <w:bCs/>
          <w:color w:val="000000" w:themeColor="text1"/>
          <w:sz w:val="24"/>
          <w:szCs w:val="24"/>
        </w:rPr>
      </w:pPr>
    </w:p>
    <w:p w14:paraId="3B45F419" w14:textId="45C34668" w:rsidR="00315096" w:rsidRPr="00664EB5" w:rsidRDefault="0010368F" w:rsidP="00315096">
      <w:pPr>
        <w:spacing w:after="0" w:line="360" w:lineRule="auto"/>
        <w:jc w:val="both"/>
        <w:rPr>
          <w:rFonts w:ascii="Times New Roman" w:hAnsi="Times New Roman" w:cs="Times New Roman"/>
          <w:color w:val="000000" w:themeColor="text1"/>
          <w:sz w:val="24"/>
          <w:szCs w:val="24"/>
        </w:rPr>
      </w:pPr>
      <w:r w:rsidRPr="00664EB5">
        <w:rPr>
          <w:rFonts w:ascii="Times New Roman" w:hAnsi="Times New Roman" w:cs="Times New Roman"/>
          <w:b/>
          <w:bCs/>
          <w:color w:val="000000" w:themeColor="text1"/>
          <w:sz w:val="24"/>
          <w:szCs w:val="24"/>
        </w:rPr>
        <w:t>2.2.</w:t>
      </w:r>
      <w:r w:rsidR="00342855" w:rsidRPr="00664EB5">
        <w:rPr>
          <w:rFonts w:ascii="Times New Roman" w:hAnsi="Times New Roman" w:cs="Times New Roman"/>
          <w:b/>
          <w:bCs/>
          <w:color w:val="000000" w:themeColor="text1"/>
          <w:sz w:val="24"/>
          <w:szCs w:val="24"/>
        </w:rPr>
        <w:t>7</w:t>
      </w:r>
      <w:r w:rsidRPr="00664EB5">
        <w:rPr>
          <w:rFonts w:ascii="Times New Roman" w:hAnsi="Times New Roman" w:cs="Times New Roman"/>
          <w:b/>
          <w:bCs/>
          <w:color w:val="000000" w:themeColor="text1"/>
          <w:sz w:val="24"/>
          <w:szCs w:val="24"/>
        </w:rPr>
        <w:t xml:space="preserve">   Converging</w:t>
      </w:r>
    </w:p>
    <w:p w14:paraId="035991F1" w14:textId="5E0AB5FC" w:rsidR="00D25003" w:rsidRPr="00664EB5" w:rsidRDefault="00D25003" w:rsidP="00D25003">
      <w:pPr>
        <w:spacing w:after="0" w:line="360" w:lineRule="auto"/>
        <w:ind w:firstLine="425"/>
        <w:jc w:val="both"/>
        <w:rPr>
          <w:rFonts w:ascii="Times New Roman" w:hAnsi="Times New Roman" w:cs="Times New Roman"/>
          <w:color w:val="000000" w:themeColor="text1"/>
          <w:sz w:val="24"/>
          <w:szCs w:val="24"/>
        </w:rPr>
      </w:pPr>
      <w:r w:rsidRPr="00664EB5">
        <w:rPr>
          <w:rFonts w:ascii="Times New Roman" w:hAnsi="Times New Roman" w:cs="Times New Roman"/>
          <w:color w:val="000000" w:themeColor="text1"/>
          <w:sz w:val="24"/>
          <w:szCs w:val="24"/>
        </w:rPr>
        <w:t>Convergence of the results signifies the identification of the minimum required support material amount. The corresponding (</w:t>
      </w:r>
      <w:proofErr w:type="spellStart"/>
      <w:r w:rsidRPr="00664EB5">
        <w:rPr>
          <w:rFonts w:ascii="Times New Roman" w:hAnsi="Times New Roman" w:cs="Times New Roman"/>
          <w:i/>
          <w:iCs/>
          <w:color w:val="000000" w:themeColor="text1"/>
          <w:sz w:val="24"/>
          <w:szCs w:val="24"/>
        </w:rPr>
        <w:t>x</w:t>
      </w:r>
      <w:r w:rsidRPr="00664EB5">
        <w:rPr>
          <w:rFonts w:ascii="Times New Roman" w:hAnsi="Times New Roman" w:cs="Times New Roman"/>
          <w:i/>
          <w:iCs/>
          <w:color w:val="000000" w:themeColor="text1"/>
          <w:sz w:val="24"/>
          <w:szCs w:val="24"/>
          <w:vertAlign w:val="subscript"/>
        </w:rPr>
        <w:t>m</w:t>
      </w:r>
      <w:proofErr w:type="spellEnd"/>
      <w:r w:rsidRPr="00664EB5">
        <w:rPr>
          <w:rFonts w:ascii="Times New Roman" w:hAnsi="Times New Roman" w:cs="Times New Roman"/>
          <w:color w:val="000000" w:themeColor="text1"/>
          <w:sz w:val="24"/>
          <w:szCs w:val="24"/>
        </w:rPr>
        <w:t xml:space="preserve">, </w:t>
      </w:r>
      <w:proofErr w:type="spellStart"/>
      <w:r w:rsidRPr="00664EB5">
        <w:rPr>
          <w:rFonts w:ascii="Times New Roman" w:hAnsi="Times New Roman" w:cs="Times New Roman"/>
          <w:i/>
          <w:iCs/>
          <w:color w:val="000000" w:themeColor="text1"/>
          <w:sz w:val="24"/>
          <w:szCs w:val="24"/>
        </w:rPr>
        <w:t>y</w:t>
      </w:r>
      <w:r w:rsidRPr="00664EB5">
        <w:rPr>
          <w:rFonts w:ascii="Times New Roman" w:hAnsi="Times New Roman" w:cs="Times New Roman"/>
          <w:i/>
          <w:iCs/>
          <w:color w:val="000000" w:themeColor="text1"/>
          <w:sz w:val="24"/>
          <w:szCs w:val="24"/>
          <w:vertAlign w:val="subscript"/>
        </w:rPr>
        <w:t>m</w:t>
      </w:r>
      <w:proofErr w:type="spellEnd"/>
      <w:r w:rsidRPr="00664EB5">
        <w:rPr>
          <w:rFonts w:ascii="Times New Roman" w:hAnsi="Times New Roman" w:cs="Times New Roman"/>
          <w:i/>
          <w:iCs/>
          <w:color w:val="000000" w:themeColor="text1"/>
          <w:sz w:val="24"/>
          <w:szCs w:val="24"/>
        </w:rPr>
        <w:t>,</w:t>
      </w:r>
      <w:r w:rsidRPr="00664EB5">
        <w:rPr>
          <w:rFonts w:ascii="Times New Roman" w:hAnsi="Times New Roman" w:cs="Times New Roman"/>
          <w:color w:val="000000" w:themeColor="text1"/>
          <w:sz w:val="24"/>
          <w:szCs w:val="24"/>
        </w:rPr>
        <w:t xml:space="preserve"> </w:t>
      </w:r>
      <w:proofErr w:type="spellStart"/>
      <w:r w:rsidRPr="00664EB5">
        <w:rPr>
          <w:rFonts w:ascii="Times New Roman" w:hAnsi="Times New Roman" w:cs="Times New Roman"/>
          <w:i/>
          <w:iCs/>
          <w:color w:val="000000" w:themeColor="text1"/>
          <w:sz w:val="24"/>
          <w:szCs w:val="24"/>
        </w:rPr>
        <w:t>θ</w:t>
      </w:r>
      <w:r w:rsidRPr="00664EB5">
        <w:rPr>
          <w:rFonts w:ascii="Times New Roman" w:hAnsi="Times New Roman" w:cs="Times New Roman"/>
          <w:i/>
          <w:iCs/>
          <w:color w:val="000000" w:themeColor="text1"/>
          <w:sz w:val="24"/>
          <w:szCs w:val="24"/>
          <w:vertAlign w:val="subscript"/>
        </w:rPr>
        <w:t>m</w:t>
      </w:r>
      <w:proofErr w:type="spellEnd"/>
      <w:r w:rsidRPr="00664EB5">
        <w:rPr>
          <w:rFonts w:ascii="Times New Roman" w:hAnsi="Times New Roman" w:cs="Times New Roman"/>
          <w:color w:val="000000" w:themeColor="text1"/>
          <w:sz w:val="24"/>
          <w:szCs w:val="24"/>
        </w:rPr>
        <w:t xml:space="preserve">) represents the optimal </w:t>
      </w:r>
      <w:r w:rsidR="00BA3ABD">
        <w:rPr>
          <w:rFonts w:ascii="Times New Roman" w:hAnsi="Times New Roman" w:cs="Times New Roman"/>
          <w:color w:val="000000" w:themeColor="text1"/>
          <w:sz w:val="24"/>
          <w:szCs w:val="24"/>
        </w:rPr>
        <w:t>part</w:t>
      </w:r>
      <w:r w:rsidRPr="00664EB5">
        <w:rPr>
          <w:rFonts w:ascii="Times New Roman" w:hAnsi="Times New Roman" w:cs="Times New Roman"/>
          <w:color w:val="000000" w:themeColor="text1"/>
          <w:sz w:val="24"/>
          <w:szCs w:val="24"/>
        </w:rPr>
        <w:t xml:space="preserve"> location and orientation that minimizes support material usage through the designed platform unit lifting motions. The associated G-code is then saved for subsequent </w:t>
      </w:r>
      <w:r w:rsidR="00BA3ABD">
        <w:rPr>
          <w:rFonts w:ascii="Times New Roman" w:hAnsi="Times New Roman" w:cs="Times New Roman"/>
          <w:color w:val="000000" w:themeColor="text1"/>
          <w:sz w:val="24"/>
          <w:szCs w:val="24"/>
        </w:rPr>
        <w:t>part</w:t>
      </w:r>
      <w:r w:rsidRPr="00664EB5">
        <w:rPr>
          <w:rFonts w:ascii="Times New Roman" w:hAnsi="Times New Roman" w:cs="Times New Roman"/>
          <w:color w:val="000000" w:themeColor="text1"/>
          <w:sz w:val="24"/>
          <w:szCs w:val="24"/>
        </w:rPr>
        <w:t xml:space="preserve"> printing. Furthermore, depending on the platform units ultimately utilized, any unused units can be removed for a more streamlined MS</w:t>
      </w:r>
      <w:r w:rsidR="00C46FA1" w:rsidRPr="00664EB5">
        <w:rPr>
          <w:rFonts w:ascii="Times New Roman" w:hAnsi="Times New Roman" w:cs="Times New Roman"/>
          <w:color w:val="000000" w:themeColor="text1"/>
          <w:sz w:val="24"/>
          <w:szCs w:val="24"/>
        </w:rPr>
        <w:t>FFF</w:t>
      </w:r>
      <w:r w:rsidRPr="00664EB5">
        <w:rPr>
          <w:rFonts w:ascii="Times New Roman" w:hAnsi="Times New Roman" w:cs="Times New Roman"/>
          <w:color w:val="000000" w:themeColor="text1"/>
          <w:sz w:val="24"/>
          <w:szCs w:val="24"/>
        </w:rPr>
        <w:t xml:space="preserve"> system configuration.</w:t>
      </w:r>
    </w:p>
    <w:bookmarkEnd w:id="5"/>
    <w:p w14:paraId="4E17345B" w14:textId="63D47316" w:rsidR="00D25003" w:rsidRPr="00664EB5" w:rsidRDefault="00D25003">
      <w:pPr>
        <w:rPr>
          <w:rFonts w:ascii="Times New Roman" w:hAnsi="Times New Roman" w:cs="Times New Roman"/>
          <w:color w:val="000000" w:themeColor="text1"/>
          <w:sz w:val="24"/>
          <w:szCs w:val="24"/>
        </w:rPr>
      </w:pPr>
    </w:p>
    <w:p w14:paraId="1C915617" w14:textId="4BF209D0" w:rsidR="00452218" w:rsidRPr="00664EB5" w:rsidRDefault="00452218" w:rsidP="00452218">
      <w:pPr>
        <w:spacing w:after="0" w:line="360" w:lineRule="auto"/>
        <w:rPr>
          <w:rFonts w:ascii="Times New Roman" w:hAnsi="Times New Roman" w:cs="Times New Roman"/>
          <w:b/>
          <w:bCs/>
          <w:color w:val="000000" w:themeColor="text1"/>
          <w:sz w:val="24"/>
          <w:szCs w:val="24"/>
        </w:rPr>
      </w:pPr>
      <w:r w:rsidRPr="00664EB5">
        <w:rPr>
          <w:rFonts w:ascii="Times New Roman" w:hAnsi="Times New Roman" w:cs="Times New Roman"/>
          <w:b/>
          <w:bCs/>
          <w:color w:val="000000" w:themeColor="text1"/>
          <w:sz w:val="24"/>
          <w:szCs w:val="24"/>
        </w:rPr>
        <w:t>2.3    MS</w:t>
      </w:r>
      <w:r w:rsidR="00C46FA1" w:rsidRPr="00664EB5">
        <w:rPr>
          <w:rFonts w:ascii="Times New Roman" w:hAnsi="Times New Roman" w:cs="Times New Roman"/>
          <w:b/>
          <w:bCs/>
          <w:color w:val="000000" w:themeColor="text1"/>
          <w:sz w:val="24"/>
          <w:szCs w:val="24"/>
        </w:rPr>
        <w:t>FFF</w:t>
      </w:r>
      <w:r w:rsidRPr="00664EB5">
        <w:rPr>
          <w:rFonts w:ascii="Times New Roman" w:hAnsi="Times New Roman" w:cs="Times New Roman"/>
          <w:b/>
          <w:bCs/>
          <w:color w:val="000000" w:themeColor="text1"/>
          <w:sz w:val="24"/>
          <w:szCs w:val="24"/>
        </w:rPr>
        <w:t xml:space="preserve"> </w:t>
      </w:r>
      <w:r w:rsidR="00BA3ABD">
        <w:rPr>
          <w:rFonts w:ascii="Times New Roman" w:hAnsi="Times New Roman" w:cs="Times New Roman"/>
          <w:b/>
          <w:bCs/>
          <w:color w:val="000000" w:themeColor="text1"/>
          <w:sz w:val="24"/>
          <w:szCs w:val="24"/>
        </w:rPr>
        <w:t>Part</w:t>
      </w:r>
      <w:r w:rsidR="000846E4" w:rsidRPr="00664EB5">
        <w:rPr>
          <w:rFonts w:ascii="Times New Roman" w:hAnsi="Times New Roman" w:cs="Times New Roman"/>
          <w:b/>
          <w:bCs/>
          <w:color w:val="000000" w:themeColor="text1"/>
          <w:sz w:val="24"/>
          <w:szCs w:val="24"/>
        </w:rPr>
        <w:t xml:space="preserve"> </w:t>
      </w:r>
      <w:r w:rsidRPr="00664EB5">
        <w:rPr>
          <w:rFonts w:ascii="Times New Roman" w:hAnsi="Times New Roman" w:cs="Times New Roman"/>
          <w:b/>
          <w:bCs/>
          <w:color w:val="000000" w:themeColor="text1"/>
          <w:sz w:val="24"/>
          <w:szCs w:val="24"/>
        </w:rPr>
        <w:t>Fabrication Procedures</w:t>
      </w:r>
    </w:p>
    <w:p w14:paraId="610DE410" w14:textId="405A9C95" w:rsidR="00DC7A79" w:rsidRDefault="00DC7A79" w:rsidP="00664EB5">
      <w:pPr>
        <w:spacing w:after="0" w:line="360" w:lineRule="auto"/>
        <w:ind w:firstLine="425"/>
        <w:jc w:val="both"/>
        <w:rPr>
          <w:rFonts w:ascii="Times New Roman" w:hAnsi="Times New Roman" w:cs="Times New Roman"/>
          <w:color w:val="000000" w:themeColor="text1"/>
          <w:sz w:val="24"/>
          <w:szCs w:val="24"/>
        </w:rPr>
      </w:pPr>
      <w:r w:rsidRPr="00664EB5">
        <w:rPr>
          <w:rFonts w:ascii="Times New Roman" w:hAnsi="Times New Roman" w:cs="Times New Roman"/>
          <w:color w:val="000000" w:themeColor="text1"/>
          <w:sz w:val="24"/>
          <w:szCs w:val="24"/>
        </w:rPr>
        <w:t>This investigation evaluated the functionality of the MS</w:t>
      </w:r>
      <w:r w:rsidR="00C46FA1" w:rsidRPr="00664EB5">
        <w:rPr>
          <w:rFonts w:ascii="Times New Roman" w:hAnsi="Times New Roman" w:cs="Times New Roman"/>
          <w:color w:val="000000" w:themeColor="text1"/>
          <w:sz w:val="24"/>
          <w:szCs w:val="24"/>
        </w:rPr>
        <w:t>FFF</w:t>
      </w:r>
      <w:r w:rsidRPr="00664EB5">
        <w:rPr>
          <w:rFonts w:ascii="Times New Roman" w:hAnsi="Times New Roman" w:cs="Times New Roman"/>
          <w:color w:val="000000" w:themeColor="text1"/>
          <w:sz w:val="24"/>
          <w:szCs w:val="24"/>
        </w:rPr>
        <w:t xml:space="preserve"> system by integrating its components, a discretized platform module and a customized extruder housing, onto a commercially available </w:t>
      </w:r>
      <w:r w:rsidR="00C46FA1" w:rsidRPr="00664EB5">
        <w:rPr>
          <w:rFonts w:ascii="Times New Roman" w:hAnsi="Times New Roman" w:cs="Times New Roman"/>
          <w:color w:val="000000" w:themeColor="text1"/>
          <w:sz w:val="24"/>
          <w:szCs w:val="24"/>
        </w:rPr>
        <w:t>FFF</w:t>
      </w:r>
      <w:r w:rsidRPr="00664EB5">
        <w:rPr>
          <w:rFonts w:ascii="Times New Roman" w:hAnsi="Times New Roman" w:cs="Times New Roman"/>
          <w:color w:val="000000" w:themeColor="text1"/>
          <w:sz w:val="24"/>
          <w:szCs w:val="24"/>
        </w:rPr>
        <w:t xml:space="preserve"> printer (Ender 3 V2, </w:t>
      </w:r>
      <w:commentRangeStart w:id="7"/>
      <w:proofErr w:type="spellStart"/>
      <w:r w:rsidRPr="00664EB5">
        <w:rPr>
          <w:rFonts w:ascii="Times New Roman" w:hAnsi="Times New Roman" w:cs="Times New Roman"/>
          <w:color w:val="000000" w:themeColor="text1"/>
          <w:sz w:val="24"/>
          <w:szCs w:val="24"/>
        </w:rPr>
        <w:t>Creality</w:t>
      </w:r>
      <w:commentRangeEnd w:id="7"/>
      <w:proofErr w:type="spellEnd"/>
      <w:r w:rsidR="009A0320">
        <w:rPr>
          <w:rStyle w:val="a4"/>
        </w:rPr>
        <w:commentReference w:id="7"/>
      </w:r>
      <w:r w:rsidRPr="00664EB5">
        <w:rPr>
          <w:rFonts w:ascii="Times New Roman" w:hAnsi="Times New Roman" w:cs="Times New Roman"/>
          <w:color w:val="000000" w:themeColor="text1"/>
          <w:sz w:val="24"/>
          <w:szCs w:val="24"/>
        </w:rPr>
        <w:t xml:space="preserve">). A custom Python interface was developed to synchronize the SMA-generated G-codes with commands for triggering the extruder housing's electromagnet, facilitating </w:t>
      </w:r>
      <w:r w:rsidRPr="00664EB5">
        <w:rPr>
          <w:rFonts w:ascii="Times New Roman" w:hAnsi="Times New Roman" w:cs="Times New Roman"/>
          <w:color w:val="000000" w:themeColor="text1"/>
          <w:sz w:val="24"/>
          <w:szCs w:val="24"/>
        </w:rPr>
        <w:lastRenderedPageBreak/>
        <w:t>platform unit lifting (</w:t>
      </w:r>
      <w:r w:rsidR="007F0AD5">
        <w:rPr>
          <w:rFonts w:ascii="Times New Roman" w:hAnsi="Times New Roman" w:cs="Times New Roman"/>
          <w:color w:val="000000" w:themeColor="text1"/>
          <w:sz w:val="24"/>
          <w:szCs w:val="24"/>
        </w:rPr>
        <w:t>Fig.</w:t>
      </w:r>
      <w:r w:rsidRPr="00664EB5">
        <w:rPr>
          <w:rFonts w:ascii="Times New Roman" w:hAnsi="Times New Roman" w:cs="Times New Roman"/>
          <w:color w:val="000000" w:themeColor="text1"/>
          <w:sz w:val="24"/>
          <w:szCs w:val="24"/>
        </w:rPr>
        <w:t xml:space="preserve"> 3).</w:t>
      </w:r>
      <w:r w:rsidRPr="00971AC8">
        <w:rPr>
          <w:rFonts w:ascii="Times New Roman" w:hAnsi="Times New Roman" w:cs="Times New Roman"/>
          <w:color w:val="000000" w:themeColor="text1"/>
          <w:sz w:val="24"/>
          <w:szCs w:val="24"/>
        </w:rPr>
        <w:t xml:space="preserve"> </w:t>
      </w:r>
      <w:r w:rsidR="00FB7C9C" w:rsidRPr="00FB7C9C">
        <w:rPr>
          <w:rFonts w:ascii="Times New Roman" w:hAnsi="Times New Roman" w:cs="Times New Roman"/>
          <w:color w:val="000000" w:themeColor="text1"/>
          <w:sz w:val="24"/>
          <w:szCs w:val="24"/>
        </w:rPr>
        <w:t>All test cases employed polylactic acid (PLA) filaments under the following FFF printing parameters: feed rate of 50 mm/s, extruder temperature of 210 °C, and layer height of 0.28 mm.</w:t>
      </w:r>
      <w:r w:rsidR="00FB7C9C">
        <w:rPr>
          <w:rFonts w:ascii="Times New Roman" w:hAnsi="Times New Roman" w:cs="Times New Roman"/>
          <w:color w:val="000000" w:themeColor="text1"/>
          <w:sz w:val="24"/>
          <w:szCs w:val="24"/>
        </w:rPr>
        <w:t xml:space="preserve"> </w:t>
      </w:r>
      <w:r w:rsidRPr="00664EB5">
        <w:rPr>
          <w:rFonts w:ascii="Times New Roman" w:hAnsi="Times New Roman" w:cs="Times New Roman"/>
          <w:color w:val="000000" w:themeColor="text1"/>
          <w:sz w:val="24"/>
          <w:szCs w:val="24"/>
        </w:rPr>
        <w:t>The detailed procedures of the MS</w:t>
      </w:r>
      <w:r w:rsidR="00C46FA1" w:rsidRPr="00664EB5">
        <w:rPr>
          <w:rFonts w:ascii="Times New Roman" w:hAnsi="Times New Roman" w:cs="Times New Roman"/>
          <w:color w:val="000000" w:themeColor="text1"/>
          <w:sz w:val="24"/>
          <w:szCs w:val="24"/>
        </w:rPr>
        <w:t>FFF</w:t>
      </w:r>
      <w:r w:rsidRPr="00664EB5">
        <w:rPr>
          <w:rFonts w:ascii="Times New Roman" w:hAnsi="Times New Roman" w:cs="Times New Roman"/>
          <w:color w:val="000000" w:themeColor="text1"/>
          <w:sz w:val="24"/>
          <w:szCs w:val="24"/>
        </w:rPr>
        <w:t xml:space="preserve"> </w:t>
      </w:r>
      <w:r w:rsidR="00A553DA">
        <w:rPr>
          <w:rFonts w:ascii="Times New Roman" w:hAnsi="Times New Roman" w:cs="Times New Roman"/>
          <w:color w:val="000000" w:themeColor="text1"/>
          <w:sz w:val="24"/>
          <w:szCs w:val="24"/>
        </w:rPr>
        <w:t>printing</w:t>
      </w:r>
      <w:r w:rsidRPr="00664EB5">
        <w:rPr>
          <w:rFonts w:ascii="Times New Roman" w:hAnsi="Times New Roman" w:cs="Times New Roman"/>
          <w:color w:val="000000" w:themeColor="text1"/>
          <w:sz w:val="24"/>
          <w:szCs w:val="24"/>
        </w:rPr>
        <w:t xml:space="preserve"> process are illustrated in </w:t>
      </w:r>
      <w:r w:rsidR="007F0AD5">
        <w:rPr>
          <w:rFonts w:ascii="Times New Roman" w:hAnsi="Times New Roman" w:cs="Times New Roman"/>
          <w:color w:val="000000" w:themeColor="text1"/>
          <w:sz w:val="24"/>
          <w:szCs w:val="24"/>
        </w:rPr>
        <w:t>Fig.</w:t>
      </w:r>
      <w:r w:rsidRPr="00664EB5">
        <w:rPr>
          <w:rFonts w:ascii="Times New Roman" w:hAnsi="Times New Roman" w:cs="Times New Roman"/>
          <w:color w:val="000000" w:themeColor="text1"/>
          <w:sz w:val="24"/>
          <w:szCs w:val="24"/>
        </w:rPr>
        <w:t xml:space="preserve"> 3. Prior to fabrication, a calibration step ensured platform flatness. Dimensional variations between individual platform units can lead to discrepancies in initial heights, ultimately impacting the final assembled platform's flatness. </w:t>
      </w:r>
      <w:r w:rsidR="007F0AD5" w:rsidRPr="007F0AD5">
        <w:rPr>
          <w:rFonts w:ascii="Times New Roman" w:hAnsi="Times New Roman" w:cs="Times New Roman"/>
          <w:color w:val="000000" w:themeColor="text1"/>
          <w:sz w:val="24"/>
          <w:szCs w:val="24"/>
        </w:rPr>
        <w:t xml:space="preserve">Calibration involved lifting each platform unit by </w:t>
      </w:r>
      <w:r w:rsidR="00D63CEB">
        <w:rPr>
          <w:rFonts w:ascii="Times New Roman" w:hAnsi="Times New Roman" w:cs="Times New Roman"/>
          <w:color w:val="000000" w:themeColor="text1"/>
          <w:sz w:val="24"/>
          <w:szCs w:val="24"/>
        </w:rPr>
        <w:t xml:space="preserve">a set distance of </w:t>
      </w:r>
      <w:r w:rsidR="007F0AD5" w:rsidRPr="007F0AD5">
        <w:rPr>
          <w:rFonts w:ascii="Times New Roman" w:hAnsi="Times New Roman" w:cs="Times New Roman"/>
          <w:color w:val="000000" w:themeColor="text1"/>
          <w:sz w:val="24"/>
          <w:szCs w:val="24"/>
        </w:rPr>
        <w:t>15 mm, observing material deposition patterns, and adjusting initial heights until consistent deposition lines were achieved. This process resulted in a usable fabrication space of 220 mm x 220 mm x 80 mm.</w:t>
      </w:r>
      <w:r w:rsidR="007F0AD5">
        <w:rPr>
          <w:rFonts w:ascii="Times New Roman" w:hAnsi="Times New Roman" w:cs="Times New Roman"/>
          <w:color w:val="000000" w:themeColor="text1"/>
          <w:sz w:val="24"/>
          <w:szCs w:val="24"/>
        </w:rPr>
        <w:t xml:space="preserve"> </w:t>
      </w:r>
      <w:r w:rsidRPr="00664EB5">
        <w:rPr>
          <w:rFonts w:ascii="Times New Roman" w:hAnsi="Times New Roman" w:cs="Times New Roman"/>
          <w:color w:val="000000" w:themeColor="text1"/>
          <w:sz w:val="24"/>
          <w:szCs w:val="24"/>
        </w:rPr>
        <w:t xml:space="preserve">Following calibration, the SMA-generated G-codes were transferred to the </w:t>
      </w:r>
      <w:r w:rsidR="00C46FA1" w:rsidRPr="00664EB5">
        <w:rPr>
          <w:rFonts w:ascii="Times New Roman" w:hAnsi="Times New Roman" w:cs="Times New Roman"/>
          <w:color w:val="000000" w:themeColor="text1"/>
          <w:sz w:val="24"/>
          <w:szCs w:val="24"/>
        </w:rPr>
        <w:t>FFF</w:t>
      </w:r>
      <w:r w:rsidRPr="00664EB5">
        <w:rPr>
          <w:rFonts w:ascii="Times New Roman" w:hAnsi="Times New Roman" w:cs="Times New Roman"/>
          <w:color w:val="000000" w:themeColor="text1"/>
          <w:sz w:val="24"/>
          <w:szCs w:val="24"/>
        </w:rPr>
        <w:t xml:space="preserve"> printer for </w:t>
      </w:r>
      <w:r w:rsidR="00BA3ABD">
        <w:rPr>
          <w:rFonts w:ascii="Times New Roman" w:hAnsi="Times New Roman" w:cs="Times New Roman"/>
          <w:color w:val="000000" w:themeColor="text1"/>
          <w:sz w:val="24"/>
          <w:szCs w:val="24"/>
        </w:rPr>
        <w:t>part</w:t>
      </w:r>
      <w:r w:rsidRPr="00664EB5">
        <w:rPr>
          <w:rFonts w:ascii="Times New Roman" w:hAnsi="Times New Roman" w:cs="Times New Roman"/>
          <w:color w:val="000000" w:themeColor="text1"/>
          <w:sz w:val="24"/>
          <w:szCs w:val="24"/>
        </w:rPr>
        <w:t xml:space="preserve"> fabrication. </w:t>
      </w:r>
    </w:p>
    <w:p w14:paraId="6AB96C60" w14:textId="77777777" w:rsidR="00D63CEB" w:rsidRDefault="00D63CEB" w:rsidP="00664EB5">
      <w:pPr>
        <w:spacing w:after="0" w:line="360" w:lineRule="auto"/>
        <w:ind w:firstLine="425"/>
        <w:jc w:val="both"/>
        <w:rPr>
          <w:rFonts w:ascii="Times New Roman" w:hAnsi="Times New Roman" w:cs="Times New Roman"/>
          <w:color w:val="000000" w:themeColor="text1"/>
          <w:sz w:val="24"/>
          <w:szCs w:val="24"/>
        </w:rPr>
      </w:pPr>
    </w:p>
    <w:p w14:paraId="5AA675F4" w14:textId="0FE14CA9" w:rsidR="00760AFA" w:rsidRDefault="00D63CEB" w:rsidP="00760AFA">
      <w:pPr>
        <w:spacing w:after="0" w:line="360" w:lineRule="auto"/>
        <w:jc w:val="center"/>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drawing>
          <wp:inline distT="0" distB="0" distL="0" distR="0" wp14:anchorId="3464CE35" wp14:editId="24F3B5BA">
            <wp:extent cx="5376468" cy="4717231"/>
            <wp:effectExtent l="0" t="0" r="0" b="762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380977" cy="4721188"/>
                    </a:xfrm>
                    <a:prstGeom prst="rect">
                      <a:avLst/>
                    </a:prstGeom>
                    <a:noFill/>
                    <a:ln>
                      <a:noFill/>
                    </a:ln>
                  </pic:spPr>
                </pic:pic>
              </a:graphicData>
            </a:graphic>
          </wp:inline>
        </w:drawing>
      </w:r>
    </w:p>
    <w:p w14:paraId="75F8B87A" w14:textId="1B72125C" w:rsidR="00760AFA" w:rsidRPr="008E12F3" w:rsidRDefault="00760AFA" w:rsidP="00D63CEB">
      <w:pPr>
        <w:spacing w:after="0" w:line="360" w:lineRule="auto"/>
        <w:ind w:firstLine="425"/>
        <w:jc w:val="center"/>
        <w:rPr>
          <w:rFonts w:ascii="Times New Roman" w:hAnsi="Times New Roman" w:cs="Times New Roman"/>
          <w:b/>
          <w:bCs/>
          <w:color w:val="000000" w:themeColor="text1"/>
          <w:sz w:val="24"/>
          <w:szCs w:val="24"/>
        </w:rPr>
      </w:pPr>
      <w:r w:rsidRPr="008E12F3">
        <w:rPr>
          <w:rFonts w:ascii="Times New Roman" w:hAnsi="Times New Roman" w:cs="Times New Roman" w:hint="eastAsia"/>
          <w:b/>
          <w:bCs/>
          <w:color w:val="000000" w:themeColor="text1"/>
          <w:sz w:val="24"/>
          <w:szCs w:val="24"/>
        </w:rPr>
        <w:t>F</w:t>
      </w:r>
      <w:r w:rsidRPr="008E12F3">
        <w:rPr>
          <w:rFonts w:ascii="Times New Roman" w:hAnsi="Times New Roman" w:cs="Times New Roman"/>
          <w:b/>
          <w:bCs/>
          <w:color w:val="000000" w:themeColor="text1"/>
          <w:sz w:val="24"/>
          <w:szCs w:val="24"/>
        </w:rPr>
        <w:t>ig</w:t>
      </w:r>
      <w:r w:rsidR="007F0AD5">
        <w:rPr>
          <w:rFonts w:ascii="Times New Roman" w:hAnsi="Times New Roman" w:cs="Times New Roman"/>
          <w:b/>
          <w:bCs/>
          <w:color w:val="000000" w:themeColor="text1"/>
          <w:sz w:val="24"/>
          <w:szCs w:val="24"/>
        </w:rPr>
        <w:t>.</w:t>
      </w:r>
      <w:r w:rsidRPr="008E12F3">
        <w:rPr>
          <w:rFonts w:ascii="Times New Roman" w:hAnsi="Times New Roman" w:cs="Times New Roman"/>
          <w:b/>
          <w:bCs/>
          <w:color w:val="000000" w:themeColor="text1"/>
          <w:sz w:val="24"/>
          <w:szCs w:val="24"/>
        </w:rPr>
        <w:t xml:space="preserve"> </w:t>
      </w:r>
      <w:r>
        <w:rPr>
          <w:rFonts w:ascii="Times New Roman" w:hAnsi="Times New Roman" w:cs="Times New Roman"/>
          <w:b/>
          <w:bCs/>
          <w:color w:val="000000" w:themeColor="text1"/>
          <w:sz w:val="24"/>
          <w:szCs w:val="24"/>
        </w:rPr>
        <w:t>3</w:t>
      </w:r>
      <w:r w:rsidR="007F0AD5">
        <w:rPr>
          <w:rFonts w:ascii="Times New Roman" w:hAnsi="Times New Roman" w:cs="Times New Roman"/>
          <w:b/>
          <w:bCs/>
          <w:color w:val="000000" w:themeColor="text1"/>
          <w:sz w:val="24"/>
          <w:szCs w:val="24"/>
        </w:rPr>
        <w:t>.</w:t>
      </w:r>
      <w:r w:rsidRPr="008E12F3">
        <w:rPr>
          <w:rFonts w:ascii="Times New Roman" w:hAnsi="Times New Roman" w:cs="Times New Roman"/>
          <w:b/>
          <w:bCs/>
          <w:color w:val="000000" w:themeColor="text1"/>
          <w:sz w:val="24"/>
          <w:szCs w:val="24"/>
        </w:rPr>
        <w:t xml:space="preserve">  </w:t>
      </w:r>
      <w:r w:rsidR="00D63CEB">
        <w:rPr>
          <w:rFonts w:ascii="Times New Roman" w:hAnsi="Times New Roman" w:cs="Times New Roman"/>
          <w:color w:val="000000" w:themeColor="text1"/>
          <w:sz w:val="24"/>
          <w:szCs w:val="24"/>
        </w:rPr>
        <w:t>D</w:t>
      </w:r>
      <w:r w:rsidR="00D63CEB" w:rsidRPr="00D63CEB">
        <w:rPr>
          <w:rFonts w:ascii="Times New Roman" w:hAnsi="Times New Roman" w:cs="Times New Roman"/>
          <w:color w:val="000000" w:themeColor="text1"/>
          <w:sz w:val="24"/>
          <w:szCs w:val="24"/>
        </w:rPr>
        <w:t xml:space="preserve">etailed procedures of the MSFFF </w:t>
      </w:r>
      <w:r w:rsidR="00A553DA">
        <w:rPr>
          <w:rFonts w:ascii="Times New Roman" w:hAnsi="Times New Roman" w:cs="Times New Roman"/>
          <w:color w:val="000000" w:themeColor="text1"/>
          <w:sz w:val="24"/>
          <w:szCs w:val="24"/>
        </w:rPr>
        <w:t>fabrication</w:t>
      </w:r>
      <w:r w:rsidR="00D63CEB" w:rsidRPr="00D63CEB">
        <w:rPr>
          <w:rFonts w:ascii="Times New Roman" w:hAnsi="Times New Roman" w:cs="Times New Roman"/>
          <w:color w:val="000000" w:themeColor="text1"/>
          <w:sz w:val="24"/>
          <w:szCs w:val="24"/>
        </w:rPr>
        <w:t xml:space="preserve"> process</w:t>
      </w:r>
      <w:r w:rsidR="00A553DA">
        <w:rPr>
          <w:rFonts w:ascii="Times New Roman" w:hAnsi="Times New Roman" w:cs="Times New Roman"/>
          <w:color w:val="000000" w:themeColor="text1"/>
          <w:sz w:val="24"/>
          <w:szCs w:val="24"/>
        </w:rPr>
        <w:t>.</w:t>
      </w:r>
    </w:p>
    <w:p w14:paraId="332837AD" w14:textId="77777777" w:rsidR="00D63CEB" w:rsidRPr="00D63CEB" w:rsidRDefault="00D63CEB" w:rsidP="008829A2">
      <w:pPr>
        <w:spacing w:after="0" w:line="360" w:lineRule="auto"/>
        <w:ind w:firstLine="425"/>
        <w:jc w:val="both"/>
        <w:rPr>
          <w:rFonts w:ascii="Times New Roman" w:hAnsi="Times New Roman" w:cs="Times New Roman"/>
          <w:color w:val="000000" w:themeColor="text1"/>
          <w:sz w:val="24"/>
          <w:szCs w:val="24"/>
        </w:rPr>
      </w:pPr>
    </w:p>
    <w:p w14:paraId="162BDBAB" w14:textId="047A42B8" w:rsidR="00DC7A79" w:rsidRPr="00664EB5" w:rsidRDefault="00D63CEB" w:rsidP="008829A2">
      <w:pPr>
        <w:spacing w:after="0" w:line="360" w:lineRule="auto"/>
        <w:ind w:firstLine="425"/>
        <w:jc w:val="both"/>
        <w:rPr>
          <w:rFonts w:ascii="Times New Roman" w:hAnsi="Times New Roman" w:cs="Times New Roman"/>
          <w:color w:val="000000" w:themeColor="text1"/>
          <w:sz w:val="24"/>
          <w:szCs w:val="24"/>
        </w:rPr>
      </w:pPr>
      <w:r w:rsidRPr="00D63CEB">
        <w:rPr>
          <w:rFonts w:ascii="Times New Roman" w:hAnsi="Times New Roman" w:cs="Times New Roman"/>
          <w:color w:val="000000" w:themeColor="text1"/>
          <w:sz w:val="24"/>
          <w:szCs w:val="24"/>
        </w:rPr>
        <w:lastRenderedPageBreak/>
        <w:t xml:space="preserve">The initial printing phase focused on regions of the part and any residual support structures that did not </w:t>
      </w:r>
      <w:r>
        <w:rPr>
          <w:rFonts w:ascii="Times New Roman" w:hAnsi="Times New Roman" w:cs="Times New Roman"/>
          <w:color w:val="000000" w:themeColor="text1"/>
          <w:sz w:val="24"/>
          <w:szCs w:val="24"/>
        </w:rPr>
        <w:t>require</w:t>
      </w:r>
      <w:r w:rsidRPr="00D63CEB">
        <w:rPr>
          <w:rFonts w:ascii="Times New Roman" w:hAnsi="Times New Roman" w:cs="Times New Roman"/>
          <w:color w:val="000000" w:themeColor="text1"/>
          <w:sz w:val="24"/>
          <w:szCs w:val="24"/>
        </w:rPr>
        <w:t xml:space="preserve"> platform support.</w:t>
      </w:r>
      <w:r>
        <w:rPr>
          <w:rFonts w:ascii="Times New Roman" w:hAnsi="Times New Roman" w:cs="Times New Roman"/>
          <w:color w:val="000000" w:themeColor="text1"/>
          <w:sz w:val="24"/>
          <w:szCs w:val="24"/>
        </w:rPr>
        <w:t xml:space="preserve"> </w:t>
      </w:r>
      <w:r w:rsidR="00DC7A79" w:rsidRPr="00664EB5">
        <w:rPr>
          <w:rFonts w:ascii="Times New Roman" w:hAnsi="Times New Roman" w:cs="Times New Roman"/>
          <w:color w:val="000000" w:themeColor="text1"/>
          <w:sz w:val="24"/>
          <w:szCs w:val="24"/>
        </w:rPr>
        <w:t xml:space="preserve">These regions were deposited directly onto the non-lifted platform units. Conversely, regions originally designated for support material were intentionally skipped to allow for subsequent lifting of those platform units. Upon reaching the target layer requiring platform support, material extrusion ceased, and the extruder head repositioned to align precisely with the center of the designated platform unit identified by the SMA. The custom software interface then initiated communication with the servomotor, triggering the lowering of the electromagnet until contact was established with the platform unit's steel plate. Subsequently, the electromagnet was activated, generating a magnetic force that attracted the platform unit. The extruder then lifted the platform to its pre-determined height, which was set slightly lower than the previously deposited layer. This deliberate gap facilitated the printing of a specially designed </w:t>
      </w:r>
      <w:r w:rsidR="003F7EBA" w:rsidRPr="003F7EBA">
        <w:rPr>
          <w:rFonts w:ascii="Times New Roman" w:hAnsi="Times New Roman" w:cs="Times New Roman"/>
          <w:color w:val="000000" w:themeColor="text1"/>
          <w:sz w:val="24"/>
          <w:szCs w:val="24"/>
        </w:rPr>
        <w:t>4-layer</w:t>
      </w:r>
      <w:r w:rsidR="003F7EBA">
        <w:rPr>
          <w:rFonts w:ascii="Times New Roman" w:hAnsi="Times New Roman" w:cs="Times New Roman"/>
          <w:color w:val="000000" w:themeColor="text1"/>
          <w:sz w:val="24"/>
          <w:szCs w:val="24"/>
        </w:rPr>
        <w:t>ed</w:t>
      </w:r>
      <w:r w:rsidR="003F7EBA" w:rsidRPr="00664EB5">
        <w:rPr>
          <w:rFonts w:ascii="Times New Roman" w:hAnsi="Times New Roman" w:cs="Times New Roman"/>
          <w:color w:val="000000" w:themeColor="text1"/>
          <w:sz w:val="24"/>
          <w:szCs w:val="24"/>
        </w:rPr>
        <w:t xml:space="preserve"> </w:t>
      </w:r>
      <w:r w:rsidR="00DC7A79" w:rsidRPr="00664EB5">
        <w:rPr>
          <w:rFonts w:ascii="Times New Roman" w:hAnsi="Times New Roman" w:cs="Times New Roman"/>
          <w:color w:val="000000" w:themeColor="text1"/>
          <w:sz w:val="24"/>
          <w:szCs w:val="24"/>
        </w:rPr>
        <w:t xml:space="preserve">interface structure on the lifted platform units. This interface structure enabled easy </w:t>
      </w:r>
      <w:r w:rsidR="00BA3ABD">
        <w:rPr>
          <w:rFonts w:ascii="Times New Roman" w:hAnsi="Times New Roman" w:cs="Times New Roman"/>
          <w:color w:val="000000" w:themeColor="text1"/>
          <w:sz w:val="24"/>
          <w:szCs w:val="24"/>
        </w:rPr>
        <w:t>part</w:t>
      </w:r>
      <w:r w:rsidR="00DC7A79" w:rsidRPr="00664EB5">
        <w:rPr>
          <w:rFonts w:ascii="Times New Roman" w:hAnsi="Times New Roman" w:cs="Times New Roman"/>
          <w:color w:val="000000" w:themeColor="text1"/>
          <w:sz w:val="24"/>
          <w:szCs w:val="24"/>
        </w:rPr>
        <w:t xml:space="preserve"> removal after fabrication, minimizing the risk of damage to the platform units themselves. </w:t>
      </w:r>
      <w:r w:rsidR="008F2E4B">
        <w:rPr>
          <w:rFonts w:ascii="Times New Roman" w:hAnsi="Times New Roman" w:cs="Times New Roman"/>
          <w:color w:val="000000" w:themeColor="text1"/>
          <w:sz w:val="24"/>
          <w:szCs w:val="24"/>
        </w:rPr>
        <w:t xml:space="preserve">The electromagnet </w:t>
      </w:r>
      <w:r w:rsidR="00A553DA">
        <w:rPr>
          <w:rFonts w:ascii="Times New Roman" w:hAnsi="Times New Roman" w:cs="Times New Roman"/>
          <w:color w:val="000000" w:themeColor="text1"/>
          <w:sz w:val="24"/>
          <w:szCs w:val="24"/>
        </w:rPr>
        <w:t>was</w:t>
      </w:r>
      <w:r w:rsidR="008F2E4B">
        <w:rPr>
          <w:rFonts w:ascii="Times New Roman" w:hAnsi="Times New Roman" w:cs="Times New Roman"/>
          <w:color w:val="000000" w:themeColor="text1"/>
          <w:sz w:val="24"/>
          <w:szCs w:val="24"/>
        </w:rPr>
        <w:t xml:space="preserve"> then deactivated and moved to the next </w:t>
      </w:r>
      <w:r w:rsidR="00742FD3">
        <w:rPr>
          <w:rFonts w:ascii="Times New Roman" w:hAnsi="Times New Roman" w:cs="Times New Roman"/>
          <w:color w:val="000000" w:themeColor="text1"/>
          <w:sz w:val="24"/>
          <w:szCs w:val="24"/>
        </w:rPr>
        <w:t>unit to repeat the lifting steps</w:t>
      </w:r>
      <w:r w:rsidR="008F2E4B">
        <w:rPr>
          <w:rFonts w:ascii="Times New Roman" w:hAnsi="Times New Roman" w:cs="Times New Roman"/>
          <w:color w:val="000000" w:themeColor="text1"/>
          <w:sz w:val="24"/>
          <w:szCs w:val="24"/>
        </w:rPr>
        <w:t xml:space="preserve"> until all the required units are lifted</w:t>
      </w:r>
      <w:r w:rsidR="00742FD3">
        <w:rPr>
          <w:rFonts w:ascii="Times New Roman" w:hAnsi="Times New Roman" w:cs="Times New Roman"/>
          <w:color w:val="000000" w:themeColor="text1"/>
          <w:sz w:val="24"/>
          <w:szCs w:val="24"/>
        </w:rPr>
        <w:t xml:space="preserve"> </w:t>
      </w:r>
      <w:r w:rsidR="003F7EBA" w:rsidRPr="003F7EBA">
        <w:rPr>
          <w:rFonts w:ascii="Times New Roman" w:hAnsi="Times New Roman" w:cs="Times New Roman"/>
          <w:color w:val="000000" w:themeColor="text1"/>
          <w:sz w:val="24"/>
          <w:szCs w:val="24"/>
        </w:rPr>
        <w:t>(as exemplified by Units 1 and 2 in Fig. 3)</w:t>
      </w:r>
      <w:r w:rsidR="008F2E4B">
        <w:rPr>
          <w:rFonts w:ascii="Times New Roman" w:hAnsi="Times New Roman" w:cs="Times New Roman"/>
          <w:color w:val="000000" w:themeColor="text1"/>
          <w:sz w:val="24"/>
          <w:szCs w:val="24"/>
        </w:rPr>
        <w:t>.</w:t>
      </w:r>
      <w:r w:rsidR="003F7EBA" w:rsidRPr="003F7EBA">
        <w:t xml:space="preserve"> </w:t>
      </w:r>
      <w:r w:rsidR="003F7EBA" w:rsidRPr="003F7EBA">
        <w:rPr>
          <w:rFonts w:ascii="Times New Roman" w:hAnsi="Times New Roman" w:cs="Times New Roman"/>
          <w:color w:val="000000" w:themeColor="text1"/>
          <w:sz w:val="24"/>
          <w:szCs w:val="24"/>
        </w:rPr>
        <w:t>Upon completion of platform lifting and interface structure deposition, which aligned seamlessly with the previous layer (target layer), material deposition resumed to finalize the part's geometry.</w:t>
      </w:r>
    </w:p>
    <w:p w14:paraId="3834947D" w14:textId="57B03E65" w:rsidR="00DC7A79" w:rsidRPr="00664EB5" w:rsidRDefault="00DC7A79" w:rsidP="00DC7A79">
      <w:pPr>
        <w:spacing w:after="0" w:line="360" w:lineRule="auto"/>
        <w:jc w:val="both"/>
        <w:rPr>
          <w:rFonts w:ascii="Times New Roman" w:hAnsi="Times New Roman" w:cs="Times New Roman"/>
          <w:color w:val="000000" w:themeColor="text1"/>
          <w:sz w:val="24"/>
          <w:szCs w:val="24"/>
        </w:rPr>
      </w:pPr>
    </w:p>
    <w:p w14:paraId="1D6C8876" w14:textId="188D8B07" w:rsidR="00D9234D" w:rsidRPr="00664EB5" w:rsidRDefault="00D9234D" w:rsidP="00D9234D">
      <w:pPr>
        <w:spacing w:after="0" w:line="360" w:lineRule="auto"/>
        <w:rPr>
          <w:rFonts w:ascii="Times New Roman" w:hAnsi="Times New Roman" w:cs="Times New Roman"/>
          <w:b/>
          <w:bCs/>
          <w:color w:val="000000" w:themeColor="text1"/>
          <w:sz w:val="24"/>
          <w:szCs w:val="24"/>
        </w:rPr>
      </w:pPr>
      <w:r w:rsidRPr="003D0348">
        <w:rPr>
          <w:rFonts w:ascii="Times New Roman" w:hAnsi="Times New Roman" w:cs="Times New Roman"/>
          <w:b/>
          <w:bCs/>
          <w:color w:val="000000" w:themeColor="text1"/>
          <w:sz w:val="24"/>
          <w:szCs w:val="24"/>
        </w:rPr>
        <w:t>2.4    Test Case Design</w:t>
      </w:r>
      <w:r w:rsidR="003D0348">
        <w:rPr>
          <w:rFonts w:ascii="Times New Roman" w:hAnsi="Times New Roman" w:cs="Times New Roman" w:hint="eastAsia"/>
          <w:b/>
          <w:bCs/>
          <w:color w:val="000000" w:themeColor="text1"/>
          <w:sz w:val="24"/>
          <w:szCs w:val="24"/>
        </w:rPr>
        <w:t xml:space="preserve"> </w:t>
      </w:r>
    </w:p>
    <w:p w14:paraId="126A06EA" w14:textId="0BFE665F" w:rsidR="00B23AD7" w:rsidRDefault="002C4226" w:rsidP="002C4226">
      <w:pPr>
        <w:spacing w:after="0" w:line="360" w:lineRule="auto"/>
        <w:ind w:firstLine="425"/>
        <w:jc w:val="both"/>
        <w:rPr>
          <w:rFonts w:ascii="Times New Roman" w:hAnsi="Times New Roman" w:cs="Times New Roman"/>
          <w:color w:val="000000" w:themeColor="text1"/>
          <w:sz w:val="24"/>
          <w:szCs w:val="24"/>
        </w:rPr>
      </w:pPr>
      <w:r w:rsidRPr="00664EB5">
        <w:rPr>
          <w:rFonts w:ascii="Times New Roman" w:hAnsi="Times New Roman" w:cs="Times New Roman"/>
          <w:color w:val="000000" w:themeColor="text1"/>
          <w:sz w:val="24"/>
          <w:szCs w:val="24"/>
        </w:rPr>
        <w:t>To evaluate the effectiveness of the MS</w:t>
      </w:r>
      <w:r w:rsidR="00C46FA1" w:rsidRPr="00664EB5">
        <w:rPr>
          <w:rFonts w:ascii="Times New Roman" w:hAnsi="Times New Roman" w:cs="Times New Roman"/>
          <w:color w:val="000000" w:themeColor="text1"/>
          <w:sz w:val="24"/>
          <w:szCs w:val="24"/>
        </w:rPr>
        <w:t>FFF</w:t>
      </w:r>
      <w:r w:rsidRPr="00664EB5">
        <w:rPr>
          <w:rFonts w:ascii="Times New Roman" w:hAnsi="Times New Roman" w:cs="Times New Roman"/>
          <w:color w:val="000000" w:themeColor="text1"/>
          <w:sz w:val="24"/>
          <w:szCs w:val="24"/>
        </w:rPr>
        <w:t xml:space="preserve"> system for </w:t>
      </w:r>
      <w:r w:rsidR="00BA3ABD">
        <w:rPr>
          <w:rFonts w:ascii="Times New Roman" w:hAnsi="Times New Roman" w:cs="Times New Roman"/>
          <w:color w:val="000000" w:themeColor="text1"/>
          <w:sz w:val="24"/>
          <w:szCs w:val="24"/>
        </w:rPr>
        <w:t>part</w:t>
      </w:r>
      <w:r w:rsidRPr="00664EB5">
        <w:rPr>
          <w:rFonts w:ascii="Times New Roman" w:hAnsi="Times New Roman" w:cs="Times New Roman"/>
          <w:color w:val="000000" w:themeColor="text1"/>
          <w:sz w:val="24"/>
          <w:szCs w:val="24"/>
        </w:rPr>
        <w:t xml:space="preserve">s with varying sizes and complex geometries, a bridge-like test </w:t>
      </w:r>
      <w:r w:rsidR="00BA3ABD">
        <w:rPr>
          <w:rFonts w:ascii="Times New Roman" w:hAnsi="Times New Roman" w:cs="Times New Roman"/>
          <w:color w:val="000000" w:themeColor="text1"/>
          <w:sz w:val="24"/>
          <w:szCs w:val="24"/>
        </w:rPr>
        <w:t>part</w:t>
      </w:r>
      <w:r w:rsidRPr="00664EB5">
        <w:rPr>
          <w:rFonts w:ascii="Times New Roman" w:hAnsi="Times New Roman" w:cs="Times New Roman"/>
          <w:color w:val="000000" w:themeColor="text1"/>
          <w:sz w:val="24"/>
          <w:szCs w:val="24"/>
        </w:rPr>
        <w:t xml:space="preserve"> was designed. This </w:t>
      </w:r>
      <w:r w:rsidR="00BA3ABD">
        <w:rPr>
          <w:rFonts w:ascii="Times New Roman" w:hAnsi="Times New Roman" w:cs="Times New Roman"/>
          <w:color w:val="000000" w:themeColor="text1"/>
          <w:sz w:val="24"/>
          <w:szCs w:val="24"/>
        </w:rPr>
        <w:t>part</w:t>
      </w:r>
      <w:r w:rsidRPr="00664EB5">
        <w:rPr>
          <w:rFonts w:ascii="Times New Roman" w:hAnsi="Times New Roman" w:cs="Times New Roman"/>
          <w:color w:val="000000" w:themeColor="text1"/>
          <w:sz w:val="24"/>
          <w:szCs w:val="24"/>
        </w:rPr>
        <w:t xml:space="preserve"> featured a 90-degree overhang angle, a feature typically requiring support material in conventional </w:t>
      </w:r>
      <w:r w:rsidR="00C46FA1" w:rsidRPr="00664EB5">
        <w:rPr>
          <w:rFonts w:ascii="Times New Roman" w:hAnsi="Times New Roman" w:cs="Times New Roman"/>
          <w:color w:val="000000" w:themeColor="text1"/>
          <w:sz w:val="24"/>
          <w:szCs w:val="24"/>
        </w:rPr>
        <w:t>FFF</w:t>
      </w:r>
      <w:r w:rsidRPr="00664EB5">
        <w:rPr>
          <w:rFonts w:ascii="Times New Roman" w:hAnsi="Times New Roman" w:cs="Times New Roman"/>
          <w:color w:val="000000" w:themeColor="text1"/>
          <w:sz w:val="24"/>
          <w:szCs w:val="24"/>
        </w:rPr>
        <w:t xml:space="preserve"> printing, thus highlighting the capabilities of MS</w:t>
      </w:r>
      <w:r w:rsidR="00C46FA1" w:rsidRPr="00664EB5">
        <w:rPr>
          <w:rFonts w:ascii="Times New Roman" w:hAnsi="Times New Roman" w:cs="Times New Roman"/>
          <w:color w:val="000000" w:themeColor="text1"/>
          <w:sz w:val="24"/>
          <w:szCs w:val="24"/>
        </w:rPr>
        <w:t>FFF</w:t>
      </w:r>
      <w:r w:rsidRPr="00664EB5">
        <w:rPr>
          <w:rFonts w:ascii="Times New Roman" w:hAnsi="Times New Roman" w:cs="Times New Roman"/>
          <w:color w:val="000000" w:themeColor="text1"/>
          <w:sz w:val="24"/>
          <w:szCs w:val="24"/>
        </w:rPr>
        <w:t xml:space="preserve"> (</w:t>
      </w:r>
      <w:r w:rsidR="007F0AD5">
        <w:rPr>
          <w:rFonts w:ascii="Times New Roman" w:hAnsi="Times New Roman" w:cs="Times New Roman"/>
          <w:color w:val="000000" w:themeColor="text1"/>
          <w:sz w:val="24"/>
          <w:szCs w:val="24"/>
        </w:rPr>
        <w:t>Fig.</w:t>
      </w:r>
      <w:r w:rsidRPr="00664EB5">
        <w:rPr>
          <w:rFonts w:ascii="Times New Roman" w:hAnsi="Times New Roman" w:cs="Times New Roman"/>
          <w:color w:val="000000" w:themeColor="text1"/>
          <w:sz w:val="24"/>
          <w:szCs w:val="24"/>
        </w:rPr>
        <w:t xml:space="preserve"> 4(a)). The initial bridge geometry measured 80 mm x 80 mm x 25 mm (length x width x height), with a deck thickness of 5 mm and pier width of 10 mm. Subsequent test </w:t>
      </w:r>
      <w:r w:rsidR="00BA3ABD">
        <w:rPr>
          <w:rFonts w:ascii="Times New Roman" w:hAnsi="Times New Roman" w:cs="Times New Roman"/>
          <w:color w:val="000000" w:themeColor="text1"/>
          <w:sz w:val="24"/>
          <w:szCs w:val="24"/>
        </w:rPr>
        <w:t>part</w:t>
      </w:r>
      <w:r w:rsidRPr="00664EB5">
        <w:rPr>
          <w:rFonts w:ascii="Times New Roman" w:hAnsi="Times New Roman" w:cs="Times New Roman"/>
          <w:color w:val="000000" w:themeColor="text1"/>
          <w:sz w:val="24"/>
          <w:szCs w:val="24"/>
        </w:rPr>
        <w:t xml:space="preserve">s were created by uniformly scaling this starting geometry at varying ratios (starting from 1x with 0.2 spacing) up to 2.2x. This scaling approach allowed for investigation of the interplay between </w:t>
      </w:r>
      <w:r w:rsidR="00BA3ABD">
        <w:rPr>
          <w:rFonts w:ascii="Times New Roman" w:hAnsi="Times New Roman" w:cs="Times New Roman"/>
          <w:color w:val="000000" w:themeColor="text1"/>
          <w:sz w:val="24"/>
          <w:szCs w:val="24"/>
        </w:rPr>
        <w:t>part</w:t>
      </w:r>
      <w:r w:rsidRPr="00664EB5">
        <w:rPr>
          <w:rFonts w:ascii="Times New Roman" w:hAnsi="Times New Roman" w:cs="Times New Roman"/>
          <w:color w:val="000000" w:themeColor="text1"/>
          <w:sz w:val="24"/>
          <w:szCs w:val="24"/>
        </w:rPr>
        <w:t xml:space="preserve"> size and the interaction with the MS</w:t>
      </w:r>
      <w:r w:rsidR="00C46FA1" w:rsidRPr="00664EB5">
        <w:rPr>
          <w:rFonts w:ascii="Times New Roman" w:hAnsi="Times New Roman" w:cs="Times New Roman"/>
          <w:color w:val="000000" w:themeColor="text1"/>
          <w:sz w:val="24"/>
          <w:szCs w:val="24"/>
        </w:rPr>
        <w:t>FFF</w:t>
      </w:r>
      <w:r w:rsidRPr="00664EB5">
        <w:rPr>
          <w:rFonts w:ascii="Times New Roman" w:hAnsi="Times New Roman" w:cs="Times New Roman"/>
          <w:color w:val="000000" w:themeColor="text1"/>
          <w:sz w:val="24"/>
          <w:szCs w:val="24"/>
        </w:rPr>
        <w:t xml:space="preserve"> platform module (</w:t>
      </w:r>
      <w:r w:rsidR="007F0AD5">
        <w:rPr>
          <w:rFonts w:ascii="Times New Roman" w:hAnsi="Times New Roman" w:cs="Times New Roman"/>
          <w:color w:val="000000" w:themeColor="text1"/>
          <w:sz w:val="24"/>
          <w:szCs w:val="24"/>
        </w:rPr>
        <w:t>Fig.</w:t>
      </w:r>
      <w:r w:rsidRPr="00664EB5">
        <w:rPr>
          <w:rFonts w:ascii="Times New Roman" w:hAnsi="Times New Roman" w:cs="Times New Roman"/>
          <w:color w:val="000000" w:themeColor="text1"/>
          <w:sz w:val="24"/>
          <w:szCs w:val="24"/>
        </w:rPr>
        <w:t xml:space="preserve"> 4(a)) as the </w:t>
      </w:r>
      <w:r w:rsidR="00BA3ABD">
        <w:rPr>
          <w:rFonts w:ascii="Times New Roman" w:hAnsi="Times New Roman" w:cs="Times New Roman"/>
          <w:color w:val="000000" w:themeColor="text1"/>
          <w:sz w:val="24"/>
          <w:szCs w:val="24"/>
        </w:rPr>
        <w:t>part</w:t>
      </w:r>
      <w:r w:rsidRPr="00664EB5">
        <w:rPr>
          <w:rFonts w:ascii="Times New Roman" w:hAnsi="Times New Roman" w:cs="Times New Roman"/>
          <w:color w:val="000000" w:themeColor="text1"/>
          <w:sz w:val="24"/>
          <w:szCs w:val="24"/>
        </w:rPr>
        <w:t xml:space="preserve"> size directly influences the number of platform units requiring lifting. </w:t>
      </w:r>
    </w:p>
    <w:p w14:paraId="6D2C0549" w14:textId="73037CAF" w:rsidR="003F7EBA" w:rsidRDefault="00870C08" w:rsidP="00630CB3">
      <w:pPr>
        <w:spacing w:after="0" w:line="360" w:lineRule="auto"/>
        <w:jc w:val="center"/>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lastRenderedPageBreak/>
        <w:drawing>
          <wp:inline distT="0" distB="0" distL="0" distR="0" wp14:anchorId="722B7F54" wp14:editId="28C52B37">
            <wp:extent cx="5228349" cy="4014107"/>
            <wp:effectExtent l="0" t="0" r="0" b="5715"/>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36471" cy="4020342"/>
                    </a:xfrm>
                    <a:prstGeom prst="rect">
                      <a:avLst/>
                    </a:prstGeom>
                    <a:noFill/>
                    <a:ln>
                      <a:noFill/>
                    </a:ln>
                  </pic:spPr>
                </pic:pic>
              </a:graphicData>
            </a:graphic>
          </wp:inline>
        </w:drawing>
      </w:r>
    </w:p>
    <w:p w14:paraId="3870524C" w14:textId="5FF97FEB" w:rsidR="003F7EBA" w:rsidRDefault="003F7EBA" w:rsidP="00A553DA">
      <w:pPr>
        <w:spacing w:after="0" w:line="360" w:lineRule="auto"/>
        <w:jc w:val="both"/>
        <w:rPr>
          <w:rFonts w:ascii="Times New Roman" w:hAnsi="Times New Roman" w:cs="Times New Roman"/>
          <w:color w:val="000000" w:themeColor="text1"/>
          <w:sz w:val="24"/>
          <w:szCs w:val="24"/>
        </w:rPr>
      </w:pPr>
      <w:r w:rsidRPr="003F7EBA">
        <w:rPr>
          <w:rFonts w:ascii="Times New Roman" w:hAnsi="Times New Roman" w:cs="Times New Roman" w:hint="eastAsia"/>
          <w:b/>
          <w:bCs/>
          <w:color w:val="000000" w:themeColor="text1"/>
          <w:sz w:val="24"/>
          <w:szCs w:val="24"/>
        </w:rPr>
        <w:t>F</w:t>
      </w:r>
      <w:r w:rsidRPr="003F7EBA">
        <w:rPr>
          <w:rFonts w:ascii="Times New Roman" w:hAnsi="Times New Roman" w:cs="Times New Roman"/>
          <w:b/>
          <w:bCs/>
          <w:color w:val="000000" w:themeColor="text1"/>
          <w:sz w:val="24"/>
          <w:szCs w:val="24"/>
        </w:rPr>
        <w:t>ig. 4.</w:t>
      </w:r>
      <w:r>
        <w:rPr>
          <w:rFonts w:ascii="Times New Roman" w:hAnsi="Times New Roman" w:cs="Times New Roman"/>
          <w:color w:val="000000" w:themeColor="text1"/>
          <w:sz w:val="24"/>
          <w:szCs w:val="24"/>
        </w:rPr>
        <w:t xml:space="preserve"> </w:t>
      </w:r>
      <w:r w:rsidR="00630CB3" w:rsidRPr="00630CB3">
        <w:rPr>
          <w:rFonts w:ascii="Times New Roman" w:hAnsi="Times New Roman" w:cs="Times New Roman"/>
          <w:color w:val="000000" w:themeColor="text1"/>
          <w:sz w:val="24"/>
          <w:szCs w:val="24"/>
        </w:rPr>
        <w:t xml:space="preserve">Test </w:t>
      </w:r>
      <w:r w:rsidR="00630CB3">
        <w:rPr>
          <w:rFonts w:ascii="Times New Roman" w:hAnsi="Times New Roman" w:cs="Times New Roman"/>
          <w:color w:val="000000" w:themeColor="text1"/>
          <w:sz w:val="24"/>
          <w:szCs w:val="24"/>
        </w:rPr>
        <w:t>p</w:t>
      </w:r>
      <w:r w:rsidR="00630CB3" w:rsidRPr="00630CB3">
        <w:rPr>
          <w:rFonts w:ascii="Times New Roman" w:hAnsi="Times New Roman" w:cs="Times New Roman"/>
          <w:color w:val="000000" w:themeColor="text1"/>
          <w:sz w:val="24"/>
          <w:szCs w:val="24"/>
        </w:rPr>
        <w:t xml:space="preserve">art </w:t>
      </w:r>
      <w:r w:rsidR="00630CB3">
        <w:rPr>
          <w:rFonts w:ascii="Times New Roman" w:hAnsi="Times New Roman" w:cs="Times New Roman"/>
          <w:color w:val="000000" w:themeColor="text1"/>
          <w:sz w:val="24"/>
          <w:szCs w:val="24"/>
        </w:rPr>
        <w:t>g</w:t>
      </w:r>
      <w:r w:rsidR="00630CB3" w:rsidRPr="00630CB3">
        <w:rPr>
          <w:rFonts w:ascii="Times New Roman" w:hAnsi="Times New Roman" w:cs="Times New Roman"/>
          <w:color w:val="000000" w:themeColor="text1"/>
          <w:sz w:val="24"/>
          <w:szCs w:val="24"/>
        </w:rPr>
        <w:t xml:space="preserve">eometries, MSFFF </w:t>
      </w:r>
      <w:r w:rsidR="00630CB3">
        <w:rPr>
          <w:rFonts w:ascii="Times New Roman" w:hAnsi="Times New Roman" w:cs="Times New Roman"/>
          <w:color w:val="000000" w:themeColor="text1"/>
          <w:sz w:val="24"/>
          <w:szCs w:val="24"/>
        </w:rPr>
        <w:t>s</w:t>
      </w:r>
      <w:r w:rsidR="00630CB3" w:rsidRPr="00630CB3">
        <w:rPr>
          <w:rFonts w:ascii="Times New Roman" w:hAnsi="Times New Roman" w:cs="Times New Roman"/>
          <w:color w:val="000000" w:themeColor="text1"/>
          <w:sz w:val="24"/>
          <w:szCs w:val="24"/>
        </w:rPr>
        <w:t xml:space="preserve">etup, and </w:t>
      </w:r>
      <w:r w:rsidR="00630CB3">
        <w:rPr>
          <w:rFonts w:ascii="Times New Roman" w:hAnsi="Times New Roman" w:cs="Times New Roman"/>
          <w:color w:val="000000" w:themeColor="text1"/>
          <w:sz w:val="24"/>
          <w:szCs w:val="24"/>
        </w:rPr>
        <w:t>g</w:t>
      </w:r>
      <w:r w:rsidR="00630CB3" w:rsidRPr="00630CB3">
        <w:rPr>
          <w:rFonts w:ascii="Times New Roman" w:hAnsi="Times New Roman" w:cs="Times New Roman"/>
          <w:color w:val="000000" w:themeColor="text1"/>
          <w:sz w:val="24"/>
          <w:szCs w:val="24"/>
        </w:rPr>
        <w:t xml:space="preserve">eometric </w:t>
      </w:r>
      <w:r w:rsidR="00630CB3">
        <w:rPr>
          <w:rFonts w:ascii="Times New Roman" w:hAnsi="Times New Roman" w:cs="Times New Roman"/>
          <w:color w:val="000000" w:themeColor="text1"/>
          <w:sz w:val="24"/>
          <w:szCs w:val="24"/>
        </w:rPr>
        <w:t>a</w:t>
      </w:r>
      <w:r w:rsidR="00630CB3" w:rsidRPr="00630CB3">
        <w:rPr>
          <w:rFonts w:ascii="Times New Roman" w:hAnsi="Times New Roman" w:cs="Times New Roman"/>
          <w:color w:val="000000" w:themeColor="text1"/>
          <w:sz w:val="24"/>
          <w:szCs w:val="24"/>
        </w:rPr>
        <w:t xml:space="preserve">ccuracy </w:t>
      </w:r>
      <w:r w:rsidR="00630CB3">
        <w:rPr>
          <w:rFonts w:ascii="Times New Roman" w:hAnsi="Times New Roman" w:cs="Times New Roman"/>
          <w:color w:val="000000" w:themeColor="text1"/>
          <w:sz w:val="24"/>
          <w:szCs w:val="24"/>
        </w:rPr>
        <w:t>evaluation</w:t>
      </w:r>
      <w:r w:rsidR="006D5762">
        <w:rPr>
          <w:rFonts w:ascii="Times New Roman" w:hAnsi="Times New Roman" w:cs="Times New Roman"/>
          <w:color w:val="000000" w:themeColor="text1"/>
          <w:sz w:val="24"/>
          <w:szCs w:val="24"/>
        </w:rPr>
        <w:t>:</w:t>
      </w:r>
      <w:r w:rsidR="00630CB3" w:rsidRPr="00630CB3">
        <w:rPr>
          <w:rFonts w:ascii="Times New Roman" w:hAnsi="Times New Roman" w:cs="Times New Roman"/>
          <w:color w:val="000000" w:themeColor="text1"/>
          <w:sz w:val="24"/>
          <w:szCs w:val="24"/>
        </w:rPr>
        <w:t xml:space="preserve"> (a) Test part geometry and experimental setup. (b) Test part parameters and MSFFF configuration. (c) Dimensional accuracy evaluation setup. (d) Scan part model. (e) Geometric deviation analysis.</w:t>
      </w:r>
    </w:p>
    <w:p w14:paraId="7F3CE836" w14:textId="77777777" w:rsidR="003F7EBA" w:rsidRPr="00664EB5" w:rsidRDefault="003F7EBA" w:rsidP="003F7EBA">
      <w:pPr>
        <w:spacing w:after="0" w:line="360" w:lineRule="auto"/>
        <w:ind w:firstLine="425"/>
        <w:jc w:val="center"/>
        <w:rPr>
          <w:rFonts w:ascii="Times New Roman" w:hAnsi="Times New Roman" w:cs="Times New Roman"/>
          <w:color w:val="000000" w:themeColor="text1"/>
          <w:sz w:val="24"/>
          <w:szCs w:val="24"/>
        </w:rPr>
      </w:pPr>
    </w:p>
    <w:p w14:paraId="1A20D5BB" w14:textId="088743D1" w:rsidR="002C4226" w:rsidRPr="00664EB5" w:rsidRDefault="003D0348" w:rsidP="002C4226">
      <w:pPr>
        <w:spacing w:after="0" w:line="360" w:lineRule="auto"/>
        <w:ind w:firstLine="425"/>
        <w:jc w:val="both"/>
        <w:rPr>
          <w:rFonts w:ascii="Times New Roman" w:hAnsi="Times New Roman" w:cs="Times New Roman"/>
          <w:color w:val="000000" w:themeColor="text1"/>
          <w:sz w:val="24"/>
          <w:szCs w:val="24"/>
        </w:rPr>
      </w:pPr>
      <w:r w:rsidRPr="003D0348">
        <w:rPr>
          <w:rFonts w:ascii="Times New Roman" w:hAnsi="Times New Roman" w:cs="Times New Roman"/>
          <w:color w:val="000000" w:themeColor="text1"/>
          <w:sz w:val="24"/>
          <w:szCs w:val="24"/>
        </w:rPr>
        <w:t>Figure 4(b) summarizes the dimensional parameters, origin locations, and orientations of test parts, as derived from</w:t>
      </w:r>
      <w:r>
        <w:rPr>
          <w:rFonts w:ascii="Times New Roman" w:hAnsi="Times New Roman" w:cs="Times New Roman"/>
          <w:color w:val="000000" w:themeColor="text1"/>
          <w:sz w:val="24"/>
          <w:szCs w:val="24"/>
        </w:rPr>
        <w:t xml:space="preserve"> the CAD model and</w:t>
      </w:r>
      <w:r w:rsidRPr="003D0348">
        <w:rPr>
          <w:rFonts w:ascii="Times New Roman" w:hAnsi="Times New Roman" w:cs="Times New Roman"/>
          <w:color w:val="000000" w:themeColor="text1"/>
          <w:sz w:val="24"/>
          <w:szCs w:val="24"/>
        </w:rPr>
        <w:t xml:space="preserve"> SMA-processed G-codes.</w:t>
      </w:r>
      <w:r w:rsidR="002C4226" w:rsidRPr="00664EB5">
        <w:rPr>
          <w:rFonts w:ascii="Times New Roman" w:hAnsi="Times New Roman" w:cs="Times New Roman"/>
          <w:color w:val="000000" w:themeColor="text1"/>
          <w:sz w:val="24"/>
          <w:szCs w:val="24"/>
        </w:rPr>
        <w:t xml:space="preserve"> It also details the required platform units, including those designated for lifting in support regions and those remaining stationary for complete printing. Each test </w:t>
      </w:r>
      <w:r w:rsidR="00BA3ABD">
        <w:rPr>
          <w:rFonts w:ascii="Times New Roman" w:hAnsi="Times New Roman" w:cs="Times New Roman"/>
          <w:color w:val="000000" w:themeColor="text1"/>
          <w:sz w:val="24"/>
          <w:szCs w:val="24"/>
        </w:rPr>
        <w:t>part</w:t>
      </w:r>
      <w:r w:rsidR="002C4226" w:rsidRPr="00664EB5">
        <w:rPr>
          <w:rFonts w:ascii="Times New Roman" w:hAnsi="Times New Roman" w:cs="Times New Roman"/>
          <w:color w:val="000000" w:themeColor="text1"/>
          <w:sz w:val="24"/>
          <w:szCs w:val="24"/>
        </w:rPr>
        <w:t xml:space="preserve"> possesses a unique set of (</w:t>
      </w:r>
      <w:proofErr w:type="spellStart"/>
      <w:r w:rsidR="002C4226" w:rsidRPr="00664EB5">
        <w:rPr>
          <w:rFonts w:ascii="Times New Roman" w:hAnsi="Times New Roman" w:cs="Times New Roman"/>
          <w:i/>
          <w:iCs/>
          <w:color w:val="000000" w:themeColor="text1"/>
          <w:sz w:val="24"/>
          <w:szCs w:val="24"/>
        </w:rPr>
        <w:t>x</w:t>
      </w:r>
      <w:r w:rsidR="002C4226" w:rsidRPr="00664EB5">
        <w:rPr>
          <w:rFonts w:ascii="Times New Roman" w:hAnsi="Times New Roman" w:cs="Times New Roman"/>
          <w:i/>
          <w:iCs/>
          <w:color w:val="000000" w:themeColor="text1"/>
          <w:sz w:val="24"/>
          <w:szCs w:val="24"/>
          <w:vertAlign w:val="subscript"/>
        </w:rPr>
        <w:t>m</w:t>
      </w:r>
      <w:proofErr w:type="spellEnd"/>
      <w:r w:rsidR="002C4226" w:rsidRPr="00664EB5">
        <w:rPr>
          <w:rFonts w:ascii="Times New Roman" w:hAnsi="Times New Roman" w:cs="Times New Roman"/>
          <w:color w:val="000000" w:themeColor="text1"/>
          <w:sz w:val="24"/>
          <w:szCs w:val="24"/>
        </w:rPr>
        <w:t xml:space="preserve">, </w:t>
      </w:r>
      <w:proofErr w:type="spellStart"/>
      <w:r w:rsidR="002C4226" w:rsidRPr="00664EB5">
        <w:rPr>
          <w:rFonts w:ascii="Times New Roman" w:hAnsi="Times New Roman" w:cs="Times New Roman"/>
          <w:i/>
          <w:iCs/>
          <w:color w:val="000000" w:themeColor="text1"/>
          <w:sz w:val="24"/>
          <w:szCs w:val="24"/>
        </w:rPr>
        <w:t>y</w:t>
      </w:r>
      <w:r w:rsidR="002C4226" w:rsidRPr="00664EB5">
        <w:rPr>
          <w:rFonts w:ascii="Times New Roman" w:hAnsi="Times New Roman" w:cs="Times New Roman"/>
          <w:i/>
          <w:iCs/>
          <w:color w:val="000000" w:themeColor="text1"/>
          <w:sz w:val="24"/>
          <w:szCs w:val="24"/>
          <w:vertAlign w:val="subscript"/>
        </w:rPr>
        <w:t>m</w:t>
      </w:r>
      <w:proofErr w:type="spellEnd"/>
      <w:r w:rsidR="002C4226" w:rsidRPr="00664EB5">
        <w:rPr>
          <w:rFonts w:ascii="Times New Roman" w:hAnsi="Times New Roman" w:cs="Times New Roman"/>
          <w:i/>
          <w:iCs/>
          <w:color w:val="000000" w:themeColor="text1"/>
          <w:sz w:val="24"/>
          <w:szCs w:val="24"/>
        </w:rPr>
        <w:t>,</w:t>
      </w:r>
      <w:r w:rsidR="002C4226" w:rsidRPr="00664EB5">
        <w:rPr>
          <w:rFonts w:ascii="Times New Roman" w:hAnsi="Times New Roman" w:cs="Times New Roman"/>
          <w:color w:val="000000" w:themeColor="text1"/>
          <w:sz w:val="24"/>
          <w:szCs w:val="24"/>
        </w:rPr>
        <w:t xml:space="preserve"> </w:t>
      </w:r>
      <w:proofErr w:type="spellStart"/>
      <w:r w:rsidR="002C4226" w:rsidRPr="00664EB5">
        <w:rPr>
          <w:rFonts w:ascii="Times New Roman" w:hAnsi="Times New Roman" w:cs="Times New Roman"/>
          <w:i/>
          <w:iCs/>
          <w:color w:val="000000" w:themeColor="text1"/>
          <w:sz w:val="24"/>
          <w:szCs w:val="24"/>
        </w:rPr>
        <w:t>θ</w:t>
      </w:r>
      <w:r w:rsidR="002C4226" w:rsidRPr="00664EB5">
        <w:rPr>
          <w:rFonts w:ascii="Times New Roman" w:hAnsi="Times New Roman" w:cs="Times New Roman"/>
          <w:i/>
          <w:iCs/>
          <w:color w:val="000000" w:themeColor="text1"/>
          <w:sz w:val="24"/>
          <w:szCs w:val="24"/>
          <w:vertAlign w:val="subscript"/>
        </w:rPr>
        <w:t>m</w:t>
      </w:r>
      <w:proofErr w:type="spellEnd"/>
      <w:r w:rsidR="002C4226" w:rsidRPr="00664EB5">
        <w:rPr>
          <w:rFonts w:ascii="Times New Roman" w:hAnsi="Times New Roman" w:cs="Times New Roman"/>
          <w:color w:val="000000" w:themeColor="text1"/>
          <w:sz w:val="24"/>
          <w:szCs w:val="24"/>
        </w:rPr>
        <w:t>) coordinates generated by the SMA. Since the MS</w:t>
      </w:r>
      <w:r w:rsidR="00C46FA1" w:rsidRPr="00664EB5">
        <w:rPr>
          <w:rFonts w:ascii="Times New Roman" w:hAnsi="Times New Roman" w:cs="Times New Roman"/>
          <w:color w:val="000000" w:themeColor="text1"/>
          <w:sz w:val="24"/>
          <w:szCs w:val="24"/>
        </w:rPr>
        <w:t>FFF</w:t>
      </w:r>
      <w:r w:rsidR="002C4226" w:rsidRPr="00664EB5">
        <w:rPr>
          <w:rFonts w:ascii="Times New Roman" w:hAnsi="Times New Roman" w:cs="Times New Roman"/>
          <w:color w:val="000000" w:themeColor="text1"/>
          <w:sz w:val="24"/>
          <w:szCs w:val="24"/>
        </w:rPr>
        <w:t xml:space="preserve"> platform module was integrated onto a commercially available </w:t>
      </w:r>
      <w:r w:rsidR="00C46FA1" w:rsidRPr="00664EB5">
        <w:rPr>
          <w:rFonts w:ascii="Times New Roman" w:hAnsi="Times New Roman" w:cs="Times New Roman"/>
          <w:color w:val="000000" w:themeColor="text1"/>
          <w:sz w:val="24"/>
          <w:szCs w:val="24"/>
        </w:rPr>
        <w:t>FFF</w:t>
      </w:r>
      <w:r w:rsidR="002C4226" w:rsidRPr="00664EB5">
        <w:rPr>
          <w:rFonts w:ascii="Times New Roman" w:hAnsi="Times New Roman" w:cs="Times New Roman"/>
          <w:color w:val="000000" w:themeColor="text1"/>
          <w:sz w:val="24"/>
          <w:szCs w:val="24"/>
        </w:rPr>
        <w:t xml:space="preserve"> platform, the test </w:t>
      </w:r>
      <w:r w:rsidR="00BA3ABD">
        <w:rPr>
          <w:rFonts w:ascii="Times New Roman" w:hAnsi="Times New Roman" w:cs="Times New Roman"/>
          <w:color w:val="000000" w:themeColor="text1"/>
          <w:sz w:val="24"/>
          <w:szCs w:val="24"/>
        </w:rPr>
        <w:t>part</w:t>
      </w:r>
      <w:r w:rsidR="002C4226" w:rsidRPr="00664EB5">
        <w:rPr>
          <w:rFonts w:ascii="Times New Roman" w:hAnsi="Times New Roman" w:cs="Times New Roman"/>
          <w:color w:val="000000" w:themeColor="text1"/>
          <w:sz w:val="24"/>
          <w:szCs w:val="24"/>
        </w:rPr>
        <w:t xml:space="preserve"> </w:t>
      </w:r>
      <w:r w:rsidR="00630CB3">
        <w:rPr>
          <w:rFonts w:ascii="Times New Roman" w:hAnsi="Times New Roman" w:cs="Times New Roman"/>
          <w:color w:val="000000" w:themeColor="text1"/>
          <w:sz w:val="24"/>
          <w:szCs w:val="24"/>
        </w:rPr>
        <w:t>origin</w:t>
      </w:r>
      <w:r w:rsidR="002C4226" w:rsidRPr="00664EB5">
        <w:rPr>
          <w:rFonts w:ascii="Times New Roman" w:hAnsi="Times New Roman" w:cs="Times New Roman"/>
          <w:color w:val="000000" w:themeColor="text1"/>
          <w:sz w:val="24"/>
          <w:szCs w:val="24"/>
        </w:rPr>
        <w:t xml:space="preserve">'s location relative to the original </w:t>
      </w:r>
      <w:r w:rsidR="00C46FA1" w:rsidRPr="00664EB5">
        <w:rPr>
          <w:rFonts w:ascii="Times New Roman" w:hAnsi="Times New Roman" w:cs="Times New Roman"/>
          <w:color w:val="000000" w:themeColor="text1"/>
          <w:sz w:val="24"/>
          <w:szCs w:val="24"/>
        </w:rPr>
        <w:t>FFF</w:t>
      </w:r>
      <w:r w:rsidR="002C4226" w:rsidRPr="00664EB5">
        <w:rPr>
          <w:rFonts w:ascii="Times New Roman" w:hAnsi="Times New Roman" w:cs="Times New Roman"/>
          <w:color w:val="000000" w:themeColor="text1"/>
          <w:sz w:val="24"/>
          <w:szCs w:val="24"/>
        </w:rPr>
        <w:t xml:space="preserve"> platform </w:t>
      </w:r>
      <w:r w:rsidR="00630CB3">
        <w:rPr>
          <w:rFonts w:ascii="Times New Roman" w:hAnsi="Times New Roman" w:cs="Times New Roman"/>
          <w:color w:val="000000" w:themeColor="text1"/>
          <w:sz w:val="24"/>
          <w:szCs w:val="24"/>
        </w:rPr>
        <w:t>origin</w:t>
      </w:r>
      <w:r w:rsidR="002C4226" w:rsidRPr="00664EB5">
        <w:rPr>
          <w:rFonts w:ascii="Times New Roman" w:hAnsi="Times New Roman" w:cs="Times New Roman"/>
          <w:color w:val="000000" w:themeColor="text1"/>
          <w:sz w:val="24"/>
          <w:szCs w:val="24"/>
        </w:rPr>
        <w:t xml:space="preserve"> (denoted as </w:t>
      </w:r>
      <w:r w:rsidR="002C4226" w:rsidRPr="00664EB5">
        <w:rPr>
          <w:rFonts w:ascii="Times New Roman" w:hAnsi="Times New Roman" w:cs="Times New Roman"/>
          <w:i/>
          <w:iCs/>
          <w:color w:val="000000" w:themeColor="text1"/>
          <w:sz w:val="24"/>
          <w:szCs w:val="24"/>
        </w:rPr>
        <w:t>O</w:t>
      </w:r>
      <w:r w:rsidR="002C4226" w:rsidRPr="00664EB5">
        <w:rPr>
          <w:rFonts w:ascii="Times New Roman" w:hAnsi="Times New Roman" w:cs="Times New Roman"/>
          <w:color w:val="000000" w:themeColor="text1"/>
          <w:sz w:val="24"/>
          <w:szCs w:val="24"/>
        </w:rPr>
        <w:t xml:space="preserve">, the G-code origin) is represented as </w:t>
      </w:r>
      <w:r w:rsidR="002C4226" w:rsidRPr="00664EB5">
        <w:rPr>
          <w:rFonts w:ascii="Times New Roman" w:hAnsi="Times New Roman" w:cs="Times New Roman"/>
          <w:i/>
          <w:iCs/>
          <w:color w:val="000000" w:themeColor="text1"/>
          <w:sz w:val="24"/>
          <w:szCs w:val="24"/>
        </w:rPr>
        <w:t>O</w:t>
      </w:r>
      <w:r w:rsidR="002C4226" w:rsidRPr="00664EB5">
        <w:rPr>
          <w:rFonts w:ascii="Times New Roman" w:hAnsi="Times New Roman" w:cs="Times New Roman"/>
          <w:color w:val="000000" w:themeColor="text1"/>
          <w:sz w:val="24"/>
          <w:szCs w:val="24"/>
          <w:vertAlign w:val="subscript"/>
        </w:rPr>
        <w:t>m</w:t>
      </w:r>
      <w:r w:rsidR="002C4226" w:rsidRPr="000D2C5B">
        <w:rPr>
          <w:rFonts w:ascii="Times New Roman" w:hAnsi="Times New Roman" w:cs="Times New Roman"/>
          <w:color w:val="000000" w:themeColor="text1"/>
          <w:sz w:val="24"/>
          <w:szCs w:val="24"/>
          <w:vertAlign w:val="subscript"/>
        </w:rPr>
        <w:t xml:space="preserve"> </w:t>
      </w:r>
      <w:r w:rsidR="002C4226" w:rsidRPr="000D2C5B">
        <w:rPr>
          <w:rFonts w:ascii="Times New Roman" w:hAnsi="Times New Roman" w:cs="Times New Roman"/>
          <w:color w:val="000000" w:themeColor="text1"/>
          <w:sz w:val="24"/>
          <w:szCs w:val="24"/>
        </w:rPr>
        <w:t>(</w:t>
      </w:r>
      <w:r w:rsidR="002C4226" w:rsidRPr="00515B25">
        <w:rPr>
          <w:rFonts w:ascii="Times New Roman" w:hAnsi="Times New Roman" w:cs="Times New Roman"/>
          <w:i/>
          <w:iCs/>
          <w:color w:val="000000" w:themeColor="text1"/>
          <w:sz w:val="24"/>
          <w:szCs w:val="24"/>
        </w:rPr>
        <w:t>x</w:t>
      </w:r>
      <w:r w:rsidR="002C4226" w:rsidRPr="00664EB5">
        <w:rPr>
          <w:rFonts w:ascii="Times New Roman" w:hAnsi="Times New Roman" w:cs="Times New Roman"/>
          <w:color w:val="000000" w:themeColor="text1"/>
          <w:sz w:val="24"/>
          <w:szCs w:val="24"/>
          <w:vertAlign w:val="subscript"/>
        </w:rPr>
        <w:t>m</w:t>
      </w:r>
      <w:r w:rsidR="002C4226" w:rsidRPr="00664EB5">
        <w:rPr>
          <w:rFonts w:ascii="Times New Roman" w:hAnsi="Times New Roman" w:cs="Times New Roman"/>
          <w:color w:val="000000" w:themeColor="text1"/>
          <w:sz w:val="24"/>
          <w:szCs w:val="24"/>
        </w:rPr>
        <w:t>+2</w:t>
      </w:r>
      <w:r w:rsidR="002C4226" w:rsidRPr="00664EB5">
        <w:rPr>
          <w:rFonts w:ascii="Times New Roman" w:hAnsi="Times New Roman" w:cs="Times New Roman"/>
          <w:i/>
          <w:iCs/>
          <w:color w:val="000000" w:themeColor="text1"/>
          <w:sz w:val="24"/>
          <w:szCs w:val="24"/>
        </w:rPr>
        <w:t>l</w:t>
      </w:r>
      <w:r w:rsidR="002C4226" w:rsidRPr="00664EB5">
        <w:rPr>
          <w:rFonts w:ascii="Times New Roman" w:hAnsi="Times New Roman" w:cs="Times New Roman"/>
          <w:color w:val="000000" w:themeColor="text1"/>
          <w:sz w:val="24"/>
          <w:szCs w:val="24"/>
        </w:rPr>
        <w:t xml:space="preserve">, </w:t>
      </w:r>
      <w:r w:rsidR="002C4226" w:rsidRPr="00664EB5">
        <w:rPr>
          <w:rFonts w:ascii="Times New Roman" w:hAnsi="Times New Roman" w:cs="Times New Roman"/>
          <w:i/>
          <w:iCs/>
          <w:color w:val="000000" w:themeColor="text1"/>
          <w:sz w:val="24"/>
          <w:szCs w:val="24"/>
        </w:rPr>
        <w:t>y</w:t>
      </w:r>
      <w:r w:rsidR="002C4226" w:rsidRPr="00664EB5">
        <w:rPr>
          <w:rFonts w:ascii="Times New Roman" w:hAnsi="Times New Roman" w:cs="Times New Roman"/>
          <w:color w:val="000000" w:themeColor="text1"/>
          <w:sz w:val="24"/>
          <w:szCs w:val="24"/>
          <w:vertAlign w:val="subscript"/>
        </w:rPr>
        <w:t>m</w:t>
      </w:r>
      <w:r w:rsidR="002C4226" w:rsidRPr="00664EB5">
        <w:rPr>
          <w:rFonts w:ascii="Times New Roman" w:hAnsi="Times New Roman" w:cs="Times New Roman"/>
          <w:color w:val="000000" w:themeColor="text1"/>
          <w:sz w:val="24"/>
          <w:szCs w:val="24"/>
        </w:rPr>
        <w:t>+2</w:t>
      </w:r>
      <w:r w:rsidR="002C4226" w:rsidRPr="00664EB5">
        <w:rPr>
          <w:rFonts w:ascii="Times New Roman" w:hAnsi="Times New Roman" w:cs="Times New Roman"/>
          <w:i/>
          <w:iCs/>
          <w:color w:val="000000" w:themeColor="text1"/>
          <w:sz w:val="24"/>
          <w:szCs w:val="24"/>
        </w:rPr>
        <w:t>l</w:t>
      </w:r>
      <w:r w:rsidR="002C4226" w:rsidRPr="00664EB5">
        <w:rPr>
          <w:rFonts w:ascii="Times New Roman" w:eastAsia="新細明體" w:hAnsi="Times New Roman" w:cs="Times New Roman"/>
          <w:color w:val="000000" w:themeColor="text1"/>
          <w:sz w:val="24"/>
          <w:szCs w:val="24"/>
        </w:rPr>
        <w:t>)</w:t>
      </w:r>
      <w:r w:rsidR="002C4226" w:rsidRPr="00664EB5">
        <w:rPr>
          <w:rFonts w:ascii="Times New Roman" w:hAnsi="Times New Roman" w:cs="Times New Roman"/>
          <w:color w:val="000000" w:themeColor="text1"/>
          <w:sz w:val="24"/>
          <w:szCs w:val="24"/>
        </w:rPr>
        <w:t xml:space="preserve">, where </w:t>
      </w:r>
      <w:r w:rsidR="002C4226" w:rsidRPr="00664EB5">
        <w:rPr>
          <w:rFonts w:ascii="Times New Roman" w:hAnsi="Times New Roman" w:cs="Times New Roman"/>
          <w:i/>
          <w:iCs/>
          <w:color w:val="000000" w:themeColor="text1"/>
          <w:sz w:val="24"/>
          <w:szCs w:val="24"/>
        </w:rPr>
        <w:t>l</w:t>
      </w:r>
      <w:r w:rsidR="002C4226" w:rsidRPr="00664EB5">
        <w:rPr>
          <w:rFonts w:ascii="Times New Roman" w:hAnsi="Times New Roman" w:cs="Times New Roman"/>
          <w:color w:val="000000" w:themeColor="text1"/>
          <w:sz w:val="24"/>
          <w:szCs w:val="24"/>
        </w:rPr>
        <w:t xml:space="preserve"> signifies the platform unit length. An additional parameter, </w:t>
      </w:r>
      <w:proofErr w:type="spellStart"/>
      <w:r w:rsidR="002C4226" w:rsidRPr="00664EB5">
        <w:rPr>
          <w:rFonts w:ascii="Times New Roman" w:hAnsi="Times New Roman" w:cs="Times New Roman"/>
          <w:i/>
          <w:iCs/>
          <w:color w:val="000000" w:themeColor="text1"/>
          <w:sz w:val="24"/>
          <w:szCs w:val="24"/>
        </w:rPr>
        <w:t>θ</w:t>
      </w:r>
      <w:r w:rsidR="002C4226" w:rsidRPr="00664EB5">
        <w:rPr>
          <w:rFonts w:ascii="Times New Roman" w:hAnsi="Times New Roman" w:cs="Times New Roman"/>
          <w:i/>
          <w:iCs/>
          <w:color w:val="000000" w:themeColor="text1"/>
          <w:sz w:val="24"/>
          <w:szCs w:val="24"/>
          <w:vertAlign w:val="subscript"/>
        </w:rPr>
        <w:t>m</w:t>
      </w:r>
      <w:proofErr w:type="spellEnd"/>
      <w:r w:rsidR="002C4226" w:rsidRPr="00664EB5">
        <w:rPr>
          <w:rFonts w:ascii="Times New Roman" w:hAnsi="Times New Roman" w:cs="Times New Roman"/>
          <w:color w:val="000000" w:themeColor="text1"/>
          <w:sz w:val="24"/>
          <w:szCs w:val="24"/>
        </w:rPr>
        <w:t xml:space="preserve">, denotes the </w:t>
      </w:r>
      <w:r w:rsidR="00BA3ABD">
        <w:rPr>
          <w:rFonts w:ascii="Times New Roman" w:hAnsi="Times New Roman" w:cs="Times New Roman"/>
          <w:color w:val="000000" w:themeColor="text1"/>
          <w:sz w:val="24"/>
          <w:szCs w:val="24"/>
        </w:rPr>
        <w:t>part</w:t>
      </w:r>
      <w:r w:rsidR="002C4226" w:rsidRPr="00664EB5">
        <w:rPr>
          <w:rFonts w:ascii="Times New Roman" w:hAnsi="Times New Roman" w:cs="Times New Roman"/>
          <w:color w:val="000000" w:themeColor="text1"/>
          <w:sz w:val="24"/>
          <w:szCs w:val="24"/>
        </w:rPr>
        <w:t>'s orientation around the z-axis. This crucial shifting information (</w:t>
      </w:r>
      <w:r w:rsidR="000C1AD0">
        <w:rPr>
          <w:rFonts w:ascii="Times New Roman" w:hAnsi="Times New Roman" w:cs="Times New Roman"/>
          <w:color w:val="000000" w:themeColor="text1"/>
          <w:sz w:val="24"/>
          <w:szCs w:val="24"/>
        </w:rPr>
        <w:t xml:space="preserve">denoted as </w:t>
      </w:r>
      <m:oMath>
        <m:acc>
          <m:accPr>
            <m:chr m:val="⃑"/>
            <m:ctrlPr>
              <w:rPr>
                <w:rFonts w:ascii="Cambria Math" w:hAnsi="Cambria Math" w:cs="Times New Roman"/>
                <w:i/>
                <w:iCs/>
                <w:color w:val="000000" w:themeColor="text1"/>
                <w:sz w:val="24"/>
                <w:szCs w:val="24"/>
              </w:rPr>
            </m:ctrlPr>
          </m:accPr>
          <m:e>
            <m:r>
              <w:rPr>
                <w:rFonts w:ascii="Cambria Math" w:hAnsi="Cambria Math" w:cs="Times New Roman"/>
                <w:color w:val="000000" w:themeColor="text1"/>
                <w:sz w:val="24"/>
                <w:szCs w:val="24"/>
              </w:rPr>
              <m:t>O</m:t>
            </m:r>
            <m:sSub>
              <m:sSubPr>
                <m:ctrlPr>
                  <w:rPr>
                    <w:rFonts w:ascii="Cambria Math" w:hAnsi="Cambria Math" w:cs="Times New Roman"/>
                    <w:i/>
                    <w:iCs/>
                    <w:color w:val="000000" w:themeColor="text1"/>
                    <w:sz w:val="24"/>
                    <w:szCs w:val="24"/>
                  </w:rPr>
                </m:ctrlPr>
              </m:sSubPr>
              <m:e>
                <m:r>
                  <w:rPr>
                    <w:rFonts w:ascii="Cambria Math" w:hAnsi="Cambria Math" w:cs="Times New Roman"/>
                    <w:color w:val="000000" w:themeColor="text1"/>
                    <w:sz w:val="24"/>
                    <w:szCs w:val="24"/>
                  </w:rPr>
                  <m:t>O</m:t>
                </m:r>
              </m:e>
              <m:sub>
                <m:r>
                  <w:rPr>
                    <w:rFonts w:ascii="Cambria Math" w:hAnsi="Cambria Math" w:cs="Times New Roman"/>
                    <w:color w:val="000000" w:themeColor="text1"/>
                    <w:sz w:val="24"/>
                    <w:szCs w:val="24"/>
                  </w:rPr>
                  <m:t>m</m:t>
                </m:r>
              </m:sub>
            </m:sSub>
          </m:e>
        </m:acc>
        <m:r>
          <w:rPr>
            <w:rFonts w:ascii="Cambria Math" w:hAnsi="Cambria Math" w:cs="Times New Roman"/>
            <w:color w:val="000000" w:themeColor="text1"/>
            <w:sz w:val="24"/>
            <w:szCs w:val="24"/>
          </w:rPr>
          <m:t> </m:t>
        </m:r>
      </m:oMath>
      <w:r w:rsidR="002C4226" w:rsidRPr="00664EB5">
        <w:rPr>
          <w:rFonts w:ascii="Times New Roman" w:hAnsi="Times New Roman" w:cs="Times New Roman"/>
          <w:color w:val="000000" w:themeColor="text1"/>
          <w:sz w:val="24"/>
          <w:szCs w:val="24"/>
        </w:rPr>
        <w:t xml:space="preserve">in </w:t>
      </w:r>
      <w:r w:rsidR="007F0AD5">
        <w:rPr>
          <w:rFonts w:ascii="Times New Roman" w:hAnsi="Times New Roman" w:cs="Times New Roman"/>
          <w:color w:val="000000" w:themeColor="text1"/>
          <w:sz w:val="24"/>
          <w:szCs w:val="24"/>
        </w:rPr>
        <w:t>Fig.</w:t>
      </w:r>
      <w:r w:rsidR="002C4226" w:rsidRPr="00664EB5">
        <w:rPr>
          <w:rFonts w:ascii="Times New Roman" w:hAnsi="Times New Roman" w:cs="Times New Roman"/>
          <w:color w:val="000000" w:themeColor="text1"/>
          <w:sz w:val="24"/>
          <w:szCs w:val="24"/>
        </w:rPr>
        <w:t xml:space="preserve"> 4(</w:t>
      </w:r>
      <w:r w:rsidR="000C1AD0">
        <w:rPr>
          <w:rFonts w:ascii="Times New Roman" w:hAnsi="Times New Roman" w:cs="Times New Roman"/>
          <w:color w:val="000000" w:themeColor="text1"/>
          <w:sz w:val="24"/>
          <w:szCs w:val="24"/>
        </w:rPr>
        <w:t>b</w:t>
      </w:r>
      <w:r w:rsidR="002C4226" w:rsidRPr="00664EB5">
        <w:rPr>
          <w:rFonts w:ascii="Times New Roman" w:hAnsi="Times New Roman" w:cs="Times New Roman"/>
          <w:color w:val="000000" w:themeColor="text1"/>
          <w:sz w:val="24"/>
          <w:szCs w:val="24"/>
        </w:rPr>
        <w:t xml:space="preserve">)) is applied when executing the SMA-processed G-codes, ensuring the </w:t>
      </w:r>
      <w:r w:rsidR="00C46FA1" w:rsidRPr="00664EB5">
        <w:rPr>
          <w:rFonts w:ascii="Times New Roman" w:hAnsi="Times New Roman" w:cs="Times New Roman"/>
          <w:color w:val="000000" w:themeColor="text1"/>
          <w:sz w:val="24"/>
          <w:szCs w:val="24"/>
        </w:rPr>
        <w:t>FFF</w:t>
      </w:r>
      <w:r w:rsidR="002C4226" w:rsidRPr="00664EB5">
        <w:rPr>
          <w:rFonts w:ascii="Times New Roman" w:hAnsi="Times New Roman" w:cs="Times New Roman"/>
          <w:color w:val="000000" w:themeColor="text1"/>
          <w:sz w:val="24"/>
          <w:szCs w:val="24"/>
        </w:rPr>
        <w:t xml:space="preserve"> extruder precisely reaches the (</w:t>
      </w:r>
      <w:proofErr w:type="spellStart"/>
      <w:r w:rsidR="002C4226" w:rsidRPr="00664EB5">
        <w:rPr>
          <w:rFonts w:ascii="Times New Roman" w:hAnsi="Times New Roman" w:cs="Times New Roman"/>
          <w:i/>
          <w:iCs/>
          <w:color w:val="000000" w:themeColor="text1"/>
          <w:sz w:val="24"/>
          <w:szCs w:val="24"/>
        </w:rPr>
        <w:t>x</w:t>
      </w:r>
      <w:r w:rsidR="002C4226" w:rsidRPr="00664EB5">
        <w:rPr>
          <w:rFonts w:ascii="Times New Roman" w:hAnsi="Times New Roman" w:cs="Times New Roman"/>
          <w:i/>
          <w:iCs/>
          <w:color w:val="000000" w:themeColor="text1"/>
          <w:sz w:val="24"/>
          <w:szCs w:val="24"/>
          <w:vertAlign w:val="subscript"/>
        </w:rPr>
        <w:t>m</w:t>
      </w:r>
      <w:proofErr w:type="spellEnd"/>
      <w:r w:rsidR="002C4226" w:rsidRPr="00664EB5">
        <w:rPr>
          <w:rFonts w:ascii="Times New Roman" w:hAnsi="Times New Roman" w:cs="Times New Roman"/>
          <w:color w:val="000000" w:themeColor="text1"/>
          <w:sz w:val="24"/>
          <w:szCs w:val="24"/>
        </w:rPr>
        <w:t xml:space="preserve">, </w:t>
      </w:r>
      <w:proofErr w:type="spellStart"/>
      <w:r w:rsidR="002C4226" w:rsidRPr="00664EB5">
        <w:rPr>
          <w:rFonts w:ascii="Times New Roman" w:hAnsi="Times New Roman" w:cs="Times New Roman"/>
          <w:i/>
          <w:iCs/>
          <w:color w:val="000000" w:themeColor="text1"/>
          <w:sz w:val="24"/>
          <w:szCs w:val="24"/>
        </w:rPr>
        <w:t>y</w:t>
      </w:r>
      <w:r w:rsidR="002C4226" w:rsidRPr="00664EB5">
        <w:rPr>
          <w:rFonts w:ascii="Times New Roman" w:hAnsi="Times New Roman" w:cs="Times New Roman"/>
          <w:i/>
          <w:iCs/>
          <w:color w:val="000000" w:themeColor="text1"/>
          <w:sz w:val="24"/>
          <w:szCs w:val="24"/>
          <w:vertAlign w:val="subscript"/>
        </w:rPr>
        <w:t>m</w:t>
      </w:r>
      <w:proofErr w:type="spellEnd"/>
      <w:r w:rsidR="002C4226" w:rsidRPr="00664EB5">
        <w:rPr>
          <w:rFonts w:ascii="Times New Roman" w:hAnsi="Times New Roman" w:cs="Times New Roman"/>
          <w:color w:val="000000" w:themeColor="text1"/>
          <w:sz w:val="24"/>
          <w:szCs w:val="24"/>
        </w:rPr>
        <w:t xml:space="preserve">) coordinates. The observations revealed that the total number of required platform units generally increased with increasing </w:t>
      </w:r>
      <w:r w:rsidR="00BA3ABD">
        <w:rPr>
          <w:rFonts w:ascii="Times New Roman" w:hAnsi="Times New Roman" w:cs="Times New Roman"/>
          <w:color w:val="000000" w:themeColor="text1"/>
          <w:sz w:val="24"/>
          <w:szCs w:val="24"/>
        </w:rPr>
        <w:t>part</w:t>
      </w:r>
      <w:r w:rsidR="002C4226" w:rsidRPr="00664EB5">
        <w:rPr>
          <w:rFonts w:ascii="Times New Roman" w:hAnsi="Times New Roman" w:cs="Times New Roman"/>
          <w:color w:val="000000" w:themeColor="text1"/>
          <w:sz w:val="24"/>
          <w:szCs w:val="24"/>
        </w:rPr>
        <w:t xml:space="preserve"> size (ratio). However, the number of lifted units exhibited a dependence on </w:t>
      </w:r>
      <w:r w:rsidR="002C4226" w:rsidRPr="00664EB5">
        <w:rPr>
          <w:rFonts w:ascii="Times New Roman" w:hAnsi="Times New Roman" w:cs="Times New Roman"/>
          <w:color w:val="000000" w:themeColor="text1"/>
          <w:sz w:val="24"/>
          <w:szCs w:val="24"/>
        </w:rPr>
        <w:lastRenderedPageBreak/>
        <w:t xml:space="preserve">both </w:t>
      </w:r>
      <w:r w:rsidR="00BA3ABD">
        <w:rPr>
          <w:rFonts w:ascii="Times New Roman" w:hAnsi="Times New Roman" w:cs="Times New Roman"/>
          <w:color w:val="000000" w:themeColor="text1"/>
          <w:sz w:val="24"/>
          <w:szCs w:val="24"/>
        </w:rPr>
        <w:t>part</w:t>
      </w:r>
      <w:r w:rsidR="002C4226" w:rsidRPr="00664EB5">
        <w:rPr>
          <w:rFonts w:ascii="Times New Roman" w:hAnsi="Times New Roman" w:cs="Times New Roman"/>
          <w:color w:val="000000" w:themeColor="text1"/>
          <w:sz w:val="24"/>
          <w:szCs w:val="24"/>
        </w:rPr>
        <w:t xml:space="preserve"> size and its interaction with the platform unit size. In some instances, regions requiring platform support were insufficiently large to accommodate additional lifted platform units. This set of comprehensively designed test cases enables thorough investigation of these factors and provides a robust foundation for evaluating the performance of the MS</w:t>
      </w:r>
      <w:r w:rsidR="00C46FA1" w:rsidRPr="00664EB5">
        <w:rPr>
          <w:rFonts w:ascii="Times New Roman" w:hAnsi="Times New Roman" w:cs="Times New Roman"/>
          <w:color w:val="000000" w:themeColor="text1"/>
          <w:sz w:val="24"/>
          <w:szCs w:val="24"/>
        </w:rPr>
        <w:t>FFF</w:t>
      </w:r>
      <w:r w:rsidR="002C4226" w:rsidRPr="00664EB5">
        <w:rPr>
          <w:rFonts w:ascii="Times New Roman" w:hAnsi="Times New Roman" w:cs="Times New Roman"/>
          <w:color w:val="000000" w:themeColor="text1"/>
          <w:sz w:val="24"/>
          <w:szCs w:val="24"/>
        </w:rPr>
        <w:t xml:space="preserve"> system.</w:t>
      </w:r>
    </w:p>
    <w:p w14:paraId="12F193BC" w14:textId="4F28E4F9" w:rsidR="002C4226" w:rsidRPr="00664EB5" w:rsidRDefault="002C4226" w:rsidP="002C4226">
      <w:pPr>
        <w:spacing w:after="0" w:line="360" w:lineRule="auto"/>
        <w:jc w:val="both"/>
        <w:rPr>
          <w:rFonts w:ascii="Times New Roman" w:hAnsi="Times New Roman" w:cs="Times New Roman"/>
          <w:color w:val="000000" w:themeColor="text1"/>
          <w:sz w:val="24"/>
          <w:szCs w:val="24"/>
        </w:rPr>
      </w:pPr>
    </w:p>
    <w:p w14:paraId="4927D5EB" w14:textId="3A9E1612" w:rsidR="002C4226" w:rsidRPr="00664EB5" w:rsidRDefault="002C4226" w:rsidP="002C4226">
      <w:pPr>
        <w:spacing w:after="0" w:line="360" w:lineRule="auto"/>
        <w:rPr>
          <w:rFonts w:ascii="Times New Roman" w:hAnsi="Times New Roman" w:cs="Times New Roman"/>
          <w:b/>
          <w:bCs/>
          <w:color w:val="000000" w:themeColor="text1"/>
          <w:sz w:val="24"/>
          <w:szCs w:val="24"/>
        </w:rPr>
      </w:pPr>
      <w:r w:rsidRPr="00664EB5">
        <w:rPr>
          <w:rFonts w:ascii="Times New Roman" w:hAnsi="Times New Roman" w:cs="Times New Roman"/>
          <w:b/>
          <w:bCs/>
          <w:color w:val="000000" w:themeColor="text1"/>
          <w:sz w:val="24"/>
          <w:szCs w:val="24"/>
        </w:rPr>
        <w:t>2.5    Evaluation of MS</w:t>
      </w:r>
      <w:r w:rsidR="00C46FA1" w:rsidRPr="00664EB5">
        <w:rPr>
          <w:rFonts w:ascii="Times New Roman" w:hAnsi="Times New Roman" w:cs="Times New Roman"/>
          <w:b/>
          <w:bCs/>
          <w:color w:val="000000" w:themeColor="text1"/>
          <w:sz w:val="24"/>
          <w:szCs w:val="24"/>
        </w:rPr>
        <w:t>FFF</w:t>
      </w:r>
      <w:r w:rsidRPr="00664EB5">
        <w:rPr>
          <w:rFonts w:ascii="Times New Roman" w:hAnsi="Times New Roman" w:cs="Times New Roman"/>
          <w:b/>
          <w:bCs/>
          <w:color w:val="000000" w:themeColor="text1"/>
          <w:sz w:val="24"/>
          <w:szCs w:val="24"/>
        </w:rPr>
        <w:t xml:space="preserve"> Performance</w:t>
      </w:r>
    </w:p>
    <w:p w14:paraId="6AA3C765" w14:textId="7B762152" w:rsidR="001B442C" w:rsidRPr="00664EB5" w:rsidRDefault="001B442C" w:rsidP="001B442C">
      <w:pPr>
        <w:spacing w:after="0" w:line="360" w:lineRule="auto"/>
        <w:ind w:firstLine="425"/>
        <w:jc w:val="both"/>
        <w:rPr>
          <w:rFonts w:ascii="Times New Roman" w:hAnsi="Times New Roman" w:cs="Times New Roman"/>
          <w:color w:val="000000" w:themeColor="text1"/>
          <w:sz w:val="24"/>
          <w:szCs w:val="24"/>
        </w:rPr>
      </w:pPr>
      <w:r w:rsidRPr="00664EB5">
        <w:rPr>
          <w:rFonts w:ascii="Times New Roman" w:hAnsi="Times New Roman" w:cs="Times New Roman"/>
          <w:color w:val="000000" w:themeColor="text1"/>
          <w:sz w:val="24"/>
          <w:szCs w:val="24"/>
        </w:rPr>
        <w:t xml:space="preserve">The aforementioned test </w:t>
      </w:r>
      <w:r w:rsidR="00A553DA">
        <w:rPr>
          <w:rFonts w:ascii="Times New Roman" w:hAnsi="Times New Roman" w:cs="Times New Roman"/>
          <w:color w:val="000000" w:themeColor="text1"/>
          <w:sz w:val="24"/>
          <w:szCs w:val="24"/>
        </w:rPr>
        <w:t>parts</w:t>
      </w:r>
      <w:r w:rsidRPr="00664EB5">
        <w:rPr>
          <w:rFonts w:ascii="Times New Roman" w:hAnsi="Times New Roman" w:cs="Times New Roman"/>
          <w:color w:val="000000" w:themeColor="text1"/>
          <w:sz w:val="24"/>
          <w:szCs w:val="24"/>
        </w:rPr>
        <w:t xml:space="preserve"> were fabricated on both the MS</w:t>
      </w:r>
      <w:r w:rsidR="00C46FA1" w:rsidRPr="00664EB5">
        <w:rPr>
          <w:rFonts w:ascii="Times New Roman" w:hAnsi="Times New Roman" w:cs="Times New Roman"/>
          <w:color w:val="000000" w:themeColor="text1"/>
          <w:sz w:val="24"/>
          <w:szCs w:val="24"/>
        </w:rPr>
        <w:t>FFF</w:t>
      </w:r>
      <w:r w:rsidRPr="00664EB5">
        <w:rPr>
          <w:rFonts w:ascii="Times New Roman" w:hAnsi="Times New Roman" w:cs="Times New Roman"/>
          <w:color w:val="000000" w:themeColor="text1"/>
          <w:sz w:val="24"/>
          <w:szCs w:val="24"/>
        </w:rPr>
        <w:t xml:space="preserve"> system and the original </w:t>
      </w:r>
      <w:r w:rsidR="00C46FA1" w:rsidRPr="00664EB5">
        <w:rPr>
          <w:rFonts w:ascii="Times New Roman" w:hAnsi="Times New Roman" w:cs="Times New Roman"/>
          <w:color w:val="000000" w:themeColor="text1"/>
          <w:sz w:val="24"/>
          <w:szCs w:val="24"/>
        </w:rPr>
        <w:t>FFF</w:t>
      </w:r>
      <w:r w:rsidRPr="00664EB5">
        <w:rPr>
          <w:rFonts w:ascii="Times New Roman" w:hAnsi="Times New Roman" w:cs="Times New Roman"/>
          <w:color w:val="000000" w:themeColor="text1"/>
          <w:sz w:val="24"/>
          <w:szCs w:val="24"/>
        </w:rPr>
        <w:t xml:space="preserve"> system (without the MS</w:t>
      </w:r>
      <w:r w:rsidR="00C46FA1" w:rsidRPr="00664EB5">
        <w:rPr>
          <w:rFonts w:ascii="Times New Roman" w:hAnsi="Times New Roman" w:cs="Times New Roman"/>
          <w:color w:val="000000" w:themeColor="text1"/>
          <w:sz w:val="24"/>
          <w:szCs w:val="24"/>
        </w:rPr>
        <w:t>FFF</w:t>
      </w:r>
      <w:r w:rsidRPr="00664EB5">
        <w:rPr>
          <w:rFonts w:ascii="Times New Roman" w:hAnsi="Times New Roman" w:cs="Times New Roman"/>
          <w:color w:val="000000" w:themeColor="text1"/>
          <w:sz w:val="24"/>
          <w:szCs w:val="24"/>
        </w:rPr>
        <w:t xml:space="preserve"> platform module) under identical positioning and orientation to evaluate dimensional accuracy, fabrication time, and material usage for each system.</w:t>
      </w:r>
      <w:r w:rsidR="006F3F7A" w:rsidRPr="00664EB5">
        <w:rPr>
          <w:rFonts w:ascii="Times New Roman" w:hAnsi="Times New Roman" w:cs="Times New Roman"/>
          <w:color w:val="000000" w:themeColor="text1"/>
          <w:sz w:val="24"/>
          <w:szCs w:val="24"/>
        </w:rPr>
        <w:t xml:space="preserve"> Each fabrication was repeated 3 times to evaluate the system consistency and robustness. </w:t>
      </w:r>
      <w:r w:rsidRPr="00664EB5">
        <w:rPr>
          <w:rFonts w:ascii="Times New Roman" w:hAnsi="Times New Roman" w:cs="Times New Roman"/>
          <w:color w:val="000000" w:themeColor="text1"/>
          <w:sz w:val="24"/>
          <w:szCs w:val="24"/>
        </w:rPr>
        <w:t>Dimensional accuracy is a critical indicator for MS</w:t>
      </w:r>
      <w:r w:rsidR="00C46FA1" w:rsidRPr="00664EB5">
        <w:rPr>
          <w:rFonts w:ascii="Times New Roman" w:hAnsi="Times New Roman" w:cs="Times New Roman"/>
          <w:color w:val="000000" w:themeColor="text1"/>
          <w:sz w:val="24"/>
          <w:szCs w:val="24"/>
        </w:rPr>
        <w:t>FFF</w:t>
      </w:r>
      <w:r w:rsidRPr="00664EB5">
        <w:rPr>
          <w:rFonts w:ascii="Times New Roman" w:hAnsi="Times New Roman" w:cs="Times New Roman"/>
          <w:color w:val="000000" w:themeColor="text1"/>
          <w:sz w:val="24"/>
          <w:szCs w:val="24"/>
        </w:rPr>
        <w:t>, as it ensures not only time and material savings but also the preservation of functional and geometric fidelity in the fabricated parts. A 3D scanner (</w:t>
      </w:r>
      <w:proofErr w:type="spellStart"/>
      <w:r w:rsidRPr="00664EB5">
        <w:rPr>
          <w:rFonts w:ascii="Times New Roman" w:hAnsi="Times New Roman" w:cs="Times New Roman"/>
          <w:color w:val="000000" w:themeColor="text1"/>
          <w:sz w:val="24"/>
          <w:szCs w:val="24"/>
        </w:rPr>
        <w:t>EinScan</w:t>
      </w:r>
      <w:proofErr w:type="spellEnd"/>
      <w:r w:rsidRPr="00664EB5">
        <w:rPr>
          <w:rFonts w:ascii="Times New Roman" w:hAnsi="Times New Roman" w:cs="Times New Roman"/>
          <w:color w:val="000000" w:themeColor="text1"/>
          <w:sz w:val="24"/>
          <w:szCs w:val="24"/>
        </w:rPr>
        <w:t xml:space="preserve"> Pro HD, </w:t>
      </w:r>
      <w:proofErr w:type="gramStart"/>
      <w:r w:rsidRPr="00664EB5">
        <w:rPr>
          <w:rFonts w:ascii="Times New Roman" w:hAnsi="Times New Roman" w:cs="Times New Roman"/>
          <w:color w:val="000000" w:themeColor="text1"/>
          <w:sz w:val="24"/>
          <w:szCs w:val="24"/>
        </w:rPr>
        <w:t>Shining</w:t>
      </w:r>
      <w:proofErr w:type="gramEnd"/>
      <w:r w:rsidRPr="00664EB5">
        <w:rPr>
          <w:rFonts w:ascii="Times New Roman" w:hAnsi="Times New Roman" w:cs="Times New Roman"/>
          <w:color w:val="000000" w:themeColor="text1"/>
          <w:sz w:val="24"/>
          <w:szCs w:val="24"/>
        </w:rPr>
        <w:t xml:space="preserve"> 3D, Hangzhou, China) was employed to scan the </w:t>
      </w:r>
      <w:r w:rsidR="00BA3ABD">
        <w:rPr>
          <w:rFonts w:ascii="Times New Roman" w:hAnsi="Times New Roman" w:cs="Times New Roman"/>
          <w:color w:val="000000" w:themeColor="text1"/>
          <w:sz w:val="24"/>
          <w:szCs w:val="24"/>
        </w:rPr>
        <w:t>part</w:t>
      </w:r>
      <w:r w:rsidRPr="00664EB5">
        <w:rPr>
          <w:rFonts w:ascii="Times New Roman" w:hAnsi="Times New Roman" w:cs="Times New Roman"/>
          <w:color w:val="000000" w:themeColor="text1"/>
          <w:sz w:val="24"/>
          <w:szCs w:val="24"/>
        </w:rPr>
        <w:t>s fabricated using both MS</w:t>
      </w:r>
      <w:r w:rsidR="00C46FA1" w:rsidRPr="00664EB5">
        <w:rPr>
          <w:rFonts w:ascii="Times New Roman" w:hAnsi="Times New Roman" w:cs="Times New Roman"/>
          <w:color w:val="000000" w:themeColor="text1"/>
          <w:sz w:val="24"/>
          <w:szCs w:val="24"/>
        </w:rPr>
        <w:t>FFF</w:t>
      </w:r>
      <w:r w:rsidRPr="00664EB5">
        <w:rPr>
          <w:rFonts w:ascii="Times New Roman" w:hAnsi="Times New Roman" w:cs="Times New Roman"/>
          <w:color w:val="000000" w:themeColor="text1"/>
          <w:sz w:val="24"/>
          <w:szCs w:val="24"/>
        </w:rPr>
        <w:t xml:space="preserve"> and </w:t>
      </w:r>
      <w:r w:rsidR="00C46FA1" w:rsidRPr="00664EB5">
        <w:rPr>
          <w:rFonts w:ascii="Times New Roman" w:hAnsi="Times New Roman" w:cs="Times New Roman"/>
          <w:color w:val="000000" w:themeColor="text1"/>
          <w:sz w:val="24"/>
          <w:szCs w:val="24"/>
        </w:rPr>
        <w:t>FFF</w:t>
      </w:r>
      <w:r w:rsidRPr="00664EB5">
        <w:rPr>
          <w:rFonts w:ascii="Times New Roman" w:hAnsi="Times New Roman" w:cs="Times New Roman"/>
          <w:color w:val="000000" w:themeColor="text1"/>
          <w:sz w:val="24"/>
          <w:szCs w:val="24"/>
        </w:rPr>
        <w:t xml:space="preserve"> (</w:t>
      </w:r>
      <w:r w:rsidR="007F0AD5">
        <w:rPr>
          <w:rFonts w:ascii="Times New Roman" w:hAnsi="Times New Roman" w:cs="Times New Roman"/>
          <w:color w:val="000000" w:themeColor="text1"/>
          <w:sz w:val="24"/>
          <w:szCs w:val="24"/>
        </w:rPr>
        <w:t>Fig.</w:t>
      </w:r>
      <w:r w:rsidRPr="00664EB5">
        <w:rPr>
          <w:rFonts w:ascii="Times New Roman" w:hAnsi="Times New Roman" w:cs="Times New Roman"/>
          <w:color w:val="000000" w:themeColor="text1"/>
          <w:sz w:val="24"/>
          <w:szCs w:val="24"/>
        </w:rPr>
        <w:t xml:space="preserve"> 4(c)). During scanning, designated marker points were strategically attached to the </w:t>
      </w:r>
      <w:r w:rsidR="00BA3ABD">
        <w:rPr>
          <w:rFonts w:ascii="Times New Roman" w:hAnsi="Times New Roman" w:cs="Times New Roman"/>
          <w:color w:val="000000" w:themeColor="text1"/>
          <w:sz w:val="24"/>
          <w:szCs w:val="24"/>
        </w:rPr>
        <w:t>part</w:t>
      </w:r>
      <w:r w:rsidRPr="00664EB5">
        <w:rPr>
          <w:rFonts w:ascii="Times New Roman" w:hAnsi="Times New Roman" w:cs="Times New Roman"/>
          <w:color w:val="000000" w:themeColor="text1"/>
          <w:sz w:val="24"/>
          <w:szCs w:val="24"/>
        </w:rPr>
        <w:t xml:space="preserve"> surfaces to serve as reference points for subsequent geometric comparisons. Each scanned </w:t>
      </w:r>
      <w:r w:rsidR="00BA3ABD">
        <w:rPr>
          <w:rFonts w:ascii="Times New Roman" w:hAnsi="Times New Roman" w:cs="Times New Roman"/>
          <w:color w:val="000000" w:themeColor="text1"/>
          <w:sz w:val="24"/>
          <w:szCs w:val="24"/>
        </w:rPr>
        <w:t>part</w:t>
      </w:r>
      <w:r w:rsidRPr="00664EB5">
        <w:rPr>
          <w:rFonts w:ascii="Times New Roman" w:hAnsi="Times New Roman" w:cs="Times New Roman"/>
          <w:color w:val="000000" w:themeColor="text1"/>
          <w:sz w:val="24"/>
          <w:szCs w:val="24"/>
        </w:rPr>
        <w:t xml:space="preserve"> was transformed into a point cloud and exported as a surface model for further analysis (</w:t>
      </w:r>
      <w:r w:rsidR="007F0AD5">
        <w:rPr>
          <w:rFonts w:ascii="Times New Roman" w:hAnsi="Times New Roman" w:cs="Times New Roman"/>
          <w:color w:val="000000" w:themeColor="text1"/>
          <w:sz w:val="24"/>
          <w:szCs w:val="24"/>
        </w:rPr>
        <w:t>Fig.</w:t>
      </w:r>
      <w:r w:rsidRPr="00664EB5">
        <w:rPr>
          <w:rFonts w:ascii="Times New Roman" w:hAnsi="Times New Roman" w:cs="Times New Roman"/>
          <w:color w:val="000000" w:themeColor="text1"/>
          <w:sz w:val="24"/>
          <w:szCs w:val="24"/>
        </w:rPr>
        <w:t xml:space="preserve"> 4(d)). The scanning data was processed using 3D scanning software (GOM, Zeiss, </w:t>
      </w:r>
      <w:proofErr w:type="spellStart"/>
      <w:r w:rsidRPr="00664EB5">
        <w:rPr>
          <w:rFonts w:ascii="Times New Roman" w:hAnsi="Times New Roman" w:cs="Times New Roman"/>
          <w:color w:val="000000" w:themeColor="text1"/>
          <w:sz w:val="24"/>
          <w:szCs w:val="24"/>
        </w:rPr>
        <w:t>Oberkochen</w:t>
      </w:r>
      <w:proofErr w:type="spellEnd"/>
      <w:r w:rsidRPr="00664EB5">
        <w:rPr>
          <w:rFonts w:ascii="Times New Roman" w:hAnsi="Times New Roman" w:cs="Times New Roman"/>
          <w:color w:val="000000" w:themeColor="text1"/>
          <w:sz w:val="24"/>
          <w:szCs w:val="24"/>
        </w:rPr>
        <w:t>, Germany) and compared to the ideal 3D model to quantify geometric deviations (</w:t>
      </w:r>
      <w:r w:rsidR="007F0AD5">
        <w:rPr>
          <w:rFonts w:ascii="Times New Roman" w:hAnsi="Times New Roman" w:cs="Times New Roman"/>
          <w:color w:val="000000" w:themeColor="text1"/>
          <w:sz w:val="24"/>
          <w:szCs w:val="24"/>
        </w:rPr>
        <w:t>Fig.</w:t>
      </w:r>
      <w:r w:rsidRPr="00664EB5">
        <w:rPr>
          <w:rFonts w:ascii="Times New Roman" w:hAnsi="Times New Roman" w:cs="Times New Roman"/>
          <w:color w:val="000000" w:themeColor="text1"/>
          <w:sz w:val="24"/>
          <w:szCs w:val="24"/>
        </w:rPr>
        <w:t xml:space="preserve"> 4(e)). This software facilitated the identification and measurement of the maximum error, serving as a performance indicator for MS</w:t>
      </w:r>
      <w:r w:rsidR="00C46FA1" w:rsidRPr="00664EB5">
        <w:rPr>
          <w:rFonts w:ascii="Times New Roman" w:hAnsi="Times New Roman" w:cs="Times New Roman"/>
          <w:color w:val="000000" w:themeColor="text1"/>
          <w:sz w:val="24"/>
          <w:szCs w:val="24"/>
        </w:rPr>
        <w:t>FFF</w:t>
      </w:r>
      <w:r w:rsidRPr="00664EB5">
        <w:rPr>
          <w:rFonts w:ascii="Times New Roman" w:hAnsi="Times New Roman" w:cs="Times New Roman"/>
          <w:color w:val="000000" w:themeColor="text1"/>
          <w:sz w:val="24"/>
          <w:szCs w:val="24"/>
        </w:rPr>
        <w:t xml:space="preserve"> in subsequent analyses.</w:t>
      </w:r>
    </w:p>
    <w:p w14:paraId="161C36B2" w14:textId="7EB09A25" w:rsidR="001B442C" w:rsidRPr="00664EB5" w:rsidRDefault="001B442C" w:rsidP="001B442C">
      <w:pPr>
        <w:spacing w:after="0" w:line="360" w:lineRule="auto"/>
        <w:ind w:firstLine="425"/>
        <w:jc w:val="both"/>
        <w:rPr>
          <w:rFonts w:ascii="Times New Roman" w:hAnsi="Times New Roman" w:cs="Times New Roman"/>
          <w:color w:val="000000" w:themeColor="text1"/>
          <w:sz w:val="24"/>
          <w:szCs w:val="24"/>
        </w:rPr>
      </w:pPr>
      <w:r w:rsidRPr="00664EB5">
        <w:rPr>
          <w:rFonts w:ascii="Times New Roman" w:hAnsi="Times New Roman" w:cs="Times New Roman"/>
          <w:color w:val="000000" w:themeColor="text1"/>
          <w:sz w:val="24"/>
          <w:szCs w:val="24"/>
        </w:rPr>
        <w:t>Fabrication time and material usage for each specimen under both printing conditions (MS</w:t>
      </w:r>
      <w:r w:rsidR="00C46FA1" w:rsidRPr="00664EB5">
        <w:rPr>
          <w:rFonts w:ascii="Times New Roman" w:hAnsi="Times New Roman" w:cs="Times New Roman"/>
          <w:color w:val="000000" w:themeColor="text1"/>
          <w:sz w:val="24"/>
          <w:szCs w:val="24"/>
        </w:rPr>
        <w:t>FFF</w:t>
      </w:r>
      <w:r w:rsidRPr="00664EB5">
        <w:rPr>
          <w:rFonts w:ascii="Times New Roman" w:hAnsi="Times New Roman" w:cs="Times New Roman"/>
          <w:color w:val="000000" w:themeColor="text1"/>
          <w:sz w:val="24"/>
          <w:szCs w:val="24"/>
        </w:rPr>
        <w:t xml:space="preserve"> and </w:t>
      </w:r>
      <w:r w:rsidR="00C46FA1" w:rsidRPr="00664EB5">
        <w:rPr>
          <w:rFonts w:ascii="Times New Roman" w:hAnsi="Times New Roman" w:cs="Times New Roman"/>
          <w:color w:val="000000" w:themeColor="text1"/>
          <w:sz w:val="24"/>
          <w:szCs w:val="24"/>
        </w:rPr>
        <w:t>FFF</w:t>
      </w:r>
      <w:r w:rsidRPr="00664EB5">
        <w:rPr>
          <w:rFonts w:ascii="Times New Roman" w:hAnsi="Times New Roman" w:cs="Times New Roman"/>
          <w:color w:val="000000" w:themeColor="text1"/>
          <w:sz w:val="24"/>
          <w:szCs w:val="24"/>
        </w:rPr>
        <w:t>) were measured to compare their performance. To isolate the effect of MS</w:t>
      </w:r>
      <w:r w:rsidR="00C46FA1" w:rsidRPr="00664EB5">
        <w:rPr>
          <w:rFonts w:ascii="Times New Roman" w:hAnsi="Times New Roman" w:cs="Times New Roman"/>
          <w:color w:val="000000" w:themeColor="text1"/>
          <w:sz w:val="24"/>
          <w:szCs w:val="24"/>
        </w:rPr>
        <w:t>FFF</w:t>
      </w:r>
      <w:r w:rsidRPr="00664EB5">
        <w:rPr>
          <w:rFonts w:ascii="Times New Roman" w:hAnsi="Times New Roman" w:cs="Times New Roman"/>
          <w:color w:val="000000" w:themeColor="text1"/>
          <w:sz w:val="24"/>
          <w:szCs w:val="24"/>
        </w:rPr>
        <w:t xml:space="preserve"> on support material printing, data were collected for both the entire printing process and support material printing alone. Fabrication time was recorded by initiating timers within the software interface during the execution of </w:t>
      </w:r>
      <w:r w:rsidR="00A553DA">
        <w:rPr>
          <w:rFonts w:ascii="Times New Roman" w:hAnsi="Times New Roman" w:cs="Times New Roman"/>
          <w:color w:val="000000" w:themeColor="text1"/>
          <w:sz w:val="24"/>
          <w:szCs w:val="24"/>
        </w:rPr>
        <w:t xml:space="preserve">unmodified </w:t>
      </w:r>
      <w:r w:rsidRPr="00664EB5">
        <w:rPr>
          <w:rFonts w:ascii="Times New Roman" w:hAnsi="Times New Roman" w:cs="Times New Roman"/>
          <w:color w:val="000000" w:themeColor="text1"/>
          <w:sz w:val="24"/>
          <w:szCs w:val="24"/>
        </w:rPr>
        <w:t>G-codes (</w:t>
      </w:r>
      <w:r w:rsidR="00C46FA1" w:rsidRPr="00664EB5">
        <w:rPr>
          <w:rFonts w:ascii="Times New Roman" w:hAnsi="Times New Roman" w:cs="Times New Roman"/>
          <w:color w:val="000000" w:themeColor="text1"/>
          <w:sz w:val="24"/>
          <w:szCs w:val="24"/>
        </w:rPr>
        <w:t>FFF</w:t>
      </w:r>
      <w:r w:rsidRPr="00664EB5">
        <w:rPr>
          <w:rFonts w:ascii="Times New Roman" w:hAnsi="Times New Roman" w:cs="Times New Roman"/>
          <w:color w:val="000000" w:themeColor="text1"/>
          <w:sz w:val="24"/>
          <w:szCs w:val="24"/>
        </w:rPr>
        <w:t>) and SMA-processed G-codes (MS</w:t>
      </w:r>
      <w:r w:rsidR="00C46FA1" w:rsidRPr="00664EB5">
        <w:rPr>
          <w:rFonts w:ascii="Times New Roman" w:hAnsi="Times New Roman" w:cs="Times New Roman"/>
          <w:color w:val="000000" w:themeColor="text1"/>
          <w:sz w:val="24"/>
          <w:szCs w:val="24"/>
        </w:rPr>
        <w:t>FFF</w:t>
      </w:r>
      <w:r w:rsidRPr="00664EB5">
        <w:rPr>
          <w:rFonts w:ascii="Times New Roman" w:hAnsi="Times New Roman" w:cs="Times New Roman"/>
          <w:color w:val="000000" w:themeColor="text1"/>
          <w:sz w:val="24"/>
          <w:szCs w:val="24"/>
        </w:rPr>
        <w:t xml:space="preserve">). This approach enabled straightforward measurement of total printing time versus support material </w:t>
      </w:r>
      <w:r w:rsidR="00A553DA">
        <w:rPr>
          <w:rFonts w:ascii="Times New Roman" w:hAnsi="Times New Roman" w:cs="Times New Roman"/>
          <w:color w:val="000000" w:themeColor="text1"/>
          <w:sz w:val="24"/>
          <w:szCs w:val="24"/>
        </w:rPr>
        <w:t>fabrication</w:t>
      </w:r>
      <w:r w:rsidRPr="00664EB5">
        <w:rPr>
          <w:rFonts w:ascii="Times New Roman" w:hAnsi="Times New Roman" w:cs="Times New Roman"/>
          <w:color w:val="000000" w:themeColor="text1"/>
          <w:sz w:val="24"/>
          <w:szCs w:val="24"/>
        </w:rPr>
        <w:t xml:space="preserve"> time, as the G-codes explicitly specify the printing region. Material usage was quantified by measuring the weight of each specimen. Following fabrication, the specimen was detached from the platform, and any required support material was separated from the main part for individual weighing using an electronic scale (AB623, SHINKO DENSHI, Tokyo, Japan). This process allowed for the separate quantification of total </w:t>
      </w:r>
      <w:r w:rsidR="00BA3ABD">
        <w:rPr>
          <w:rFonts w:ascii="Times New Roman" w:hAnsi="Times New Roman" w:cs="Times New Roman"/>
          <w:color w:val="000000" w:themeColor="text1"/>
          <w:sz w:val="24"/>
          <w:szCs w:val="24"/>
        </w:rPr>
        <w:t>part</w:t>
      </w:r>
      <w:r w:rsidRPr="00664EB5">
        <w:rPr>
          <w:rFonts w:ascii="Times New Roman" w:hAnsi="Times New Roman" w:cs="Times New Roman"/>
          <w:color w:val="000000" w:themeColor="text1"/>
          <w:sz w:val="24"/>
          <w:szCs w:val="24"/>
        </w:rPr>
        <w:t xml:space="preserve"> weight and support material weight for further investigation. </w:t>
      </w:r>
    </w:p>
    <w:bookmarkEnd w:id="4"/>
    <w:p w14:paraId="4F79C5B6" w14:textId="5E2078E8" w:rsidR="00CE31F7" w:rsidRPr="00664EB5" w:rsidRDefault="00CE31F7" w:rsidP="00773E42">
      <w:pPr>
        <w:spacing w:after="0" w:line="360" w:lineRule="auto"/>
        <w:rPr>
          <w:rFonts w:ascii="Times New Roman" w:hAnsi="Times New Roman" w:cs="Times New Roman"/>
          <w:color w:val="000000" w:themeColor="text1"/>
          <w:sz w:val="24"/>
          <w:szCs w:val="24"/>
        </w:rPr>
      </w:pPr>
    </w:p>
    <w:p w14:paraId="5C7FFCE2" w14:textId="3131FB59" w:rsidR="001823CD" w:rsidRPr="005C1C20" w:rsidRDefault="001823CD" w:rsidP="001823CD">
      <w:pPr>
        <w:pStyle w:val="af3"/>
        <w:numPr>
          <w:ilvl w:val="0"/>
          <w:numId w:val="32"/>
        </w:numPr>
        <w:rPr>
          <w:rFonts w:cs="Times New Roman"/>
          <w:b/>
          <w:bCs/>
          <w:sz w:val="24"/>
          <w:szCs w:val="24"/>
        </w:rPr>
      </w:pPr>
      <w:r w:rsidRPr="005C1C20">
        <w:rPr>
          <w:rFonts w:cs="Times New Roman"/>
          <w:b/>
          <w:bCs/>
          <w:sz w:val="24"/>
          <w:szCs w:val="24"/>
        </w:rPr>
        <w:lastRenderedPageBreak/>
        <w:t>Results and Discussions</w:t>
      </w:r>
    </w:p>
    <w:p w14:paraId="3AA89B0E" w14:textId="3A935EB1" w:rsidR="001823CD" w:rsidRPr="00664EB5" w:rsidRDefault="001823CD" w:rsidP="001823CD">
      <w:pPr>
        <w:spacing w:after="0" w:line="360" w:lineRule="auto"/>
        <w:rPr>
          <w:rFonts w:ascii="Times New Roman" w:hAnsi="Times New Roman" w:cs="Times New Roman"/>
          <w:b/>
          <w:bCs/>
          <w:color w:val="000000" w:themeColor="text1"/>
          <w:sz w:val="24"/>
          <w:szCs w:val="24"/>
        </w:rPr>
      </w:pPr>
      <w:r w:rsidRPr="00664EB5">
        <w:rPr>
          <w:rFonts w:ascii="Times New Roman" w:hAnsi="Times New Roman" w:cs="Times New Roman"/>
          <w:b/>
          <w:bCs/>
          <w:color w:val="000000" w:themeColor="text1"/>
          <w:sz w:val="24"/>
          <w:szCs w:val="24"/>
        </w:rPr>
        <w:t>3.1    Analysis of Material Usage and Fabrication Time</w:t>
      </w:r>
    </w:p>
    <w:p w14:paraId="6049A0CA" w14:textId="4E23C265" w:rsidR="008923F8" w:rsidRDefault="007F0AD5" w:rsidP="005C1C20">
      <w:pPr>
        <w:spacing w:after="0" w:line="360" w:lineRule="auto"/>
        <w:ind w:firstLine="425"/>
        <w:jc w:val="both"/>
        <w:rPr>
          <w:rFonts w:ascii="Times New Roman" w:hAnsi="Times New Roman" w:cs="Times New Roman"/>
          <w:sz w:val="24"/>
          <w:szCs w:val="24"/>
        </w:rPr>
      </w:pPr>
      <w:r>
        <w:rPr>
          <w:rFonts w:ascii="Times New Roman" w:hAnsi="Times New Roman" w:cs="Times New Roman"/>
          <w:sz w:val="24"/>
          <w:szCs w:val="24"/>
        </w:rPr>
        <w:t>Fig.</w:t>
      </w:r>
      <w:r w:rsidR="008923F8" w:rsidRPr="00664EB5">
        <w:rPr>
          <w:rFonts w:ascii="Times New Roman" w:hAnsi="Times New Roman" w:cs="Times New Roman"/>
          <w:sz w:val="24"/>
          <w:szCs w:val="24"/>
        </w:rPr>
        <w:t xml:space="preserve"> 5 presents the results for total </w:t>
      </w:r>
      <w:r w:rsidR="005C1C20">
        <w:rPr>
          <w:rFonts w:ascii="Times New Roman" w:hAnsi="Times New Roman" w:cs="Times New Roman"/>
          <w:sz w:val="24"/>
          <w:szCs w:val="24"/>
        </w:rPr>
        <w:t>material usage</w:t>
      </w:r>
      <w:r w:rsidR="008923F8" w:rsidRPr="00664EB5">
        <w:rPr>
          <w:rFonts w:ascii="Times New Roman" w:hAnsi="Times New Roman" w:cs="Times New Roman"/>
          <w:sz w:val="24"/>
          <w:szCs w:val="24"/>
        </w:rPr>
        <w:t xml:space="preserve"> (including both the </w:t>
      </w:r>
      <w:r w:rsidR="00BA3ABD">
        <w:rPr>
          <w:rFonts w:ascii="Times New Roman" w:hAnsi="Times New Roman" w:cs="Times New Roman"/>
          <w:sz w:val="24"/>
          <w:szCs w:val="24"/>
        </w:rPr>
        <w:t>part</w:t>
      </w:r>
      <w:r w:rsidR="008923F8" w:rsidRPr="00664EB5">
        <w:rPr>
          <w:rFonts w:ascii="Times New Roman" w:hAnsi="Times New Roman" w:cs="Times New Roman"/>
          <w:sz w:val="24"/>
          <w:szCs w:val="24"/>
        </w:rPr>
        <w:t xml:space="preserve"> and support material) and support material </w:t>
      </w:r>
      <w:r w:rsidR="005C1C20">
        <w:rPr>
          <w:rFonts w:ascii="Times New Roman" w:hAnsi="Times New Roman" w:cs="Times New Roman"/>
          <w:sz w:val="24"/>
          <w:szCs w:val="24"/>
        </w:rPr>
        <w:t>usage</w:t>
      </w:r>
      <w:r w:rsidR="008923F8" w:rsidRPr="00664EB5">
        <w:rPr>
          <w:rFonts w:ascii="Times New Roman" w:hAnsi="Times New Roman" w:cs="Times New Roman"/>
          <w:sz w:val="24"/>
          <w:szCs w:val="24"/>
        </w:rPr>
        <w:t xml:space="preserve"> alone (to emphasize the reduction in support usage) for </w:t>
      </w:r>
      <w:r w:rsidR="00C46FA1" w:rsidRPr="00664EB5">
        <w:rPr>
          <w:rFonts w:ascii="Times New Roman" w:hAnsi="Times New Roman" w:cs="Times New Roman"/>
          <w:sz w:val="24"/>
          <w:szCs w:val="24"/>
        </w:rPr>
        <w:t>FFF</w:t>
      </w:r>
      <w:r w:rsidR="008923F8" w:rsidRPr="00664EB5">
        <w:rPr>
          <w:rFonts w:ascii="Times New Roman" w:hAnsi="Times New Roman" w:cs="Times New Roman"/>
          <w:sz w:val="24"/>
          <w:szCs w:val="24"/>
        </w:rPr>
        <w:t xml:space="preserve"> and MS</w:t>
      </w:r>
      <w:r w:rsidR="00C46FA1" w:rsidRPr="00664EB5">
        <w:rPr>
          <w:rFonts w:ascii="Times New Roman" w:hAnsi="Times New Roman" w:cs="Times New Roman"/>
          <w:sz w:val="24"/>
          <w:szCs w:val="24"/>
        </w:rPr>
        <w:t>FFF</w:t>
      </w:r>
      <w:r w:rsidR="008923F8" w:rsidRPr="00664EB5">
        <w:rPr>
          <w:rFonts w:ascii="Times New Roman" w:hAnsi="Times New Roman" w:cs="Times New Roman"/>
          <w:sz w:val="24"/>
          <w:szCs w:val="24"/>
        </w:rPr>
        <w:t xml:space="preserve"> printing. Each bar chart in </w:t>
      </w:r>
      <w:r>
        <w:rPr>
          <w:rFonts w:ascii="Times New Roman" w:hAnsi="Times New Roman" w:cs="Times New Roman"/>
          <w:sz w:val="24"/>
          <w:szCs w:val="24"/>
        </w:rPr>
        <w:t>Fig.</w:t>
      </w:r>
      <w:r w:rsidR="008923F8" w:rsidRPr="00664EB5">
        <w:rPr>
          <w:rFonts w:ascii="Times New Roman" w:hAnsi="Times New Roman" w:cs="Times New Roman"/>
          <w:sz w:val="24"/>
          <w:szCs w:val="24"/>
        </w:rPr>
        <w:t xml:space="preserve"> 5 summarizes the average weight values and standard deviations obtained from three trials for test </w:t>
      </w:r>
      <w:r w:rsidR="00BA3ABD">
        <w:rPr>
          <w:rFonts w:ascii="Times New Roman" w:hAnsi="Times New Roman" w:cs="Times New Roman"/>
          <w:sz w:val="24"/>
          <w:szCs w:val="24"/>
        </w:rPr>
        <w:t>part</w:t>
      </w:r>
      <w:r w:rsidR="008923F8" w:rsidRPr="00664EB5">
        <w:rPr>
          <w:rFonts w:ascii="Times New Roman" w:hAnsi="Times New Roman" w:cs="Times New Roman"/>
          <w:sz w:val="24"/>
          <w:szCs w:val="24"/>
        </w:rPr>
        <w:t>s with varying size scaling ratios (1x, 1.2x, 1.4x, 1.6x, 1.8x, 2x, and 2.2x). The reduction in material usage for MS</w:t>
      </w:r>
      <w:r w:rsidR="00C46FA1" w:rsidRPr="00664EB5">
        <w:rPr>
          <w:rFonts w:ascii="Times New Roman" w:hAnsi="Times New Roman" w:cs="Times New Roman"/>
          <w:sz w:val="24"/>
          <w:szCs w:val="24"/>
        </w:rPr>
        <w:t>FFF</w:t>
      </w:r>
      <w:r w:rsidR="008923F8" w:rsidRPr="00664EB5">
        <w:rPr>
          <w:rFonts w:ascii="Times New Roman" w:hAnsi="Times New Roman" w:cs="Times New Roman"/>
          <w:sz w:val="24"/>
          <w:szCs w:val="24"/>
        </w:rPr>
        <w:t xml:space="preserve"> compared to </w:t>
      </w:r>
      <w:r w:rsidR="00C46FA1" w:rsidRPr="00664EB5">
        <w:rPr>
          <w:rFonts w:ascii="Times New Roman" w:hAnsi="Times New Roman" w:cs="Times New Roman"/>
          <w:sz w:val="24"/>
          <w:szCs w:val="24"/>
        </w:rPr>
        <w:t>FFF</w:t>
      </w:r>
      <w:r w:rsidR="008923F8" w:rsidRPr="00664EB5">
        <w:rPr>
          <w:rFonts w:ascii="Times New Roman" w:hAnsi="Times New Roman" w:cs="Times New Roman"/>
          <w:sz w:val="24"/>
          <w:szCs w:val="24"/>
        </w:rPr>
        <w:t xml:space="preserve"> is quantified as a </w:t>
      </w:r>
      <w:r w:rsidR="00ED65B6">
        <w:rPr>
          <w:rFonts w:ascii="Times New Roman" w:hAnsi="Times New Roman" w:cs="Times New Roman"/>
          <w:sz w:val="24"/>
          <w:szCs w:val="24"/>
        </w:rPr>
        <w:t>reduction percentage</w:t>
      </w:r>
      <w:r w:rsidR="008923F8" w:rsidRPr="00664EB5">
        <w:rPr>
          <w:rFonts w:ascii="Times New Roman" w:hAnsi="Times New Roman" w:cs="Times New Roman"/>
          <w:sz w:val="24"/>
          <w:szCs w:val="24"/>
        </w:rPr>
        <w:t>, defined as [(</w:t>
      </w:r>
      <w:r w:rsidR="00C46FA1" w:rsidRPr="00664EB5">
        <w:rPr>
          <w:rFonts w:ascii="Times New Roman" w:hAnsi="Times New Roman" w:cs="Times New Roman"/>
          <w:sz w:val="24"/>
          <w:szCs w:val="24"/>
        </w:rPr>
        <w:t>FFF</w:t>
      </w:r>
      <w:r w:rsidR="008923F8" w:rsidRPr="00664EB5">
        <w:rPr>
          <w:rFonts w:ascii="Times New Roman" w:hAnsi="Times New Roman" w:cs="Times New Roman"/>
          <w:sz w:val="24"/>
          <w:szCs w:val="24"/>
        </w:rPr>
        <w:t xml:space="preserve"> weight) - (MS</w:t>
      </w:r>
      <w:r w:rsidR="00C46FA1" w:rsidRPr="00664EB5">
        <w:rPr>
          <w:rFonts w:ascii="Times New Roman" w:hAnsi="Times New Roman" w:cs="Times New Roman"/>
          <w:sz w:val="24"/>
          <w:szCs w:val="24"/>
        </w:rPr>
        <w:t>FFF</w:t>
      </w:r>
      <w:r w:rsidR="008923F8" w:rsidRPr="00664EB5">
        <w:rPr>
          <w:rFonts w:ascii="Times New Roman" w:hAnsi="Times New Roman" w:cs="Times New Roman"/>
          <w:sz w:val="24"/>
          <w:szCs w:val="24"/>
        </w:rPr>
        <w:t xml:space="preserve"> weight)] / (</w:t>
      </w:r>
      <w:r w:rsidR="00C46FA1" w:rsidRPr="00664EB5">
        <w:rPr>
          <w:rFonts w:ascii="Times New Roman" w:hAnsi="Times New Roman" w:cs="Times New Roman"/>
          <w:sz w:val="24"/>
          <w:szCs w:val="24"/>
        </w:rPr>
        <w:t>FFF</w:t>
      </w:r>
      <w:r w:rsidR="008923F8" w:rsidRPr="00664EB5">
        <w:rPr>
          <w:rFonts w:ascii="Times New Roman" w:hAnsi="Times New Roman" w:cs="Times New Roman"/>
          <w:sz w:val="24"/>
          <w:szCs w:val="24"/>
        </w:rPr>
        <w:t xml:space="preserve"> weight). This </w:t>
      </w:r>
      <w:r w:rsidR="00ED65B6">
        <w:rPr>
          <w:rFonts w:ascii="Times New Roman" w:hAnsi="Times New Roman" w:cs="Times New Roman"/>
          <w:sz w:val="24"/>
          <w:szCs w:val="24"/>
        </w:rPr>
        <w:t xml:space="preserve">reduction percentage </w:t>
      </w:r>
      <w:r w:rsidR="008923F8" w:rsidRPr="00664EB5">
        <w:rPr>
          <w:rFonts w:ascii="Times New Roman" w:hAnsi="Times New Roman" w:cs="Times New Roman"/>
          <w:sz w:val="24"/>
          <w:szCs w:val="24"/>
        </w:rPr>
        <w:t xml:space="preserve">is represented by the orange curve in </w:t>
      </w:r>
      <w:r>
        <w:rPr>
          <w:rFonts w:ascii="Times New Roman" w:hAnsi="Times New Roman" w:cs="Times New Roman"/>
          <w:sz w:val="24"/>
          <w:szCs w:val="24"/>
        </w:rPr>
        <w:t>Fig.</w:t>
      </w:r>
      <w:r w:rsidR="008923F8" w:rsidRPr="00664EB5">
        <w:rPr>
          <w:rFonts w:ascii="Times New Roman" w:hAnsi="Times New Roman" w:cs="Times New Roman"/>
          <w:sz w:val="24"/>
          <w:szCs w:val="24"/>
        </w:rPr>
        <w:t xml:space="preserve"> 5. </w:t>
      </w:r>
      <w:r w:rsidR="005C1C20" w:rsidRPr="005C1C20">
        <w:rPr>
          <w:rFonts w:ascii="Times New Roman" w:hAnsi="Times New Roman" w:cs="Times New Roman"/>
          <w:sz w:val="24"/>
          <w:szCs w:val="24"/>
        </w:rPr>
        <w:t>Additionally, Fig</w:t>
      </w:r>
      <w:r w:rsidR="005C1C20">
        <w:rPr>
          <w:rFonts w:ascii="Times New Roman" w:hAnsi="Times New Roman" w:cs="Times New Roman"/>
          <w:sz w:val="24"/>
          <w:szCs w:val="24"/>
        </w:rPr>
        <w:t>.</w:t>
      </w:r>
      <w:r w:rsidR="005C1C20" w:rsidRPr="005C1C20">
        <w:rPr>
          <w:rFonts w:ascii="Times New Roman" w:hAnsi="Times New Roman" w:cs="Times New Roman"/>
          <w:sz w:val="24"/>
          <w:szCs w:val="24"/>
        </w:rPr>
        <w:t xml:space="preserve"> 5 presents photographic documentation of MSFFF-</w:t>
      </w:r>
      <w:r w:rsidR="00ED65B6">
        <w:rPr>
          <w:rFonts w:ascii="Times New Roman" w:hAnsi="Times New Roman" w:cs="Times New Roman" w:hint="eastAsia"/>
          <w:sz w:val="24"/>
          <w:szCs w:val="24"/>
        </w:rPr>
        <w:t>f</w:t>
      </w:r>
      <w:r w:rsidR="00ED65B6">
        <w:rPr>
          <w:rFonts w:ascii="Times New Roman" w:hAnsi="Times New Roman" w:cs="Times New Roman"/>
          <w:sz w:val="24"/>
          <w:szCs w:val="24"/>
        </w:rPr>
        <w:t>abricat</w:t>
      </w:r>
      <w:r w:rsidR="005C1C20" w:rsidRPr="005C1C20">
        <w:rPr>
          <w:rFonts w:ascii="Times New Roman" w:hAnsi="Times New Roman" w:cs="Times New Roman"/>
          <w:sz w:val="24"/>
          <w:szCs w:val="24"/>
        </w:rPr>
        <w:t xml:space="preserve">ed parts in their </w:t>
      </w:r>
      <w:r w:rsidR="005C1C20">
        <w:rPr>
          <w:rFonts w:ascii="Times New Roman" w:hAnsi="Times New Roman" w:cs="Times New Roman"/>
          <w:sz w:val="24"/>
          <w:szCs w:val="24"/>
        </w:rPr>
        <w:t xml:space="preserve">final </w:t>
      </w:r>
      <w:r w:rsidR="005C1C20" w:rsidRPr="005C1C20">
        <w:rPr>
          <w:rFonts w:ascii="Times New Roman" w:hAnsi="Times New Roman" w:cs="Times New Roman"/>
          <w:sz w:val="24"/>
          <w:szCs w:val="24"/>
        </w:rPr>
        <w:t>state.</w:t>
      </w:r>
      <w:r w:rsidR="005C1C20">
        <w:rPr>
          <w:rFonts w:ascii="Times New Roman" w:hAnsi="Times New Roman" w:cs="Times New Roman"/>
          <w:sz w:val="24"/>
          <w:szCs w:val="24"/>
        </w:rPr>
        <w:t xml:space="preserve"> Results</w:t>
      </w:r>
      <w:r w:rsidR="008923F8" w:rsidRPr="00664EB5">
        <w:rPr>
          <w:rFonts w:ascii="Times New Roman" w:hAnsi="Times New Roman" w:cs="Times New Roman"/>
          <w:sz w:val="24"/>
          <w:szCs w:val="24"/>
        </w:rPr>
        <w:t xml:space="preserve"> demonstrate a significant overall reduction in material usage for MS</w:t>
      </w:r>
      <w:r w:rsidR="00C46FA1" w:rsidRPr="00664EB5">
        <w:rPr>
          <w:rFonts w:ascii="Times New Roman" w:hAnsi="Times New Roman" w:cs="Times New Roman"/>
          <w:sz w:val="24"/>
          <w:szCs w:val="24"/>
        </w:rPr>
        <w:t>FFF</w:t>
      </w:r>
      <w:r w:rsidR="008923F8" w:rsidRPr="00664EB5">
        <w:rPr>
          <w:rFonts w:ascii="Times New Roman" w:hAnsi="Times New Roman" w:cs="Times New Roman"/>
          <w:sz w:val="24"/>
          <w:szCs w:val="24"/>
        </w:rPr>
        <w:t xml:space="preserve"> compared to </w:t>
      </w:r>
      <w:r w:rsidR="00C46FA1" w:rsidRPr="00664EB5">
        <w:rPr>
          <w:rFonts w:ascii="Times New Roman" w:hAnsi="Times New Roman" w:cs="Times New Roman"/>
          <w:sz w:val="24"/>
          <w:szCs w:val="24"/>
        </w:rPr>
        <w:t>FFF</w:t>
      </w:r>
      <w:r w:rsidR="008923F8" w:rsidRPr="00664EB5">
        <w:rPr>
          <w:rFonts w:ascii="Times New Roman" w:hAnsi="Times New Roman" w:cs="Times New Roman"/>
          <w:sz w:val="24"/>
          <w:szCs w:val="24"/>
        </w:rPr>
        <w:t xml:space="preserve">, encompassing both total and support weight across all </w:t>
      </w:r>
      <w:r w:rsidR="00BA3ABD">
        <w:rPr>
          <w:rFonts w:ascii="Times New Roman" w:hAnsi="Times New Roman" w:cs="Times New Roman"/>
          <w:sz w:val="24"/>
          <w:szCs w:val="24"/>
        </w:rPr>
        <w:t>part</w:t>
      </w:r>
      <w:r w:rsidR="008923F8" w:rsidRPr="00664EB5">
        <w:rPr>
          <w:rFonts w:ascii="Times New Roman" w:hAnsi="Times New Roman" w:cs="Times New Roman"/>
          <w:sz w:val="24"/>
          <w:szCs w:val="24"/>
        </w:rPr>
        <w:t xml:space="preserve"> scaling ratios investigated in this study. This implies that the developed MS</w:t>
      </w:r>
      <w:r w:rsidR="00C46FA1" w:rsidRPr="00664EB5">
        <w:rPr>
          <w:rFonts w:ascii="Times New Roman" w:hAnsi="Times New Roman" w:cs="Times New Roman"/>
          <w:sz w:val="24"/>
          <w:szCs w:val="24"/>
        </w:rPr>
        <w:t>FFF</w:t>
      </w:r>
      <w:r w:rsidR="008923F8" w:rsidRPr="00664EB5">
        <w:rPr>
          <w:rFonts w:ascii="Times New Roman" w:hAnsi="Times New Roman" w:cs="Times New Roman"/>
          <w:sz w:val="24"/>
          <w:szCs w:val="24"/>
        </w:rPr>
        <w:t xml:space="preserve"> system exhibits a proven capability for substantially replacing support material requirements for various geometries traditionally requiring them in </w:t>
      </w:r>
      <w:r w:rsidR="00C46FA1" w:rsidRPr="00664EB5">
        <w:rPr>
          <w:rFonts w:ascii="Times New Roman" w:hAnsi="Times New Roman" w:cs="Times New Roman"/>
          <w:sz w:val="24"/>
          <w:szCs w:val="24"/>
        </w:rPr>
        <w:t>FFF</w:t>
      </w:r>
      <w:r w:rsidR="008923F8" w:rsidRPr="00664EB5">
        <w:rPr>
          <w:rFonts w:ascii="Times New Roman" w:hAnsi="Times New Roman" w:cs="Times New Roman"/>
          <w:sz w:val="24"/>
          <w:szCs w:val="24"/>
        </w:rPr>
        <w:t xml:space="preserve"> printing. </w:t>
      </w:r>
      <w:r w:rsidR="005C1C20" w:rsidRPr="005C1C20">
        <w:rPr>
          <w:rFonts w:ascii="Times New Roman" w:hAnsi="Times New Roman" w:cs="Times New Roman"/>
          <w:sz w:val="24"/>
          <w:szCs w:val="24"/>
        </w:rPr>
        <w:t xml:space="preserve">The consistently small standard deviations observed across three trials further </w:t>
      </w:r>
      <w:r w:rsidR="005C1C20">
        <w:rPr>
          <w:rFonts w:ascii="Times New Roman" w:hAnsi="Times New Roman" w:cs="Times New Roman"/>
          <w:sz w:val="24"/>
          <w:szCs w:val="24"/>
        </w:rPr>
        <w:t xml:space="preserve">highlight </w:t>
      </w:r>
      <w:r w:rsidR="005C1C20" w:rsidRPr="005C1C20">
        <w:rPr>
          <w:rFonts w:ascii="Times New Roman" w:hAnsi="Times New Roman" w:cs="Times New Roman"/>
          <w:sz w:val="24"/>
          <w:szCs w:val="24"/>
        </w:rPr>
        <w:t>the robustness and reliability of the MSFFF system.</w:t>
      </w:r>
    </w:p>
    <w:p w14:paraId="7ADA2897" w14:textId="1900B946" w:rsidR="008923F8" w:rsidRDefault="008923F8" w:rsidP="008923F8">
      <w:pPr>
        <w:spacing w:after="0" w:line="360" w:lineRule="auto"/>
        <w:ind w:firstLine="425"/>
        <w:jc w:val="both"/>
        <w:rPr>
          <w:rFonts w:ascii="Times New Roman" w:hAnsi="Times New Roman" w:cs="Times New Roman"/>
          <w:sz w:val="24"/>
          <w:szCs w:val="24"/>
        </w:rPr>
      </w:pPr>
      <w:r w:rsidRPr="00664EB5">
        <w:rPr>
          <w:rFonts w:ascii="Times New Roman" w:hAnsi="Times New Roman" w:cs="Times New Roman"/>
          <w:sz w:val="24"/>
          <w:szCs w:val="24"/>
        </w:rPr>
        <w:t xml:space="preserve">The following discussion analyzes the results using scaling ratio and reduction percentage. For total weight measurements, </w:t>
      </w:r>
      <w:bookmarkStart w:id="8" w:name="_Hlk170467134"/>
      <w:r w:rsidRPr="00664EB5">
        <w:rPr>
          <w:rFonts w:ascii="Times New Roman" w:hAnsi="Times New Roman" w:cs="Times New Roman"/>
          <w:sz w:val="24"/>
          <w:szCs w:val="24"/>
        </w:rPr>
        <w:t>MS</w:t>
      </w:r>
      <w:r w:rsidR="00C46FA1" w:rsidRPr="00664EB5">
        <w:rPr>
          <w:rFonts w:ascii="Times New Roman" w:hAnsi="Times New Roman" w:cs="Times New Roman"/>
          <w:sz w:val="24"/>
          <w:szCs w:val="24"/>
        </w:rPr>
        <w:t>FFF</w:t>
      </w:r>
      <w:r w:rsidRPr="00664EB5">
        <w:rPr>
          <w:rFonts w:ascii="Times New Roman" w:hAnsi="Times New Roman" w:cs="Times New Roman"/>
          <w:sz w:val="24"/>
          <w:szCs w:val="24"/>
        </w:rPr>
        <w:t xml:space="preserve"> achieved an impressive average reduction percentage of 25.36%, with a maximum of 35.96%, across all tested ratios. </w:t>
      </w:r>
      <w:bookmarkEnd w:id="8"/>
      <w:r w:rsidRPr="00664EB5">
        <w:rPr>
          <w:rFonts w:ascii="Times New Roman" w:hAnsi="Times New Roman" w:cs="Times New Roman"/>
          <w:sz w:val="24"/>
          <w:szCs w:val="24"/>
        </w:rPr>
        <w:t xml:space="preserve">Material usage for both </w:t>
      </w:r>
      <w:r w:rsidR="00C46FA1" w:rsidRPr="00664EB5">
        <w:rPr>
          <w:rFonts w:ascii="Times New Roman" w:hAnsi="Times New Roman" w:cs="Times New Roman"/>
          <w:sz w:val="24"/>
          <w:szCs w:val="24"/>
        </w:rPr>
        <w:t>FFF</w:t>
      </w:r>
      <w:r w:rsidRPr="00664EB5">
        <w:rPr>
          <w:rFonts w:ascii="Times New Roman" w:hAnsi="Times New Roman" w:cs="Times New Roman"/>
          <w:sz w:val="24"/>
          <w:szCs w:val="24"/>
        </w:rPr>
        <w:t xml:space="preserve"> and MS</w:t>
      </w:r>
      <w:r w:rsidR="00C46FA1" w:rsidRPr="00664EB5">
        <w:rPr>
          <w:rFonts w:ascii="Times New Roman" w:hAnsi="Times New Roman" w:cs="Times New Roman"/>
          <w:sz w:val="24"/>
          <w:szCs w:val="24"/>
        </w:rPr>
        <w:t>FFF</w:t>
      </w:r>
      <w:r w:rsidRPr="00664EB5">
        <w:rPr>
          <w:rFonts w:ascii="Times New Roman" w:hAnsi="Times New Roman" w:cs="Times New Roman"/>
          <w:sz w:val="24"/>
          <w:szCs w:val="24"/>
        </w:rPr>
        <w:t xml:space="preserve"> increased with the scaling ratio; however, MS</w:t>
      </w:r>
      <w:r w:rsidR="00C46FA1" w:rsidRPr="00664EB5">
        <w:rPr>
          <w:rFonts w:ascii="Times New Roman" w:hAnsi="Times New Roman" w:cs="Times New Roman"/>
          <w:sz w:val="24"/>
          <w:szCs w:val="24"/>
        </w:rPr>
        <w:t>FFF</w:t>
      </w:r>
      <w:r w:rsidRPr="00664EB5">
        <w:rPr>
          <w:rFonts w:ascii="Times New Roman" w:hAnsi="Times New Roman" w:cs="Times New Roman"/>
          <w:sz w:val="24"/>
          <w:szCs w:val="24"/>
        </w:rPr>
        <w:t xml:space="preserve"> consistently yielded lower weight values in all cases. From a 1x to 1.6x scaling ratio, a decreasing trend in reduction percentage was observed, ranging from 25.25% to 17.28%. This variation can be attributed to the part's location and orientation determined by the SMA (refer to Section 2.4). As shown in the setup photos in </w:t>
      </w:r>
      <w:r w:rsidR="007F0AD5">
        <w:rPr>
          <w:rFonts w:ascii="Times New Roman" w:hAnsi="Times New Roman" w:cs="Times New Roman"/>
          <w:sz w:val="24"/>
          <w:szCs w:val="24"/>
        </w:rPr>
        <w:t>Fig.</w:t>
      </w:r>
      <w:r w:rsidRPr="00664EB5">
        <w:rPr>
          <w:rFonts w:ascii="Times New Roman" w:hAnsi="Times New Roman" w:cs="Times New Roman"/>
          <w:sz w:val="24"/>
          <w:szCs w:val="24"/>
        </w:rPr>
        <w:t xml:space="preserve"> 5, the size of the platform units limited the regions where support material could be replaced by these units. For example, the 1x </w:t>
      </w:r>
      <w:r w:rsidR="00BA3ABD">
        <w:rPr>
          <w:rFonts w:ascii="Times New Roman" w:hAnsi="Times New Roman" w:cs="Times New Roman"/>
          <w:sz w:val="24"/>
          <w:szCs w:val="24"/>
        </w:rPr>
        <w:t>part</w:t>
      </w:r>
      <w:r w:rsidRPr="00664EB5">
        <w:rPr>
          <w:rFonts w:ascii="Times New Roman" w:hAnsi="Times New Roman" w:cs="Times New Roman"/>
          <w:sz w:val="24"/>
          <w:szCs w:val="24"/>
        </w:rPr>
        <w:t xml:space="preserve">'s bottom deck surface was fully supported by a single row of platform units. However, the 1.6x </w:t>
      </w:r>
      <w:r w:rsidR="00BA3ABD">
        <w:rPr>
          <w:rFonts w:ascii="Times New Roman" w:hAnsi="Times New Roman" w:cs="Times New Roman"/>
          <w:sz w:val="24"/>
          <w:szCs w:val="24"/>
        </w:rPr>
        <w:t>part</w:t>
      </w:r>
      <w:r w:rsidRPr="00664EB5">
        <w:rPr>
          <w:rFonts w:ascii="Times New Roman" w:hAnsi="Times New Roman" w:cs="Times New Roman"/>
          <w:sz w:val="24"/>
          <w:szCs w:val="24"/>
        </w:rPr>
        <w:t xml:space="preserve">'s surface area exceeded the combined surface area of a single row of platform units, yet it was not large enough to accommodate two rows. Consequently, some support material remained necessary to support regions lacking platform unit support. This phenomenon is reflected in the decreased </w:t>
      </w:r>
      <w:r w:rsidR="00ED65B6">
        <w:rPr>
          <w:rFonts w:ascii="Times New Roman" w:hAnsi="Times New Roman" w:cs="Times New Roman"/>
          <w:sz w:val="24"/>
          <w:szCs w:val="24"/>
        </w:rPr>
        <w:t xml:space="preserve">reduction percentage </w:t>
      </w:r>
      <w:r w:rsidRPr="00664EB5">
        <w:rPr>
          <w:rFonts w:ascii="Times New Roman" w:hAnsi="Times New Roman" w:cs="Times New Roman"/>
          <w:sz w:val="24"/>
          <w:szCs w:val="24"/>
        </w:rPr>
        <w:t>values, even though the actual material usage for MS</w:t>
      </w:r>
      <w:r w:rsidR="00C46FA1" w:rsidRPr="00664EB5">
        <w:rPr>
          <w:rFonts w:ascii="Times New Roman" w:hAnsi="Times New Roman" w:cs="Times New Roman"/>
          <w:sz w:val="24"/>
          <w:szCs w:val="24"/>
        </w:rPr>
        <w:t>FFF</w:t>
      </w:r>
      <w:r w:rsidRPr="00664EB5">
        <w:rPr>
          <w:rFonts w:ascii="Times New Roman" w:hAnsi="Times New Roman" w:cs="Times New Roman"/>
          <w:sz w:val="24"/>
          <w:szCs w:val="24"/>
        </w:rPr>
        <w:t xml:space="preserve"> remained lower than </w:t>
      </w:r>
      <w:r w:rsidR="00C46FA1" w:rsidRPr="00664EB5">
        <w:rPr>
          <w:rFonts w:ascii="Times New Roman" w:hAnsi="Times New Roman" w:cs="Times New Roman"/>
          <w:sz w:val="24"/>
          <w:szCs w:val="24"/>
        </w:rPr>
        <w:t>FFF</w:t>
      </w:r>
      <w:r w:rsidRPr="00664EB5">
        <w:rPr>
          <w:rFonts w:ascii="Times New Roman" w:hAnsi="Times New Roman" w:cs="Times New Roman"/>
          <w:sz w:val="24"/>
          <w:szCs w:val="24"/>
        </w:rPr>
        <w:t xml:space="preserve">. Once the </w:t>
      </w:r>
      <w:r w:rsidR="00BA3ABD">
        <w:rPr>
          <w:rFonts w:ascii="Times New Roman" w:hAnsi="Times New Roman" w:cs="Times New Roman"/>
          <w:sz w:val="24"/>
          <w:szCs w:val="24"/>
        </w:rPr>
        <w:t>part</w:t>
      </w:r>
      <w:r w:rsidRPr="00664EB5">
        <w:rPr>
          <w:rFonts w:ascii="Times New Roman" w:hAnsi="Times New Roman" w:cs="Times New Roman"/>
          <w:sz w:val="24"/>
          <w:szCs w:val="24"/>
        </w:rPr>
        <w:t xml:space="preserve"> size reached a 1.8x scaling ratio, the bottom surface became large enough to accommodate an additional row of platform units, as evident in the 1.8x setup photo. This resulted in a significant increase in the reduction percentage to 35.96% (the maximum observed in this study), highlighting the superior material efficiency of MS</w:t>
      </w:r>
      <w:r w:rsidR="00C46FA1" w:rsidRPr="00664EB5">
        <w:rPr>
          <w:rFonts w:ascii="Times New Roman" w:hAnsi="Times New Roman" w:cs="Times New Roman"/>
          <w:sz w:val="24"/>
          <w:szCs w:val="24"/>
        </w:rPr>
        <w:t>FFF</w:t>
      </w:r>
      <w:r w:rsidRPr="00664EB5">
        <w:rPr>
          <w:rFonts w:ascii="Times New Roman" w:hAnsi="Times New Roman" w:cs="Times New Roman"/>
          <w:sz w:val="24"/>
          <w:szCs w:val="24"/>
        </w:rPr>
        <w:t xml:space="preserve"> compared to </w:t>
      </w:r>
      <w:r w:rsidR="00C46FA1" w:rsidRPr="00664EB5">
        <w:rPr>
          <w:rFonts w:ascii="Times New Roman" w:hAnsi="Times New Roman" w:cs="Times New Roman"/>
          <w:sz w:val="24"/>
          <w:szCs w:val="24"/>
        </w:rPr>
        <w:lastRenderedPageBreak/>
        <w:t>FFF</w:t>
      </w:r>
      <w:r w:rsidRPr="00664EB5">
        <w:rPr>
          <w:rFonts w:ascii="Times New Roman" w:hAnsi="Times New Roman" w:cs="Times New Roman"/>
          <w:sz w:val="24"/>
          <w:szCs w:val="24"/>
        </w:rPr>
        <w:t>. It is noteworthy that although both 1x and 1.8x cases achieved complete support material replacement, they utilized the same amount of interface structure for stable material adhesion and damage-free removal (refer to Se</w:t>
      </w:r>
      <w:r w:rsidR="00707CF5">
        <w:rPr>
          <w:rFonts w:ascii="Times New Roman" w:hAnsi="Times New Roman" w:cs="Times New Roman"/>
          <w:sz w:val="24"/>
          <w:szCs w:val="24"/>
        </w:rPr>
        <w:t>ss</w:t>
      </w:r>
      <w:r w:rsidRPr="00664EB5">
        <w:rPr>
          <w:rFonts w:ascii="Times New Roman" w:hAnsi="Times New Roman" w:cs="Times New Roman"/>
          <w:sz w:val="24"/>
          <w:szCs w:val="24"/>
        </w:rPr>
        <w:t>ion 2.3</w:t>
      </w:r>
      <w:r w:rsidRPr="000D2C5B">
        <w:rPr>
          <w:rFonts w:ascii="Times New Roman" w:hAnsi="Times New Roman" w:cs="Times New Roman"/>
          <w:sz w:val="24"/>
          <w:szCs w:val="24"/>
        </w:rPr>
        <w:t xml:space="preserve">). However, the 1.8x </w:t>
      </w:r>
      <w:r w:rsidR="00BA3ABD">
        <w:rPr>
          <w:rFonts w:ascii="Times New Roman" w:hAnsi="Times New Roman" w:cs="Times New Roman"/>
          <w:sz w:val="24"/>
          <w:szCs w:val="24"/>
        </w:rPr>
        <w:t>part</w:t>
      </w:r>
      <w:r w:rsidRPr="000D2C5B">
        <w:rPr>
          <w:rFonts w:ascii="Times New Roman" w:hAnsi="Times New Roman" w:cs="Times New Roman"/>
          <w:sz w:val="24"/>
          <w:szCs w:val="24"/>
        </w:rPr>
        <w:t xml:space="preserve"> exhibited a higher reduction percentage due to its larger overall material usage (resulting in a proportionally smaller contribution from the interface structure). From a 1.8x to 2.2x scaling ratio, the expected decreasing trend in re</w:t>
      </w:r>
      <w:r w:rsidRPr="00664EB5">
        <w:rPr>
          <w:rFonts w:ascii="Times New Roman" w:hAnsi="Times New Roman" w:cs="Times New Roman"/>
          <w:sz w:val="24"/>
          <w:szCs w:val="24"/>
        </w:rPr>
        <w:t>duction percentage was again observed due to the aforementioned limitation of platform unit size. Nevertheless, the consistently lower material usage for MS</w:t>
      </w:r>
      <w:r w:rsidR="00C46FA1" w:rsidRPr="00664EB5">
        <w:rPr>
          <w:rFonts w:ascii="Times New Roman" w:hAnsi="Times New Roman" w:cs="Times New Roman"/>
          <w:sz w:val="24"/>
          <w:szCs w:val="24"/>
        </w:rPr>
        <w:t>FFF</w:t>
      </w:r>
      <w:r w:rsidRPr="00664EB5">
        <w:rPr>
          <w:rFonts w:ascii="Times New Roman" w:hAnsi="Times New Roman" w:cs="Times New Roman"/>
          <w:sz w:val="24"/>
          <w:szCs w:val="24"/>
        </w:rPr>
        <w:t xml:space="preserve"> compared to </w:t>
      </w:r>
      <w:r w:rsidR="00C46FA1" w:rsidRPr="00664EB5">
        <w:rPr>
          <w:rFonts w:ascii="Times New Roman" w:hAnsi="Times New Roman" w:cs="Times New Roman"/>
          <w:sz w:val="24"/>
          <w:szCs w:val="24"/>
        </w:rPr>
        <w:t>FFF</w:t>
      </w:r>
      <w:r w:rsidRPr="00664EB5">
        <w:rPr>
          <w:rFonts w:ascii="Times New Roman" w:hAnsi="Times New Roman" w:cs="Times New Roman"/>
          <w:sz w:val="24"/>
          <w:szCs w:val="24"/>
        </w:rPr>
        <w:t xml:space="preserve"> suggests that the system remains advantageous as </w:t>
      </w:r>
      <w:r w:rsidR="00BA3ABD">
        <w:rPr>
          <w:rFonts w:ascii="Times New Roman" w:hAnsi="Times New Roman" w:cs="Times New Roman"/>
          <w:sz w:val="24"/>
          <w:szCs w:val="24"/>
        </w:rPr>
        <w:t>part</w:t>
      </w:r>
      <w:r w:rsidRPr="00664EB5">
        <w:rPr>
          <w:rFonts w:ascii="Times New Roman" w:hAnsi="Times New Roman" w:cs="Times New Roman"/>
          <w:sz w:val="24"/>
          <w:szCs w:val="24"/>
        </w:rPr>
        <w:t xml:space="preserve"> size increases.</w:t>
      </w:r>
    </w:p>
    <w:p w14:paraId="1ACFBBA3" w14:textId="5E7C828A" w:rsidR="005C1C20" w:rsidRDefault="00ED65B6" w:rsidP="005C1C20">
      <w:pPr>
        <w:spacing w:after="0"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DB48564" wp14:editId="3EBFB1B1">
            <wp:extent cx="5436000" cy="4905461"/>
            <wp:effectExtent l="0" t="0" r="0"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436000" cy="4905461"/>
                    </a:xfrm>
                    <a:prstGeom prst="rect">
                      <a:avLst/>
                    </a:prstGeom>
                    <a:noFill/>
                    <a:ln>
                      <a:noFill/>
                    </a:ln>
                  </pic:spPr>
                </pic:pic>
              </a:graphicData>
            </a:graphic>
          </wp:inline>
        </w:drawing>
      </w:r>
    </w:p>
    <w:p w14:paraId="2E5E1C6E" w14:textId="23061258" w:rsidR="005C1C20" w:rsidRDefault="005C1C20" w:rsidP="00C869C0">
      <w:pPr>
        <w:spacing w:after="0" w:line="360" w:lineRule="auto"/>
        <w:ind w:firstLine="425"/>
        <w:jc w:val="center"/>
        <w:rPr>
          <w:rFonts w:ascii="Times New Roman" w:hAnsi="Times New Roman" w:cs="Times New Roman"/>
          <w:color w:val="000000" w:themeColor="text1"/>
          <w:sz w:val="24"/>
          <w:szCs w:val="24"/>
        </w:rPr>
      </w:pPr>
      <w:r w:rsidRPr="003F7EBA">
        <w:rPr>
          <w:rFonts w:ascii="Times New Roman" w:hAnsi="Times New Roman" w:cs="Times New Roman" w:hint="eastAsia"/>
          <w:b/>
          <w:bCs/>
          <w:color w:val="000000" w:themeColor="text1"/>
          <w:sz w:val="24"/>
          <w:szCs w:val="24"/>
        </w:rPr>
        <w:t>F</w:t>
      </w:r>
      <w:r w:rsidRPr="003F7EBA">
        <w:rPr>
          <w:rFonts w:ascii="Times New Roman" w:hAnsi="Times New Roman" w:cs="Times New Roman"/>
          <w:b/>
          <w:bCs/>
          <w:color w:val="000000" w:themeColor="text1"/>
          <w:sz w:val="24"/>
          <w:szCs w:val="24"/>
        </w:rPr>
        <w:t xml:space="preserve">ig. </w:t>
      </w:r>
      <w:r>
        <w:rPr>
          <w:rFonts w:ascii="Times New Roman" w:hAnsi="Times New Roman" w:cs="Times New Roman"/>
          <w:b/>
          <w:bCs/>
          <w:color w:val="000000" w:themeColor="text1"/>
          <w:sz w:val="24"/>
          <w:szCs w:val="24"/>
        </w:rPr>
        <w:t>5</w:t>
      </w:r>
      <w:r w:rsidRPr="003F7EBA">
        <w:rPr>
          <w:rFonts w:ascii="Times New Roman" w:hAnsi="Times New Roman" w:cs="Times New Roman"/>
          <w:b/>
          <w:bCs/>
          <w:color w:val="000000" w:themeColor="text1"/>
          <w:sz w:val="24"/>
          <w:szCs w:val="24"/>
        </w:rPr>
        <w:t>.</w:t>
      </w:r>
      <w:r>
        <w:rPr>
          <w:rFonts w:ascii="Times New Roman" w:hAnsi="Times New Roman" w:cs="Times New Roman"/>
          <w:color w:val="000000" w:themeColor="text1"/>
          <w:sz w:val="24"/>
          <w:szCs w:val="24"/>
        </w:rPr>
        <w:t xml:space="preserve"> </w:t>
      </w:r>
      <w:r w:rsidR="00C869C0">
        <w:rPr>
          <w:rFonts w:ascii="Times New Roman" w:hAnsi="Times New Roman" w:cs="Times New Roman"/>
          <w:color w:val="000000" w:themeColor="text1"/>
          <w:sz w:val="24"/>
          <w:szCs w:val="24"/>
        </w:rPr>
        <w:t>M</w:t>
      </w:r>
      <w:r w:rsidR="00C869C0" w:rsidRPr="00C869C0">
        <w:rPr>
          <w:rFonts w:ascii="Times New Roman" w:hAnsi="Times New Roman" w:cs="Times New Roman"/>
          <w:color w:val="000000" w:themeColor="text1"/>
          <w:sz w:val="24"/>
          <w:szCs w:val="24"/>
        </w:rPr>
        <w:t xml:space="preserve">aterial usage comparison between </w:t>
      </w:r>
      <w:r w:rsidR="00C869C0">
        <w:rPr>
          <w:rFonts w:ascii="Times New Roman" w:hAnsi="Times New Roman" w:cs="Times New Roman"/>
          <w:color w:val="000000" w:themeColor="text1"/>
          <w:sz w:val="24"/>
          <w:szCs w:val="24"/>
        </w:rPr>
        <w:t>FFF</w:t>
      </w:r>
      <w:r w:rsidR="00C869C0" w:rsidRPr="00C869C0">
        <w:rPr>
          <w:rFonts w:ascii="Times New Roman" w:hAnsi="Times New Roman" w:cs="Times New Roman"/>
          <w:color w:val="000000" w:themeColor="text1"/>
          <w:sz w:val="24"/>
          <w:szCs w:val="24"/>
        </w:rPr>
        <w:t xml:space="preserve"> and </w:t>
      </w:r>
      <w:r w:rsidR="00C869C0">
        <w:rPr>
          <w:rFonts w:ascii="Times New Roman" w:hAnsi="Times New Roman" w:cs="Times New Roman"/>
          <w:color w:val="000000" w:themeColor="text1"/>
          <w:sz w:val="24"/>
          <w:szCs w:val="24"/>
        </w:rPr>
        <w:t>MSFFF</w:t>
      </w:r>
      <w:r w:rsidR="00C869C0" w:rsidRPr="00C869C0">
        <w:rPr>
          <w:rFonts w:ascii="Times New Roman" w:hAnsi="Times New Roman" w:cs="Times New Roman"/>
          <w:color w:val="000000" w:themeColor="text1"/>
          <w:sz w:val="24"/>
          <w:szCs w:val="24"/>
        </w:rPr>
        <w:t xml:space="preserve"> for varying part sizes</w:t>
      </w:r>
      <w:r w:rsidR="00C869C0">
        <w:rPr>
          <w:rFonts w:ascii="Times New Roman" w:hAnsi="Times New Roman" w:cs="Times New Roman"/>
          <w:color w:val="000000" w:themeColor="text1"/>
          <w:sz w:val="24"/>
          <w:szCs w:val="24"/>
        </w:rPr>
        <w:t>.</w:t>
      </w:r>
    </w:p>
    <w:p w14:paraId="7CA637CB" w14:textId="77777777" w:rsidR="00AE4528" w:rsidRDefault="00AE4528" w:rsidP="008923F8">
      <w:pPr>
        <w:spacing w:after="0" w:line="360" w:lineRule="auto"/>
        <w:ind w:firstLine="425"/>
        <w:jc w:val="both"/>
        <w:rPr>
          <w:rFonts w:ascii="Times New Roman" w:hAnsi="Times New Roman" w:cs="Times New Roman"/>
          <w:sz w:val="24"/>
          <w:szCs w:val="24"/>
        </w:rPr>
      </w:pPr>
    </w:p>
    <w:p w14:paraId="02A5AF29" w14:textId="1534F2C4" w:rsidR="00663B2E" w:rsidRPr="00664EB5" w:rsidRDefault="00030B5B" w:rsidP="00AC064D">
      <w:pPr>
        <w:spacing w:after="0" w:line="360" w:lineRule="auto"/>
        <w:ind w:firstLine="425"/>
        <w:jc w:val="both"/>
        <w:rPr>
          <w:rFonts w:ascii="Times New Roman" w:hAnsi="Times New Roman" w:cs="Times New Roman"/>
          <w:sz w:val="24"/>
          <w:szCs w:val="24"/>
        </w:rPr>
      </w:pPr>
      <w:r w:rsidRPr="00664EB5">
        <w:rPr>
          <w:rFonts w:ascii="Times New Roman" w:hAnsi="Times New Roman" w:cs="Times New Roman"/>
          <w:sz w:val="24"/>
          <w:szCs w:val="24"/>
        </w:rPr>
        <w:t xml:space="preserve">The analysis of support </w:t>
      </w:r>
      <w:r w:rsidR="00ED65B6">
        <w:rPr>
          <w:rFonts w:ascii="Times New Roman" w:hAnsi="Times New Roman" w:cs="Times New Roman"/>
          <w:sz w:val="24"/>
          <w:szCs w:val="24"/>
        </w:rPr>
        <w:t xml:space="preserve">material </w:t>
      </w:r>
      <w:r w:rsidRPr="00664EB5">
        <w:rPr>
          <w:rFonts w:ascii="Times New Roman" w:hAnsi="Times New Roman" w:cs="Times New Roman"/>
          <w:sz w:val="24"/>
          <w:szCs w:val="24"/>
        </w:rPr>
        <w:t xml:space="preserve">weight measurements mirrored the trends observed for total weight measurements, attributable to the inherent connection between support material and overall </w:t>
      </w:r>
      <w:r w:rsidR="00BA3ABD">
        <w:rPr>
          <w:rFonts w:ascii="Times New Roman" w:hAnsi="Times New Roman" w:cs="Times New Roman"/>
          <w:sz w:val="24"/>
          <w:szCs w:val="24"/>
        </w:rPr>
        <w:t>part</w:t>
      </w:r>
      <w:r w:rsidRPr="00664EB5">
        <w:rPr>
          <w:rFonts w:ascii="Times New Roman" w:hAnsi="Times New Roman" w:cs="Times New Roman"/>
          <w:sz w:val="24"/>
          <w:szCs w:val="24"/>
        </w:rPr>
        <w:t xml:space="preserve"> weight. </w:t>
      </w:r>
      <w:bookmarkStart w:id="9" w:name="_Hlk170467147"/>
      <w:r w:rsidRPr="00664EB5">
        <w:rPr>
          <w:rFonts w:ascii="Times New Roman" w:hAnsi="Times New Roman" w:cs="Times New Roman"/>
          <w:sz w:val="24"/>
          <w:szCs w:val="24"/>
        </w:rPr>
        <w:lastRenderedPageBreak/>
        <w:t>However, MS</w:t>
      </w:r>
      <w:r w:rsidR="00C46FA1" w:rsidRPr="00664EB5">
        <w:rPr>
          <w:rFonts w:ascii="Times New Roman" w:hAnsi="Times New Roman" w:cs="Times New Roman"/>
          <w:sz w:val="24"/>
          <w:szCs w:val="24"/>
        </w:rPr>
        <w:t>FFF</w:t>
      </w:r>
      <w:r w:rsidRPr="00664EB5">
        <w:rPr>
          <w:rFonts w:ascii="Times New Roman" w:hAnsi="Times New Roman" w:cs="Times New Roman"/>
          <w:sz w:val="24"/>
          <w:szCs w:val="24"/>
        </w:rPr>
        <w:t xml:space="preserve"> exhibited a considerably more impressive performance in reducing support material usage, achieving an average reduction percentage of 67.61% across all tested ratios. This value peaked at 86.62%</w:t>
      </w:r>
      <w:bookmarkEnd w:id="9"/>
      <w:r w:rsidRPr="00664EB5">
        <w:rPr>
          <w:rFonts w:ascii="Times New Roman" w:hAnsi="Times New Roman" w:cs="Times New Roman"/>
          <w:sz w:val="24"/>
          <w:szCs w:val="24"/>
        </w:rPr>
        <w:t>, further highlighting the outstanding capability of the MS</w:t>
      </w:r>
      <w:r w:rsidR="00C46FA1" w:rsidRPr="00664EB5">
        <w:rPr>
          <w:rFonts w:ascii="Times New Roman" w:hAnsi="Times New Roman" w:cs="Times New Roman"/>
          <w:sz w:val="24"/>
          <w:szCs w:val="24"/>
        </w:rPr>
        <w:t>FFF</w:t>
      </w:r>
      <w:r w:rsidRPr="00664EB5">
        <w:rPr>
          <w:rFonts w:ascii="Times New Roman" w:hAnsi="Times New Roman" w:cs="Times New Roman"/>
          <w:sz w:val="24"/>
          <w:szCs w:val="24"/>
        </w:rPr>
        <w:t xml:space="preserve"> system in minimizing support material requirements. This significant reduction can be attributed to the core functionality of the MS</w:t>
      </w:r>
      <w:r w:rsidR="00C46FA1" w:rsidRPr="00664EB5">
        <w:rPr>
          <w:rFonts w:ascii="Times New Roman" w:hAnsi="Times New Roman" w:cs="Times New Roman"/>
          <w:sz w:val="24"/>
          <w:szCs w:val="24"/>
        </w:rPr>
        <w:t>FFF</w:t>
      </w:r>
      <w:r w:rsidRPr="00664EB5">
        <w:rPr>
          <w:rFonts w:ascii="Times New Roman" w:hAnsi="Times New Roman" w:cs="Times New Roman"/>
          <w:sz w:val="24"/>
          <w:szCs w:val="24"/>
        </w:rPr>
        <w:t xml:space="preserve"> system: replacing support structures with strategically positioned, movable platform units. By directly lifting specific </w:t>
      </w:r>
      <w:r w:rsidR="00BA3ABD">
        <w:rPr>
          <w:rFonts w:ascii="Times New Roman" w:hAnsi="Times New Roman" w:cs="Times New Roman"/>
          <w:sz w:val="24"/>
          <w:szCs w:val="24"/>
        </w:rPr>
        <w:t>part</w:t>
      </w:r>
      <w:r w:rsidRPr="00664EB5">
        <w:rPr>
          <w:rFonts w:ascii="Times New Roman" w:hAnsi="Times New Roman" w:cs="Times New Roman"/>
          <w:sz w:val="24"/>
          <w:szCs w:val="24"/>
        </w:rPr>
        <w:t xml:space="preserve"> regions during printing, the need for conventionally generated support material is substantially diminished or even eliminated entirely, as demonstrated in the successful complete support material replacement for the 1x and 1.8x </w:t>
      </w:r>
      <w:r w:rsidR="00BA3ABD">
        <w:rPr>
          <w:rFonts w:ascii="Times New Roman" w:hAnsi="Times New Roman" w:cs="Times New Roman"/>
          <w:sz w:val="24"/>
          <w:szCs w:val="24"/>
        </w:rPr>
        <w:t>part</w:t>
      </w:r>
      <w:r w:rsidRPr="00664EB5">
        <w:rPr>
          <w:rFonts w:ascii="Times New Roman" w:hAnsi="Times New Roman" w:cs="Times New Roman"/>
          <w:sz w:val="24"/>
          <w:szCs w:val="24"/>
        </w:rPr>
        <w:t xml:space="preserve">s (see </w:t>
      </w:r>
      <w:r w:rsidR="007F0AD5">
        <w:rPr>
          <w:rFonts w:ascii="Times New Roman" w:hAnsi="Times New Roman" w:cs="Times New Roman"/>
          <w:sz w:val="24"/>
          <w:szCs w:val="24"/>
        </w:rPr>
        <w:t>Fig.</w:t>
      </w:r>
      <w:r w:rsidRPr="00664EB5">
        <w:rPr>
          <w:rFonts w:ascii="Times New Roman" w:hAnsi="Times New Roman" w:cs="Times New Roman"/>
          <w:sz w:val="24"/>
          <w:szCs w:val="24"/>
        </w:rPr>
        <w:t xml:space="preserve"> 5).</w:t>
      </w:r>
    </w:p>
    <w:p w14:paraId="7D5E323A" w14:textId="65D33E19" w:rsidR="00D36DA4" w:rsidRDefault="007F0AD5" w:rsidP="00D36DA4">
      <w:pPr>
        <w:spacing w:after="0" w:line="360" w:lineRule="auto"/>
        <w:ind w:firstLine="425"/>
        <w:jc w:val="both"/>
        <w:rPr>
          <w:rFonts w:ascii="Times New Roman" w:hAnsi="Times New Roman" w:cs="Times New Roman"/>
          <w:sz w:val="24"/>
          <w:szCs w:val="24"/>
        </w:rPr>
      </w:pPr>
      <w:r>
        <w:rPr>
          <w:rFonts w:ascii="Times New Roman" w:hAnsi="Times New Roman" w:cs="Times New Roman"/>
          <w:sz w:val="24"/>
          <w:szCs w:val="24"/>
        </w:rPr>
        <w:t>Fig.</w:t>
      </w:r>
      <w:r w:rsidR="008B0E49" w:rsidRPr="00664EB5">
        <w:rPr>
          <w:rFonts w:ascii="Times New Roman" w:hAnsi="Times New Roman" w:cs="Times New Roman"/>
          <w:sz w:val="24"/>
          <w:szCs w:val="24"/>
        </w:rPr>
        <w:t xml:space="preserve"> 6 presents the results for total </w:t>
      </w:r>
      <w:r w:rsidR="00BA3ABD">
        <w:rPr>
          <w:rFonts w:ascii="Times New Roman" w:hAnsi="Times New Roman" w:cs="Times New Roman"/>
          <w:sz w:val="24"/>
          <w:szCs w:val="24"/>
        </w:rPr>
        <w:t>part</w:t>
      </w:r>
      <w:r w:rsidR="008B0E49" w:rsidRPr="00664EB5">
        <w:rPr>
          <w:rFonts w:ascii="Times New Roman" w:hAnsi="Times New Roman" w:cs="Times New Roman"/>
          <w:sz w:val="24"/>
          <w:szCs w:val="24"/>
        </w:rPr>
        <w:t xml:space="preserve"> fabrication time (encompassing both </w:t>
      </w:r>
      <w:r w:rsidR="00BA3ABD">
        <w:rPr>
          <w:rFonts w:ascii="Times New Roman" w:hAnsi="Times New Roman" w:cs="Times New Roman"/>
          <w:sz w:val="24"/>
          <w:szCs w:val="24"/>
        </w:rPr>
        <w:t>part</w:t>
      </w:r>
      <w:r w:rsidR="008B0E49" w:rsidRPr="00664EB5">
        <w:rPr>
          <w:rFonts w:ascii="Times New Roman" w:hAnsi="Times New Roman" w:cs="Times New Roman"/>
          <w:sz w:val="24"/>
          <w:szCs w:val="24"/>
        </w:rPr>
        <w:t xml:space="preserve"> and support material printing) and support material fabrication time alone for </w:t>
      </w:r>
      <w:r w:rsidR="00C46FA1" w:rsidRPr="00664EB5">
        <w:rPr>
          <w:rFonts w:ascii="Times New Roman" w:hAnsi="Times New Roman" w:cs="Times New Roman"/>
          <w:sz w:val="24"/>
          <w:szCs w:val="24"/>
        </w:rPr>
        <w:t>FFF</w:t>
      </w:r>
      <w:r w:rsidR="008B0E49" w:rsidRPr="00664EB5">
        <w:rPr>
          <w:rFonts w:ascii="Times New Roman" w:hAnsi="Times New Roman" w:cs="Times New Roman"/>
          <w:sz w:val="24"/>
          <w:szCs w:val="24"/>
        </w:rPr>
        <w:t xml:space="preserve"> and MS</w:t>
      </w:r>
      <w:r w:rsidR="00C46FA1" w:rsidRPr="00664EB5">
        <w:rPr>
          <w:rFonts w:ascii="Times New Roman" w:hAnsi="Times New Roman" w:cs="Times New Roman"/>
          <w:sz w:val="24"/>
          <w:szCs w:val="24"/>
        </w:rPr>
        <w:t>FFF</w:t>
      </w:r>
      <w:r w:rsidR="008B0E49" w:rsidRPr="00664EB5">
        <w:rPr>
          <w:rFonts w:ascii="Times New Roman" w:hAnsi="Times New Roman" w:cs="Times New Roman"/>
          <w:sz w:val="24"/>
          <w:szCs w:val="24"/>
        </w:rPr>
        <w:t xml:space="preserve"> printing. Each bar chart in </w:t>
      </w:r>
      <w:r>
        <w:rPr>
          <w:rFonts w:ascii="Times New Roman" w:hAnsi="Times New Roman" w:cs="Times New Roman"/>
          <w:sz w:val="24"/>
          <w:szCs w:val="24"/>
        </w:rPr>
        <w:t>Fig.</w:t>
      </w:r>
      <w:r w:rsidR="008B0E49" w:rsidRPr="00664EB5">
        <w:rPr>
          <w:rFonts w:ascii="Times New Roman" w:hAnsi="Times New Roman" w:cs="Times New Roman"/>
          <w:sz w:val="24"/>
          <w:szCs w:val="24"/>
        </w:rPr>
        <w:t xml:space="preserve"> 6 summarizes the average time values and standard deviations obtained from three trials for test </w:t>
      </w:r>
      <w:r w:rsidR="00BA3ABD">
        <w:rPr>
          <w:rFonts w:ascii="Times New Roman" w:hAnsi="Times New Roman" w:cs="Times New Roman"/>
          <w:sz w:val="24"/>
          <w:szCs w:val="24"/>
        </w:rPr>
        <w:t>part</w:t>
      </w:r>
      <w:r w:rsidR="008B0E49" w:rsidRPr="00664EB5">
        <w:rPr>
          <w:rFonts w:ascii="Times New Roman" w:hAnsi="Times New Roman" w:cs="Times New Roman"/>
          <w:sz w:val="24"/>
          <w:szCs w:val="24"/>
        </w:rPr>
        <w:t xml:space="preserve">s with varying size scaling ratios (1x, 1.2x, 1.4x, 1.6x, 1.8x, 2x, and 2.2x). Similar to the weight measurements, the reduction in fabrication time is again quantified as a </w:t>
      </w:r>
      <w:r w:rsidR="00ED65B6">
        <w:rPr>
          <w:rFonts w:ascii="Times New Roman" w:hAnsi="Times New Roman" w:cs="Times New Roman"/>
          <w:sz w:val="24"/>
          <w:szCs w:val="24"/>
        </w:rPr>
        <w:t xml:space="preserve">reduction </w:t>
      </w:r>
      <w:proofErr w:type="gramStart"/>
      <w:r w:rsidR="00ED65B6">
        <w:rPr>
          <w:rFonts w:ascii="Times New Roman" w:hAnsi="Times New Roman" w:cs="Times New Roman"/>
          <w:sz w:val="24"/>
          <w:szCs w:val="24"/>
        </w:rPr>
        <w:t xml:space="preserve">percentage </w:t>
      </w:r>
      <w:r w:rsidR="008B0E49" w:rsidRPr="00664EB5">
        <w:rPr>
          <w:rFonts w:ascii="Times New Roman" w:hAnsi="Times New Roman" w:cs="Times New Roman"/>
          <w:sz w:val="24"/>
          <w:szCs w:val="24"/>
        </w:rPr>
        <w:t>,</w:t>
      </w:r>
      <w:proofErr w:type="gramEnd"/>
      <w:r w:rsidR="008B0E49" w:rsidRPr="00664EB5">
        <w:rPr>
          <w:rFonts w:ascii="Times New Roman" w:hAnsi="Times New Roman" w:cs="Times New Roman"/>
          <w:sz w:val="24"/>
          <w:szCs w:val="24"/>
        </w:rPr>
        <w:t xml:space="preserve"> depicted by the orange curve in </w:t>
      </w:r>
      <w:r>
        <w:rPr>
          <w:rFonts w:ascii="Times New Roman" w:hAnsi="Times New Roman" w:cs="Times New Roman"/>
          <w:sz w:val="24"/>
          <w:szCs w:val="24"/>
        </w:rPr>
        <w:t>Fig.</w:t>
      </w:r>
      <w:r w:rsidR="008B0E49" w:rsidRPr="00664EB5">
        <w:rPr>
          <w:rFonts w:ascii="Times New Roman" w:hAnsi="Times New Roman" w:cs="Times New Roman"/>
          <w:sz w:val="24"/>
          <w:szCs w:val="24"/>
        </w:rPr>
        <w:t xml:space="preserve"> 6. The results consistently demonstrate a significant overall reduction in fabrication time for MS</w:t>
      </w:r>
      <w:r w:rsidR="00C46FA1" w:rsidRPr="00664EB5">
        <w:rPr>
          <w:rFonts w:ascii="Times New Roman" w:hAnsi="Times New Roman" w:cs="Times New Roman"/>
          <w:sz w:val="24"/>
          <w:szCs w:val="24"/>
        </w:rPr>
        <w:t>FFF</w:t>
      </w:r>
      <w:r w:rsidR="008B0E49" w:rsidRPr="00664EB5">
        <w:rPr>
          <w:rFonts w:ascii="Times New Roman" w:hAnsi="Times New Roman" w:cs="Times New Roman"/>
          <w:sz w:val="24"/>
          <w:szCs w:val="24"/>
        </w:rPr>
        <w:t xml:space="preserve"> compared to </w:t>
      </w:r>
      <w:r w:rsidR="00C46FA1" w:rsidRPr="00664EB5">
        <w:rPr>
          <w:rFonts w:ascii="Times New Roman" w:hAnsi="Times New Roman" w:cs="Times New Roman"/>
          <w:sz w:val="24"/>
          <w:szCs w:val="24"/>
        </w:rPr>
        <w:t>FFF</w:t>
      </w:r>
      <w:r w:rsidR="008B0E49" w:rsidRPr="00664EB5">
        <w:rPr>
          <w:rFonts w:ascii="Times New Roman" w:hAnsi="Times New Roman" w:cs="Times New Roman"/>
          <w:sz w:val="24"/>
          <w:szCs w:val="24"/>
        </w:rPr>
        <w:t xml:space="preserve">, accompanied by minimal standard deviations. </w:t>
      </w:r>
    </w:p>
    <w:p w14:paraId="5FD05372" w14:textId="535C6FA1" w:rsidR="008B0E49" w:rsidRDefault="008B0E49" w:rsidP="008B0E49">
      <w:pPr>
        <w:spacing w:after="0" w:line="360" w:lineRule="auto"/>
        <w:ind w:firstLine="425"/>
        <w:jc w:val="both"/>
        <w:rPr>
          <w:rFonts w:ascii="Times New Roman" w:hAnsi="Times New Roman" w:cs="Times New Roman"/>
          <w:sz w:val="24"/>
          <w:szCs w:val="24"/>
        </w:rPr>
      </w:pPr>
      <w:bookmarkStart w:id="10" w:name="_Hlk170467164"/>
      <w:r w:rsidRPr="00664EB5">
        <w:rPr>
          <w:rFonts w:ascii="Times New Roman" w:hAnsi="Times New Roman" w:cs="Times New Roman"/>
          <w:sz w:val="24"/>
          <w:szCs w:val="24"/>
        </w:rPr>
        <w:t>For total fabrication time, MS</w:t>
      </w:r>
      <w:r w:rsidR="00C46FA1" w:rsidRPr="00664EB5">
        <w:rPr>
          <w:rFonts w:ascii="Times New Roman" w:hAnsi="Times New Roman" w:cs="Times New Roman"/>
          <w:sz w:val="24"/>
          <w:szCs w:val="24"/>
        </w:rPr>
        <w:t>FFF</w:t>
      </w:r>
      <w:r w:rsidRPr="00664EB5">
        <w:rPr>
          <w:rFonts w:ascii="Times New Roman" w:hAnsi="Times New Roman" w:cs="Times New Roman"/>
          <w:sz w:val="24"/>
          <w:szCs w:val="24"/>
        </w:rPr>
        <w:t xml:space="preserve"> achieved an average reduction percentage of 20.57%, with a maximum of 32.79%, across all tested ratios. F</w:t>
      </w:r>
      <w:bookmarkEnd w:id="10"/>
      <w:r w:rsidRPr="00664EB5">
        <w:rPr>
          <w:rFonts w:ascii="Times New Roman" w:hAnsi="Times New Roman" w:cs="Times New Roman"/>
          <w:sz w:val="24"/>
          <w:szCs w:val="24"/>
        </w:rPr>
        <w:t xml:space="preserve">abrication time increased with the scaling ratio for both </w:t>
      </w:r>
      <w:r w:rsidR="00C46FA1" w:rsidRPr="00664EB5">
        <w:rPr>
          <w:rFonts w:ascii="Times New Roman" w:hAnsi="Times New Roman" w:cs="Times New Roman"/>
          <w:sz w:val="24"/>
          <w:szCs w:val="24"/>
        </w:rPr>
        <w:t>FFF</w:t>
      </w:r>
      <w:r w:rsidRPr="00664EB5">
        <w:rPr>
          <w:rFonts w:ascii="Times New Roman" w:hAnsi="Times New Roman" w:cs="Times New Roman"/>
          <w:sz w:val="24"/>
          <w:szCs w:val="24"/>
        </w:rPr>
        <w:t xml:space="preserve"> and MS</w:t>
      </w:r>
      <w:r w:rsidR="00C46FA1" w:rsidRPr="00664EB5">
        <w:rPr>
          <w:rFonts w:ascii="Times New Roman" w:hAnsi="Times New Roman" w:cs="Times New Roman"/>
          <w:sz w:val="24"/>
          <w:szCs w:val="24"/>
        </w:rPr>
        <w:t>FFF</w:t>
      </w:r>
      <w:r w:rsidRPr="00664EB5">
        <w:rPr>
          <w:rFonts w:ascii="Times New Roman" w:hAnsi="Times New Roman" w:cs="Times New Roman"/>
          <w:sz w:val="24"/>
          <w:szCs w:val="24"/>
        </w:rPr>
        <w:t>; however, MS</w:t>
      </w:r>
      <w:r w:rsidR="00C46FA1" w:rsidRPr="00664EB5">
        <w:rPr>
          <w:rFonts w:ascii="Times New Roman" w:hAnsi="Times New Roman" w:cs="Times New Roman"/>
          <w:sz w:val="24"/>
          <w:szCs w:val="24"/>
        </w:rPr>
        <w:t>FFF</w:t>
      </w:r>
      <w:r w:rsidRPr="00664EB5">
        <w:rPr>
          <w:rFonts w:ascii="Times New Roman" w:hAnsi="Times New Roman" w:cs="Times New Roman"/>
          <w:sz w:val="24"/>
          <w:szCs w:val="24"/>
        </w:rPr>
        <w:t xml:space="preserve"> consistently exhibited lower time values in all cases. Unlike the weight reduction trend, the reduction in fabrication time did not exhibit a continuous decrease from 1x to 1.6x ratios. This divergence can be attributed to the focus of the proposed</w:t>
      </w:r>
      <w:r w:rsidR="00A27872" w:rsidRPr="00664EB5">
        <w:rPr>
          <w:rFonts w:ascii="Times New Roman" w:hAnsi="Times New Roman" w:cs="Times New Roman"/>
          <w:sz w:val="24"/>
          <w:szCs w:val="24"/>
        </w:rPr>
        <w:t xml:space="preserve"> SMA</w:t>
      </w:r>
      <w:r w:rsidRPr="00664EB5">
        <w:rPr>
          <w:rFonts w:ascii="Times New Roman" w:hAnsi="Times New Roman" w:cs="Times New Roman"/>
          <w:sz w:val="24"/>
          <w:szCs w:val="24"/>
        </w:rPr>
        <w:t xml:space="preserve"> method on minimizing support material usage, not directly optimizing fabrication time. Fabrication time is also influenced by printing parameters and assigned printing paths. Cases with minimized support material may require slightly longer fabrication times compared to others. For example, as shown in the setup photos in </w:t>
      </w:r>
      <w:r w:rsidR="007F0AD5">
        <w:rPr>
          <w:rFonts w:ascii="Times New Roman" w:hAnsi="Times New Roman" w:cs="Times New Roman"/>
          <w:sz w:val="24"/>
          <w:szCs w:val="24"/>
        </w:rPr>
        <w:t>Fig.</w:t>
      </w:r>
      <w:r w:rsidRPr="00664EB5">
        <w:rPr>
          <w:rFonts w:ascii="Times New Roman" w:hAnsi="Times New Roman" w:cs="Times New Roman"/>
          <w:sz w:val="24"/>
          <w:szCs w:val="24"/>
        </w:rPr>
        <w:t xml:space="preserve"> 6, the 1.2x </w:t>
      </w:r>
      <w:r w:rsidR="00BA3ABD">
        <w:rPr>
          <w:rFonts w:ascii="Times New Roman" w:hAnsi="Times New Roman" w:cs="Times New Roman"/>
          <w:sz w:val="24"/>
          <w:szCs w:val="24"/>
        </w:rPr>
        <w:t>part</w:t>
      </w:r>
      <w:r w:rsidRPr="00664EB5">
        <w:rPr>
          <w:rFonts w:ascii="Times New Roman" w:hAnsi="Times New Roman" w:cs="Times New Roman"/>
          <w:sz w:val="24"/>
          <w:szCs w:val="24"/>
        </w:rPr>
        <w:t xml:space="preserve">'s orientation resulted in remaining support material distributed across both pier sides, while the 1.4x </w:t>
      </w:r>
      <w:r w:rsidR="00BA3ABD">
        <w:rPr>
          <w:rFonts w:ascii="Times New Roman" w:hAnsi="Times New Roman" w:cs="Times New Roman"/>
          <w:sz w:val="24"/>
          <w:szCs w:val="24"/>
        </w:rPr>
        <w:t>part</w:t>
      </w:r>
      <w:r w:rsidRPr="00664EB5">
        <w:rPr>
          <w:rFonts w:ascii="Times New Roman" w:hAnsi="Times New Roman" w:cs="Times New Roman"/>
          <w:sz w:val="24"/>
          <w:szCs w:val="24"/>
        </w:rPr>
        <w:t xml:space="preserve"> concentrated support material towards the left pier. This concentration in the 1.4x </w:t>
      </w:r>
      <w:r w:rsidR="00BA3ABD">
        <w:rPr>
          <w:rFonts w:ascii="Times New Roman" w:hAnsi="Times New Roman" w:cs="Times New Roman"/>
          <w:sz w:val="24"/>
          <w:szCs w:val="24"/>
        </w:rPr>
        <w:t>part</w:t>
      </w:r>
      <w:r w:rsidRPr="00664EB5">
        <w:rPr>
          <w:rFonts w:ascii="Times New Roman" w:hAnsi="Times New Roman" w:cs="Times New Roman"/>
          <w:sz w:val="24"/>
          <w:szCs w:val="24"/>
        </w:rPr>
        <w:t xml:space="preserve"> allowed for shorter nozzle movements per layer, leading to a larger reduction in time compared to the 1.2x </w:t>
      </w:r>
      <w:r w:rsidR="00BA3ABD">
        <w:rPr>
          <w:rFonts w:ascii="Times New Roman" w:hAnsi="Times New Roman" w:cs="Times New Roman"/>
          <w:sz w:val="24"/>
          <w:szCs w:val="24"/>
        </w:rPr>
        <w:t>part</w:t>
      </w:r>
      <w:r w:rsidRPr="00664EB5">
        <w:rPr>
          <w:rFonts w:ascii="Times New Roman" w:hAnsi="Times New Roman" w:cs="Times New Roman"/>
          <w:sz w:val="24"/>
          <w:szCs w:val="24"/>
        </w:rPr>
        <w:t xml:space="preserve">. This phenomenon is reflected in an additional inflection point in the reduction percentage curve between 1.2x and 1.4x in </w:t>
      </w:r>
      <w:r w:rsidR="007F0AD5">
        <w:rPr>
          <w:rFonts w:ascii="Times New Roman" w:hAnsi="Times New Roman" w:cs="Times New Roman"/>
          <w:sz w:val="24"/>
          <w:szCs w:val="24"/>
        </w:rPr>
        <w:t>Fig.</w:t>
      </w:r>
      <w:r w:rsidRPr="00664EB5">
        <w:rPr>
          <w:rFonts w:ascii="Times New Roman" w:hAnsi="Times New Roman" w:cs="Times New Roman"/>
          <w:sz w:val="24"/>
          <w:szCs w:val="24"/>
        </w:rPr>
        <w:t xml:space="preserve"> 6. A similar inflection point is observed between 2x and 2.2x for cases requiring two rows of platform units.</w:t>
      </w:r>
    </w:p>
    <w:p w14:paraId="299407E6" w14:textId="62BEB826" w:rsidR="008B0E49" w:rsidRDefault="008B0E49" w:rsidP="00590F6C">
      <w:pPr>
        <w:spacing w:after="0" w:line="360" w:lineRule="auto"/>
        <w:ind w:firstLine="425"/>
        <w:jc w:val="both"/>
        <w:rPr>
          <w:rFonts w:ascii="Times New Roman" w:hAnsi="Times New Roman" w:cs="Times New Roman"/>
          <w:sz w:val="24"/>
          <w:szCs w:val="24"/>
        </w:rPr>
      </w:pPr>
      <w:r w:rsidRPr="00664EB5">
        <w:rPr>
          <w:rFonts w:ascii="Times New Roman" w:hAnsi="Times New Roman" w:cs="Times New Roman"/>
          <w:sz w:val="24"/>
          <w:szCs w:val="24"/>
        </w:rPr>
        <w:t>The analysis of support fabrication time mirrored the trends observed for total fabrication time, as the time to print support material directly influences overall printing duration. MS</w:t>
      </w:r>
      <w:r w:rsidR="00C46FA1" w:rsidRPr="00664EB5">
        <w:rPr>
          <w:rFonts w:ascii="Times New Roman" w:hAnsi="Times New Roman" w:cs="Times New Roman"/>
          <w:sz w:val="24"/>
          <w:szCs w:val="24"/>
        </w:rPr>
        <w:t>FFF</w:t>
      </w:r>
      <w:r w:rsidRPr="00664EB5">
        <w:rPr>
          <w:rFonts w:ascii="Times New Roman" w:hAnsi="Times New Roman" w:cs="Times New Roman"/>
          <w:sz w:val="24"/>
          <w:szCs w:val="24"/>
        </w:rPr>
        <w:t xml:space="preserve"> achieved a significantly </w:t>
      </w:r>
      <w:r w:rsidRPr="00664EB5">
        <w:rPr>
          <w:rFonts w:ascii="Times New Roman" w:hAnsi="Times New Roman" w:cs="Times New Roman"/>
          <w:sz w:val="24"/>
          <w:szCs w:val="24"/>
        </w:rPr>
        <w:lastRenderedPageBreak/>
        <w:t>more impressive average reduction percentage of 46.49% (with a maximum of 71.58%) for support fabrication time compared to total fabrication time. This finding underscores the enhanced efficiency of MS</w:t>
      </w:r>
      <w:r w:rsidR="00C46FA1" w:rsidRPr="00664EB5">
        <w:rPr>
          <w:rFonts w:ascii="Times New Roman" w:hAnsi="Times New Roman" w:cs="Times New Roman"/>
          <w:sz w:val="24"/>
          <w:szCs w:val="24"/>
        </w:rPr>
        <w:t>FFF</w:t>
      </w:r>
      <w:r w:rsidRPr="00664EB5">
        <w:rPr>
          <w:rFonts w:ascii="Times New Roman" w:hAnsi="Times New Roman" w:cs="Times New Roman"/>
          <w:sz w:val="24"/>
          <w:szCs w:val="24"/>
        </w:rPr>
        <w:t xml:space="preserve"> in minimizing not only support material usage but also the dedicated printing time required for support structures. This translates to a more streamlined and time-saving printing process. </w:t>
      </w:r>
    </w:p>
    <w:p w14:paraId="29F905C9" w14:textId="77777777" w:rsidR="00C869C0" w:rsidRDefault="00C869C0" w:rsidP="00C869C0">
      <w:pPr>
        <w:spacing w:after="0" w:line="360" w:lineRule="auto"/>
        <w:ind w:firstLine="425"/>
        <w:jc w:val="both"/>
        <w:rPr>
          <w:rFonts w:ascii="Times New Roman" w:hAnsi="Times New Roman" w:cs="Times New Roman"/>
          <w:sz w:val="24"/>
          <w:szCs w:val="24"/>
        </w:rPr>
      </w:pPr>
    </w:p>
    <w:p w14:paraId="515FAB49" w14:textId="1D9ECCFD" w:rsidR="00C869C0" w:rsidRPr="00F04803" w:rsidRDefault="00ED65B6" w:rsidP="00C869C0">
      <w:pPr>
        <w:spacing w:after="0"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E10EA37" wp14:editId="632782F6">
            <wp:extent cx="5436000" cy="4946868"/>
            <wp:effectExtent l="0" t="0" r="0" b="635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36000" cy="4946868"/>
                    </a:xfrm>
                    <a:prstGeom prst="rect">
                      <a:avLst/>
                    </a:prstGeom>
                    <a:noFill/>
                    <a:ln>
                      <a:noFill/>
                    </a:ln>
                  </pic:spPr>
                </pic:pic>
              </a:graphicData>
            </a:graphic>
          </wp:inline>
        </w:drawing>
      </w:r>
    </w:p>
    <w:p w14:paraId="18FCB338" w14:textId="5BA3FA46" w:rsidR="00C869C0" w:rsidRPr="00940560" w:rsidRDefault="00C869C0" w:rsidP="00C869C0">
      <w:pPr>
        <w:spacing w:after="0" w:line="360" w:lineRule="auto"/>
        <w:jc w:val="center"/>
        <w:rPr>
          <w:rFonts w:ascii="Times New Roman" w:hAnsi="Times New Roman" w:cs="Times New Roman"/>
          <w:sz w:val="24"/>
          <w:szCs w:val="24"/>
        </w:rPr>
      </w:pPr>
      <w:r w:rsidRPr="003F7EBA">
        <w:rPr>
          <w:rFonts w:ascii="Times New Roman" w:hAnsi="Times New Roman" w:cs="Times New Roman" w:hint="eastAsia"/>
          <w:b/>
          <w:bCs/>
          <w:color w:val="000000" w:themeColor="text1"/>
          <w:sz w:val="24"/>
          <w:szCs w:val="24"/>
        </w:rPr>
        <w:t>F</w:t>
      </w:r>
      <w:r w:rsidRPr="003F7EBA">
        <w:rPr>
          <w:rFonts w:ascii="Times New Roman" w:hAnsi="Times New Roman" w:cs="Times New Roman"/>
          <w:b/>
          <w:bCs/>
          <w:color w:val="000000" w:themeColor="text1"/>
          <w:sz w:val="24"/>
          <w:szCs w:val="24"/>
        </w:rPr>
        <w:t xml:space="preserve">ig. </w:t>
      </w:r>
      <w:r>
        <w:rPr>
          <w:rFonts w:ascii="Times New Roman" w:hAnsi="Times New Roman" w:cs="Times New Roman"/>
          <w:b/>
          <w:bCs/>
          <w:color w:val="000000" w:themeColor="text1"/>
          <w:sz w:val="24"/>
          <w:szCs w:val="24"/>
        </w:rPr>
        <w:t>6</w:t>
      </w:r>
      <w:r w:rsidRPr="003F7EBA">
        <w:rPr>
          <w:rFonts w:ascii="Times New Roman" w:hAnsi="Times New Roman" w:cs="Times New Roman"/>
          <w:b/>
          <w:bCs/>
          <w:color w:val="000000" w:themeColor="text1"/>
          <w:sz w:val="24"/>
          <w:szCs w:val="24"/>
        </w:rPr>
        <w:t>.</w:t>
      </w:r>
      <w:r>
        <w:rPr>
          <w:rFonts w:ascii="Times New Roman" w:hAnsi="Times New Roman" w:cs="Times New Roman"/>
          <w:color w:val="000000" w:themeColor="text1"/>
          <w:sz w:val="24"/>
          <w:szCs w:val="24"/>
        </w:rPr>
        <w:t xml:space="preserve"> Fabrication time</w:t>
      </w:r>
      <w:r w:rsidRPr="00C869C0">
        <w:rPr>
          <w:rFonts w:ascii="Times New Roman" w:hAnsi="Times New Roman" w:cs="Times New Roman"/>
          <w:color w:val="000000" w:themeColor="text1"/>
          <w:sz w:val="24"/>
          <w:szCs w:val="24"/>
        </w:rPr>
        <w:t xml:space="preserve"> comparison between </w:t>
      </w:r>
      <w:r>
        <w:rPr>
          <w:rFonts w:ascii="Times New Roman" w:hAnsi="Times New Roman" w:cs="Times New Roman"/>
          <w:color w:val="000000" w:themeColor="text1"/>
          <w:sz w:val="24"/>
          <w:szCs w:val="24"/>
        </w:rPr>
        <w:t>FFF</w:t>
      </w:r>
      <w:r w:rsidRPr="00C869C0">
        <w:rPr>
          <w:rFonts w:ascii="Times New Roman" w:hAnsi="Times New Roman" w:cs="Times New Roman"/>
          <w:color w:val="000000" w:themeColor="text1"/>
          <w:sz w:val="24"/>
          <w:szCs w:val="24"/>
        </w:rPr>
        <w:t xml:space="preserve"> and </w:t>
      </w:r>
      <w:r>
        <w:rPr>
          <w:rFonts w:ascii="Times New Roman" w:hAnsi="Times New Roman" w:cs="Times New Roman"/>
          <w:color w:val="000000" w:themeColor="text1"/>
          <w:sz w:val="24"/>
          <w:szCs w:val="24"/>
        </w:rPr>
        <w:t>MSFFF</w:t>
      </w:r>
      <w:r w:rsidRPr="00C869C0">
        <w:rPr>
          <w:rFonts w:ascii="Times New Roman" w:hAnsi="Times New Roman" w:cs="Times New Roman"/>
          <w:color w:val="000000" w:themeColor="text1"/>
          <w:sz w:val="24"/>
          <w:szCs w:val="24"/>
        </w:rPr>
        <w:t xml:space="preserve"> for varying part sizes</w:t>
      </w:r>
      <w:r>
        <w:rPr>
          <w:rFonts w:ascii="Times New Roman" w:hAnsi="Times New Roman" w:cs="Times New Roman"/>
          <w:color w:val="000000" w:themeColor="text1"/>
          <w:sz w:val="24"/>
          <w:szCs w:val="24"/>
        </w:rPr>
        <w:t>.</w:t>
      </w:r>
    </w:p>
    <w:p w14:paraId="4CE2677E" w14:textId="77777777" w:rsidR="00C869C0" w:rsidRPr="00664EB5" w:rsidRDefault="00C869C0" w:rsidP="00590F6C">
      <w:pPr>
        <w:spacing w:after="0" w:line="360" w:lineRule="auto"/>
        <w:ind w:firstLine="425"/>
        <w:jc w:val="both"/>
        <w:rPr>
          <w:rFonts w:ascii="Times New Roman" w:hAnsi="Times New Roman" w:cs="Times New Roman"/>
          <w:sz w:val="24"/>
          <w:szCs w:val="24"/>
        </w:rPr>
      </w:pPr>
    </w:p>
    <w:p w14:paraId="70C4794E" w14:textId="75F905D8" w:rsidR="008B0E49" w:rsidRPr="00664EB5" w:rsidRDefault="00C32062" w:rsidP="00590F6C">
      <w:pPr>
        <w:spacing w:after="0" w:line="360" w:lineRule="auto"/>
        <w:ind w:firstLine="425"/>
        <w:jc w:val="both"/>
        <w:rPr>
          <w:rFonts w:ascii="Times New Roman" w:hAnsi="Times New Roman" w:cs="Times New Roman"/>
          <w:sz w:val="24"/>
          <w:szCs w:val="24"/>
        </w:rPr>
      </w:pPr>
      <w:r w:rsidRPr="00664EB5">
        <w:rPr>
          <w:rFonts w:ascii="Times New Roman" w:hAnsi="Times New Roman" w:cs="Times New Roman"/>
          <w:sz w:val="24"/>
          <w:szCs w:val="24"/>
        </w:rPr>
        <w:t>The presented results highlight a limitation of the current MS</w:t>
      </w:r>
      <w:r w:rsidR="00C46FA1" w:rsidRPr="00664EB5">
        <w:rPr>
          <w:rFonts w:ascii="Times New Roman" w:hAnsi="Times New Roman" w:cs="Times New Roman"/>
          <w:sz w:val="24"/>
          <w:szCs w:val="24"/>
        </w:rPr>
        <w:t>FFF</w:t>
      </w:r>
      <w:r w:rsidRPr="00664EB5">
        <w:rPr>
          <w:rFonts w:ascii="Times New Roman" w:hAnsi="Times New Roman" w:cs="Times New Roman"/>
          <w:sz w:val="24"/>
          <w:szCs w:val="24"/>
        </w:rPr>
        <w:t xml:space="preserve"> system: the fixed size of the platform units restricts their ability to replace support material for all geometries. Future efforts will focus on developing solutions to address this limitation. One potential approach involves miniaturization of the platform unit surface area, effectively increasing the system's resolution. Alternatively, the design of special mechanisms that dynamically adjust the platform unit surface size and shape based on specific </w:t>
      </w:r>
      <w:r w:rsidRPr="00664EB5">
        <w:rPr>
          <w:rFonts w:ascii="Times New Roman" w:hAnsi="Times New Roman" w:cs="Times New Roman"/>
          <w:sz w:val="24"/>
          <w:szCs w:val="24"/>
        </w:rPr>
        <w:lastRenderedPageBreak/>
        <w:t>geometric requirements could be explored to maximize the benefits of MS</w:t>
      </w:r>
      <w:r w:rsidR="00C46FA1" w:rsidRPr="00664EB5">
        <w:rPr>
          <w:rFonts w:ascii="Times New Roman" w:hAnsi="Times New Roman" w:cs="Times New Roman"/>
          <w:sz w:val="24"/>
          <w:szCs w:val="24"/>
        </w:rPr>
        <w:t>FFF</w:t>
      </w:r>
      <w:r w:rsidRPr="00664EB5">
        <w:rPr>
          <w:rFonts w:ascii="Times New Roman" w:hAnsi="Times New Roman" w:cs="Times New Roman"/>
          <w:sz w:val="24"/>
          <w:szCs w:val="24"/>
        </w:rPr>
        <w:t>. Nevertheless, this study demonstrates that the developed MS</w:t>
      </w:r>
      <w:r w:rsidR="00C46FA1" w:rsidRPr="00664EB5">
        <w:rPr>
          <w:rFonts w:ascii="Times New Roman" w:hAnsi="Times New Roman" w:cs="Times New Roman"/>
          <w:sz w:val="24"/>
          <w:szCs w:val="24"/>
        </w:rPr>
        <w:t>FFF</w:t>
      </w:r>
      <w:r w:rsidRPr="00664EB5">
        <w:rPr>
          <w:rFonts w:ascii="Times New Roman" w:hAnsi="Times New Roman" w:cs="Times New Roman"/>
          <w:sz w:val="24"/>
          <w:szCs w:val="24"/>
        </w:rPr>
        <w:t xml:space="preserve"> system offers significant reductions in material usage and fabrication time. This translates to reduced material waste, less labor-intensive post-processing, and increased overall productivity. Additionally, the portability of the MS</w:t>
      </w:r>
      <w:r w:rsidR="00C46FA1" w:rsidRPr="00664EB5">
        <w:rPr>
          <w:rFonts w:ascii="Times New Roman" w:hAnsi="Times New Roman" w:cs="Times New Roman"/>
          <w:sz w:val="24"/>
          <w:szCs w:val="24"/>
        </w:rPr>
        <w:t>FFF</w:t>
      </w:r>
      <w:r w:rsidRPr="00664EB5">
        <w:rPr>
          <w:rFonts w:ascii="Times New Roman" w:hAnsi="Times New Roman" w:cs="Times New Roman"/>
          <w:sz w:val="24"/>
          <w:szCs w:val="24"/>
        </w:rPr>
        <w:t xml:space="preserve"> system and the minimal machine modifications required for its implementation enhance its accessibility, potentially fostering wider adoption within industrial applications.</w:t>
      </w:r>
      <w:r w:rsidR="008B0E49" w:rsidRPr="00664EB5">
        <w:rPr>
          <w:rFonts w:ascii="Times New Roman" w:hAnsi="Times New Roman" w:cs="Times New Roman"/>
          <w:sz w:val="24"/>
          <w:szCs w:val="24"/>
        </w:rPr>
        <w:t xml:space="preserve"> </w:t>
      </w:r>
    </w:p>
    <w:p w14:paraId="5AB02548" w14:textId="77777777" w:rsidR="000743D1" w:rsidRPr="00664EB5" w:rsidRDefault="000743D1" w:rsidP="00773E42">
      <w:pPr>
        <w:spacing w:after="0" w:line="360" w:lineRule="auto"/>
        <w:rPr>
          <w:rFonts w:ascii="Times New Roman" w:hAnsi="Times New Roman" w:cs="Times New Roman"/>
          <w:color w:val="000000" w:themeColor="text1"/>
          <w:sz w:val="24"/>
          <w:szCs w:val="24"/>
        </w:rPr>
      </w:pPr>
    </w:p>
    <w:p w14:paraId="1E88780E" w14:textId="08A0ACEF" w:rsidR="001823CD" w:rsidRPr="00664EB5" w:rsidRDefault="001823CD" w:rsidP="001823CD">
      <w:pPr>
        <w:spacing w:after="0" w:line="360" w:lineRule="auto"/>
        <w:rPr>
          <w:rFonts w:ascii="Times New Roman" w:hAnsi="Times New Roman" w:cs="Times New Roman"/>
          <w:b/>
          <w:bCs/>
          <w:color w:val="000000" w:themeColor="text1"/>
          <w:sz w:val="24"/>
          <w:szCs w:val="24"/>
        </w:rPr>
      </w:pPr>
      <w:r w:rsidRPr="00664EB5">
        <w:rPr>
          <w:rFonts w:ascii="Times New Roman" w:hAnsi="Times New Roman" w:cs="Times New Roman"/>
          <w:b/>
          <w:bCs/>
          <w:color w:val="000000" w:themeColor="text1"/>
          <w:sz w:val="24"/>
          <w:szCs w:val="24"/>
        </w:rPr>
        <w:t>3.2    Geometrical Accuracy Evaluation</w:t>
      </w:r>
    </w:p>
    <w:p w14:paraId="79A77BFB" w14:textId="3D2CAA8D" w:rsidR="00EC3920" w:rsidRDefault="00EC3920" w:rsidP="00EC3920">
      <w:pPr>
        <w:spacing w:after="0" w:line="360" w:lineRule="auto"/>
        <w:ind w:firstLine="425"/>
        <w:jc w:val="both"/>
        <w:rPr>
          <w:rFonts w:ascii="Times New Roman" w:hAnsi="Times New Roman" w:cs="Times New Roman"/>
          <w:sz w:val="24"/>
          <w:szCs w:val="24"/>
        </w:rPr>
      </w:pPr>
      <w:r w:rsidRPr="00664EB5">
        <w:rPr>
          <w:rFonts w:ascii="Times New Roman" w:hAnsi="Times New Roman" w:cs="Times New Roman"/>
          <w:sz w:val="24"/>
          <w:szCs w:val="24"/>
        </w:rPr>
        <w:t xml:space="preserve">3D scanning software was employed to analyze the scan data of parts fabricated by both </w:t>
      </w:r>
      <w:r w:rsidR="00C46FA1" w:rsidRPr="00664EB5">
        <w:rPr>
          <w:rFonts w:ascii="Times New Roman" w:hAnsi="Times New Roman" w:cs="Times New Roman"/>
          <w:sz w:val="24"/>
          <w:szCs w:val="24"/>
        </w:rPr>
        <w:t>FFF</w:t>
      </w:r>
      <w:r w:rsidRPr="00664EB5">
        <w:rPr>
          <w:rFonts w:ascii="Times New Roman" w:hAnsi="Times New Roman" w:cs="Times New Roman"/>
          <w:sz w:val="24"/>
          <w:szCs w:val="24"/>
        </w:rPr>
        <w:t xml:space="preserve"> and MS</w:t>
      </w:r>
      <w:r w:rsidR="00C46FA1" w:rsidRPr="00664EB5">
        <w:rPr>
          <w:rFonts w:ascii="Times New Roman" w:hAnsi="Times New Roman" w:cs="Times New Roman"/>
          <w:sz w:val="24"/>
          <w:szCs w:val="24"/>
        </w:rPr>
        <w:t>FFF</w:t>
      </w:r>
      <w:r w:rsidRPr="00664EB5">
        <w:rPr>
          <w:rFonts w:ascii="Times New Roman" w:hAnsi="Times New Roman" w:cs="Times New Roman"/>
          <w:sz w:val="24"/>
          <w:szCs w:val="24"/>
        </w:rPr>
        <w:t xml:space="preserve"> systems, quantifying their geometric deviations from the ideal 3D model. </w:t>
      </w:r>
      <w:r w:rsidR="007F0AD5">
        <w:rPr>
          <w:rFonts w:ascii="Times New Roman" w:hAnsi="Times New Roman" w:cs="Times New Roman"/>
          <w:sz w:val="24"/>
          <w:szCs w:val="24"/>
        </w:rPr>
        <w:t>Fig</w:t>
      </w:r>
      <w:r w:rsidRPr="00664EB5">
        <w:rPr>
          <w:rFonts w:ascii="Times New Roman" w:hAnsi="Times New Roman" w:cs="Times New Roman"/>
          <w:sz w:val="24"/>
          <w:szCs w:val="24"/>
        </w:rPr>
        <w:t>s</w:t>
      </w:r>
      <w:r w:rsidR="00707CF5">
        <w:rPr>
          <w:rFonts w:ascii="Times New Roman" w:hAnsi="Times New Roman" w:cs="Times New Roman"/>
          <w:sz w:val="24"/>
          <w:szCs w:val="24"/>
        </w:rPr>
        <w:t>.</w:t>
      </w:r>
      <w:r w:rsidRPr="00664EB5">
        <w:rPr>
          <w:rFonts w:ascii="Times New Roman" w:hAnsi="Times New Roman" w:cs="Times New Roman"/>
          <w:sz w:val="24"/>
          <w:szCs w:val="24"/>
        </w:rPr>
        <w:t xml:space="preserve"> 7 and 8 present the results for scaling ratios ranging from 1x to 2.2x. Color bars represent the level of geometric deviations, with red and blue highlighting positive and negative deviations relative to the 3D model CAD files, respectively. Additionally, </w:t>
      </w:r>
      <w:r w:rsidR="007F0AD5">
        <w:rPr>
          <w:rFonts w:ascii="Times New Roman" w:hAnsi="Times New Roman" w:cs="Times New Roman"/>
          <w:sz w:val="24"/>
          <w:szCs w:val="24"/>
        </w:rPr>
        <w:t>Fig</w:t>
      </w:r>
      <w:r w:rsidRPr="00664EB5">
        <w:rPr>
          <w:rFonts w:ascii="Times New Roman" w:hAnsi="Times New Roman" w:cs="Times New Roman"/>
          <w:sz w:val="24"/>
          <w:szCs w:val="24"/>
        </w:rPr>
        <w:t>s</w:t>
      </w:r>
      <w:r w:rsidR="00707CF5">
        <w:rPr>
          <w:rFonts w:ascii="Times New Roman" w:hAnsi="Times New Roman" w:cs="Times New Roman"/>
          <w:sz w:val="24"/>
          <w:szCs w:val="24"/>
        </w:rPr>
        <w:t>.</w:t>
      </w:r>
      <w:r w:rsidRPr="00664EB5">
        <w:rPr>
          <w:rFonts w:ascii="Times New Roman" w:hAnsi="Times New Roman" w:cs="Times New Roman"/>
          <w:sz w:val="24"/>
          <w:szCs w:val="24"/>
        </w:rPr>
        <w:t xml:space="preserve"> 7 and 8 showcase photographs of the fabricated parts at the end of printing (on the platform) and in their final state (with support materials removed) to visually compare the printing quality of both systems. It is important to note that some minor surface bumps are observed in both fabrication methods. These bumps are not printing defects but rather the result of strategically placed black feature stickers used for scanning calibration and positioning (as shown on the actual parts).</w:t>
      </w:r>
    </w:p>
    <w:p w14:paraId="7A490936" w14:textId="5B20ACCD" w:rsidR="00870C08" w:rsidRDefault="00EC3920" w:rsidP="00870C08">
      <w:pPr>
        <w:spacing w:after="0" w:line="360" w:lineRule="auto"/>
        <w:ind w:firstLine="425"/>
        <w:jc w:val="both"/>
        <w:rPr>
          <w:rFonts w:ascii="Times New Roman" w:hAnsi="Times New Roman" w:cs="Times New Roman"/>
          <w:sz w:val="24"/>
          <w:szCs w:val="24"/>
        </w:rPr>
      </w:pPr>
      <w:r w:rsidRPr="00664EB5">
        <w:rPr>
          <w:rFonts w:ascii="Times New Roman" w:hAnsi="Times New Roman" w:cs="Times New Roman"/>
          <w:sz w:val="24"/>
          <w:szCs w:val="24"/>
        </w:rPr>
        <w:t xml:space="preserve">Overall, the quality of specimens from </w:t>
      </w:r>
      <w:r w:rsidR="00C46FA1" w:rsidRPr="00664EB5">
        <w:rPr>
          <w:rFonts w:ascii="Times New Roman" w:hAnsi="Times New Roman" w:cs="Times New Roman"/>
          <w:sz w:val="24"/>
          <w:szCs w:val="24"/>
        </w:rPr>
        <w:t>FFF</w:t>
      </w:r>
      <w:r w:rsidRPr="00664EB5">
        <w:rPr>
          <w:rFonts w:ascii="Times New Roman" w:hAnsi="Times New Roman" w:cs="Times New Roman"/>
          <w:sz w:val="24"/>
          <w:szCs w:val="24"/>
        </w:rPr>
        <w:t xml:space="preserve"> and MS</w:t>
      </w:r>
      <w:r w:rsidR="00C46FA1" w:rsidRPr="00664EB5">
        <w:rPr>
          <w:rFonts w:ascii="Times New Roman" w:hAnsi="Times New Roman" w:cs="Times New Roman"/>
          <w:sz w:val="24"/>
          <w:szCs w:val="24"/>
        </w:rPr>
        <w:t>FFF</w:t>
      </w:r>
      <w:r w:rsidRPr="00664EB5">
        <w:rPr>
          <w:rFonts w:ascii="Times New Roman" w:hAnsi="Times New Roman" w:cs="Times New Roman"/>
          <w:sz w:val="24"/>
          <w:szCs w:val="24"/>
        </w:rPr>
        <w:t xml:space="preserve"> was highly comparable, exhibiting only minor differences in surface texture. Both methods produced parts that were mostly geometrically accurate compared to the 3D CAD model (indicated by predominantly green areas in the </w:t>
      </w:r>
      <w:r w:rsidR="007F0AD5">
        <w:rPr>
          <w:rFonts w:ascii="Times New Roman" w:hAnsi="Times New Roman" w:cs="Times New Roman"/>
          <w:sz w:val="24"/>
          <w:szCs w:val="24"/>
        </w:rPr>
        <w:t>Fig</w:t>
      </w:r>
      <w:r w:rsidRPr="00664EB5">
        <w:rPr>
          <w:rFonts w:ascii="Times New Roman" w:hAnsi="Times New Roman" w:cs="Times New Roman"/>
          <w:sz w:val="24"/>
          <w:szCs w:val="24"/>
        </w:rPr>
        <w:t>s</w:t>
      </w:r>
      <w:r w:rsidR="00707CF5">
        <w:rPr>
          <w:rFonts w:ascii="Times New Roman" w:hAnsi="Times New Roman" w:cs="Times New Roman"/>
          <w:sz w:val="24"/>
          <w:szCs w:val="24"/>
        </w:rPr>
        <w:t xml:space="preserve">. </w:t>
      </w:r>
      <w:r w:rsidR="00707CF5" w:rsidRPr="00664EB5">
        <w:rPr>
          <w:rFonts w:ascii="Times New Roman" w:hAnsi="Times New Roman" w:cs="Times New Roman"/>
          <w:sz w:val="24"/>
          <w:szCs w:val="24"/>
        </w:rPr>
        <w:t>7 and 8</w:t>
      </w:r>
      <w:r w:rsidRPr="00664EB5">
        <w:rPr>
          <w:rFonts w:ascii="Times New Roman" w:hAnsi="Times New Roman" w:cs="Times New Roman"/>
          <w:sz w:val="24"/>
          <w:szCs w:val="24"/>
        </w:rPr>
        <w:t xml:space="preserve">). The maximum geometric deviations, ranging from </w:t>
      </w:r>
      <w:r w:rsidRPr="00664EB5">
        <w:rPr>
          <w:rFonts w:ascii="Times New Roman" w:hAnsi="Times New Roman" w:cs="Times New Roman"/>
          <w:color w:val="000000" w:themeColor="text1"/>
          <w:sz w:val="24"/>
          <w:szCs w:val="24"/>
        </w:rPr>
        <w:t>–0.43 mm to –1.7 mm</w:t>
      </w:r>
      <w:r w:rsidRPr="00664EB5">
        <w:rPr>
          <w:rFonts w:ascii="Times New Roman" w:hAnsi="Times New Roman" w:cs="Times New Roman"/>
          <w:sz w:val="24"/>
          <w:szCs w:val="24"/>
        </w:rPr>
        <w:t xml:space="preserve"> across all scaling ratios, consistently occurred at corners for both </w:t>
      </w:r>
      <w:r w:rsidR="00C46FA1" w:rsidRPr="00664EB5">
        <w:rPr>
          <w:rFonts w:ascii="Times New Roman" w:hAnsi="Times New Roman" w:cs="Times New Roman"/>
          <w:sz w:val="24"/>
          <w:szCs w:val="24"/>
        </w:rPr>
        <w:t>FFF</w:t>
      </w:r>
      <w:r w:rsidRPr="00664EB5">
        <w:rPr>
          <w:rFonts w:ascii="Times New Roman" w:hAnsi="Times New Roman" w:cs="Times New Roman"/>
          <w:sz w:val="24"/>
          <w:szCs w:val="24"/>
        </w:rPr>
        <w:t xml:space="preserve"> and MS</w:t>
      </w:r>
      <w:r w:rsidR="00C46FA1" w:rsidRPr="00664EB5">
        <w:rPr>
          <w:rFonts w:ascii="Times New Roman" w:hAnsi="Times New Roman" w:cs="Times New Roman"/>
          <w:sz w:val="24"/>
          <w:szCs w:val="24"/>
        </w:rPr>
        <w:t>FFF</w:t>
      </w:r>
      <w:r w:rsidRPr="00664EB5">
        <w:rPr>
          <w:rFonts w:ascii="Times New Roman" w:hAnsi="Times New Roman" w:cs="Times New Roman"/>
          <w:sz w:val="24"/>
          <w:szCs w:val="24"/>
        </w:rPr>
        <w:t xml:space="preserve"> (as shown in </w:t>
      </w:r>
      <w:r w:rsidR="007F0AD5">
        <w:rPr>
          <w:rFonts w:ascii="Times New Roman" w:hAnsi="Times New Roman" w:cs="Times New Roman"/>
          <w:sz w:val="24"/>
          <w:szCs w:val="24"/>
        </w:rPr>
        <w:t>Fig</w:t>
      </w:r>
      <w:r w:rsidRPr="00664EB5">
        <w:rPr>
          <w:rFonts w:ascii="Times New Roman" w:hAnsi="Times New Roman" w:cs="Times New Roman"/>
          <w:sz w:val="24"/>
          <w:szCs w:val="24"/>
        </w:rPr>
        <w:t>s</w:t>
      </w:r>
      <w:r w:rsidR="00707CF5">
        <w:rPr>
          <w:rFonts w:ascii="Times New Roman" w:hAnsi="Times New Roman" w:cs="Times New Roman"/>
          <w:sz w:val="24"/>
          <w:szCs w:val="24"/>
        </w:rPr>
        <w:t>.</w:t>
      </w:r>
      <w:r w:rsidRPr="00664EB5">
        <w:rPr>
          <w:rFonts w:ascii="Times New Roman" w:hAnsi="Times New Roman" w:cs="Times New Roman"/>
          <w:sz w:val="24"/>
          <w:szCs w:val="24"/>
        </w:rPr>
        <w:t xml:space="preserve"> 7 and 8). Corner warping, a common </w:t>
      </w:r>
      <w:r w:rsidR="00C46FA1" w:rsidRPr="00664EB5">
        <w:rPr>
          <w:rFonts w:ascii="Times New Roman" w:hAnsi="Times New Roman" w:cs="Times New Roman"/>
          <w:sz w:val="24"/>
          <w:szCs w:val="24"/>
        </w:rPr>
        <w:t>FFF</w:t>
      </w:r>
      <w:r w:rsidRPr="00664EB5">
        <w:rPr>
          <w:rFonts w:ascii="Times New Roman" w:hAnsi="Times New Roman" w:cs="Times New Roman"/>
          <w:sz w:val="24"/>
          <w:szCs w:val="24"/>
        </w:rPr>
        <w:t xml:space="preserve"> printing error, is responsible for these larger errors. It arises due to poor layer adhesion to the print platform and the temperature difference associated with the material phase change (melted PLA to solidified PLA). To ensure a fair comparison, the heating function of the </w:t>
      </w:r>
      <w:r w:rsidR="00C46FA1" w:rsidRPr="00664EB5">
        <w:rPr>
          <w:rFonts w:ascii="Times New Roman" w:hAnsi="Times New Roman" w:cs="Times New Roman"/>
          <w:sz w:val="24"/>
          <w:szCs w:val="24"/>
        </w:rPr>
        <w:t>FFF</w:t>
      </w:r>
      <w:r w:rsidRPr="00664EB5">
        <w:rPr>
          <w:rFonts w:ascii="Times New Roman" w:hAnsi="Times New Roman" w:cs="Times New Roman"/>
          <w:sz w:val="24"/>
          <w:szCs w:val="24"/>
        </w:rPr>
        <w:t xml:space="preserve"> system's heat bed was deactivated, and the current low-cost MS</w:t>
      </w:r>
      <w:r w:rsidR="00C46FA1" w:rsidRPr="00664EB5">
        <w:rPr>
          <w:rFonts w:ascii="Times New Roman" w:hAnsi="Times New Roman" w:cs="Times New Roman"/>
          <w:sz w:val="24"/>
          <w:szCs w:val="24"/>
        </w:rPr>
        <w:t>FFF</w:t>
      </w:r>
      <w:r w:rsidRPr="00664EB5">
        <w:rPr>
          <w:rFonts w:ascii="Times New Roman" w:hAnsi="Times New Roman" w:cs="Times New Roman"/>
          <w:sz w:val="24"/>
          <w:szCs w:val="24"/>
        </w:rPr>
        <w:t xml:space="preserve"> system prototype lacked a heating function. Consequently, the warping phenomenon became more pronounced, although it remained primarily confined to corners and had minimal impact on structural integrity. Another region with larger geometrical deviations was the bottom surface of each part, primarily caused by the removal of support material across a large area. Lastly, no clear trend in geometric deviations was observed with increasing scaling ratio, suggesting that the </w:t>
      </w:r>
      <w:r w:rsidRPr="00664EB5">
        <w:rPr>
          <w:rFonts w:ascii="Times New Roman" w:hAnsi="Times New Roman" w:cs="Times New Roman"/>
          <w:sz w:val="24"/>
          <w:szCs w:val="24"/>
        </w:rPr>
        <w:lastRenderedPageBreak/>
        <w:t>geometric dimension accuracy remains consistent with MS</w:t>
      </w:r>
      <w:r w:rsidR="00C46FA1" w:rsidRPr="00664EB5">
        <w:rPr>
          <w:rFonts w:ascii="Times New Roman" w:hAnsi="Times New Roman" w:cs="Times New Roman"/>
          <w:sz w:val="24"/>
          <w:szCs w:val="24"/>
        </w:rPr>
        <w:t>FFF</w:t>
      </w:r>
      <w:r w:rsidRPr="00664EB5">
        <w:rPr>
          <w:rFonts w:ascii="Times New Roman" w:hAnsi="Times New Roman" w:cs="Times New Roman"/>
          <w:sz w:val="24"/>
          <w:szCs w:val="24"/>
        </w:rPr>
        <w:t xml:space="preserve"> processing and may even be applicable to larger specimens or printers.</w:t>
      </w:r>
    </w:p>
    <w:p w14:paraId="38B70B57" w14:textId="6E789106" w:rsidR="00D15E89" w:rsidRDefault="006A6E25" w:rsidP="00D15E89">
      <w:pPr>
        <w:spacing w:after="0" w:line="360" w:lineRule="auto"/>
        <w:ind w:firstLine="425"/>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32D337F" wp14:editId="4F0C62F5">
            <wp:extent cx="4128825" cy="7142228"/>
            <wp:effectExtent l="0" t="0" r="5080" b="1905"/>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136709" cy="7155867"/>
                    </a:xfrm>
                    <a:prstGeom prst="rect">
                      <a:avLst/>
                    </a:prstGeom>
                    <a:noFill/>
                    <a:ln>
                      <a:noFill/>
                    </a:ln>
                  </pic:spPr>
                </pic:pic>
              </a:graphicData>
            </a:graphic>
          </wp:inline>
        </w:drawing>
      </w:r>
    </w:p>
    <w:p w14:paraId="2A3F0A66" w14:textId="3C50DF47" w:rsidR="00D15E89" w:rsidRPr="00D15E89" w:rsidRDefault="00D15E89" w:rsidP="00A81584">
      <w:pPr>
        <w:spacing w:after="0" w:line="360" w:lineRule="auto"/>
        <w:jc w:val="both"/>
        <w:rPr>
          <w:rFonts w:ascii="Times New Roman" w:hAnsi="Times New Roman" w:cs="Times New Roman"/>
          <w:sz w:val="24"/>
          <w:szCs w:val="24"/>
        </w:rPr>
      </w:pPr>
      <w:r w:rsidRPr="00707CF5">
        <w:rPr>
          <w:rFonts w:ascii="Times New Roman" w:hAnsi="Times New Roman" w:cs="Times New Roman" w:hint="eastAsia"/>
          <w:b/>
          <w:bCs/>
          <w:sz w:val="24"/>
          <w:szCs w:val="24"/>
        </w:rPr>
        <w:t>F</w:t>
      </w:r>
      <w:r w:rsidRPr="00707CF5">
        <w:rPr>
          <w:rFonts w:ascii="Times New Roman" w:hAnsi="Times New Roman" w:cs="Times New Roman"/>
          <w:b/>
          <w:bCs/>
          <w:sz w:val="24"/>
          <w:szCs w:val="24"/>
        </w:rPr>
        <w:t>ig. 7.</w:t>
      </w:r>
      <w:r>
        <w:rPr>
          <w:rFonts w:ascii="Times New Roman" w:hAnsi="Times New Roman" w:cs="Times New Roman"/>
          <w:sz w:val="24"/>
          <w:szCs w:val="24"/>
        </w:rPr>
        <w:t xml:space="preserve"> </w:t>
      </w:r>
      <w:r w:rsidR="00870C08" w:rsidRPr="00870C08">
        <w:rPr>
          <w:rFonts w:ascii="Times New Roman" w:hAnsi="Times New Roman" w:cs="Times New Roman"/>
          <w:sz w:val="24"/>
          <w:szCs w:val="24"/>
        </w:rPr>
        <w:t>FFF and MSFFF process and part analysis: build completion setup, detailed part inspection, and 3</w:t>
      </w:r>
      <w:r w:rsidR="001122A7">
        <w:rPr>
          <w:rFonts w:ascii="Times New Roman" w:hAnsi="Times New Roman" w:cs="Times New Roman"/>
          <w:sz w:val="24"/>
          <w:szCs w:val="24"/>
        </w:rPr>
        <w:t>D</w:t>
      </w:r>
      <w:r w:rsidR="00870C08" w:rsidRPr="00870C08">
        <w:rPr>
          <w:rFonts w:ascii="Times New Roman" w:hAnsi="Times New Roman" w:cs="Times New Roman"/>
          <w:sz w:val="24"/>
          <w:szCs w:val="24"/>
        </w:rPr>
        <w:t xml:space="preserve"> scan results (</w:t>
      </w:r>
      <w:r w:rsidR="00870C08">
        <w:rPr>
          <w:rFonts w:ascii="Times New Roman" w:hAnsi="Times New Roman" w:cs="Times New Roman"/>
          <w:sz w:val="24"/>
          <w:szCs w:val="24"/>
        </w:rPr>
        <w:t xml:space="preserve">part size </w:t>
      </w:r>
      <w:r w:rsidR="00870C08" w:rsidRPr="00870C08">
        <w:rPr>
          <w:rFonts w:ascii="Times New Roman" w:hAnsi="Times New Roman" w:cs="Times New Roman"/>
          <w:sz w:val="24"/>
          <w:szCs w:val="24"/>
        </w:rPr>
        <w:t>scaling ratios 1.0 to 1.6)</w:t>
      </w:r>
      <w:r w:rsidR="00870C08">
        <w:rPr>
          <w:rFonts w:ascii="Times New Roman" w:hAnsi="Times New Roman" w:cs="Times New Roman"/>
          <w:sz w:val="24"/>
          <w:szCs w:val="24"/>
        </w:rPr>
        <w:t>.</w:t>
      </w:r>
    </w:p>
    <w:p w14:paraId="710BE206" w14:textId="025DA802" w:rsidR="00870C08" w:rsidRDefault="001122A7" w:rsidP="00870C08">
      <w:pPr>
        <w:spacing w:after="0" w:line="360" w:lineRule="auto"/>
        <w:jc w:val="center"/>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1ABC56BD" wp14:editId="3C77F3D4">
            <wp:extent cx="4129200" cy="5171331"/>
            <wp:effectExtent l="0" t="0" r="5080" b="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129200" cy="5171331"/>
                    </a:xfrm>
                    <a:prstGeom prst="rect">
                      <a:avLst/>
                    </a:prstGeom>
                    <a:noFill/>
                    <a:ln>
                      <a:noFill/>
                    </a:ln>
                  </pic:spPr>
                </pic:pic>
              </a:graphicData>
            </a:graphic>
          </wp:inline>
        </w:drawing>
      </w:r>
    </w:p>
    <w:p w14:paraId="4F7EBA41" w14:textId="0E0E302A" w:rsidR="00D15E89" w:rsidRPr="00664EB5" w:rsidRDefault="00D15E89" w:rsidP="00A81584">
      <w:pPr>
        <w:spacing w:after="0" w:line="360" w:lineRule="auto"/>
        <w:jc w:val="both"/>
        <w:rPr>
          <w:rFonts w:ascii="Times New Roman" w:hAnsi="Times New Roman" w:cs="Times New Roman"/>
          <w:sz w:val="24"/>
          <w:szCs w:val="24"/>
        </w:rPr>
      </w:pPr>
      <w:r w:rsidRPr="00707CF5">
        <w:rPr>
          <w:rFonts w:ascii="Times New Roman" w:hAnsi="Times New Roman" w:cs="Times New Roman" w:hint="eastAsia"/>
          <w:b/>
          <w:bCs/>
          <w:sz w:val="24"/>
          <w:szCs w:val="24"/>
        </w:rPr>
        <w:t>F</w:t>
      </w:r>
      <w:r w:rsidRPr="00707CF5">
        <w:rPr>
          <w:rFonts w:ascii="Times New Roman" w:hAnsi="Times New Roman" w:cs="Times New Roman"/>
          <w:b/>
          <w:bCs/>
          <w:sz w:val="24"/>
          <w:szCs w:val="24"/>
        </w:rPr>
        <w:t xml:space="preserve">ig. </w:t>
      </w:r>
      <w:r>
        <w:rPr>
          <w:rFonts w:ascii="Times New Roman" w:hAnsi="Times New Roman" w:cs="Times New Roman"/>
          <w:b/>
          <w:bCs/>
          <w:sz w:val="24"/>
          <w:szCs w:val="24"/>
        </w:rPr>
        <w:t>8</w:t>
      </w:r>
      <w:r w:rsidRPr="00707CF5">
        <w:rPr>
          <w:rFonts w:ascii="Times New Roman" w:hAnsi="Times New Roman" w:cs="Times New Roman"/>
          <w:b/>
          <w:bCs/>
          <w:sz w:val="24"/>
          <w:szCs w:val="24"/>
        </w:rPr>
        <w:t>.</w:t>
      </w:r>
      <w:r>
        <w:rPr>
          <w:rFonts w:ascii="Times New Roman" w:hAnsi="Times New Roman" w:cs="Times New Roman"/>
          <w:sz w:val="24"/>
          <w:szCs w:val="24"/>
        </w:rPr>
        <w:t xml:space="preserve"> </w:t>
      </w:r>
      <w:r w:rsidR="006A6E25" w:rsidRPr="006A6E25">
        <w:rPr>
          <w:rFonts w:ascii="Times New Roman" w:hAnsi="Times New Roman" w:cs="Times New Roman"/>
          <w:sz w:val="24"/>
          <w:szCs w:val="24"/>
        </w:rPr>
        <w:t>FFF and MSFFF process and part analysis: build completion setup, detailed part inspection, and 3</w:t>
      </w:r>
      <w:r w:rsidR="001122A7">
        <w:rPr>
          <w:rFonts w:ascii="Times New Roman" w:hAnsi="Times New Roman" w:cs="Times New Roman"/>
          <w:sz w:val="24"/>
          <w:szCs w:val="24"/>
        </w:rPr>
        <w:t>D</w:t>
      </w:r>
      <w:r w:rsidR="006A6E25" w:rsidRPr="006A6E25">
        <w:rPr>
          <w:rFonts w:ascii="Times New Roman" w:hAnsi="Times New Roman" w:cs="Times New Roman"/>
          <w:sz w:val="24"/>
          <w:szCs w:val="24"/>
        </w:rPr>
        <w:t xml:space="preserve"> scan results (part size scaling ratios </w:t>
      </w:r>
      <w:r w:rsidR="006A6E25" w:rsidRPr="003A0188">
        <w:rPr>
          <w:rFonts w:ascii="Times New Roman" w:hAnsi="Times New Roman" w:cs="Times New Roman"/>
          <w:sz w:val="24"/>
          <w:szCs w:val="24"/>
        </w:rPr>
        <w:t>1.</w:t>
      </w:r>
      <w:r w:rsidR="006A6E25">
        <w:rPr>
          <w:rFonts w:ascii="Times New Roman" w:hAnsi="Times New Roman" w:cs="Times New Roman"/>
          <w:sz w:val="24"/>
          <w:szCs w:val="24"/>
        </w:rPr>
        <w:t>8</w:t>
      </w:r>
      <w:r w:rsidR="006A6E25" w:rsidRPr="003A0188">
        <w:rPr>
          <w:rFonts w:ascii="Times New Roman" w:hAnsi="Times New Roman" w:cs="Times New Roman"/>
          <w:sz w:val="24"/>
          <w:szCs w:val="24"/>
        </w:rPr>
        <w:t xml:space="preserve"> to </w:t>
      </w:r>
      <w:r w:rsidR="006A6E25">
        <w:rPr>
          <w:rFonts w:ascii="Times New Roman" w:hAnsi="Times New Roman" w:cs="Times New Roman"/>
          <w:sz w:val="24"/>
          <w:szCs w:val="24"/>
        </w:rPr>
        <w:t>2.2)</w:t>
      </w:r>
      <w:r w:rsidR="006A6E25" w:rsidRPr="006A6E25">
        <w:rPr>
          <w:rFonts w:ascii="Times New Roman" w:hAnsi="Times New Roman" w:cs="Times New Roman"/>
          <w:sz w:val="24"/>
          <w:szCs w:val="24"/>
        </w:rPr>
        <w:t>.</w:t>
      </w:r>
      <w:r w:rsidRPr="003A0188">
        <w:rPr>
          <w:rFonts w:ascii="Times New Roman" w:hAnsi="Times New Roman" w:cs="Times New Roman"/>
          <w:sz w:val="24"/>
          <w:szCs w:val="24"/>
        </w:rPr>
        <w:t xml:space="preserve"> </w:t>
      </w:r>
    </w:p>
    <w:p w14:paraId="21272BDB" w14:textId="77777777" w:rsidR="00D15E89" w:rsidRPr="00664EB5" w:rsidRDefault="00D15E89" w:rsidP="00EC3920">
      <w:pPr>
        <w:spacing w:after="0" w:line="360" w:lineRule="auto"/>
        <w:ind w:firstLine="425"/>
        <w:jc w:val="both"/>
        <w:rPr>
          <w:rFonts w:ascii="Times New Roman" w:hAnsi="Times New Roman" w:cs="Times New Roman"/>
          <w:sz w:val="24"/>
          <w:szCs w:val="24"/>
        </w:rPr>
      </w:pPr>
    </w:p>
    <w:p w14:paraId="412AE48E" w14:textId="70CA7182" w:rsidR="00EC3920" w:rsidRDefault="00EC3920" w:rsidP="00EC3920">
      <w:pPr>
        <w:spacing w:after="0" w:line="360" w:lineRule="auto"/>
        <w:ind w:firstLine="425"/>
        <w:jc w:val="both"/>
        <w:rPr>
          <w:rFonts w:ascii="Times New Roman" w:hAnsi="Times New Roman" w:cs="Times New Roman"/>
          <w:sz w:val="24"/>
          <w:szCs w:val="24"/>
        </w:rPr>
      </w:pPr>
      <w:r w:rsidRPr="00664EB5">
        <w:rPr>
          <w:rFonts w:ascii="Times New Roman" w:hAnsi="Times New Roman" w:cs="Times New Roman"/>
          <w:sz w:val="24"/>
          <w:szCs w:val="24"/>
        </w:rPr>
        <w:t xml:space="preserve">However, minor defects were observed in both </w:t>
      </w:r>
      <w:r w:rsidR="00C46FA1" w:rsidRPr="00664EB5">
        <w:rPr>
          <w:rFonts w:ascii="Times New Roman" w:hAnsi="Times New Roman" w:cs="Times New Roman"/>
          <w:sz w:val="24"/>
          <w:szCs w:val="24"/>
        </w:rPr>
        <w:t>FFF</w:t>
      </w:r>
      <w:r w:rsidRPr="00664EB5">
        <w:rPr>
          <w:rFonts w:ascii="Times New Roman" w:hAnsi="Times New Roman" w:cs="Times New Roman"/>
          <w:sz w:val="24"/>
          <w:szCs w:val="24"/>
        </w:rPr>
        <w:t xml:space="preserve"> and MS</w:t>
      </w:r>
      <w:r w:rsidR="00C46FA1" w:rsidRPr="00664EB5">
        <w:rPr>
          <w:rFonts w:ascii="Times New Roman" w:hAnsi="Times New Roman" w:cs="Times New Roman"/>
          <w:sz w:val="24"/>
          <w:szCs w:val="24"/>
        </w:rPr>
        <w:t>FFF</w:t>
      </w:r>
      <w:r w:rsidRPr="00664EB5">
        <w:rPr>
          <w:rFonts w:ascii="Times New Roman" w:hAnsi="Times New Roman" w:cs="Times New Roman"/>
          <w:sz w:val="24"/>
          <w:szCs w:val="24"/>
        </w:rPr>
        <w:t xml:space="preserve"> fabricated parts, with MS</w:t>
      </w:r>
      <w:r w:rsidR="00C46FA1" w:rsidRPr="00664EB5">
        <w:rPr>
          <w:rFonts w:ascii="Times New Roman" w:hAnsi="Times New Roman" w:cs="Times New Roman"/>
          <w:sz w:val="24"/>
          <w:szCs w:val="24"/>
        </w:rPr>
        <w:t>FFF</w:t>
      </w:r>
      <w:r w:rsidRPr="00664EB5">
        <w:rPr>
          <w:rFonts w:ascii="Times New Roman" w:hAnsi="Times New Roman" w:cs="Times New Roman"/>
          <w:sz w:val="24"/>
          <w:szCs w:val="24"/>
        </w:rPr>
        <w:t xml:space="preserve"> exhibiting some limitations due to its platform unit design. </w:t>
      </w:r>
      <w:r w:rsidR="007F0AD5">
        <w:rPr>
          <w:rFonts w:ascii="Times New Roman" w:hAnsi="Times New Roman" w:cs="Times New Roman"/>
          <w:sz w:val="24"/>
          <w:szCs w:val="24"/>
        </w:rPr>
        <w:t>Fig.</w:t>
      </w:r>
      <w:r w:rsidRPr="00664EB5">
        <w:rPr>
          <w:rFonts w:ascii="Times New Roman" w:hAnsi="Times New Roman" w:cs="Times New Roman"/>
          <w:sz w:val="24"/>
          <w:szCs w:val="24"/>
        </w:rPr>
        <w:t xml:space="preserve"> 9 presents magnified views of the 1.2x</w:t>
      </w:r>
      <w:r w:rsidR="00FF3E09" w:rsidRPr="00FF3E09">
        <w:rPr>
          <w:rFonts w:ascii="Times New Roman" w:hAnsi="Times New Roman" w:cs="Times New Roman"/>
          <w:sz w:val="24"/>
          <w:szCs w:val="24"/>
        </w:rPr>
        <w:t>, incorporating actual part photographs and corresponding 3D scan results for detailed analysis.</w:t>
      </w:r>
      <w:r w:rsidRPr="00664EB5">
        <w:rPr>
          <w:rFonts w:ascii="Times New Roman" w:hAnsi="Times New Roman" w:cs="Times New Roman"/>
          <w:sz w:val="24"/>
          <w:szCs w:val="24"/>
        </w:rPr>
        <w:t xml:space="preserve"> The corner </w:t>
      </w:r>
      <w:commentRangeStart w:id="11"/>
      <w:r w:rsidRPr="00664EB5">
        <w:rPr>
          <w:rFonts w:ascii="Times New Roman" w:hAnsi="Times New Roman" w:cs="Times New Roman"/>
          <w:sz w:val="24"/>
          <w:szCs w:val="24"/>
        </w:rPr>
        <w:t>warping</w:t>
      </w:r>
      <w:commentRangeEnd w:id="11"/>
      <w:r w:rsidR="00026ADE">
        <w:rPr>
          <w:rStyle w:val="a4"/>
        </w:rPr>
        <w:commentReference w:id="11"/>
      </w:r>
      <w:r w:rsidRPr="00664EB5">
        <w:rPr>
          <w:rFonts w:ascii="Times New Roman" w:hAnsi="Times New Roman" w:cs="Times New Roman"/>
          <w:sz w:val="24"/>
          <w:szCs w:val="24"/>
        </w:rPr>
        <w:t xml:space="preserve"> phenomenon is evident in the blue areas of the </w:t>
      </w:r>
      <w:r w:rsidR="00C46FA1" w:rsidRPr="00664EB5">
        <w:rPr>
          <w:rFonts w:ascii="Times New Roman" w:hAnsi="Times New Roman" w:cs="Times New Roman"/>
          <w:sz w:val="24"/>
          <w:szCs w:val="24"/>
        </w:rPr>
        <w:t>FFF</w:t>
      </w:r>
      <w:r w:rsidRPr="00664EB5">
        <w:rPr>
          <w:rFonts w:ascii="Times New Roman" w:hAnsi="Times New Roman" w:cs="Times New Roman"/>
          <w:sz w:val="24"/>
          <w:szCs w:val="24"/>
        </w:rPr>
        <w:t>-fabricated part (</w:t>
      </w:r>
      <w:r w:rsidR="007F0AD5">
        <w:rPr>
          <w:rFonts w:ascii="Times New Roman" w:hAnsi="Times New Roman" w:cs="Times New Roman"/>
          <w:sz w:val="24"/>
          <w:szCs w:val="24"/>
        </w:rPr>
        <w:t>Fig.</w:t>
      </w:r>
      <w:r w:rsidRPr="00664EB5">
        <w:rPr>
          <w:rFonts w:ascii="Times New Roman" w:hAnsi="Times New Roman" w:cs="Times New Roman"/>
          <w:sz w:val="24"/>
          <w:szCs w:val="24"/>
        </w:rPr>
        <w:t xml:space="preserve"> 9(a)), as previously discussed. While such defects have minimal impact on mechanical strength and functionality (most surface areas remain smooth), they are worth noting for real-world applications. The MS</w:t>
      </w:r>
      <w:r w:rsidR="00C46FA1" w:rsidRPr="00664EB5">
        <w:rPr>
          <w:rFonts w:ascii="Times New Roman" w:hAnsi="Times New Roman" w:cs="Times New Roman"/>
          <w:sz w:val="24"/>
          <w:szCs w:val="24"/>
        </w:rPr>
        <w:t>FFF</w:t>
      </w:r>
      <w:r w:rsidRPr="00664EB5">
        <w:rPr>
          <w:rFonts w:ascii="Times New Roman" w:hAnsi="Times New Roman" w:cs="Times New Roman"/>
          <w:sz w:val="24"/>
          <w:szCs w:val="24"/>
        </w:rPr>
        <w:t>-fabricated part (</w:t>
      </w:r>
      <w:r w:rsidR="007F0AD5">
        <w:rPr>
          <w:rFonts w:ascii="Times New Roman" w:hAnsi="Times New Roman" w:cs="Times New Roman"/>
          <w:sz w:val="24"/>
          <w:szCs w:val="24"/>
        </w:rPr>
        <w:t>Fig.</w:t>
      </w:r>
      <w:r w:rsidRPr="00664EB5">
        <w:rPr>
          <w:rFonts w:ascii="Times New Roman" w:hAnsi="Times New Roman" w:cs="Times New Roman"/>
          <w:sz w:val="24"/>
          <w:szCs w:val="24"/>
        </w:rPr>
        <w:t xml:space="preserve"> 9(b)) exhibited similar corner warping, along with additional material protrusion features absent in the </w:t>
      </w:r>
      <w:r w:rsidR="00C46FA1" w:rsidRPr="00664EB5">
        <w:rPr>
          <w:rFonts w:ascii="Times New Roman" w:hAnsi="Times New Roman" w:cs="Times New Roman"/>
          <w:sz w:val="24"/>
          <w:szCs w:val="24"/>
        </w:rPr>
        <w:t>FFF</w:t>
      </w:r>
      <w:r w:rsidRPr="00664EB5">
        <w:rPr>
          <w:rFonts w:ascii="Times New Roman" w:hAnsi="Times New Roman" w:cs="Times New Roman"/>
          <w:sz w:val="24"/>
          <w:szCs w:val="24"/>
        </w:rPr>
        <w:t xml:space="preserve"> part. The circular features highlighted in </w:t>
      </w:r>
      <w:proofErr w:type="gramStart"/>
      <w:r w:rsidRPr="00664EB5">
        <w:rPr>
          <w:rFonts w:ascii="Times New Roman" w:hAnsi="Times New Roman" w:cs="Times New Roman"/>
          <w:sz w:val="24"/>
          <w:szCs w:val="24"/>
        </w:rPr>
        <w:t>Regions</w:t>
      </w:r>
      <w:proofErr w:type="gramEnd"/>
      <w:r w:rsidRPr="00664EB5">
        <w:rPr>
          <w:rFonts w:ascii="Times New Roman" w:hAnsi="Times New Roman" w:cs="Times New Roman"/>
          <w:sz w:val="24"/>
          <w:szCs w:val="24"/>
        </w:rPr>
        <w:t xml:space="preserve"> 1 and 3 were caused by countersunk holes </w:t>
      </w:r>
      <w:r w:rsidRPr="00664EB5">
        <w:rPr>
          <w:rFonts w:ascii="Times New Roman" w:hAnsi="Times New Roman" w:cs="Times New Roman"/>
          <w:sz w:val="24"/>
          <w:szCs w:val="24"/>
        </w:rPr>
        <w:lastRenderedPageBreak/>
        <w:t xml:space="preserve">for fastening the iron plate onto the platform unit. The edge-like features in </w:t>
      </w:r>
      <w:proofErr w:type="gramStart"/>
      <w:r w:rsidRPr="00664EB5">
        <w:rPr>
          <w:rFonts w:ascii="Times New Roman" w:hAnsi="Times New Roman" w:cs="Times New Roman"/>
          <w:sz w:val="24"/>
          <w:szCs w:val="24"/>
        </w:rPr>
        <w:t>Region</w:t>
      </w:r>
      <w:proofErr w:type="gramEnd"/>
      <w:r w:rsidRPr="00664EB5">
        <w:rPr>
          <w:rFonts w:ascii="Times New Roman" w:hAnsi="Times New Roman" w:cs="Times New Roman"/>
          <w:sz w:val="24"/>
          <w:szCs w:val="24"/>
        </w:rPr>
        <w:t xml:space="preserve"> 2 arose from clearance gaps between platform units, implemented to prevent platform interference during lifting motions. These unavoidable defects in this study slightly affect</w:t>
      </w:r>
      <w:r w:rsidR="006B7B5D" w:rsidRPr="00664EB5">
        <w:rPr>
          <w:rFonts w:ascii="Times New Roman" w:hAnsi="Times New Roman" w:cs="Times New Roman"/>
          <w:sz w:val="24"/>
          <w:szCs w:val="24"/>
        </w:rPr>
        <w:t>ed</w:t>
      </w:r>
      <w:r w:rsidRPr="00664EB5">
        <w:rPr>
          <w:rFonts w:ascii="Times New Roman" w:hAnsi="Times New Roman" w:cs="Times New Roman"/>
          <w:sz w:val="24"/>
          <w:szCs w:val="24"/>
        </w:rPr>
        <w:t xml:space="preserve"> surface quality but </w:t>
      </w:r>
      <w:r w:rsidR="006B7B5D" w:rsidRPr="00664EB5">
        <w:rPr>
          <w:rFonts w:ascii="Times New Roman" w:hAnsi="Times New Roman" w:cs="Times New Roman"/>
          <w:sz w:val="24"/>
          <w:szCs w:val="24"/>
        </w:rPr>
        <w:t>did</w:t>
      </w:r>
      <w:r w:rsidRPr="00664EB5">
        <w:rPr>
          <w:rFonts w:ascii="Times New Roman" w:hAnsi="Times New Roman" w:cs="Times New Roman"/>
          <w:sz w:val="24"/>
          <w:szCs w:val="24"/>
        </w:rPr>
        <w:t xml:space="preserve"> not significantly impact overall geometric completeness</w:t>
      </w:r>
      <w:r w:rsidRPr="000D2C5B">
        <w:rPr>
          <w:rFonts w:ascii="Times New Roman" w:hAnsi="Times New Roman" w:cs="Times New Roman"/>
          <w:sz w:val="24"/>
          <w:szCs w:val="24"/>
        </w:rPr>
        <w:t xml:space="preserve">. </w:t>
      </w:r>
      <w:r w:rsidR="005259DA" w:rsidRPr="005259DA">
        <w:rPr>
          <w:rFonts w:ascii="Times New Roman" w:hAnsi="Times New Roman" w:cs="Times New Roman"/>
          <w:sz w:val="24"/>
          <w:szCs w:val="24"/>
        </w:rPr>
        <w:t>Future iterations of the MSFDM system should investigate the use of metal components to minimize assembly tolerances and further enhance surface finish.</w:t>
      </w:r>
      <w:r w:rsidR="005259DA">
        <w:rPr>
          <w:rFonts w:ascii="Times New Roman" w:hAnsi="Times New Roman" w:cs="Times New Roman"/>
          <w:sz w:val="24"/>
          <w:szCs w:val="24"/>
        </w:rPr>
        <w:t xml:space="preserve"> </w:t>
      </w:r>
    </w:p>
    <w:p w14:paraId="2D6BE789" w14:textId="2A864994" w:rsidR="005259DA" w:rsidRDefault="001122A7" w:rsidP="001122A7">
      <w:pPr>
        <w:spacing w:after="0"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33E3F99" wp14:editId="09492435">
            <wp:extent cx="3736340" cy="3752001"/>
            <wp:effectExtent l="0" t="0" r="0" b="127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2059" t="2336"/>
                    <a:stretch/>
                  </pic:blipFill>
                  <pic:spPr bwMode="auto">
                    <a:xfrm>
                      <a:off x="0" y="0"/>
                      <a:ext cx="3746713" cy="3762417"/>
                    </a:xfrm>
                    <a:prstGeom prst="rect">
                      <a:avLst/>
                    </a:prstGeom>
                    <a:noFill/>
                    <a:ln>
                      <a:noFill/>
                    </a:ln>
                    <a:extLst>
                      <a:ext uri="{53640926-AAD7-44D8-BBD7-CCE9431645EC}">
                        <a14:shadowObscured xmlns:a14="http://schemas.microsoft.com/office/drawing/2010/main"/>
                      </a:ext>
                    </a:extLst>
                  </pic:spPr>
                </pic:pic>
              </a:graphicData>
            </a:graphic>
          </wp:inline>
        </w:drawing>
      </w:r>
    </w:p>
    <w:p w14:paraId="1F9E4917" w14:textId="0956E754" w:rsidR="005259DA" w:rsidRPr="00664EB5" w:rsidRDefault="005259DA" w:rsidP="00A81584">
      <w:pPr>
        <w:spacing w:after="0" w:line="360" w:lineRule="auto"/>
        <w:jc w:val="both"/>
        <w:rPr>
          <w:rFonts w:ascii="Times New Roman" w:hAnsi="Times New Roman" w:cs="Times New Roman"/>
          <w:sz w:val="24"/>
          <w:szCs w:val="24"/>
        </w:rPr>
      </w:pPr>
      <w:r w:rsidRPr="00707CF5">
        <w:rPr>
          <w:rFonts w:ascii="Times New Roman" w:hAnsi="Times New Roman" w:cs="Times New Roman" w:hint="eastAsia"/>
          <w:b/>
          <w:bCs/>
          <w:sz w:val="24"/>
          <w:szCs w:val="24"/>
        </w:rPr>
        <w:t>F</w:t>
      </w:r>
      <w:r w:rsidRPr="00707CF5">
        <w:rPr>
          <w:rFonts w:ascii="Times New Roman" w:hAnsi="Times New Roman" w:cs="Times New Roman"/>
          <w:b/>
          <w:bCs/>
          <w:sz w:val="24"/>
          <w:szCs w:val="24"/>
        </w:rPr>
        <w:t xml:space="preserve">ig. </w:t>
      </w:r>
      <w:r>
        <w:rPr>
          <w:rFonts w:ascii="Times New Roman" w:hAnsi="Times New Roman" w:cs="Times New Roman"/>
          <w:b/>
          <w:bCs/>
          <w:sz w:val="24"/>
          <w:szCs w:val="24"/>
        </w:rPr>
        <w:t>9</w:t>
      </w:r>
      <w:r w:rsidRPr="00707CF5">
        <w:rPr>
          <w:rFonts w:ascii="Times New Roman" w:hAnsi="Times New Roman" w:cs="Times New Roman"/>
          <w:b/>
          <w:bCs/>
          <w:sz w:val="24"/>
          <w:szCs w:val="24"/>
        </w:rPr>
        <w:t>.</w:t>
      </w:r>
      <w:r>
        <w:rPr>
          <w:rFonts w:ascii="Times New Roman" w:hAnsi="Times New Roman" w:cs="Times New Roman"/>
          <w:sz w:val="24"/>
          <w:szCs w:val="24"/>
        </w:rPr>
        <w:t xml:space="preserve"> </w:t>
      </w:r>
      <w:r w:rsidR="001122A7">
        <w:rPr>
          <w:rFonts w:ascii="Times New Roman" w:hAnsi="Times New Roman" w:cs="Times New Roman"/>
          <w:sz w:val="24"/>
          <w:szCs w:val="24"/>
        </w:rPr>
        <w:t>C</w:t>
      </w:r>
      <w:r w:rsidR="001122A7" w:rsidRPr="001122A7">
        <w:rPr>
          <w:rFonts w:ascii="Times New Roman" w:hAnsi="Times New Roman" w:cs="Times New Roman"/>
          <w:sz w:val="24"/>
          <w:szCs w:val="24"/>
        </w:rPr>
        <w:t xml:space="preserve">omparative analysis of </w:t>
      </w:r>
      <w:r w:rsidR="001122A7">
        <w:rPr>
          <w:rFonts w:ascii="Times New Roman" w:hAnsi="Times New Roman" w:cs="Times New Roman"/>
          <w:sz w:val="24"/>
          <w:szCs w:val="24"/>
        </w:rPr>
        <w:t>FFF</w:t>
      </w:r>
      <w:r w:rsidR="001122A7" w:rsidRPr="001122A7">
        <w:rPr>
          <w:rFonts w:ascii="Times New Roman" w:hAnsi="Times New Roman" w:cs="Times New Roman"/>
          <w:sz w:val="24"/>
          <w:szCs w:val="24"/>
        </w:rPr>
        <w:t xml:space="preserve"> and </w:t>
      </w:r>
      <w:r w:rsidR="001122A7">
        <w:rPr>
          <w:rFonts w:ascii="Times New Roman" w:hAnsi="Times New Roman" w:cs="Times New Roman"/>
          <w:sz w:val="24"/>
          <w:szCs w:val="24"/>
        </w:rPr>
        <w:t>MSFFF</w:t>
      </w:r>
      <w:r w:rsidR="001122A7" w:rsidRPr="001122A7">
        <w:rPr>
          <w:rFonts w:ascii="Times New Roman" w:hAnsi="Times New Roman" w:cs="Times New Roman"/>
          <w:sz w:val="24"/>
          <w:szCs w:val="24"/>
        </w:rPr>
        <w:t xml:space="preserve"> parts at 1.2x scale: photographic and 3d scan magnifications</w:t>
      </w:r>
      <w:r w:rsidR="001122A7">
        <w:rPr>
          <w:rFonts w:ascii="Times New Roman" w:hAnsi="Times New Roman" w:cs="Times New Roman"/>
          <w:sz w:val="24"/>
          <w:szCs w:val="24"/>
        </w:rPr>
        <w:t>.</w:t>
      </w:r>
    </w:p>
    <w:p w14:paraId="498170CF" w14:textId="77777777" w:rsidR="007F0F59" w:rsidRDefault="007F0F59" w:rsidP="007F0F59">
      <w:pPr>
        <w:spacing w:after="0" w:line="360" w:lineRule="auto"/>
        <w:ind w:firstLine="425"/>
        <w:jc w:val="both"/>
        <w:rPr>
          <w:rFonts w:ascii="Times New Roman" w:hAnsi="Times New Roman" w:cs="Times New Roman"/>
          <w:sz w:val="24"/>
          <w:szCs w:val="24"/>
        </w:rPr>
      </w:pPr>
    </w:p>
    <w:p w14:paraId="4FFB38CC" w14:textId="45C59F6A" w:rsidR="007F0F59" w:rsidRPr="00664EB5" w:rsidRDefault="007F0F59" w:rsidP="007F0F59">
      <w:pPr>
        <w:spacing w:after="0" w:line="360" w:lineRule="auto"/>
        <w:ind w:firstLine="425"/>
        <w:jc w:val="both"/>
        <w:rPr>
          <w:rFonts w:ascii="Times New Roman" w:hAnsi="Times New Roman" w:cs="Times New Roman"/>
          <w:color w:val="000000" w:themeColor="text1"/>
          <w:sz w:val="24"/>
          <w:szCs w:val="24"/>
        </w:rPr>
      </w:pPr>
      <w:r w:rsidRPr="00664EB5">
        <w:rPr>
          <w:rFonts w:ascii="Times New Roman" w:hAnsi="Times New Roman" w:cs="Times New Roman"/>
          <w:sz w:val="24"/>
          <w:szCs w:val="24"/>
        </w:rPr>
        <w:t xml:space="preserve">In conclusion, the MSFFF system demonstrates geometric accuracy comparable to, and in some cases exceeding, that of a commercial FFF machine. </w:t>
      </w:r>
      <w:r>
        <w:rPr>
          <w:rFonts w:ascii="Times New Roman" w:hAnsi="Times New Roman" w:cs="Times New Roman"/>
          <w:sz w:val="24"/>
          <w:szCs w:val="24"/>
        </w:rPr>
        <w:t>T</w:t>
      </w:r>
      <w:r w:rsidRPr="00664EB5">
        <w:rPr>
          <w:rFonts w:ascii="Times New Roman" w:hAnsi="Times New Roman" w:cs="Times New Roman"/>
          <w:sz w:val="24"/>
          <w:szCs w:val="24"/>
        </w:rPr>
        <w:t>his finding is particularly significant considering the substantial reductions in material usage and fabrication time achieved by MSFFF. While both methods exhibited minor surface defects, those associated with the MSFFF platform unit design resulted in only slight texture variations. Importantly, these imperfections do not significantly compromise the overall geometric fidelity or functionality of the parts, thus minimally impacting their mechanical strength.</w:t>
      </w:r>
    </w:p>
    <w:p w14:paraId="06105D4D" w14:textId="77777777" w:rsidR="00EC3920" w:rsidRPr="007F0F59" w:rsidRDefault="00EC3920" w:rsidP="00773E42">
      <w:pPr>
        <w:spacing w:after="0" w:line="360" w:lineRule="auto"/>
        <w:rPr>
          <w:rFonts w:ascii="Times New Roman" w:hAnsi="Times New Roman" w:cs="Times New Roman"/>
          <w:color w:val="000000" w:themeColor="text1"/>
          <w:sz w:val="24"/>
          <w:szCs w:val="24"/>
        </w:rPr>
      </w:pPr>
    </w:p>
    <w:p w14:paraId="2A39E3A8" w14:textId="384ADD32" w:rsidR="001823CD" w:rsidRPr="00664EB5" w:rsidRDefault="001823CD" w:rsidP="001823CD">
      <w:pPr>
        <w:spacing w:after="0" w:line="360" w:lineRule="auto"/>
        <w:rPr>
          <w:rFonts w:ascii="Times New Roman" w:hAnsi="Times New Roman" w:cs="Times New Roman"/>
          <w:b/>
          <w:bCs/>
          <w:color w:val="000000" w:themeColor="text1"/>
          <w:sz w:val="24"/>
          <w:szCs w:val="24"/>
        </w:rPr>
      </w:pPr>
      <w:r w:rsidRPr="003610BC">
        <w:rPr>
          <w:rFonts w:ascii="Times New Roman" w:hAnsi="Times New Roman" w:cs="Times New Roman"/>
          <w:b/>
          <w:bCs/>
          <w:color w:val="000000" w:themeColor="text1"/>
          <w:sz w:val="24"/>
          <w:szCs w:val="24"/>
        </w:rPr>
        <w:t>3.3    Case Studies: Stepped Structure and Turbine Blade</w:t>
      </w:r>
      <w:r w:rsidRPr="00664EB5">
        <w:rPr>
          <w:rFonts w:ascii="Times New Roman" w:hAnsi="Times New Roman" w:cs="Times New Roman"/>
          <w:b/>
          <w:bCs/>
          <w:color w:val="000000" w:themeColor="text1"/>
          <w:sz w:val="24"/>
          <w:szCs w:val="24"/>
        </w:rPr>
        <w:t xml:space="preserve"> </w:t>
      </w:r>
    </w:p>
    <w:p w14:paraId="33A5B772" w14:textId="655AAF4F" w:rsidR="00F9769C" w:rsidRDefault="00814480" w:rsidP="009D4084">
      <w:pPr>
        <w:spacing w:after="0" w:line="360" w:lineRule="auto"/>
        <w:ind w:firstLine="425"/>
        <w:jc w:val="both"/>
        <w:rPr>
          <w:rFonts w:ascii="Times New Roman" w:hAnsi="Times New Roman" w:cs="Times New Roman"/>
          <w:color w:val="000000" w:themeColor="text1"/>
          <w:sz w:val="24"/>
          <w:szCs w:val="24"/>
        </w:rPr>
      </w:pPr>
      <w:r w:rsidRPr="00664EB5">
        <w:rPr>
          <w:rFonts w:ascii="Times New Roman" w:hAnsi="Times New Roman" w:cs="Times New Roman"/>
          <w:color w:val="000000" w:themeColor="text1"/>
          <w:sz w:val="24"/>
          <w:szCs w:val="24"/>
        </w:rPr>
        <w:lastRenderedPageBreak/>
        <w:t>To further assess the adaptability and generalizability of the MS</w:t>
      </w:r>
      <w:r w:rsidR="00C46FA1" w:rsidRPr="00664EB5">
        <w:rPr>
          <w:rFonts w:ascii="Times New Roman" w:hAnsi="Times New Roman" w:cs="Times New Roman"/>
          <w:color w:val="000000" w:themeColor="text1"/>
          <w:sz w:val="24"/>
          <w:szCs w:val="24"/>
        </w:rPr>
        <w:t>FFF</w:t>
      </w:r>
      <w:r w:rsidRPr="00664EB5">
        <w:rPr>
          <w:rFonts w:ascii="Times New Roman" w:hAnsi="Times New Roman" w:cs="Times New Roman"/>
          <w:color w:val="000000" w:themeColor="text1"/>
          <w:sz w:val="24"/>
          <w:szCs w:val="24"/>
        </w:rPr>
        <w:t xml:space="preserve"> system for fabricating </w:t>
      </w:r>
      <w:r w:rsidR="00BA3ABD">
        <w:rPr>
          <w:rFonts w:ascii="Times New Roman" w:hAnsi="Times New Roman" w:cs="Times New Roman"/>
          <w:color w:val="000000" w:themeColor="text1"/>
          <w:sz w:val="24"/>
          <w:szCs w:val="24"/>
        </w:rPr>
        <w:t>part</w:t>
      </w:r>
      <w:r w:rsidRPr="00664EB5">
        <w:rPr>
          <w:rFonts w:ascii="Times New Roman" w:hAnsi="Times New Roman" w:cs="Times New Roman"/>
          <w:color w:val="000000" w:themeColor="text1"/>
          <w:sz w:val="24"/>
          <w:szCs w:val="24"/>
        </w:rPr>
        <w:t>s with intricate geometries, case studies were conducted using two distinct geometries: a stepped structure and a turbine blade (</w:t>
      </w:r>
      <w:r w:rsidR="007F0AD5">
        <w:rPr>
          <w:rFonts w:ascii="Times New Roman" w:hAnsi="Times New Roman" w:cs="Times New Roman"/>
          <w:color w:val="000000" w:themeColor="text1"/>
          <w:sz w:val="24"/>
          <w:szCs w:val="24"/>
        </w:rPr>
        <w:t>Fig.</w:t>
      </w:r>
      <w:r w:rsidRPr="00664EB5">
        <w:rPr>
          <w:rFonts w:ascii="Times New Roman" w:hAnsi="Times New Roman" w:cs="Times New Roman"/>
          <w:color w:val="000000" w:themeColor="text1"/>
          <w:sz w:val="24"/>
          <w:szCs w:val="24"/>
        </w:rPr>
        <w:t xml:space="preserve"> 10). </w:t>
      </w:r>
      <w:r w:rsidR="007F0AD5">
        <w:rPr>
          <w:rFonts w:ascii="Times New Roman" w:hAnsi="Times New Roman" w:cs="Times New Roman"/>
          <w:color w:val="000000" w:themeColor="text1"/>
          <w:sz w:val="24"/>
          <w:szCs w:val="24"/>
        </w:rPr>
        <w:t>Fig.</w:t>
      </w:r>
      <w:r w:rsidRPr="00664EB5">
        <w:rPr>
          <w:rFonts w:ascii="Times New Roman" w:hAnsi="Times New Roman" w:cs="Times New Roman"/>
          <w:color w:val="000000" w:themeColor="text1"/>
          <w:sz w:val="24"/>
          <w:szCs w:val="24"/>
        </w:rPr>
        <w:t xml:space="preserve"> 10(a) </w:t>
      </w:r>
      <w:r w:rsidR="009D4084" w:rsidRPr="00664EB5">
        <w:rPr>
          <w:rFonts w:ascii="Times New Roman" w:hAnsi="Times New Roman" w:cs="Times New Roman"/>
          <w:color w:val="000000" w:themeColor="text1"/>
          <w:sz w:val="24"/>
          <w:szCs w:val="24"/>
        </w:rPr>
        <w:t>shows</w:t>
      </w:r>
      <w:r w:rsidRPr="00664EB5">
        <w:rPr>
          <w:rFonts w:ascii="Times New Roman" w:hAnsi="Times New Roman" w:cs="Times New Roman"/>
          <w:color w:val="000000" w:themeColor="text1"/>
          <w:sz w:val="24"/>
          <w:szCs w:val="24"/>
        </w:rPr>
        <w:t xml:space="preserve"> the 4-stepped structure employed in this study, featuring a height of </w:t>
      </w:r>
      <w:commentRangeStart w:id="12"/>
      <w:r w:rsidRPr="00664EB5">
        <w:rPr>
          <w:rFonts w:ascii="Times New Roman" w:hAnsi="Times New Roman" w:cs="Times New Roman"/>
          <w:color w:val="000000" w:themeColor="text1"/>
          <w:sz w:val="24"/>
          <w:szCs w:val="24"/>
        </w:rPr>
        <w:t>5</w:t>
      </w:r>
      <w:commentRangeEnd w:id="12"/>
      <w:r w:rsidR="000A3122">
        <w:rPr>
          <w:rStyle w:val="a4"/>
        </w:rPr>
        <w:commentReference w:id="12"/>
      </w:r>
      <w:r w:rsidRPr="00664EB5">
        <w:rPr>
          <w:rFonts w:ascii="Times New Roman" w:hAnsi="Times New Roman" w:cs="Times New Roman"/>
          <w:color w:val="000000" w:themeColor="text1"/>
          <w:sz w:val="24"/>
          <w:szCs w:val="24"/>
        </w:rPr>
        <w:t xml:space="preserve"> mm and a width of </w:t>
      </w:r>
      <w:commentRangeStart w:id="13"/>
      <w:r w:rsidRPr="00664EB5">
        <w:rPr>
          <w:rFonts w:ascii="Times New Roman" w:hAnsi="Times New Roman" w:cs="Times New Roman"/>
          <w:color w:val="000000" w:themeColor="text1"/>
          <w:sz w:val="24"/>
          <w:szCs w:val="24"/>
        </w:rPr>
        <w:t xml:space="preserve">10 </w:t>
      </w:r>
      <w:commentRangeEnd w:id="13"/>
      <w:r w:rsidR="000A3122">
        <w:rPr>
          <w:rStyle w:val="a4"/>
        </w:rPr>
        <w:commentReference w:id="13"/>
      </w:r>
      <w:r w:rsidRPr="00664EB5">
        <w:rPr>
          <w:rFonts w:ascii="Times New Roman" w:hAnsi="Times New Roman" w:cs="Times New Roman"/>
          <w:color w:val="000000" w:themeColor="text1"/>
          <w:sz w:val="24"/>
          <w:szCs w:val="24"/>
        </w:rPr>
        <w:t xml:space="preserve">mm for each step. This structure was specifically designed with two turns to facilitate multi-platform lifting within a compact </w:t>
      </w:r>
      <w:r w:rsidR="00BA3ABD">
        <w:rPr>
          <w:rFonts w:ascii="Times New Roman" w:hAnsi="Times New Roman" w:cs="Times New Roman"/>
          <w:color w:val="000000" w:themeColor="text1"/>
          <w:sz w:val="24"/>
          <w:szCs w:val="24"/>
        </w:rPr>
        <w:t>part</w:t>
      </w:r>
      <w:r w:rsidRPr="00664EB5">
        <w:rPr>
          <w:rFonts w:ascii="Times New Roman" w:hAnsi="Times New Roman" w:cs="Times New Roman"/>
          <w:color w:val="000000" w:themeColor="text1"/>
          <w:sz w:val="24"/>
          <w:szCs w:val="24"/>
        </w:rPr>
        <w:t xml:space="preserve"> profile. The selection aimed to maximize the benefits of MS</w:t>
      </w:r>
      <w:r w:rsidR="00C46FA1" w:rsidRPr="00664EB5">
        <w:rPr>
          <w:rFonts w:ascii="Times New Roman" w:hAnsi="Times New Roman" w:cs="Times New Roman"/>
          <w:color w:val="000000" w:themeColor="text1"/>
          <w:sz w:val="24"/>
          <w:szCs w:val="24"/>
        </w:rPr>
        <w:t>FFF</w:t>
      </w:r>
      <w:r w:rsidRPr="00664EB5">
        <w:rPr>
          <w:rFonts w:ascii="Times New Roman" w:hAnsi="Times New Roman" w:cs="Times New Roman"/>
          <w:color w:val="000000" w:themeColor="text1"/>
          <w:sz w:val="24"/>
          <w:szCs w:val="24"/>
        </w:rPr>
        <w:t>, as the SMA processing is anticipated to nearly eliminate the need for support materials</w:t>
      </w:r>
      <w:r w:rsidR="00DF5644">
        <w:rPr>
          <w:rFonts w:ascii="Times New Roman" w:hAnsi="Times New Roman" w:cs="Times New Roman"/>
          <w:color w:val="000000" w:themeColor="text1"/>
          <w:sz w:val="24"/>
          <w:szCs w:val="24"/>
        </w:rPr>
        <w:t xml:space="preserve"> (Fig. 10(b))</w:t>
      </w:r>
      <w:r w:rsidRPr="00664EB5">
        <w:rPr>
          <w:rFonts w:ascii="Times New Roman" w:hAnsi="Times New Roman" w:cs="Times New Roman"/>
          <w:color w:val="000000" w:themeColor="text1"/>
          <w:sz w:val="24"/>
          <w:szCs w:val="24"/>
        </w:rPr>
        <w:t xml:space="preserve"> compared to </w:t>
      </w:r>
      <w:r w:rsidR="00C46FA1" w:rsidRPr="00664EB5">
        <w:rPr>
          <w:rFonts w:ascii="Times New Roman" w:hAnsi="Times New Roman" w:cs="Times New Roman"/>
          <w:color w:val="000000" w:themeColor="text1"/>
          <w:sz w:val="24"/>
          <w:szCs w:val="24"/>
        </w:rPr>
        <w:t>FFF</w:t>
      </w:r>
      <w:r w:rsidRPr="00664EB5">
        <w:rPr>
          <w:rFonts w:ascii="Times New Roman" w:hAnsi="Times New Roman" w:cs="Times New Roman"/>
          <w:color w:val="000000" w:themeColor="text1"/>
          <w:sz w:val="24"/>
          <w:szCs w:val="24"/>
        </w:rPr>
        <w:t xml:space="preserve"> (</w:t>
      </w:r>
      <w:r w:rsidR="00DF5644">
        <w:rPr>
          <w:rFonts w:ascii="Times New Roman" w:hAnsi="Times New Roman" w:cs="Times New Roman"/>
          <w:color w:val="000000" w:themeColor="text1"/>
          <w:sz w:val="24"/>
          <w:szCs w:val="24"/>
        </w:rPr>
        <w:t>Fig. 10(c)</w:t>
      </w:r>
      <w:r w:rsidRPr="00664EB5">
        <w:rPr>
          <w:rFonts w:ascii="Times New Roman" w:hAnsi="Times New Roman" w:cs="Times New Roman"/>
          <w:color w:val="000000" w:themeColor="text1"/>
          <w:sz w:val="24"/>
          <w:szCs w:val="24"/>
        </w:rPr>
        <w:t>)</w:t>
      </w:r>
      <w:r w:rsidR="00DF5644">
        <w:rPr>
          <w:rFonts w:ascii="Times New Roman" w:hAnsi="Times New Roman" w:cs="Times New Roman"/>
          <w:color w:val="000000" w:themeColor="text1"/>
          <w:sz w:val="24"/>
          <w:szCs w:val="24"/>
        </w:rPr>
        <w:t>. Fig. 10(f)</w:t>
      </w:r>
      <w:r w:rsidRPr="00664EB5">
        <w:rPr>
          <w:rFonts w:ascii="Times New Roman" w:hAnsi="Times New Roman" w:cs="Times New Roman"/>
          <w:color w:val="000000" w:themeColor="text1"/>
          <w:sz w:val="24"/>
          <w:szCs w:val="24"/>
        </w:rPr>
        <w:t xml:space="preserve"> illustrates the turbine blade used in this study, with a thickness of </w:t>
      </w:r>
      <w:commentRangeStart w:id="14"/>
      <w:r w:rsidRPr="00664EB5">
        <w:rPr>
          <w:rFonts w:ascii="Times New Roman" w:hAnsi="Times New Roman" w:cs="Times New Roman"/>
          <w:color w:val="000000" w:themeColor="text1"/>
          <w:sz w:val="24"/>
          <w:szCs w:val="24"/>
        </w:rPr>
        <w:t>1</w:t>
      </w:r>
      <w:commentRangeEnd w:id="14"/>
      <w:r w:rsidR="006350E7">
        <w:rPr>
          <w:rStyle w:val="a4"/>
        </w:rPr>
        <w:commentReference w:id="14"/>
      </w:r>
      <w:r w:rsidRPr="00664EB5">
        <w:rPr>
          <w:rFonts w:ascii="Times New Roman" w:hAnsi="Times New Roman" w:cs="Times New Roman"/>
          <w:color w:val="000000" w:themeColor="text1"/>
          <w:sz w:val="24"/>
          <w:szCs w:val="24"/>
        </w:rPr>
        <w:t xml:space="preserve"> mm, a length of </w:t>
      </w:r>
      <w:commentRangeStart w:id="15"/>
      <w:r w:rsidRPr="00664EB5">
        <w:rPr>
          <w:rFonts w:ascii="Times New Roman" w:hAnsi="Times New Roman" w:cs="Times New Roman"/>
          <w:color w:val="000000" w:themeColor="text1"/>
          <w:sz w:val="24"/>
          <w:szCs w:val="24"/>
        </w:rPr>
        <w:t xml:space="preserve">25 </w:t>
      </w:r>
      <w:commentRangeEnd w:id="15"/>
      <w:r w:rsidR="00910541">
        <w:rPr>
          <w:rStyle w:val="a4"/>
        </w:rPr>
        <w:commentReference w:id="15"/>
      </w:r>
      <w:r w:rsidRPr="00664EB5">
        <w:rPr>
          <w:rFonts w:ascii="Times New Roman" w:hAnsi="Times New Roman" w:cs="Times New Roman"/>
          <w:color w:val="000000" w:themeColor="text1"/>
          <w:sz w:val="24"/>
          <w:szCs w:val="24"/>
        </w:rPr>
        <w:t xml:space="preserve">mm, and a width of </w:t>
      </w:r>
      <w:commentRangeStart w:id="16"/>
      <w:r w:rsidRPr="00664EB5">
        <w:rPr>
          <w:rFonts w:ascii="Times New Roman" w:hAnsi="Times New Roman" w:cs="Times New Roman"/>
          <w:color w:val="000000" w:themeColor="text1"/>
          <w:sz w:val="24"/>
          <w:szCs w:val="24"/>
        </w:rPr>
        <w:t xml:space="preserve">5 </w:t>
      </w:r>
      <w:commentRangeEnd w:id="16"/>
      <w:r w:rsidR="00752A3E">
        <w:rPr>
          <w:rStyle w:val="a4"/>
        </w:rPr>
        <w:commentReference w:id="16"/>
      </w:r>
      <w:r w:rsidRPr="00664EB5">
        <w:rPr>
          <w:rFonts w:ascii="Times New Roman" w:hAnsi="Times New Roman" w:cs="Times New Roman"/>
          <w:color w:val="000000" w:themeColor="text1"/>
          <w:sz w:val="24"/>
          <w:szCs w:val="24"/>
        </w:rPr>
        <w:t>mm. This</w:t>
      </w:r>
      <w:r w:rsidR="009D4084" w:rsidRPr="00664EB5">
        <w:rPr>
          <w:rFonts w:ascii="Times New Roman" w:hAnsi="Times New Roman" w:cs="Times New Roman"/>
          <w:color w:val="000000" w:themeColor="text1"/>
          <w:sz w:val="24"/>
          <w:szCs w:val="24"/>
        </w:rPr>
        <w:t xml:space="preserve"> thin</w:t>
      </w:r>
      <w:r w:rsidRPr="00664EB5">
        <w:rPr>
          <w:rFonts w:ascii="Times New Roman" w:hAnsi="Times New Roman" w:cs="Times New Roman"/>
          <w:color w:val="000000" w:themeColor="text1"/>
          <w:sz w:val="24"/>
          <w:szCs w:val="24"/>
        </w:rPr>
        <w:t xml:space="preserve"> blade possesses a continuously changing 3D curvature, designed to test the limitations of the MS</w:t>
      </w:r>
      <w:r w:rsidR="00C46FA1" w:rsidRPr="00664EB5">
        <w:rPr>
          <w:rFonts w:ascii="Times New Roman" w:hAnsi="Times New Roman" w:cs="Times New Roman"/>
          <w:color w:val="000000" w:themeColor="text1"/>
          <w:sz w:val="24"/>
          <w:szCs w:val="24"/>
        </w:rPr>
        <w:t>FFF</w:t>
      </w:r>
      <w:r w:rsidRPr="00664EB5">
        <w:rPr>
          <w:rFonts w:ascii="Times New Roman" w:hAnsi="Times New Roman" w:cs="Times New Roman"/>
          <w:color w:val="000000" w:themeColor="text1"/>
          <w:sz w:val="24"/>
          <w:szCs w:val="24"/>
        </w:rPr>
        <w:t xml:space="preserve"> system in a more demanding fabrication scenario (</w:t>
      </w:r>
      <w:r w:rsidR="00DF5644">
        <w:rPr>
          <w:rFonts w:ascii="Times New Roman" w:hAnsi="Times New Roman" w:cs="Times New Roman" w:hint="eastAsia"/>
          <w:color w:val="000000" w:themeColor="text1"/>
          <w:sz w:val="24"/>
          <w:szCs w:val="24"/>
        </w:rPr>
        <w:t>Fi</w:t>
      </w:r>
      <w:r w:rsidR="00DF5644">
        <w:rPr>
          <w:rFonts w:ascii="Times New Roman" w:hAnsi="Times New Roman" w:cs="Times New Roman"/>
          <w:color w:val="000000" w:themeColor="text1"/>
          <w:sz w:val="24"/>
          <w:szCs w:val="24"/>
        </w:rPr>
        <w:t>g. 10(h</w:t>
      </w:r>
      <w:r w:rsidR="00DF5644">
        <w:rPr>
          <w:rFonts w:ascii="Times New Roman" w:hAnsi="Times New Roman" w:cs="Times New Roman" w:hint="eastAsia"/>
          <w:color w:val="000000" w:themeColor="text1"/>
          <w:sz w:val="24"/>
          <w:szCs w:val="24"/>
        </w:rPr>
        <w:t>)</w:t>
      </w:r>
      <w:r w:rsidRPr="00664EB5">
        <w:rPr>
          <w:rFonts w:ascii="Times New Roman" w:hAnsi="Times New Roman" w:cs="Times New Roman"/>
          <w:color w:val="000000" w:themeColor="text1"/>
          <w:sz w:val="24"/>
          <w:szCs w:val="24"/>
        </w:rPr>
        <w:t>). Additionally, this case study represents an industrial product, allowing for the evaluation of MS</w:t>
      </w:r>
      <w:r w:rsidR="00C46FA1" w:rsidRPr="00664EB5">
        <w:rPr>
          <w:rFonts w:ascii="Times New Roman" w:hAnsi="Times New Roman" w:cs="Times New Roman"/>
          <w:color w:val="000000" w:themeColor="text1"/>
          <w:sz w:val="24"/>
          <w:szCs w:val="24"/>
        </w:rPr>
        <w:t>FFF</w:t>
      </w:r>
      <w:r w:rsidRPr="00664EB5">
        <w:rPr>
          <w:rFonts w:ascii="Times New Roman" w:hAnsi="Times New Roman" w:cs="Times New Roman"/>
          <w:color w:val="000000" w:themeColor="text1"/>
          <w:sz w:val="24"/>
          <w:szCs w:val="24"/>
        </w:rPr>
        <w:t>'s feasibility in industrial applications.</w:t>
      </w:r>
      <w:r w:rsidR="00692ACA">
        <w:rPr>
          <w:rFonts w:ascii="Times New Roman" w:hAnsi="Times New Roman" w:cs="Times New Roman"/>
          <w:color w:val="000000" w:themeColor="text1"/>
          <w:sz w:val="24"/>
          <w:szCs w:val="24"/>
        </w:rPr>
        <w:t xml:space="preserve"> </w:t>
      </w:r>
      <w:r w:rsidR="009D4084" w:rsidRPr="00664EB5">
        <w:rPr>
          <w:rFonts w:ascii="Times New Roman" w:hAnsi="Times New Roman" w:cs="Times New Roman"/>
          <w:color w:val="000000" w:themeColor="text1"/>
          <w:sz w:val="24"/>
          <w:szCs w:val="24"/>
        </w:rPr>
        <w:t>Case studies were conducted using the two aforementioned geometries to evaluate the performance of MS</w:t>
      </w:r>
      <w:r w:rsidR="00C46FA1" w:rsidRPr="00664EB5">
        <w:rPr>
          <w:rFonts w:ascii="Times New Roman" w:hAnsi="Times New Roman" w:cs="Times New Roman"/>
          <w:color w:val="000000" w:themeColor="text1"/>
          <w:sz w:val="24"/>
          <w:szCs w:val="24"/>
        </w:rPr>
        <w:t>FFF</w:t>
      </w:r>
      <w:r w:rsidR="009D4084" w:rsidRPr="00664EB5">
        <w:rPr>
          <w:rFonts w:ascii="Times New Roman" w:hAnsi="Times New Roman" w:cs="Times New Roman"/>
          <w:color w:val="000000" w:themeColor="text1"/>
          <w:sz w:val="24"/>
          <w:szCs w:val="24"/>
        </w:rPr>
        <w:t xml:space="preserve"> and </w:t>
      </w:r>
      <w:r w:rsidR="00C46FA1" w:rsidRPr="00664EB5">
        <w:rPr>
          <w:rFonts w:ascii="Times New Roman" w:hAnsi="Times New Roman" w:cs="Times New Roman"/>
          <w:color w:val="000000" w:themeColor="text1"/>
          <w:sz w:val="24"/>
          <w:szCs w:val="24"/>
        </w:rPr>
        <w:t>FFF</w:t>
      </w:r>
      <w:r w:rsidR="009D4084" w:rsidRPr="00664EB5">
        <w:rPr>
          <w:rFonts w:ascii="Times New Roman" w:hAnsi="Times New Roman" w:cs="Times New Roman"/>
          <w:color w:val="000000" w:themeColor="text1"/>
          <w:sz w:val="24"/>
          <w:szCs w:val="24"/>
        </w:rPr>
        <w:t xml:space="preserve">. </w:t>
      </w:r>
      <w:r w:rsidR="007F0AD5">
        <w:rPr>
          <w:rFonts w:ascii="Times New Roman" w:hAnsi="Times New Roman" w:cs="Times New Roman"/>
          <w:color w:val="000000" w:themeColor="text1"/>
          <w:sz w:val="24"/>
          <w:szCs w:val="24"/>
        </w:rPr>
        <w:t>Fig</w:t>
      </w:r>
      <w:r w:rsidR="009D4084" w:rsidRPr="00664EB5">
        <w:rPr>
          <w:rFonts w:ascii="Times New Roman" w:hAnsi="Times New Roman" w:cs="Times New Roman"/>
          <w:color w:val="000000" w:themeColor="text1"/>
          <w:sz w:val="24"/>
          <w:szCs w:val="24"/>
        </w:rPr>
        <w:t>s</w:t>
      </w:r>
      <w:r w:rsidR="00DF5644">
        <w:rPr>
          <w:rFonts w:ascii="Times New Roman" w:hAnsi="Times New Roman" w:cs="Times New Roman"/>
          <w:color w:val="000000" w:themeColor="text1"/>
          <w:sz w:val="24"/>
          <w:szCs w:val="24"/>
        </w:rPr>
        <w:t>.</w:t>
      </w:r>
      <w:r w:rsidR="009D4084" w:rsidRPr="00664EB5">
        <w:rPr>
          <w:rFonts w:ascii="Times New Roman" w:hAnsi="Times New Roman" w:cs="Times New Roman"/>
          <w:color w:val="000000" w:themeColor="text1"/>
          <w:sz w:val="24"/>
          <w:szCs w:val="24"/>
        </w:rPr>
        <w:t xml:space="preserve"> 10(</w:t>
      </w:r>
      <w:r w:rsidR="00DF5644">
        <w:rPr>
          <w:rFonts w:ascii="Times New Roman" w:hAnsi="Times New Roman" w:cs="Times New Roman" w:hint="eastAsia"/>
          <w:color w:val="000000" w:themeColor="text1"/>
          <w:sz w:val="24"/>
          <w:szCs w:val="24"/>
        </w:rPr>
        <w:t>d</w:t>
      </w:r>
      <w:r w:rsidR="009D4084" w:rsidRPr="00664EB5">
        <w:rPr>
          <w:rFonts w:ascii="Times New Roman" w:hAnsi="Times New Roman" w:cs="Times New Roman"/>
          <w:color w:val="000000" w:themeColor="text1"/>
          <w:sz w:val="24"/>
          <w:szCs w:val="24"/>
        </w:rPr>
        <w:t>)</w:t>
      </w:r>
      <w:r w:rsidR="00DF5644">
        <w:rPr>
          <w:rFonts w:ascii="Times New Roman" w:hAnsi="Times New Roman" w:cs="Times New Roman"/>
          <w:color w:val="000000" w:themeColor="text1"/>
          <w:sz w:val="24"/>
          <w:szCs w:val="24"/>
        </w:rPr>
        <w:t xml:space="preserve">, </w:t>
      </w:r>
      <w:r w:rsidR="009D4084" w:rsidRPr="00664EB5">
        <w:rPr>
          <w:rFonts w:ascii="Times New Roman" w:hAnsi="Times New Roman" w:cs="Times New Roman"/>
          <w:color w:val="000000" w:themeColor="text1"/>
          <w:sz w:val="24"/>
          <w:szCs w:val="24"/>
        </w:rPr>
        <w:t>10(</w:t>
      </w:r>
      <w:r w:rsidR="00DF5644">
        <w:rPr>
          <w:rFonts w:ascii="Times New Roman" w:hAnsi="Times New Roman" w:cs="Times New Roman"/>
          <w:color w:val="000000" w:themeColor="text1"/>
          <w:sz w:val="24"/>
          <w:szCs w:val="24"/>
        </w:rPr>
        <w:t>e</w:t>
      </w:r>
      <w:r w:rsidR="009D4084" w:rsidRPr="00664EB5">
        <w:rPr>
          <w:rFonts w:ascii="Times New Roman" w:hAnsi="Times New Roman" w:cs="Times New Roman"/>
          <w:color w:val="000000" w:themeColor="text1"/>
          <w:sz w:val="24"/>
          <w:szCs w:val="24"/>
        </w:rPr>
        <w:t>)</w:t>
      </w:r>
      <w:r w:rsidR="00DF5644">
        <w:rPr>
          <w:rFonts w:ascii="Times New Roman" w:hAnsi="Times New Roman" w:cs="Times New Roman"/>
          <w:color w:val="000000" w:themeColor="text1"/>
          <w:sz w:val="24"/>
          <w:szCs w:val="24"/>
        </w:rPr>
        <w:t>, 10(</w:t>
      </w:r>
      <w:proofErr w:type="spellStart"/>
      <w:r w:rsidR="00DF5644">
        <w:rPr>
          <w:rFonts w:ascii="Times New Roman" w:hAnsi="Times New Roman" w:cs="Times New Roman"/>
          <w:color w:val="000000" w:themeColor="text1"/>
          <w:sz w:val="24"/>
          <w:szCs w:val="24"/>
        </w:rPr>
        <w:t>i</w:t>
      </w:r>
      <w:proofErr w:type="spellEnd"/>
      <w:r w:rsidR="00DF5644">
        <w:rPr>
          <w:rFonts w:ascii="Times New Roman" w:hAnsi="Times New Roman" w:cs="Times New Roman"/>
          <w:color w:val="000000" w:themeColor="text1"/>
          <w:sz w:val="24"/>
          <w:szCs w:val="24"/>
        </w:rPr>
        <w:t>), and 10(j)</w:t>
      </w:r>
      <w:r w:rsidR="009D4084" w:rsidRPr="00664EB5">
        <w:rPr>
          <w:rFonts w:ascii="Times New Roman" w:hAnsi="Times New Roman" w:cs="Times New Roman"/>
          <w:color w:val="000000" w:themeColor="text1"/>
          <w:sz w:val="24"/>
          <w:szCs w:val="24"/>
        </w:rPr>
        <w:t xml:space="preserve"> present photographs (</w:t>
      </w:r>
      <w:r w:rsidR="00DF5644">
        <w:rPr>
          <w:rFonts w:ascii="Times New Roman" w:hAnsi="Times New Roman" w:cs="Times New Roman"/>
          <w:color w:val="000000" w:themeColor="text1"/>
          <w:sz w:val="24"/>
          <w:szCs w:val="24"/>
        </w:rPr>
        <w:t xml:space="preserve">top and </w:t>
      </w:r>
      <w:r w:rsidR="009D4084" w:rsidRPr="00664EB5">
        <w:rPr>
          <w:rFonts w:ascii="Times New Roman" w:hAnsi="Times New Roman" w:cs="Times New Roman"/>
          <w:color w:val="000000" w:themeColor="text1"/>
          <w:sz w:val="24"/>
          <w:szCs w:val="24"/>
        </w:rPr>
        <w:t>bottom</w:t>
      </w:r>
      <w:r w:rsidR="00DF5644">
        <w:rPr>
          <w:rFonts w:ascii="Times New Roman" w:hAnsi="Times New Roman" w:cs="Times New Roman"/>
          <w:color w:val="000000" w:themeColor="text1"/>
          <w:sz w:val="24"/>
          <w:szCs w:val="24"/>
        </w:rPr>
        <w:t xml:space="preserve"> views </w:t>
      </w:r>
      <w:r w:rsidR="00DF5644" w:rsidRPr="00DF5644">
        <w:rPr>
          <w:rFonts w:ascii="Times New Roman" w:hAnsi="Times New Roman" w:cs="Times New Roman"/>
          <w:color w:val="000000" w:themeColor="text1"/>
          <w:sz w:val="24"/>
          <w:szCs w:val="24"/>
        </w:rPr>
        <w:t>with magnified details</w:t>
      </w:r>
      <w:r w:rsidR="009D4084" w:rsidRPr="00664EB5">
        <w:rPr>
          <w:rFonts w:ascii="Times New Roman" w:hAnsi="Times New Roman" w:cs="Times New Roman"/>
          <w:color w:val="000000" w:themeColor="text1"/>
          <w:sz w:val="24"/>
          <w:szCs w:val="24"/>
        </w:rPr>
        <w:t xml:space="preserve">) of the fabricated </w:t>
      </w:r>
      <w:r w:rsidR="00BA3ABD">
        <w:rPr>
          <w:rFonts w:ascii="Times New Roman" w:hAnsi="Times New Roman" w:cs="Times New Roman"/>
          <w:color w:val="000000" w:themeColor="text1"/>
          <w:sz w:val="24"/>
          <w:szCs w:val="24"/>
        </w:rPr>
        <w:t>part</w:t>
      </w:r>
      <w:r w:rsidR="009D4084" w:rsidRPr="00664EB5">
        <w:rPr>
          <w:rFonts w:ascii="Times New Roman" w:hAnsi="Times New Roman" w:cs="Times New Roman"/>
          <w:color w:val="000000" w:themeColor="text1"/>
          <w:sz w:val="24"/>
          <w:szCs w:val="24"/>
        </w:rPr>
        <w:t xml:space="preserve">s alongside their corresponding 3D scanning results, providing qualitative insights into geometric deviations. A detailed breakdown of material usage, fabrication time, and the resulting </w:t>
      </w:r>
      <w:r w:rsidR="00ED65B6">
        <w:rPr>
          <w:rFonts w:ascii="Times New Roman" w:hAnsi="Times New Roman" w:cs="Times New Roman"/>
          <w:color w:val="000000" w:themeColor="text1"/>
          <w:sz w:val="24"/>
          <w:szCs w:val="24"/>
        </w:rPr>
        <w:t xml:space="preserve">reduction percentage </w:t>
      </w:r>
      <w:r w:rsidR="009D4084" w:rsidRPr="00664EB5">
        <w:rPr>
          <w:rFonts w:ascii="Times New Roman" w:hAnsi="Times New Roman" w:cs="Times New Roman"/>
          <w:color w:val="000000" w:themeColor="text1"/>
          <w:sz w:val="24"/>
          <w:szCs w:val="24"/>
        </w:rPr>
        <w:t xml:space="preserve">for each case in both </w:t>
      </w:r>
      <w:r w:rsidR="00C46FA1" w:rsidRPr="00664EB5">
        <w:rPr>
          <w:rFonts w:ascii="Times New Roman" w:hAnsi="Times New Roman" w:cs="Times New Roman"/>
          <w:color w:val="000000" w:themeColor="text1"/>
          <w:sz w:val="24"/>
          <w:szCs w:val="24"/>
        </w:rPr>
        <w:t>FFF</w:t>
      </w:r>
      <w:r w:rsidR="009D4084" w:rsidRPr="00664EB5">
        <w:rPr>
          <w:rFonts w:ascii="Times New Roman" w:hAnsi="Times New Roman" w:cs="Times New Roman"/>
          <w:color w:val="000000" w:themeColor="text1"/>
          <w:sz w:val="24"/>
          <w:szCs w:val="24"/>
        </w:rPr>
        <w:t xml:space="preserve"> and MS</w:t>
      </w:r>
      <w:r w:rsidR="00C46FA1" w:rsidRPr="00664EB5">
        <w:rPr>
          <w:rFonts w:ascii="Times New Roman" w:hAnsi="Times New Roman" w:cs="Times New Roman"/>
          <w:color w:val="000000" w:themeColor="text1"/>
          <w:sz w:val="24"/>
          <w:szCs w:val="24"/>
        </w:rPr>
        <w:t>FFF</w:t>
      </w:r>
      <w:r w:rsidR="009D4084" w:rsidRPr="00664EB5">
        <w:rPr>
          <w:rFonts w:ascii="Times New Roman" w:hAnsi="Times New Roman" w:cs="Times New Roman"/>
          <w:color w:val="000000" w:themeColor="text1"/>
          <w:sz w:val="24"/>
          <w:szCs w:val="24"/>
        </w:rPr>
        <w:t xml:space="preserve"> is provided in Table </w:t>
      </w:r>
      <w:r w:rsidR="00692ACA">
        <w:rPr>
          <w:rFonts w:ascii="Times New Roman" w:hAnsi="Times New Roman" w:cs="Times New Roman"/>
          <w:color w:val="000000" w:themeColor="text1"/>
          <w:sz w:val="24"/>
          <w:szCs w:val="24"/>
        </w:rPr>
        <w:t>1</w:t>
      </w:r>
      <w:r w:rsidR="009D4084" w:rsidRPr="00664EB5">
        <w:rPr>
          <w:rFonts w:ascii="Times New Roman" w:hAnsi="Times New Roman" w:cs="Times New Roman"/>
          <w:color w:val="000000" w:themeColor="text1"/>
          <w:sz w:val="24"/>
          <w:szCs w:val="24"/>
        </w:rPr>
        <w:t xml:space="preserve">. </w:t>
      </w:r>
    </w:p>
    <w:p w14:paraId="1F186BF6" w14:textId="079A5DA2" w:rsidR="009D4084" w:rsidRDefault="009D4084" w:rsidP="009D4084">
      <w:pPr>
        <w:spacing w:after="0" w:line="360" w:lineRule="auto"/>
        <w:ind w:firstLine="425"/>
        <w:jc w:val="both"/>
        <w:rPr>
          <w:rFonts w:ascii="Times New Roman" w:hAnsi="Times New Roman" w:cs="Times New Roman"/>
          <w:color w:val="000000" w:themeColor="text1"/>
          <w:sz w:val="24"/>
          <w:szCs w:val="24"/>
        </w:rPr>
      </w:pPr>
      <w:r w:rsidRPr="00664EB5">
        <w:rPr>
          <w:rFonts w:ascii="Times New Roman" w:hAnsi="Times New Roman" w:cs="Times New Roman"/>
          <w:color w:val="000000" w:themeColor="text1"/>
          <w:sz w:val="24"/>
          <w:szCs w:val="24"/>
        </w:rPr>
        <w:t>The stepped structure served as a clear demonstration of MS</w:t>
      </w:r>
      <w:r w:rsidR="00C46FA1" w:rsidRPr="00664EB5">
        <w:rPr>
          <w:rFonts w:ascii="Times New Roman" w:hAnsi="Times New Roman" w:cs="Times New Roman"/>
          <w:color w:val="000000" w:themeColor="text1"/>
          <w:sz w:val="24"/>
          <w:szCs w:val="24"/>
        </w:rPr>
        <w:t>FFF</w:t>
      </w:r>
      <w:r w:rsidRPr="00664EB5">
        <w:rPr>
          <w:rFonts w:ascii="Times New Roman" w:hAnsi="Times New Roman" w:cs="Times New Roman"/>
          <w:color w:val="000000" w:themeColor="text1"/>
          <w:sz w:val="24"/>
          <w:szCs w:val="24"/>
        </w:rPr>
        <w:t>'s capabilities. The MS</w:t>
      </w:r>
      <w:r w:rsidR="00C46FA1" w:rsidRPr="00664EB5">
        <w:rPr>
          <w:rFonts w:ascii="Times New Roman" w:hAnsi="Times New Roman" w:cs="Times New Roman"/>
          <w:color w:val="000000" w:themeColor="text1"/>
          <w:sz w:val="24"/>
          <w:szCs w:val="24"/>
        </w:rPr>
        <w:t>FFF</w:t>
      </w:r>
      <w:r w:rsidRPr="00664EB5">
        <w:rPr>
          <w:rFonts w:ascii="Times New Roman" w:hAnsi="Times New Roman" w:cs="Times New Roman"/>
          <w:color w:val="000000" w:themeColor="text1"/>
          <w:sz w:val="24"/>
          <w:szCs w:val="24"/>
        </w:rPr>
        <w:t xml:space="preserve"> achieved a substantial reduction in total material usage (26.67%) and fabrication time (35.66%) compared to </w:t>
      </w:r>
      <w:r w:rsidR="00C46FA1" w:rsidRPr="00664EB5">
        <w:rPr>
          <w:rFonts w:ascii="Times New Roman" w:hAnsi="Times New Roman" w:cs="Times New Roman"/>
          <w:color w:val="000000" w:themeColor="text1"/>
          <w:sz w:val="24"/>
          <w:szCs w:val="24"/>
        </w:rPr>
        <w:t>FFF</w:t>
      </w:r>
      <w:r w:rsidRPr="00664EB5">
        <w:rPr>
          <w:rFonts w:ascii="Times New Roman" w:hAnsi="Times New Roman" w:cs="Times New Roman"/>
          <w:color w:val="000000" w:themeColor="text1"/>
          <w:sz w:val="24"/>
          <w:szCs w:val="24"/>
        </w:rPr>
        <w:t>. This success stems from the near-complete elimination of support material usage (87.23% reduction) and fabrication time dedicated to support material printing (80.70% reduction) by the lifted platform units in MS</w:t>
      </w:r>
      <w:r w:rsidR="00C46FA1" w:rsidRPr="00664EB5">
        <w:rPr>
          <w:rFonts w:ascii="Times New Roman" w:hAnsi="Times New Roman" w:cs="Times New Roman"/>
          <w:color w:val="000000" w:themeColor="text1"/>
          <w:sz w:val="24"/>
          <w:szCs w:val="24"/>
        </w:rPr>
        <w:t>FFF</w:t>
      </w:r>
      <w:r w:rsidRPr="00664EB5">
        <w:rPr>
          <w:rFonts w:ascii="Times New Roman" w:hAnsi="Times New Roman" w:cs="Times New Roman"/>
          <w:color w:val="000000" w:themeColor="text1"/>
          <w:sz w:val="24"/>
          <w:szCs w:val="24"/>
        </w:rPr>
        <w:t xml:space="preserve"> (</w:t>
      </w:r>
      <w:r w:rsidR="007F0AD5">
        <w:rPr>
          <w:rFonts w:ascii="Times New Roman" w:hAnsi="Times New Roman" w:cs="Times New Roman"/>
          <w:color w:val="000000" w:themeColor="text1"/>
          <w:sz w:val="24"/>
          <w:szCs w:val="24"/>
        </w:rPr>
        <w:t>Fig.</w:t>
      </w:r>
      <w:r w:rsidRPr="00664EB5">
        <w:rPr>
          <w:rFonts w:ascii="Times New Roman" w:hAnsi="Times New Roman" w:cs="Times New Roman"/>
          <w:color w:val="000000" w:themeColor="text1"/>
          <w:sz w:val="24"/>
          <w:szCs w:val="24"/>
        </w:rPr>
        <w:t xml:space="preserve"> 10(c)). The minimal required support material usage (0.6 g) in MS</w:t>
      </w:r>
      <w:r w:rsidR="00C46FA1" w:rsidRPr="00664EB5">
        <w:rPr>
          <w:rFonts w:ascii="Times New Roman" w:hAnsi="Times New Roman" w:cs="Times New Roman"/>
          <w:color w:val="000000" w:themeColor="text1"/>
          <w:sz w:val="24"/>
          <w:szCs w:val="24"/>
        </w:rPr>
        <w:t>FFF</w:t>
      </w:r>
      <w:r w:rsidRPr="00664EB5">
        <w:rPr>
          <w:rFonts w:ascii="Times New Roman" w:hAnsi="Times New Roman" w:cs="Times New Roman"/>
          <w:color w:val="000000" w:themeColor="text1"/>
          <w:sz w:val="24"/>
          <w:szCs w:val="24"/>
        </w:rPr>
        <w:t xml:space="preserve"> can be attributed to the 4-layered support interface (described in Se</w:t>
      </w:r>
      <w:r w:rsidR="00DF5644">
        <w:rPr>
          <w:rFonts w:ascii="Times New Roman" w:hAnsi="Times New Roman" w:cs="Times New Roman"/>
          <w:color w:val="000000" w:themeColor="text1"/>
          <w:sz w:val="24"/>
          <w:szCs w:val="24"/>
        </w:rPr>
        <w:t>ss</w:t>
      </w:r>
      <w:r w:rsidRPr="00664EB5">
        <w:rPr>
          <w:rFonts w:ascii="Times New Roman" w:hAnsi="Times New Roman" w:cs="Times New Roman"/>
          <w:color w:val="000000" w:themeColor="text1"/>
          <w:sz w:val="24"/>
          <w:szCs w:val="24"/>
        </w:rPr>
        <w:t>ion 2.3), crucial for platform adhesion and part removal without damage. Both systems yielded visually indistinguishable printing surface quality and geometric completeness, as evidenced by the low geometric deviations (predominantly green areas) in the 3D scanning results</w:t>
      </w:r>
      <w:r w:rsidR="00F9769C">
        <w:rPr>
          <w:rFonts w:ascii="Times New Roman" w:hAnsi="Times New Roman" w:cs="Times New Roman"/>
          <w:color w:val="000000" w:themeColor="text1"/>
          <w:sz w:val="24"/>
          <w:szCs w:val="24"/>
        </w:rPr>
        <w:t xml:space="preserve"> (Figs. 10(d) and 10(e))</w:t>
      </w:r>
      <w:r w:rsidRPr="00664EB5">
        <w:rPr>
          <w:rFonts w:ascii="Times New Roman" w:hAnsi="Times New Roman" w:cs="Times New Roman"/>
          <w:color w:val="000000" w:themeColor="text1"/>
          <w:sz w:val="24"/>
          <w:szCs w:val="24"/>
        </w:rPr>
        <w:t>. The corner warping phenomenon, previously attributed to the non-heated print platform (Se</w:t>
      </w:r>
      <w:r w:rsidR="00F9769C">
        <w:rPr>
          <w:rFonts w:ascii="Times New Roman" w:hAnsi="Times New Roman" w:cs="Times New Roman"/>
          <w:color w:val="000000" w:themeColor="text1"/>
          <w:sz w:val="24"/>
          <w:szCs w:val="24"/>
        </w:rPr>
        <w:t>ssion</w:t>
      </w:r>
      <w:r w:rsidRPr="00664EB5">
        <w:rPr>
          <w:rFonts w:ascii="Times New Roman" w:hAnsi="Times New Roman" w:cs="Times New Roman"/>
          <w:color w:val="000000" w:themeColor="text1"/>
          <w:sz w:val="24"/>
          <w:szCs w:val="24"/>
        </w:rPr>
        <w:t xml:space="preserve"> 3.2), was observed in both parts, with minimal negative errors (</w:t>
      </w:r>
      <w:r w:rsidR="004D371B" w:rsidRPr="00664EB5">
        <w:rPr>
          <w:rFonts w:ascii="Times New Roman" w:hAnsi="Times New Roman" w:cs="Times New Roman"/>
          <w:color w:val="000000" w:themeColor="text1"/>
          <w:sz w:val="24"/>
          <w:szCs w:val="24"/>
        </w:rPr>
        <w:t>–</w:t>
      </w:r>
      <w:r w:rsidRPr="00664EB5">
        <w:rPr>
          <w:rFonts w:ascii="Times New Roman" w:hAnsi="Times New Roman" w:cs="Times New Roman"/>
          <w:color w:val="000000" w:themeColor="text1"/>
          <w:sz w:val="24"/>
          <w:szCs w:val="24"/>
        </w:rPr>
        <w:t xml:space="preserve">0.7 mm and </w:t>
      </w:r>
      <w:r w:rsidR="004D371B" w:rsidRPr="00664EB5">
        <w:rPr>
          <w:rFonts w:ascii="Times New Roman" w:hAnsi="Times New Roman" w:cs="Times New Roman"/>
          <w:color w:val="000000" w:themeColor="text1"/>
          <w:sz w:val="24"/>
          <w:szCs w:val="24"/>
        </w:rPr>
        <w:t>–</w:t>
      </w:r>
      <w:r w:rsidRPr="00664EB5">
        <w:rPr>
          <w:rFonts w:ascii="Times New Roman" w:hAnsi="Times New Roman" w:cs="Times New Roman"/>
          <w:color w:val="000000" w:themeColor="text1"/>
          <w:sz w:val="24"/>
          <w:szCs w:val="24"/>
        </w:rPr>
        <w:t>0.5 mm for MS</w:t>
      </w:r>
      <w:r w:rsidR="00C46FA1" w:rsidRPr="00664EB5">
        <w:rPr>
          <w:rFonts w:ascii="Times New Roman" w:hAnsi="Times New Roman" w:cs="Times New Roman"/>
          <w:color w:val="000000" w:themeColor="text1"/>
          <w:sz w:val="24"/>
          <w:szCs w:val="24"/>
        </w:rPr>
        <w:t>FFF</w:t>
      </w:r>
      <w:r w:rsidRPr="00664EB5">
        <w:rPr>
          <w:rFonts w:ascii="Times New Roman" w:hAnsi="Times New Roman" w:cs="Times New Roman"/>
          <w:color w:val="000000" w:themeColor="text1"/>
          <w:sz w:val="24"/>
          <w:szCs w:val="24"/>
        </w:rPr>
        <w:t xml:space="preserve"> and </w:t>
      </w:r>
      <w:r w:rsidR="00C46FA1" w:rsidRPr="00664EB5">
        <w:rPr>
          <w:rFonts w:ascii="Times New Roman" w:hAnsi="Times New Roman" w:cs="Times New Roman"/>
          <w:color w:val="000000" w:themeColor="text1"/>
          <w:sz w:val="24"/>
          <w:szCs w:val="24"/>
        </w:rPr>
        <w:t>FFF</w:t>
      </w:r>
      <w:r w:rsidRPr="00664EB5">
        <w:rPr>
          <w:rFonts w:ascii="Times New Roman" w:hAnsi="Times New Roman" w:cs="Times New Roman"/>
          <w:color w:val="000000" w:themeColor="text1"/>
          <w:sz w:val="24"/>
          <w:szCs w:val="24"/>
        </w:rPr>
        <w:t>, respectively). Additionally, minor positive errors (yellow regions) were present in both systems, likely due to slight surface damage during support material removal. Despite these minor imperfections, the stepped structure was accurately fabricated in both systems, with MS</w:t>
      </w:r>
      <w:r w:rsidR="00C46FA1" w:rsidRPr="00664EB5">
        <w:rPr>
          <w:rFonts w:ascii="Times New Roman" w:hAnsi="Times New Roman" w:cs="Times New Roman"/>
          <w:color w:val="000000" w:themeColor="text1"/>
          <w:sz w:val="24"/>
          <w:szCs w:val="24"/>
        </w:rPr>
        <w:t>FFF</w:t>
      </w:r>
      <w:r w:rsidRPr="00664EB5">
        <w:rPr>
          <w:rFonts w:ascii="Times New Roman" w:hAnsi="Times New Roman" w:cs="Times New Roman"/>
          <w:color w:val="000000" w:themeColor="text1"/>
          <w:sz w:val="24"/>
          <w:szCs w:val="24"/>
        </w:rPr>
        <w:t xml:space="preserve"> offering significant advantages in material usage and fabrication time.</w:t>
      </w:r>
    </w:p>
    <w:p w14:paraId="1B2FB509" w14:textId="50E88EC2" w:rsidR="00D6506F" w:rsidRDefault="00A81584" w:rsidP="00D6506F">
      <w:pPr>
        <w:spacing w:after="0" w:line="360" w:lineRule="auto"/>
        <w:jc w:val="center"/>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lastRenderedPageBreak/>
        <w:drawing>
          <wp:inline distT="0" distB="0" distL="0" distR="0" wp14:anchorId="2544570D" wp14:editId="3FB6BE9E">
            <wp:extent cx="5214420" cy="6342659"/>
            <wp:effectExtent l="0" t="0" r="5715" b="127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21924" cy="6351786"/>
                    </a:xfrm>
                    <a:prstGeom prst="rect">
                      <a:avLst/>
                    </a:prstGeom>
                    <a:noFill/>
                    <a:ln>
                      <a:noFill/>
                    </a:ln>
                  </pic:spPr>
                </pic:pic>
              </a:graphicData>
            </a:graphic>
          </wp:inline>
        </w:drawing>
      </w:r>
    </w:p>
    <w:p w14:paraId="1E7072E5" w14:textId="2FE6F35F" w:rsidR="00A81584" w:rsidRDefault="00D6506F" w:rsidP="00A81584">
      <w:pPr>
        <w:spacing w:after="0" w:line="360" w:lineRule="auto"/>
        <w:jc w:val="both"/>
        <w:rPr>
          <w:rFonts w:ascii="Times New Roman" w:hAnsi="Times New Roman" w:cs="Times New Roman"/>
          <w:color w:val="000000" w:themeColor="text1"/>
          <w:sz w:val="24"/>
          <w:szCs w:val="24"/>
        </w:rPr>
      </w:pPr>
      <w:r w:rsidRPr="00A32A64">
        <w:rPr>
          <w:rFonts w:ascii="Times New Roman" w:hAnsi="Times New Roman" w:cs="Times New Roman" w:hint="eastAsia"/>
          <w:b/>
          <w:bCs/>
          <w:color w:val="000000" w:themeColor="text1"/>
          <w:sz w:val="24"/>
          <w:szCs w:val="24"/>
        </w:rPr>
        <w:t>F</w:t>
      </w:r>
      <w:r w:rsidRPr="00A32A64">
        <w:rPr>
          <w:rFonts w:ascii="Times New Roman" w:hAnsi="Times New Roman" w:cs="Times New Roman"/>
          <w:b/>
          <w:bCs/>
          <w:color w:val="000000" w:themeColor="text1"/>
          <w:sz w:val="24"/>
          <w:szCs w:val="24"/>
        </w:rPr>
        <w:t>ig. 10.</w:t>
      </w:r>
      <w:r>
        <w:rPr>
          <w:rFonts w:ascii="Times New Roman" w:hAnsi="Times New Roman" w:cs="Times New Roman"/>
          <w:color w:val="000000" w:themeColor="text1"/>
          <w:sz w:val="24"/>
          <w:szCs w:val="24"/>
        </w:rPr>
        <w:t xml:space="preserve"> </w:t>
      </w:r>
      <w:r w:rsidR="00A81584" w:rsidRPr="00A81584">
        <w:rPr>
          <w:rFonts w:ascii="Times New Roman" w:hAnsi="Times New Roman" w:cs="Times New Roman"/>
          <w:color w:val="000000" w:themeColor="text1"/>
          <w:sz w:val="24"/>
          <w:szCs w:val="24"/>
        </w:rPr>
        <w:t xml:space="preserve">Comparative </w:t>
      </w:r>
      <w:r w:rsidR="00A81584">
        <w:rPr>
          <w:rFonts w:ascii="Times New Roman" w:hAnsi="Times New Roman" w:cs="Times New Roman"/>
          <w:color w:val="000000" w:themeColor="text1"/>
          <w:sz w:val="24"/>
          <w:szCs w:val="24"/>
        </w:rPr>
        <w:t>a</w:t>
      </w:r>
      <w:r w:rsidR="00A81584" w:rsidRPr="00A81584">
        <w:rPr>
          <w:rFonts w:ascii="Times New Roman" w:hAnsi="Times New Roman" w:cs="Times New Roman"/>
          <w:color w:val="000000" w:themeColor="text1"/>
          <w:sz w:val="24"/>
          <w:szCs w:val="24"/>
        </w:rPr>
        <w:t xml:space="preserve">nalysis of FFF and MSFFF </w:t>
      </w:r>
      <w:r w:rsidR="00012FA9">
        <w:rPr>
          <w:rFonts w:ascii="Times New Roman" w:hAnsi="Times New Roman" w:cs="Times New Roman"/>
          <w:color w:val="000000" w:themeColor="text1"/>
          <w:sz w:val="24"/>
          <w:szCs w:val="24"/>
        </w:rPr>
        <w:t>in case studies</w:t>
      </w:r>
      <w:r>
        <w:rPr>
          <w:rFonts w:ascii="Times New Roman" w:hAnsi="Times New Roman" w:cs="Times New Roman"/>
          <w:color w:val="000000" w:themeColor="text1"/>
          <w:sz w:val="24"/>
          <w:szCs w:val="24"/>
        </w:rPr>
        <w:t>: (a) CAD mode</w:t>
      </w:r>
      <w:r w:rsidR="00A81584">
        <w:rPr>
          <w:rFonts w:ascii="Times New Roman" w:hAnsi="Times New Roman" w:cs="Times New Roman"/>
          <w:color w:val="000000" w:themeColor="text1"/>
          <w:sz w:val="24"/>
          <w:szCs w:val="24"/>
        </w:rPr>
        <w:t>l of stepped structure.</w:t>
      </w:r>
      <w:r>
        <w:rPr>
          <w:rFonts w:ascii="Times New Roman" w:hAnsi="Times New Roman" w:cs="Times New Roman"/>
          <w:color w:val="000000" w:themeColor="text1"/>
          <w:sz w:val="24"/>
          <w:szCs w:val="24"/>
        </w:rPr>
        <w:t xml:space="preserve"> </w:t>
      </w:r>
      <w:r w:rsidR="00EA4C7F">
        <w:rPr>
          <w:rFonts w:ascii="Times New Roman" w:hAnsi="Times New Roman" w:cs="Times New Roman"/>
          <w:color w:val="000000" w:themeColor="text1"/>
          <w:sz w:val="24"/>
          <w:szCs w:val="24"/>
        </w:rPr>
        <w:t xml:space="preserve">Stepped </w:t>
      </w:r>
      <w:r w:rsidR="00012FA9">
        <w:rPr>
          <w:rFonts w:ascii="Times New Roman" w:hAnsi="Times New Roman" w:cs="Times New Roman"/>
          <w:color w:val="000000" w:themeColor="text1"/>
          <w:sz w:val="24"/>
          <w:szCs w:val="24"/>
        </w:rPr>
        <w:t>structure</w:t>
      </w:r>
      <w:r w:rsidR="00EA4C7F" w:rsidRPr="00EA4C7F">
        <w:rPr>
          <w:rFonts w:ascii="Times New Roman" w:hAnsi="Times New Roman" w:cs="Times New Roman"/>
          <w:color w:val="000000" w:themeColor="text1"/>
          <w:sz w:val="24"/>
          <w:szCs w:val="24"/>
        </w:rPr>
        <w:t xml:space="preserve"> fabrication completion</w:t>
      </w:r>
      <w:r w:rsidR="00EA4C7F">
        <w:rPr>
          <w:rFonts w:ascii="Times New Roman" w:hAnsi="Times New Roman" w:cs="Times New Roman"/>
          <w:color w:val="000000" w:themeColor="text1"/>
          <w:sz w:val="24"/>
          <w:szCs w:val="24"/>
        </w:rPr>
        <w:t xml:space="preserve"> in (b) FFF and</w:t>
      </w:r>
      <w:r w:rsidR="00A81584">
        <w:rPr>
          <w:rFonts w:ascii="Times New Roman" w:hAnsi="Times New Roman" w:cs="Times New Roman"/>
          <w:color w:val="000000" w:themeColor="text1"/>
          <w:sz w:val="24"/>
          <w:szCs w:val="24"/>
        </w:rPr>
        <w:t xml:space="preserve"> (c) MSFFF</w:t>
      </w:r>
      <w:r w:rsidR="00EA4C7F">
        <w:rPr>
          <w:rFonts w:ascii="Times New Roman" w:hAnsi="Times New Roman" w:cs="Times New Roman"/>
          <w:color w:val="000000" w:themeColor="text1"/>
          <w:sz w:val="24"/>
          <w:szCs w:val="24"/>
        </w:rPr>
        <w:t xml:space="preserve">. </w:t>
      </w:r>
      <w:r w:rsidR="00A81584">
        <w:rPr>
          <w:rFonts w:ascii="Times New Roman" w:hAnsi="Times New Roman" w:cs="Times New Roman"/>
          <w:color w:val="000000" w:themeColor="text1"/>
          <w:sz w:val="24"/>
          <w:szCs w:val="24"/>
        </w:rPr>
        <w:t>D</w:t>
      </w:r>
      <w:r w:rsidR="00A81584" w:rsidRPr="00A81584">
        <w:rPr>
          <w:rFonts w:ascii="Times New Roman" w:hAnsi="Times New Roman" w:cs="Times New Roman"/>
          <w:color w:val="000000" w:themeColor="text1"/>
          <w:sz w:val="24"/>
          <w:szCs w:val="24"/>
        </w:rPr>
        <w:t xml:space="preserve">etailed </w:t>
      </w:r>
      <w:r w:rsidR="00EA4C7F">
        <w:rPr>
          <w:rFonts w:ascii="Times New Roman" w:hAnsi="Times New Roman" w:cs="Times New Roman"/>
          <w:color w:val="000000" w:themeColor="text1"/>
          <w:sz w:val="24"/>
          <w:szCs w:val="24"/>
        </w:rPr>
        <w:t xml:space="preserve">part </w:t>
      </w:r>
      <w:r w:rsidR="00A81584" w:rsidRPr="00A81584">
        <w:rPr>
          <w:rFonts w:ascii="Times New Roman" w:hAnsi="Times New Roman" w:cs="Times New Roman"/>
          <w:color w:val="000000" w:themeColor="text1"/>
          <w:sz w:val="24"/>
          <w:szCs w:val="24"/>
        </w:rPr>
        <w:t>inspection</w:t>
      </w:r>
      <w:r w:rsidR="00A81584">
        <w:rPr>
          <w:rFonts w:ascii="Times New Roman" w:hAnsi="Times New Roman" w:cs="Times New Roman"/>
          <w:color w:val="000000" w:themeColor="text1"/>
          <w:sz w:val="24"/>
          <w:szCs w:val="24"/>
        </w:rPr>
        <w:t xml:space="preserve"> and 3D scan results</w:t>
      </w:r>
      <w:r w:rsidR="00EA4C7F">
        <w:rPr>
          <w:rFonts w:ascii="Times New Roman" w:hAnsi="Times New Roman" w:cs="Times New Roman"/>
          <w:color w:val="000000" w:themeColor="text1"/>
          <w:sz w:val="24"/>
          <w:szCs w:val="24"/>
        </w:rPr>
        <w:t xml:space="preserve"> for stepped structure in (d) FFF and (e) MSFFF. (f) CAD model of turbine blade. </w:t>
      </w:r>
      <w:r w:rsidR="00EA4C7F" w:rsidRPr="00EA4C7F">
        <w:rPr>
          <w:rFonts w:ascii="Times New Roman" w:hAnsi="Times New Roman" w:cs="Times New Roman"/>
          <w:color w:val="000000" w:themeColor="text1"/>
          <w:sz w:val="24"/>
          <w:szCs w:val="24"/>
        </w:rPr>
        <w:t>Turbine blade fabrication completion</w:t>
      </w:r>
      <w:r w:rsidR="00EA4C7F">
        <w:rPr>
          <w:rFonts w:ascii="Times New Roman" w:hAnsi="Times New Roman" w:cs="Times New Roman"/>
          <w:color w:val="000000" w:themeColor="text1"/>
          <w:sz w:val="24"/>
          <w:szCs w:val="24"/>
        </w:rPr>
        <w:t xml:space="preserve"> in (g) FFF and (h) MSFFF. D</w:t>
      </w:r>
      <w:r w:rsidR="00EA4C7F" w:rsidRPr="00A81584">
        <w:rPr>
          <w:rFonts w:ascii="Times New Roman" w:hAnsi="Times New Roman" w:cs="Times New Roman"/>
          <w:color w:val="000000" w:themeColor="text1"/>
          <w:sz w:val="24"/>
          <w:szCs w:val="24"/>
        </w:rPr>
        <w:t xml:space="preserve">etailed </w:t>
      </w:r>
      <w:r w:rsidR="00EA4C7F">
        <w:rPr>
          <w:rFonts w:ascii="Times New Roman" w:hAnsi="Times New Roman" w:cs="Times New Roman"/>
          <w:color w:val="000000" w:themeColor="text1"/>
          <w:sz w:val="24"/>
          <w:szCs w:val="24"/>
        </w:rPr>
        <w:t>part inspection and 3D scan results for turbine blade in (</w:t>
      </w:r>
      <w:proofErr w:type="spellStart"/>
      <w:r w:rsidR="00EA4C7F">
        <w:rPr>
          <w:rFonts w:ascii="Times New Roman" w:hAnsi="Times New Roman" w:cs="Times New Roman"/>
          <w:color w:val="000000" w:themeColor="text1"/>
          <w:sz w:val="24"/>
          <w:szCs w:val="24"/>
        </w:rPr>
        <w:t>i</w:t>
      </w:r>
      <w:proofErr w:type="spellEnd"/>
      <w:r w:rsidR="00EA4C7F">
        <w:rPr>
          <w:rFonts w:ascii="Times New Roman" w:hAnsi="Times New Roman" w:cs="Times New Roman"/>
          <w:color w:val="000000" w:themeColor="text1"/>
          <w:sz w:val="24"/>
          <w:szCs w:val="24"/>
        </w:rPr>
        <w:t>) FFF and (j) MSFFF.</w:t>
      </w:r>
    </w:p>
    <w:p w14:paraId="1721F67D" w14:textId="77777777" w:rsidR="00A81584" w:rsidRDefault="00A81584" w:rsidP="00A81584">
      <w:pPr>
        <w:spacing w:after="0" w:line="360" w:lineRule="auto"/>
        <w:jc w:val="both"/>
        <w:rPr>
          <w:rFonts w:ascii="Times New Roman" w:hAnsi="Times New Roman" w:cs="Times New Roman"/>
          <w:color w:val="000000" w:themeColor="text1"/>
          <w:sz w:val="24"/>
          <w:szCs w:val="24"/>
        </w:rPr>
      </w:pPr>
    </w:p>
    <w:p w14:paraId="70168E0A" w14:textId="62978BB4" w:rsidR="00D6506F" w:rsidRDefault="00D6506F" w:rsidP="00D6506F">
      <w:pPr>
        <w:spacing w:after="0" w:line="360" w:lineRule="auto"/>
        <w:ind w:firstLine="425"/>
        <w:jc w:val="center"/>
        <w:rPr>
          <w:rFonts w:ascii="Times New Roman" w:hAnsi="Times New Roman" w:cs="Times New Roman"/>
          <w:color w:val="000000" w:themeColor="text1"/>
          <w:sz w:val="24"/>
          <w:szCs w:val="24"/>
        </w:rPr>
      </w:pPr>
    </w:p>
    <w:p w14:paraId="06FA45E2" w14:textId="77777777" w:rsidR="00A81584" w:rsidRDefault="00A81584" w:rsidP="00A81584">
      <w:pPr>
        <w:spacing w:after="0" w:line="360" w:lineRule="auto"/>
        <w:jc w:val="both"/>
        <w:rPr>
          <w:rFonts w:ascii="Times New Roman" w:hAnsi="Times New Roman" w:cs="Times New Roman"/>
          <w:color w:val="000000" w:themeColor="text1"/>
          <w:sz w:val="24"/>
          <w:szCs w:val="24"/>
        </w:rPr>
      </w:pPr>
      <w:r w:rsidRPr="00692ACA">
        <w:rPr>
          <w:rFonts w:ascii="Times New Roman" w:hAnsi="Times New Roman" w:cs="Times New Roman" w:hint="eastAsia"/>
          <w:b/>
          <w:bCs/>
          <w:color w:val="000000" w:themeColor="text1"/>
          <w:sz w:val="24"/>
          <w:szCs w:val="24"/>
        </w:rPr>
        <w:lastRenderedPageBreak/>
        <w:t>Ta</w:t>
      </w:r>
      <w:r w:rsidRPr="00692ACA">
        <w:rPr>
          <w:rFonts w:ascii="Times New Roman" w:hAnsi="Times New Roman" w:cs="Times New Roman"/>
          <w:b/>
          <w:bCs/>
          <w:color w:val="000000" w:themeColor="text1"/>
          <w:sz w:val="24"/>
          <w:szCs w:val="24"/>
        </w:rPr>
        <w:t>ble 1</w:t>
      </w:r>
      <w:r w:rsidRPr="00692ACA">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C</w:t>
      </w:r>
      <w:r w:rsidRPr="00A81584">
        <w:rPr>
          <w:rFonts w:ascii="Times New Roman" w:hAnsi="Times New Roman" w:cs="Times New Roman"/>
          <w:color w:val="000000" w:themeColor="text1"/>
          <w:sz w:val="24"/>
          <w:szCs w:val="24"/>
        </w:rPr>
        <w:t xml:space="preserve">omparative analysis of material usage, fabrication time, and reduction percentages for </w:t>
      </w:r>
      <w:r>
        <w:rPr>
          <w:rFonts w:ascii="Times New Roman" w:hAnsi="Times New Roman" w:cs="Times New Roman"/>
          <w:color w:val="000000" w:themeColor="text1"/>
          <w:sz w:val="24"/>
          <w:szCs w:val="24"/>
        </w:rPr>
        <w:t>FFF</w:t>
      </w:r>
      <w:r w:rsidRPr="00A81584">
        <w:rPr>
          <w:rFonts w:ascii="Times New Roman" w:hAnsi="Times New Roman" w:cs="Times New Roman"/>
          <w:color w:val="000000" w:themeColor="text1"/>
          <w:sz w:val="24"/>
          <w:szCs w:val="24"/>
        </w:rPr>
        <w:t xml:space="preserve"> and </w:t>
      </w:r>
      <w:r>
        <w:rPr>
          <w:rFonts w:ascii="Times New Roman" w:hAnsi="Times New Roman" w:cs="Times New Roman"/>
          <w:color w:val="000000" w:themeColor="text1"/>
          <w:sz w:val="24"/>
          <w:szCs w:val="24"/>
        </w:rPr>
        <w:t>MSFFF.</w:t>
      </w:r>
    </w:p>
    <w:tbl>
      <w:tblPr>
        <w:tblW w:w="5000" w:type="pct"/>
        <w:tblLayout w:type="fixed"/>
        <w:tblCellMar>
          <w:left w:w="0" w:type="dxa"/>
          <w:right w:w="0" w:type="dxa"/>
        </w:tblCellMar>
        <w:tblLook w:val="0420" w:firstRow="1" w:lastRow="0" w:firstColumn="0" w:lastColumn="0" w:noHBand="0" w:noVBand="1"/>
      </w:tblPr>
      <w:tblGrid>
        <w:gridCol w:w="1063"/>
        <w:gridCol w:w="1067"/>
        <w:gridCol w:w="922"/>
        <w:gridCol w:w="922"/>
        <w:gridCol w:w="921"/>
        <w:gridCol w:w="921"/>
        <w:gridCol w:w="1066"/>
        <w:gridCol w:w="1068"/>
        <w:gridCol w:w="1066"/>
        <w:gridCol w:w="1064"/>
      </w:tblGrid>
      <w:tr w:rsidR="00A81584" w:rsidRPr="00692ACA" w14:paraId="5DBE022F" w14:textId="77777777" w:rsidTr="00796BCC">
        <w:trPr>
          <w:trHeight w:val="20"/>
        </w:trPr>
        <w:tc>
          <w:tcPr>
            <w:tcW w:w="527" w:type="pct"/>
            <w:tcBorders>
              <w:top w:val="single" w:sz="8" w:space="0" w:color="000000"/>
              <w:left w:val="nil"/>
              <w:bottom w:val="single" w:sz="8" w:space="0" w:color="000000"/>
              <w:right w:val="nil"/>
            </w:tcBorders>
            <w:shd w:val="clear" w:color="auto" w:fill="EDEDED" w:themeFill="accent3" w:themeFillTint="33"/>
            <w:tcMar>
              <w:top w:w="72" w:type="dxa"/>
              <w:left w:w="144" w:type="dxa"/>
              <w:bottom w:w="72" w:type="dxa"/>
              <w:right w:w="144" w:type="dxa"/>
            </w:tcMar>
            <w:vAlign w:val="center"/>
            <w:hideMark/>
          </w:tcPr>
          <w:p w14:paraId="4A57AEF1" w14:textId="77777777" w:rsidR="00A81584" w:rsidRPr="00692ACA" w:rsidRDefault="00A81584" w:rsidP="00796BCC">
            <w:pPr>
              <w:spacing w:after="0" w:line="240" w:lineRule="auto"/>
              <w:jc w:val="center"/>
              <w:rPr>
                <w:rFonts w:ascii="Times New Roman" w:hAnsi="Times New Roman" w:cs="Times New Roman"/>
                <w:color w:val="000000" w:themeColor="text1"/>
                <w:sz w:val="20"/>
                <w:szCs w:val="20"/>
              </w:rPr>
            </w:pPr>
            <w:r w:rsidRPr="00692ACA">
              <w:rPr>
                <w:rFonts w:ascii="Times New Roman" w:hAnsi="Times New Roman" w:cs="Times New Roman"/>
                <w:color w:val="000000" w:themeColor="text1"/>
                <w:sz w:val="20"/>
                <w:szCs w:val="20"/>
              </w:rPr>
              <w:t>Stepped Structure</w:t>
            </w:r>
          </w:p>
        </w:tc>
        <w:tc>
          <w:tcPr>
            <w:tcW w:w="528" w:type="pct"/>
            <w:tcBorders>
              <w:top w:val="single" w:sz="8" w:space="0" w:color="000000"/>
              <w:left w:val="nil"/>
              <w:bottom w:val="single" w:sz="8" w:space="0" w:color="000000"/>
              <w:right w:val="nil"/>
            </w:tcBorders>
            <w:shd w:val="clear" w:color="auto" w:fill="C9C9C9" w:themeFill="accent3" w:themeFillTint="99"/>
            <w:tcMar>
              <w:top w:w="72" w:type="dxa"/>
              <w:left w:w="144" w:type="dxa"/>
              <w:bottom w:w="72" w:type="dxa"/>
              <w:right w:w="144" w:type="dxa"/>
            </w:tcMar>
            <w:vAlign w:val="center"/>
            <w:hideMark/>
          </w:tcPr>
          <w:p w14:paraId="20DF241A" w14:textId="77777777" w:rsidR="00A81584" w:rsidRPr="00692ACA" w:rsidRDefault="00A81584" w:rsidP="00796BCC">
            <w:pPr>
              <w:spacing w:after="0" w:line="240" w:lineRule="auto"/>
              <w:jc w:val="center"/>
              <w:rPr>
                <w:rFonts w:ascii="Times New Roman" w:hAnsi="Times New Roman" w:cs="Times New Roman"/>
                <w:color w:val="000000" w:themeColor="text1"/>
                <w:sz w:val="20"/>
                <w:szCs w:val="20"/>
              </w:rPr>
            </w:pPr>
            <w:commentRangeStart w:id="17"/>
            <w:r w:rsidRPr="00692ACA">
              <w:rPr>
                <w:rFonts w:ascii="Times New Roman" w:hAnsi="Times New Roman" w:cs="Times New Roman"/>
                <w:color w:val="000000" w:themeColor="text1"/>
                <w:sz w:val="20"/>
                <w:szCs w:val="20"/>
              </w:rPr>
              <w:t>Blade</w:t>
            </w:r>
            <w:commentRangeEnd w:id="17"/>
            <w:r w:rsidR="00ED3EB4">
              <w:rPr>
                <w:rStyle w:val="a4"/>
              </w:rPr>
              <w:commentReference w:id="17"/>
            </w:r>
          </w:p>
        </w:tc>
        <w:tc>
          <w:tcPr>
            <w:tcW w:w="914" w:type="pct"/>
            <w:gridSpan w:val="2"/>
            <w:tcBorders>
              <w:top w:val="single" w:sz="8" w:space="0" w:color="000000"/>
              <w:left w:val="nil"/>
              <w:bottom w:val="single" w:sz="8" w:space="0" w:color="000000"/>
              <w:right w:val="nil"/>
            </w:tcBorders>
            <w:shd w:val="clear" w:color="auto" w:fill="auto"/>
            <w:tcMar>
              <w:top w:w="72" w:type="dxa"/>
              <w:left w:w="144" w:type="dxa"/>
              <w:bottom w:w="72" w:type="dxa"/>
              <w:right w:w="144" w:type="dxa"/>
            </w:tcMar>
            <w:vAlign w:val="center"/>
            <w:hideMark/>
          </w:tcPr>
          <w:p w14:paraId="2B78B70A" w14:textId="77777777" w:rsidR="00A81584" w:rsidRPr="00692ACA" w:rsidRDefault="00A81584" w:rsidP="00796BCC">
            <w:pPr>
              <w:spacing w:after="0" w:line="240" w:lineRule="auto"/>
              <w:jc w:val="center"/>
              <w:rPr>
                <w:rFonts w:ascii="Times New Roman" w:hAnsi="Times New Roman" w:cs="Times New Roman"/>
                <w:color w:val="000000" w:themeColor="text1"/>
                <w:sz w:val="20"/>
                <w:szCs w:val="20"/>
              </w:rPr>
            </w:pPr>
            <w:r w:rsidRPr="00692ACA">
              <w:rPr>
                <w:rFonts w:ascii="Times New Roman" w:hAnsi="Times New Roman" w:cs="Times New Roman"/>
                <w:color w:val="000000" w:themeColor="text1"/>
                <w:sz w:val="20"/>
                <w:szCs w:val="20"/>
              </w:rPr>
              <w:t xml:space="preserve">Total </w:t>
            </w:r>
            <w:r>
              <w:rPr>
                <w:rFonts w:ascii="Times New Roman" w:hAnsi="Times New Roman" w:cs="Times New Roman"/>
                <w:color w:val="000000" w:themeColor="text1"/>
                <w:sz w:val="20"/>
                <w:szCs w:val="20"/>
              </w:rPr>
              <w:t xml:space="preserve">Fabrication Time </w:t>
            </w:r>
            <w:r w:rsidRPr="00692ACA">
              <w:rPr>
                <w:rFonts w:ascii="Times New Roman" w:hAnsi="Times New Roman" w:cs="Times New Roman"/>
                <w:color w:val="000000" w:themeColor="text1"/>
                <w:sz w:val="20"/>
                <w:szCs w:val="20"/>
              </w:rPr>
              <w:t>(</w:t>
            </w:r>
            <w:proofErr w:type="spellStart"/>
            <w:r w:rsidRPr="00692ACA">
              <w:rPr>
                <w:rFonts w:ascii="Times New Roman" w:hAnsi="Times New Roman" w:cs="Times New Roman"/>
                <w:color w:val="000000" w:themeColor="text1"/>
                <w:sz w:val="20"/>
                <w:szCs w:val="20"/>
              </w:rPr>
              <w:t>hr</w:t>
            </w:r>
            <w:proofErr w:type="spellEnd"/>
            <w:r w:rsidRPr="00692ACA">
              <w:rPr>
                <w:rFonts w:ascii="Times New Roman" w:hAnsi="Times New Roman" w:cs="Times New Roman"/>
                <w:color w:val="000000" w:themeColor="text1"/>
                <w:sz w:val="20"/>
                <w:szCs w:val="20"/>
              </w:rPr>
              <w:t>)</w:t>
            </w:r>
          </w:p>
        </w:tc>
        <w:tc>
          <w:tcPr>
            <w:tcW w:w="914" w:type="pct"/>
            <w:gridSpan w:val="2"/>
            <w:tcBorders>
              <w:top w:val="single" w:sz="8" w:space="0" w:color="000000"/>
              <w:left w:val="nil"/>
              <w:bottom w:val="single" w:sz="8" w:space="0" w:color="000000"/>
              <w:right w:val="nil"/>
            </w:tcBorders>
            <w:shd w:val="clear" w:color="auto" w:fill="auto"/>
            <w:tcMar>
              <w:top w:w="72" w:type="dxa"/>
              <w:left w:w="144" w:type="dxa"/>
              <w:bottom w:w="72" w:type="dxa"/>
              <w:right w:w="144" w:type="dxa"/>
            </w:tcMar>
            <w:vAlign w:val="center"/>
            <w:hideMark/>
          </w:tcPr>
          <w:p w14:paraId="5112B9F2" w14:textId="77777777" w:rsidR="00A81584" w:rsidRPr="00692ACA" w:rsidRDefault="00A81584" w:rsidP="00796BCC">
            <w:pPr>
              <w:spacing w:after="0" w:line="240" w:lineRule="auto"/>
              <w:jc w:val="center"/>
              <w:rPr>
                <w:rFonts w:ascii="Times New Roman" w:hAnsi="Times New Roman" w:cs="Times New Roman"/>
                <w:color w:val="000000" w:themeColor="text1"/>
                <w:sz w:val="20"/>
                <w:szCs w:val="20"/>
              </w:rPr>
            </w:pPr>
            <w:r w:rsidRPr="00692ACA">
              <w:rPr>
                <w:rFonts w:ascii="Times New Roman" w:hAnsi="Times New Roman" w:cs="Times New Roman"/>
                <w:color w:val="000000" w:themeColor="text1"/>
                <w:sz w:val="20"/>
                <w:szCs w:val="20"/>
              </w:rPr>
              <w:t xml:space="preserve">Total </w:t>
            </w:r>
            <w:r>
              <w:rPr>
                <w:rFonts w:ascii="Times New Roman" w:hAnsi="Times New Roman" w:cs="Times New Roman"/>
                <w:color w:val="000000" w:themeColor="text1"/>
                <w:sz w:val="20"/>
                <w:szCs w:val="20"/>
              </w:rPr>
              <w:t>M</w:t>
            </w:r>
            <w:r w:rsidRPr="00692ACA">
              <w:rPr>
                <w:rFonts w:ascii="Times New Roman" w:hAnsi="Times New Roman" w:cs="Times New Roman"/>
                <w:color w:val="000000" w:themeColor="text1"/>
                <w:sz w:val="20"/>
                <w:szCs w:val="20"/>
              </w:rPr>
              <w:t>aterial</w:t>
            </w:r>
            <w:r>
              <w:rPr>
                <w:rFonts w:ascii="Times New Roman" w:hAnsi="Times New Roman" w:cs="Times New Roman" w:hint="eastAsia"/>
                <w:color w:val="000000" w:themeColor="text1"/>
                <w:sz w:val="20"/>
                <w:szCs w:val="20"/>
              </w:rPr>
              <w:t xml:space="preserve"> </w:t>
            </w:r>
            <w:r>
              <w:rPr>
                <w:rFonts w:ascii="Times New Roman" w:hAnsi="Times New Roman" w:cs="Times New Roman"/>
                <w:color w:val="000000" w:themeColor="text1"/>
                <w:sz w:val="20"/>
                <w:szCs w:val="20"/>
              </w:rPr>
              <w:t>Usage</w:t>
            </w:r>
            <w:r w:rsidRPr="00692ACA">
              <w:rPr>
                <w:rFonts w:ascii="Times New Roman" w:hAnsi="Times New Roman" w:cs="Times New Roman"/>
                <w:color w:val="000000" w:themeColor="text1"/>
                <w:sz w:val="20"/>
                <w:szCs w:val="20"/>
              </w:rPr>
              <w:t xml:space="preserve"> (g)</w:t>
            </w:r>
          </w:p>
        </w:tc>
        <w:tc>
          <w:tcPr>
            <w:tcW w:w="1059" w:type="pct"/>
            <w:gridSpan w:val="2"/>
            <w:tcBorders>
              <w:top w:val="single" w:sz="8" w:space="0" w:color="000000"/>
              <w:left w:val="nil"/>
              <w:bottom w:val="single" w:sz="8" w:space="0" w:color="000000"/>
              <w:right w:val="nil"/>
            </w:tcBorders>
            <w:shd w:val="clear" w:color="auto" w:fill="auto"/>
            <w:tcMar>
              <w:top w:w="72" w:type="dxa"/>
              <w:left w:w="144" w:type="dxa"/>
              <w:bottom w:w="72" w:type="dxa"/>
              <w:right w:w="144" w:type="dxa"/>
            </w:tcMar>
            <w:vAlign w:val="center"/>
            <w:hideMark/>
          </w:tcPr>
          <w:p w14:paraId="56746569" w14:textId="77777777" w:rsidR="00A81584" w:rsidRPr="00692ACA" w:rsidRDefault="00A81584" w:rsidP="00796BCC">
            <w:pPr>
              <w:spacing w:after="0" w:line="240" w:lineRule="auto"/>
              <w:jc w:val="center"/>
              <w:rPr>
                <w:rFonts w:ascii="Times New Roman" w:hAnsi="Times New Roman" w:cs="Times New Roman"/>
                <w:color w:val="000000" w:themeColor="text1"/>
                <w:sz w:val="20"/>
                <w:szCs w:val="20"/>
              </w:rPr>
            </w:pPr>
            <w:r w:rsidRPr="00692ACA">
              <w:rPr>
                <w:rFonts w:ascii="Times New Roman" w:hAnsi="Times New Roman" w:cs="Times New Roman"/>
                <w:color w:val="000000" w:themeColor="text1"/>
                <w:sz w:val="20"/>
                <w:szCs w:val="20"/>
              </w:rPr>
              <w:t>Support</w:t>
            </w:r>
            <w:r>
              <w:rPr>
                <w:rFonts w:ascii="Times New Roman" w:hAnsi="Times New Roman" w:cs="Times New Roman"/>
                <w:color w:val="000000" w:themeColor="text1"/>
                <w:sz w:val="20"/>
                <w:szCs w:val="20"/>
              </w:rPr>
              <w:t xml:space="preserve"> Structure Fabrication</w:t>
            </w:r>
            <w:r w:rsidRPr="00692ACA">
              <w:rPr>
                <w:rFonts w:ascii="Times New Roman" w:hAnsi="Times New Roman" w:cs="Times New Roman"/>
                <w:color w:val="000000" w:themeColor="text1"/>
                <w:sz w:val="20"/>
                <w:szCs w:val="20"/>
              </w:rPr>
              <w:t xml:space="preserve"> </w:t>
            </w:r>
            <w:r>
              <w:rPr>
                <w:rFonts w:ascii="Times New Roman" w:hAnsi="Times New Roman" w:cs="Times New Roman"/>
                <w:color w:val="000000" w:themeColor="text1"/>
                <w:sz w:val="20"/>
                <w:szCs w:val="20"/>
              </w:rPr>
              <w:t>T</w:t>
            </w:r>
            <w:r w:rsidRPr="00692ACA">
              <w:rPr>
                <w:rFonts w:ascii="Times New Roman" w:hAnsi="Times New Roman" w:cs="Times New Roman"/>
                <w:color w:val="000000" w:themeColor="text1"/>
                <w:sz w:val="20"/>
                <w:szCs w:val="20"/>
              </w:rPr>
              <w:t>ime (</w:t>
            </w:r>
            <w:proofErr w:type="spellStart"/>
            <w:r w:rsidRPr="00692ACA">
              <w:rPr>
                <w:rFonts w:ascii="Times New Roman" w:hAnsi="Times New Roman" w:cs="Times New Roman"/>
                <w:color w:val="000000" w:themeColor="text1"/>
                <w:sz w:val="20"/>
                <w:szCs w:val="20"/>
              </w:rPr>
              <w:t>hr</w:t>
            </w:r>
            <w:proofErr w:type="spellEnd"/>
            <w:r w:rsidRPr="00692ACA">
              <w:rPr>
                <w:rFonts w:ascii="Times New Roman" w:hAnsi="Times New Roman" w:cs="Times New Roman"/>
                <w:color w:val="000000" w:themeColor="text1"/>
                <w:sz w:val="20"/>
                <w:szCs w:val="20"/>
              </w:rPr>
              <w:t>)</w:t>
            </w:r>
          </w:p>
        </w:tc>
        <w:tc>
          <w:tcPr>
            <w:tcW w:w="1059" w:type="pct"/>
            <w:gridSpan w:val="2"/>
            <w:tcBorders>
              <w:top w:val="single" w:sz="8" w:space="0" w:color="000000"/>
              <w:left w:val="nil"/>
              <w:bottom w:val="single" w:sz="8" w:space="0" w:color="000000"/>
              <w:right w:val="nil"/>
            </w:tcBorders>
            <w:shd w:val="clear" w:color="auto" w:fill="auto"/>
            <w:tcMar>
              <w:top w:w="72" w:type="dxa"/>
              <w:left w:w="144" w:type="dxa"/>
              <w:bottom w:w="72" w:type="dxa"/>
              <w:right w:w="144" w:type="dxa"/>
            </w:tcMar>
            <w:vAlign w:val="center"/>
            <w:hideMark/>
          </w:tcPr>
          <w:p w14:paraId="4A634795" w14:textId="77777777" w:rsidR="00A81584" w:rsidRPr="00692ACA" w:rsidRDefault="00A81584" w:rsidP="00796BCC">
            <w:pPr>
              <w:spacing w:after="0" w:line="240" w:lineRule="auto"/>
              <w:jc w:val="center"/>
              <w:rPr>
                <w:rFonts w:ascii="Times New Roman" w:hAnsi="Times New Roman" w:cs="Times New Roman"/>
                <w:color w:val="000000" w:themeColor="text1"/>
                <w:sz w:val="20"/>
                <w:szCs w:val="20"/>
              </w:rPr>
            </w:pPr>
            <w:r>
              <w:rPr>
                <w:rFonts w:ascii="Times New Roman" w:hAnsi="Times New Roman" w:cs="Times New Roman"/>
                <w:color w:val="000000" w:themeColor="text1"/>
                <w:sz w:val="20"/>
                <w:szCs w:val="20"/>
              </w:rPr>
              <w:t>Support Material Usage</w:t>
            </w:r>
            <w:r w:rsidRPr="00692ACA">
              <w:rPr>
                <w:rFonts w:ascii="Times New Roman" w:hAnsi="Times New Roman" w:cs="Times New Roman"/>
                <w:color w:val="000000" w:themeColor="text1"/>
                <w:sz w:val="20"/>
                <w:szCs w:val="20"/>
              </w:rPr>
              <w:t xml:space="preserve"> (g)</w:t>
            </w:r>
          </w:p>
        </w:tc>
      </w:tr>
      <w:tr w:rsidR="00A81584" w:rsidRPr="00692ACA" w14:paraId="249A1A33" w14:textId="77777777" w:rsidTr="00796BCC">
        <w:trPr>
          <w:trHeight w:val="283"/>
        </w:trPr>
        <w:tc>
          <w:tcPr>
            <w:tcW w:w="1056" w:type="pct"/>
            <w:gridSpan w:val="2"/>
            <w:tcBorders>
              <w:top w:val="single" w:sz="8" w:space="0" w:color="000000"/>
              <w:left w:val="nil"/>
              <w:bottom w:val="single" w:sz="8" w:space="0" w:color="000000"/>
              <w:right w:val="nil"/>
            </w:tcBorders>
            <w:shd w:val="clear" w:color="auto" w:fill="auto"/>
            <w:tcMar>
              <w:top w:w="72" w:type="dxa"/>
              <w:left w:w="144" w:type="dxa"/>
              <w:bottom w:w="72" w:type="dxa"/>
              <w:right w:w="144" w:type="dxa"/>
            </w:tcMar>
            <w:vAlign w:val="center"/>
            <w:hideMark/>
          </w:tcPr>
          <w:p w14:paraId="5D66A3DB" w14:textId="77777777" w:rsidR="00A81584" w:rsidRPr="00692ACA" w:rsidRDefault="00A81584" w:rsidP="00796BCC">
            <w:pPr>
              <w:spacing w:after="0" w:line="240" w:lineRule="auto"/>
              <w:jc w:val="center"/>
              <w:rPr>
                <w:rFonts w:ascii="Times New Roman" w:hAnsi="Times New Roman" w:cs="Times New Roman"/>
                <w:color w:val="000000" w:themeColor="text1"/>
                <w:sz w:val="20"/>
                <w:szCs w:val="20"/>
              </w:rPr>
            </w:pPr>
            <w:r w:rsidRPr="00692ACA">
              <w:rPr>
                <w:rFonts w:ascii="Times New Roman" w:hAnsi="Times New Roman" w:cs="Times New Roman"/>
                <w:color w:val="000000" w:themeColor="text1"/>
                <w:sz w:val="20"/>
                <w:szCs w:val="20"/>
              </w:rPr>
              <w:t>FFF</w:t>
            </w:r>
          </w:p>
        </w:tc>
        <w:tc>
          <w:tcPr>
            <w:tcW w:w="457" w:type="pct"/>
            <w:tcBorders>
              <w:top w:val="single" w:sz="8" w:space="0" w:color="000000"/>
              <w:left w:val="nil"/>
              <w:bottom w:val="single" w:sz="8" w:space="0" w:color="000000"/>
              <w:right w:val="nil"/>
            </w:tcBorders>
            <w:shd w:val="clear" w:color="auto" w:fill="EDEDED" w:themeFill="accent3" w:themeFillTint="33"/>
            <w:tcMar>
              <w:top w:w="15" w:type="dxa"/>
              <w:left w:w="15" w:type="dxa"/>
              <w:bottom w:w="72" w:type="dxa"/>
              <w:right w:w="15" w:type="dxa"/>
            </w:tcMar>
            <w:vAlign w:val="center"/>
          </w:tcPr>
          <w:p w14:paraId="45A90025" w14:textId="77777777" w:rsidR="00A81584" w:rsidRPr="00692ACA" w:rsidRDefault="00A81584" w:rsidP="00796BCC">
            <w:pPr>
              <w:spacing w:after="0" w:line="240" w:lineRule="auto"/>
              <w:jc w:val="center"/>
              <w:rPr>
                <w:rFonts w:ascii="Times New Roman" w:hAnsi="Times New Roman" w:cs="Times New Roman"/>
                <w:color w:val="000000" w:themeColor="text1"/>
                <w:sz w:val="20"/>
                <w:szCs w:val="20"/>
              </w:rPr>
            </w:pPr>
            <w:r w:rsidRPr="00692ACA">
              <w:rPr>
                <w:rFonts w:ascii="Times New Roman" w:eastAsia="Cambria" w:hAnsi="Times New Roman" w:cs="Times New Roman"/>
                <w:color w:val="000000"/>
                <w:kern w:val="24"/>
                <w:sz w:val="20"/>
                <w:szCs w:val="20"/>
              </w:rPr>
              <w:t>1.99</w:t>
            </w:r>
          </w:p>
        </w:tc>
        <w:tc>
          <w:tcPr>
            <w:tcW w:w="457" w:type="pct"/>
            <w:tcBorders>
              <w:top w:val="single" w:sz="8" w:space="0" w:color="000000"/>
              <w:left w:val="nil"/>
              <w:bottom w:val="single" w:sz="8" w:space="0" w:color="000000"/>
              <w:right w:val="nil"/>
            </w:tcBorders>
            <w:shd w:val="clear" w:color="auto" w:fill="C9C9C9" w:themeFill="accent3" w:themeFillTint="99"/>
            <w:tcMar>
              <w:top w:w="15" w:type="dxa"/>
              <w:left w:w="15" w:type="dxa"/>
              <w:bottom w:w="72" w:type="dxa"/>
              <w:right w:w="15" w:type="dxa"/>
            </w:tcMar>
            <w:vAlign w:val="center"/>
          </w:tcPr>
          <w:p w14:paraId="7F776161" w14:textId="77777777" w:rsidR="00A81584" w:rsidRPr="00692ACA" w:rsidRDefault="00A81584" w:rsidP="00796BCC">
            <w:pPr>
              <w:spacing w:after="0" w:line="240" w:lineRule="auto"/>
              <w:jc w:val="center"/>
              <w:rPr>
                <w:rFonts w:ascii="Times New Roman" w:hAnsi="Times New Roman" w:cs="Times New Roman"/>
                <w:color w:val="000000" w:themeColor="text1"/>
                <w:sz w:val="20"/>
                <w:szCs w:val="20"/>
              </w:rPr>
            </w:pPr>
            <w:r w:rsidRPr="00692ACA">
              <w:rPr>
                <w:rFonts w:ascii="Times New Roman" w:eastAsia="Cambria" w:hAnsi="Times New Roman" w:cs="Times New Roman"/>
                <w:color w:val="000000"/>
                <w:kern w:val="24"/>
                <w:sz w:val="20"/>
                <w:szCs w:val="20"/>
              </w:rPr>
              <w:t>7.34</w:t>
            </w:r>
          </w:p>
        </w:tc>
        <w:tc>
          <w:tcPr>
            <w:tcW w:w="457" w:type="pct"/>
            <w:tcBorders>
              <w:top w:val="single" w:sz="8" w:space="0" w:color="000000"/>
              <w:left w:val="nil"/>
              <w:bottom w:val="single" w:sz="8" w:space="0" w:color="000000"/>
              <w:right w:val="nil"/>
            </w:tcBorders>
            <w:shd w:val="clear" w:color="auto" w:fill="EDEDED" w:themeFill="accent3" w:themeFillTint="33"/>
            <w:tcMar>
              <w:top w:w="15" w:type="dxa"/>
              <w:left w:w="15" w:type="dxa"/>
              <w:bottom w:w="72" w:type="dxa"/>
              <w:right w:w="15" w:type="dxa"/>
            </w:tcMar>
            <w:vAlign w:val="center"/>
          </w:tcPr>
          <w:p w14:paraId="21DFD38E" w14:textId="6245BAF6" w:rsidR="00A81584" w:rsidRPr="00692ACA" w:rsidRDefault="00A81584" w:rsidP="00796BCC">
            <w:pPr>
              <w:spacing w:after="0" w:line="240" w:lineRule="auto"/>
              <w:jc w:val="center"/>
              <w:rPr>
                <w:rFonts w:ascii="Times New Roman" w:hAnsi="Times New Roman" w:cs="Times New Roman"/>
                <w:color w:val="000000" w:themeColor="text1"/>
                <w:sz w:val="20"/>
                <w:szCs w:val="20"/>
              </w:rPr>
            </w:pPr>
            <w:r w:rsidRPr="00692ACA">
              <w:rPr>
                <w:rFonts w:ascii="Times New Roman" w:eastAsia="Cambria" w:hAnsi="Times New Roman" w:cs="Times New Roman"/>
                <w:color w:val="000000"/>
                <w:kern w:val="24"/>
                <w:sz w:val="20"/>
                <w:szCs w:val="20"/>
              </w:rPr>
              <w:t>14.7</w:t>
            </w:r>
            <w:ins w:id="18" w:author="中道 黃" w:date="2024-08-08T11:35:00Z">
              <w:r w:rsidR="002D5FE5">
                <w:rPr>
                  <w:rFonts w:ascii="Times New Roman" w:eastAsia="Cambria" w:hAnsi="Times New Roman" w:cs="Times New Roman"/>
                  <w:color w:val="000000"/>
                  <w:kern w:val="24"/>
                  <w:sz w:val="20"/>
                  <w:szCs w:val="20"/>
                </w:rPr>
                <w:t>0</w:t>
              </w:r>
            </w:ins>
          </w:p>
        </w:tc>
        <w:tc>
          <w:tcPr>
            <w:tcW w:w="457" w:type="pct"/>
            <w:tcBorders>
              <w:top w:val="single" w:sz="8" w:space="0" w:color="000000"/>
              <w:left w:val="nil"/>
              <w:bottom w:val="single" w:sz="8" w:space="0" w:color="000000"/>
              <w:right w:val="nil"/>
            </w:tcBorders>
            <w:shd w:val="clear" w:color="auto" w:fill="C9C9C9" w:themeFill="accent3" w:themeFillTint="99"/>
            <w:tcMar>
              <w:top w:w="15" w:type="dxa"/>
              <w:left w:w="15" w:type="dxa"/>
              <w:bottom w:w="72" w:type="dxa"/>
              <w:right w:w="15" w:type="dxa"/>
            </w:tcMar>
            <w:vAlign w:val="center"/>
          </w:tcPr>
          <w:p w14:paraId="22C3B83E" w14:textId="77777777" w:rsidR="00A81584" w:rsidRPr="00692ACA" w:rsidRDefault="00A81584" w:rsidP="00796BCC">
            <w:pPr>
              <w:spacing w:after="0" w:line="240" w:lineRule="auto"/>
              <w:jc w:val="center"/>
              <w:rPr>
                <w:rFonts w:ascii="Times New Roman" w:hAnsi="Times New Roman" w:cs="Times New Roman"/>
                <w:color w:val="000000" w:themeColor="text1"/>
                <w:sz w:val="20"/>
                <w:szCs w:val="20"/>
              </w:rPr>
            </w:pPr>
            <w:r w:rsidRPr="00692ACA">
              <w:rPr>
                <w:rFonts w:ascii="Times New Roman" w:eastAsia="Cambria" w:hAnsi="Times New Roman" w:cs="Times New Roman"/>
                <w:color w:val="000000"/>
                <w:kern w:val="24"/>
                <w:sz w:val="20"/>
                <w:szCs w:val="20"/>
              </w:rPr>
              <w:t>40.98</w:t>
            </w:r>
          </w:p>
        </w:tc>
        <w:tc>
          <w:tcPr>
            <w:tcW w:w="529" w:type="pct"/>
            <w:tcBorders>
              <w:top w:val="single" w:sz="8" w:space="0" w:color="000000"/>
              <w:left w:val="nil"/>
              <w:bottom w:val="single" w:sz="8" w:space="0" w:color="000000"/>
              <w:right w:val="nil"/>
            </w:tcBorders>
            <w:shd w:val="clear" w:color="auto" w:fill="EDEDED" w:themeFill="accent3" w:themeFillTint="33"/>
            <w:tcMar>
              <w:top w:w="15" w:type="dxa"/>
              <w:left w:w="15" w:type="dxa"/>
              <w:bottom w:w="72" w:type="dxa"/>
              <w:right w:w="15" w:type="dxa"/>
            </w:tcMar>
            <w:vAlign w:val="center"/>
          </w:tcPr>
          <w:p w14:paraId="497FEB34" w14:textId="77777777" w:rsidR="00A81584" w:rsidRPr="00692ACA" w:rsidRDefault="00A81584" w:rsidP="00796BCC">
            <w:pPr>
              <w:spacing w:after="0" w:line="240" w:lineRule="auto"/>
              <w:jc w:val="center"/>
              <w:rPr>
                <w:rFonts w:ascii="Times New Roman" w:hAnsi="Times New Roman" w:cs="Times New Roman"/>
                <w:color w:val="000000" w:themeColor="text1"/>
                <w:sz w:val="20"/>
                <w:szCs w:val="20"/>
              </w:rPr>
            </w:pPr>
            <w:r w:rsidRPr="00692ACA">
              <w:rPr>
                <w:rFonts w:ascii="Times New Roman" w:eastAsia="Cambria" w:hAnsi="Times New Roman" w:cs="Times New Roman"/>
                <w:color w:val="000000"/>
                <w:kern w:val="24"/>
                <w:sz w:val="20"/>
                <w:szCs w:val="20"/>
              </w:rPr>
              <w:t>0.88</w:t>
            </w:r>
          </w:p>
        </w:tc>
        <w:tc>
          <w:tcPr>
            <w:tcW w:w="529" w:type="pct"/>
            <w:tcBorders>
              <w:top w:val="single" w:sz="8" w:space="0" w:color="000000"/>
              <w:left w:val="nil"/>
              <w:bottom w:val="single" w:sz="8" w:space="0" w:color="000000"/>
              <w:right w:val="nil"/>
            </w:tcBorders>
            <w:shd w:val="clear" w:color="auto" w:fill="C9C9C9" w:themeFill="accent3" w:themeFillTint="99"/>
            <w:tcMar>
              <w:top w:w="15" w:type="dxa"/>
              <w:left w:w="15" w:type="dxa"/>
              <w:bottom w:w="72" w:type="dxa"/>
              <w:right w:w="15" w:type="dxa"/>
            </w:tcMar>
            <w:vAlign w:val="center"/>
          </w:tcPr>
          <w:p w14:paraId="4B6F0B12" w14:textId="77777777" w:rsidR="00A81584" w:rsidRPr="00692ACA" w:rsidRDefault="00A81584" w:rsidP="00796BCC">
            <w:pPr>
              <w:spacing w:after="0" w:line="240" w:lineRule="auto"/>
              <w:jc w:val="center"/>
              <w:rPr>
                <w:rFonts w:ascii="Times New Roman" w:hAnsi="Times New Roman" w:cs="Times New Roman"/>
                <w:color w:val="000000" w:themeColor="text1"/>
                <w:sz w:val="20"/>
                <w:szCs w:val="20"/>
              </w:rPr>
            </w:pPr>
            <w:r w:rsidRPr="00692ACA">
              <w:rPr>
                <w:rFonts w:ascii="Times New Roman" w:eastAsia="Cambria" w:hAnsi="Times New Roman" w:cs="Times New Roman"/>
                <w:color w:val="000000"/>
                <w:kern w:val="24"/>
                <w:sz w:val="20"/>
                <w:szCs w:val="20"/>
              </w:rPr>
              <w:t>4.48</w:t>
            </w:r>
          </w:p>
        </w:tc>
        <w:tc>
          <w:tcPr>
            <w:tcW w:w="529" w:type="pct"/>
            <w:tcBorders>
              <w:top w:val="single" w:sz="8" w:space="0" w:color="000000"/>
              <w:left w:val="nil"/>
              <w:bottom w:val="single" w:sz="8" w:space="0" w:color="000000"/>
              <w:right w:val="nil"/>
            </w:tcBorders>
            <w:shd w:val="clear" w:color="auto" w:fill="EDEDED" w:themeFill="accent3" w:themeFillTint="33"/>
            <w:tcMar>
              <w:top w:w="15" w:type="dxa"/>
              <w:left w:w="15" w:type="dxa"/>
              <w:bottom w:w="72" w:type="dxa"/>
              <w:right w:w="15" w:type="dxa"/>
            </w:tcMar>
            <w:vAlign w:val="center"/>
          </w:tcPr>
          <w:p w14:paraId="7E08A1EE" w14:textId="50F8478B" w:rsidR="00A81584" w:rsidRPr="00692ACA" w:rsidRDefault="00A81584" w:rsidP="00796BCC">
            <w:pPr>
              <w:spacing w:after="0" w:line="240" w:lineRule="auto"/>
              <w:jc w:val="center"/>
              <w:rPr>
                <w:rFonts w:ascii="Times New Roman" w:hAnsi="Times New Roman" w:cs="Times New Roman"/>
                <w:color w:val="000000" w:themeColor="text1"/>
                <w:sz w:val="20"/>
                <w:szCs w:val="20"/>
              </w:rPr>
            </w:pPr>
            <w:r w:rsidRPr="00692ACA">
              <w:rPr>
                <w:rFonts w:ascii="Times New Roman" w:eastAsia="Cambria" w:hAnsi="Times New Roman" w:cs="Times New Roman"/>
                <w:color w:val="000000"/>
                <w:kern w:val="24"/>
                <w:sz w:val="20"/>
                <w:szCs w:val="20"/>
              </w:rPr>
              <w:t>4.7</w:t>
            </w:r>
            <w:ins w:id="19" w:author="中道 黃" w:date="2024-08-08T11:35:00Z">
              <w:r w:rsidR="002D5FE5">
                <w:rPr>
                  <w:rFonts w:ascii="Times New Roman" w:eastAsia="Cambria" w:hAnsi="Times New Roman" w:cs="Times New Roman"/>
                  <w:color w:val="000000"/>
                  <w:kern w:val="24"/>
                  <w:sz w:val="20"/>
                  <w:szCs w:val="20"/>
                </w:rPr>
                <w:t>0</w:t>
              </w:r>
            </w:ins>
          </w:p>
        </w:tc>
        <w:tc>
          <w:tcPr>
            <w:tcW w:w="529" w:type="pct"/>
            <w:tcBorders>
              <w:top w:val="single" w:sz="8" w:space="0" w:color="000000"/>
              <w:left w:val="nil"/>
              <w:bottom w:val="single" w:sz="8" w:space="0" w:color="000000"/>
              <w:right w:val="nil"/>
            </w:tcBorders>
            <w:shd w:val="clear" w:color="auto" w:fill="C9C9C9" w:themeFill="accent3" w:themeFillTint="99"/>
            <w:tcMar>
              <w:top w:w="15" w:type="dxa"/>
              <w:left w:w="15" w:type="dxa"/>
              <w:bottom w:w="72" w:type="dxa"/>
              <w:right w:w="15" w:type="dxa"/>
            </w:tcMar>
            <w:vAlign w:val="center"/>
          </w:tcPr>
          <w:p w14:paraId="2C3912FC" w14:textId="77777777" w:rsidR="00A81584" w:rsidRPr="00692ACA" w:rsidRDefault="00A81584" w:rsidP="00796BCC">
            <w:pPr>
              <w:spacing w:after="0" w:line="240" w:lineRule="auto"/>
              <w:jc w:val="center"/>
              <w:rPr>
                <w:rFonts w:ascii="Times New Roman" w:hAnsi="Times New Roman" w:cs="Times New Roman"/>
                <w:color w:val="000000" w:themeColor="text1"/>
                <w:sz w:val="20"/>
                <w:szCs w:val="20"/>
              </w:rPr>
            </w:pPr>
            <w:r w:rsidRPr="00692ACA">
              <w:rPr>
                <w:rFonts w:ascii="Times New Roman" w:eastAsia="Cambria" w:hAnsi="Times New Roman" w:cs="Times New Roman"/>
                <w:color w:val="000000"/>
                <w:kern w:val="24"/>
                <w:sz w:val="20"/>
                <w:szCs w:val="20"/>
              </w:rPr>
              <w:t>23.49</w:t>
            </w:r>
          </w:p>
        </w:tc>
      </w:tr>
      <w:tr w:rsidR="00A81584" w:rsidRPr="00692ACA" w14:paraId="67BB3A82" w14:textId="77777777" w:rsidTr="00796BCC">
        <w:trPr>
          <w:trHeight w:val="283"/>
        </w:trPr>
        <w:tc>
          <w:tcPr>
            <w:tcW w:w="1056" w:type="pct"/>
            <w:gridSpan w:val="2"/>
            <w:tcBorders>
              <w:top w:val="single" w:sz="8" w:space="0" w:color="000000"/>
              <w:left w:val="nil"/>
              <w:bottom w:val="single" w:sz="8" w:space="0" w:color="000000"/>
              <w:right w:val="nil"/>
            </w:tcBorders>
            <w:shd w:val="clear" w:color="auto" w:fill="auto"/>
            <w:tcMar>
              <w:top w:w="72" w:type="dxa"/>
              <w:left w:w="144" w:type="dxa"/>
              <w:bottom w:w="72" w:type="dxa"/>
              <w:right w:w="144" w:type="dxa"/>
            </w:tcMar>
            <w:vAlign w:val="center"/>
            <w:hideMark/>
          </w:tcPr>
          <w:p w14:paraId="46EBE966" w14:textId="77777777" w:rsidR="00A81584" w:rsidRPr="00692ACA" w:rsidRDefault="00A81584" w:rsidP="00796BCC">
            <w:pPr>
              <w:spacing w:after="0" w:line="240" w:lineRule="auto"/>
              <w:jc w:val="center"/>
              <w:rPr>
                <w:rFonts w:ascii="Times New Roman" w:hAnsi="Times New Roman" w:cs="Times New Roman"/>
                <w:color w:val="000000" w:themeColor="text1"/>
                <w:sz w:val="20"/>
                <w:szCs w:val="20"/>
              </w:rPr>
            </w:pPr>
            <w:r w:rsidRPr="00692ACA">
              <w:rPr>
                <w:rFonts w:ascii="Times New Roman" w:hAnsi="Times New Roman" w:cs="Times New Roman"/>
                <w:color w:val="000000" w:themeColor="text1"/>
                <w:sz w:val="20"/>
                <w:szCs w:val="20"/>
              </w:rPr>
              <w:t>MSFFF</w:t>
            </w:r>
          </w:p>
        </w:tc>
        <w:tc>
          <w:tcPr>
            <w:tcW w:w="457" w:type="pct"/>
            <w:tcBorders>
              <w:top w:val="single" w:sz="8" w:space="0" w:color="000000"/>
              <w:left w:val="nil"/>
              <w:bottom w:val="single" w:sz="8" w:space="0" w:color="000000"/>
              <w:right w:val="nil"/>
            </w:tcBorders>
            <w:shd w:val="clear" w:color="auto" w:fill="EDEDED" w:themeFill="accent3" w:themeFillTint="33"/>
            <w:tcMar>
              <w:top w:w="15" w:type="dxa"/>
              <w:left w:w="15" w:type="dxa"/>
              <w:bottom w:w="72" w:type="dxa"/>
              <w:right w:w="15" w:type="dxa"/>
            </w:tcMar>
            <w:vAlign w:val="center"/>
          </w:tcPr>
          <w:p w14:paraId="6365C3D9" w14:textId="77777777" w:rsidR="00A81584" w:rsidRPr="00692ACA" w:rsidRDefault="00A81584" w:rsidP="00796BCC">
            <w:pPr>
              <w:spacing w:after="0" w:line="240" w:lineRule="auto"/>
              <w:jc w:val="center"/>
              <w:rPr>
                <w:rFonts w:ascii="Times New Roman" w:hAnsi="Times New Roman" w:cs="Times New Roman"/>
                <w:color w:val="000000" w:themeColor="text1"/>
                <w:sz w:val="20"/>
                <w:szCs w:val="20"/>
              </w:rPr>
            </w:pPr>
            <w:r w:rsidRPr="00692ACA">
              <w:rPr>
                <w:rFonts w:ascii="Times New Roman" w:eastAsia="Cambria" w:hAnsi="Times New Roman" w:cs="Times New Roman"/>
                <w:color w:val="000000"/>
                <w:kern w:val="24"/>
                <w:sz w:val="20"/>
                <w:szCs w:val="20"/>
              </w:rPr>
              <w:t>1.28</w:t>
            </w:r>
          </w:p>
        </w:tc>
        <w:tc>
          <w:tcPr>
            <w:tcW w:w="457" w:type="pct"/>
            <w:tcBorders>
              <w:top w:val="single" w:sz="8" w:space="0" w:color="000000"/>
              <w:left w:val="nil"/>
              <w:bottom w:val="single" w:sz="8" w:space="0" w:color="000000"/>
              <w:right w:val="nil"/>
            </w:tcBorders>
            <w:shd w:val="clear" w:color="auto" w:fill="C9C9C9" w:themeFill="accent3" w:themeFillTint="99"/>
            <w:tcMar>
              <w:top w:w="15" w:type="dxa"/>
              <w:left w:w="15" w:type="dxa"/>
              <w:bottom w:w="72" w:type="dxa"/>
              <w:right w:w="15" w:type="dxa"/>
            </w:tcMar>
            <w:vAlign w:val="center"/>
          </w:tcPr>
          <w:p w14:paraId="521734D9" w14:textId="77777777" w:rsidR="00A81584" w:rsidRPr="00692ACA" w:rsidRDefault="00A81584" w:rsidP="00796BCC">
            <w:pPr>
              <w:spacing w:after="0" w:line="240" w:lineRule="auto"/>
              <w:jc w:val="center"/>
              <w:rPr>
                <w:rFonts w:ascii="Times New Roman" w:hAnsi="Times New Roman" w:cs="Times New Roman"/>
                <w:color w:val="000000" w:themeColor="text1"/>
                <w:sz w:val="20"/>
                <w:szCs w:val="20"/>
              </w:rPr>
            </w:pPr>
            <w:r w:rsidRPr="00692ACA">
              <w:rPr>
                <w:rFonts w:ascii="Times New Roman" w:eastAsia="Cambria" w:hAnsi="Times New Roman" w:cs="Times New Roman"/>
                <w:color w:val="000000"/>
                <w:kern w:val="24"/>
                <w:sz w:val="20"/>
                <w:szCs w:val="20"/>
              </w:rPr>
              <w:t>5.80</w:t>
            </w:r>
          </w:p>
        </w:tc>
        <w:tc>
          <w:tcPr>
            <w:tcW w:w="457" w:type="pct"/>
            <w:tcBorders>
              <w:top w:val="single" w:sz="8" w:space="0" w:color="000000"/>
              <w:left w:val="nil"/>
              <w:bottom w:val="single" w:sz="8" w:space="0" w:color="000000"/>
              <w:right w:val="nil"/>
            </w:tcBorders>
            <w:shd w:val="clear" w:color="auto" w:fill="EDEDED" w:themeFill="accent3" w:themeFillTint="33"/>
            <w:tcMar>
              <w:top w:w="15" w:type="dxa"/>
              <w:left w:w="15" w:type="dxa"/>
              <w:bottom w:w="72" w:type="dxa"/>
              <w:right w:w="15" w:type="dxa"/>
            </w:tcMar>
            <w:vAlign w:val="center"/>
          </w:tcPr>
          <w:p w14:paraId="5F533A94" w14:textId="77777777" w:rsidR="00A81584" w:rsidRPr="00692ACA" w:rsidRDefault="00A81584" w:rsidP="00796BCC">
            <w:pPr>
              <w:spacing w:after="0" w:line="240" w:lineRule="auto"/>
              <w:jc w:val="center"/>
              <w:rPr>
                <w:rFonts w:ascii="Times New Roman" w:hAnsi="Times New Roman" w:cs="Times New Roman"/>
                <w:color w:val="000000" w:themeColor="text1"/>
                <w:sz w:val="20"/>
                <w:szCs w:val="20"/>
              </w:rPr>
            </w:pPr>
            <w:r w:rsidRPr="00692ACA">
              <w:rPr>
                <w:rFonts w:ascii="Times New Roman" w:eastAsia="Cambria" w:hAnsi="Times New Roman" w:cs="Times New Roman"/>
                <w:color w:val="000000"/>
                <w:kern w:val="24"/>
                <w:sz w:val="20"/>
                <w:szCs w:val="20"/>
              </w:rPr>
              <w:t>10.78</w:t>
            </w:r>
          </w:p>
        </w:tc>
        <w:tc>
          <w:tcPr>
            <w:tcW w:w="457" w:type="pct"/>
            <w:tcBorders>
              <w:top w:val="single" w:sz="8" w:space="0" w:color="000000"/>
              <w:left w:val="nil"/>
              <w:bottom w:val="single" w:sz="8" w:space="0" w:color="000000"/>
              <w:right w:val="nil"/>
            </w:tcBorders>
            <w:shd w:val="clear" w:color="auto" w:fill="C9C9C9" w:themeFill="accent3" w:themeFillTint="99"/>
            <w:tcMar>
              <w:top w:w="15" w:type="dxa"/>
              <w:left w:w="15" w:type="dxa"/>
              <w:bottom w:w="72" w:type="dxa"/>
              <w:right w:w="15" w:type="dxa"/>
            </w:tcMar>
            <w:vAlign w:val="center"/>
          </w:tcPr>
          <w:p w14:paraId="16FB2020" w14:textId="77777777" w:rsidR="00A81584" w:rsidRPr="00692ACA" w:rsidRDefault="00A81584" w:rsidP="00796BCC">
            <w:pPr>
              <w:spacing w:after="0" w:line="240" w:lineRule="auto"/>
              <w:jc w:val="center"/>
              <w:rPr>
                <w:rFonts w:ascii="Times New Roman" w:hAnsi="Times New Roman" w:cs="Times New Roman"/>
                <w:color w:val="000000" w:themeColor="text1"/>
                <w:sz w:val="20"/>
                <w:szCs w:val="20"/>
              </w:rPr>
            </w:pPr>
            <w:r w:rsidRPr="00692ACA">
              <w:rPr>
                <w:rFonts w:ascii="Times New Roman" w:eastAsia="Cambria" w:hAnsi="Times New Roman" w:cs="Times New Roman"/>
                <w:color w:val="000000"/>
                <w:kern w:val="24"/>
                <w:sz w:val="20"/>
                <w:szCs w:val="20"/>
              </w:rPr>
              <w:t>25.89</w:t>
            </w:r>
          </w:p>
        </w:tc>
        <w:tc>
          <w:tcPr>
            <w:tcW w:w="529" w:type="pct"/>
            <w:tcBorders>
              <w:top w:val="single" w:sz="8" w:space="0" w:color="000000"/>
              <w:left w:val="nil"/>
              <w:bottom w:val="single" w:sz="8" w:space="0" w:color="000000"/>
              <w:right w:val="nil"/>
            </w:tcBorders>
            <w:shd w:val="clear" w:color="auto" w:fill="EDEDED" w:themeFill="accent3" w:themeFillTint="33"/>
            <w:tcMar>
              <w:top w:w="15" w:type="dxa"/>
              <w:left w:w="15" w:type="dxa"/>
              <w:bottom w:w="72" w:type="dxa"/>
              <w:right w:w="15" w:type="dxa"/>
            </w:tcMar>
            <w:vAlign w:val="center"/>
          </w:tcPr>
          <w:p w14:paraId="3B0C35BB" w14:textId="77777777" w:rsidR="00A81584" w:rsidRPr="00692ACA" w:rsidRDefault="00A81584" w:rsidP="00796BCC">
            <w:pPr>
              <w:spacing w:after="0" w:line="240" w:lineRule="auto"/>
              <w:jc w:val="center"/>
              <w:rPr>
                <w:rFonts w:ascii="Times New Roman" w:hAnsi="Times New Roman" w:cs="Times New Roman"/>
                <w:color w:val="000000" w:themeColor="text1"/>
                <w:sz w:val="20"/>
                <w:szCs w:val="20"/>
              </w:rPr>
            </w:pPr>
            <w:r w:rsidRPr="00692ACA">
              <w:rPr>
                <w:rFonts w:ascii="Times New Roman" w:eastAsia="Cambria" w:hAnsi="Times New Roman" w:cs="Times New Roman"/>
                <w:color w:val="000000"/>
                <w:kern w:val="24"/>
                <w:sz w:val="20"/>
                <w:szCs w:val="20"/>
              </w:rPr>
              <w:t>0.17</w:t>
            </w:r>
          </w:p>
        </w:tc>
        <w:tc>
          <w:tcPr>
            <w:tcW w:w="529" w:type="pct"/>
            <w:tcBorders>
              <w:top w:val="single" w:sz="8" w:space="0" w:color="000000"/>
              <w:left w:val="nil"/>
              <w:bottom w:val="single" w:sz="8" w:space="0" w:color="000000"/>
              <w:right w:val="nil"/>
            </w:tcBorders>
            <w:shd w:val="clear" w:color="auto" w:fill="C9C9C9" w:themeFill="accent3" w:themeFillTint="99"/>
            <w:tcMar>
              <w:top w:w="15" w:type="dxa"/>
              <w:left w:w="15" w:type="dxa"/>
              <w:bottom w:w="72" w:type="dxa"/>
              <w:right w:w="15" w:type="dxa"/>
            </w:tcMar>
            <w:vAlign w:val="center"/>
          </w:tcPr>
          <w:p w14:paraId="5E76130F" w14:textId="77777777" w:rsidR="00A81584" w:rsidRPr="00692ACA" w:rsidRDefault="00A81584" w:rsidP="00796BCC">
            <w:pPr>
              <w:spacing w:after="0" w:line="240" w:lineRule="auto"/>
              <w:jc w:val="center"/>
              <w:rPr>
                <w:rFonts w:ascii="Times New Roman" w:hAnsi="Times New Roman" w:cs="Times New Roman"/>
                <w:color w:val="000000" w:themeColor="text1"/>
                <w:sz w:val="20"/>
                <w:szCs w:val="20"/>
              </w:rPr>
            </w:pPr>
            <w:r w:rsidRPr="00692ACA">
              <w:rPr>
                <w:rFonts w:ascii="Times New Roman" w:eastAsia="Cambria" w:hAnsi="Times New Roman" w:cs="Times New Roman"/>
                <w:color w:val="000000"/>
                <w:kern w:val="24"/>
                <w:sz w:val="20"/>
                <w:szCs w:val="20"/>
              </w:rPr>
              <w:t>2.80</w:t>
            </w:r>
          </w:p>
        </w:tc>
        <w:tc>
          <w:tcPr>
            <w:tcW w:w="529" w:type="pct"/>
            <w:tcBorders>
              <w:top w:val="single" w:sz="8" w:space="0" w:color="000000"/>
              <w:left w:val="nil"/>
              <w:bottom w:val="single" w:sz="8" w:space="0" w:color="000000"/>
              <w:right w:val="nil"/>
            </w:tcBorders>
            <w:shd w:val="clear" w:color="auto" w:fill="EDEDED" w:themeFill="accent3" w:themeFillTint="33"/>
            <w:tcMar>
              <w:top w:w="15" w:type="dxa"/>
              <w:left w:w="15" w:type="dxa"/>
              <w:bottom w:w="72" w:type="dxa"/>
              <w:right w:w="15" w:type="dxa"/>
            </w:tcMar>
            <w:vAlign w:val="center"/>
          </w:tcPr>
          <w:p w14:paraId="72C61544" w14:textId="3C354285" w:rsidR="00A81584" w:rsidRPr="00692ACA" w:rsidRDefault="00A81584" w:rsidP="00796BCC">
            <w:pPr>
              <w:spacing w:after="0" w:line="240" w:lineRule="auto"/>
              <w:jc w:val="center"/>
              <w:rPr>
                <w:rFonts w:ascii="Times New Roman" w:hAnsi="Times New Roman" w:cs="Times New Roman"/>
                <w:color w:val="000000" w:themeColor="text1"/>
                <w:sz w:val="20"/>
                <w:szCs w:val="20"/>
              </w:rPr>
            </w:pPr>
            <w:r w:rsidRPr="00692ACA">
              <w:rPr>
                <w:rFonts w:ascii="Times New Roman" w:eastAsia="Cambria" w:hAnsi="Times New Roman" w:cs="Times New Roman"/>
                <w:color w:val="000000"/>
                <w:kern w:val="24"/>
                <w:sz w:val="20"/>
                <w:szCs w:val="20"/>
              </w:rPr>
              <w:t>0.6</w:t>
            </w:r>
            <w:ins w:id="20" w:author="中道 黃" w:date="2024-08-08T11:35:00Z">
              <w:r w:rsidR="002D5FE5">
                <w:rPr>
                  <w:rFonts w:ascii="Times New Roman" w:eastAsia="Cambria" w:hAnsi="Times New Roman" w:cs="Times New Roman"/>
                  <w:color w:val="000000"/>
                  <w:kern w:val="24"/>
                  <w:sz w:val="20"/>
                  <w:szCs w:val="20"/>
                </w:rPr>
                <w:t>0</w:t>
              </w:r>
            </w:ins>
          </w:p>
        </w:tc>
        <w:tc>
          <w:tcPr>
            <w:tcW w:w="529" w:type="pct"/>
            <w:tcBorders>
              <w:top w:val="single" w:sz="8" w:space="0" w:color="000000"/>
              <w:left w:val="nil"/>
              <w:bottom w:val="single" w:sz="8" w:space="0" w:color="000000"/>
              <w:right w:val="nil"/>
            </w:tcBorders>
            <w:shd w:val="clear" w:color="auto" w:fill="C9C9C9" w:themeFill="accent3" w:themeFillTint="99"/>
            <w:tcMar>
              <w:top w:w="15" w:type="dxa"/>
              <w:left w:w="15" w:type="dxa"/>
              <w:bottom w:w="72" w:type="dxa"/>
              <w:right w:w="15" w:type="dxa"/>
            </w:tcMar>
            <w:vAlign w:val="center"/>
          </w:tcPr>
          <w:p w14:paraId="342AC458" w14:textId="77777777" w:rsidR="00A81584" w:rsidRPr="00692ACA" w:rsidRDefault="00A81584" w:rsidP="00796BCC">
            <w:pPr>
              <w:spacing w:after="0" w:line="240" w:lineRule="auto"/>
              <w:jc w:val="center"/>
              <w:rPr>
                <w:rFonts w:ascii="Times New Roman" w:hAnsi="Times New Roman" w:cs="Times New Roman"/>
                <w:color w:val="000000" w:themeColor="text1"/>
                <w:sz w:val="20"/>
                <w:szCs w:val="20"/>
              </w:rPr>
            </w:pPr>
            <w:r w:rsidRPr="00692ACA">
              <w:rPr>
                <w:rFonts w:ascii="Times New Roman" w:eastAsia="Cambria" w:hAnsi="Times New Roman" w:cs="Times New Roman"/>
                <w:color w:val="000000"/>
                <w:kern w:val="24"/>
                <w:sz w:val="20"/>
                <w:szCs w:val="20"/>
              </w:rPr>
              <w:t>9.29</w:t>
            </w:r>
          </w:p>
        </w:tc>
      </w:tr>
      <w:tr w:rsidR="00A81584" w:rsidRPr="00692ACA" w14:paraId="132FD579" w14:textId="77777777" w:rsidTr="00796BCC">
        <w:trPr>
          <w:trHeight w:val="283"/>
        </w:trPr>
        <w:tc>
          <w:tcPr>
            <w:tcW w:w="1056" w:type="pct"/>
            <w:gridSpan w:val="2"/>
            <w:tcBorders>
              <w:top w:val="single" w:sz="8" w:space="0" w:color="000000"/>
              <w:left w:val="nil"/>
              <w:bottom w:val="single" w:sz="8" w:space="0" w:color="000000"/>
              <w:right w:val="nil"/>
            </w:tcBorders>
            <w:shd w:val="clear" w:color="auto" w:fill="auto"/>
            <w:tcMar>
              <w:top w:w="72" w:type="dxa"/>
              <w:left w:w="144" w:type="dxa"/>
              <w:bottom w:w="72" w:type="dxa"/>
              <w:right w:w="144" w:type="dxa"/>
            </w:tcMar>
            <w:vAlign w:val="center"/>
            <w:hideMark/>
          </w:tcPr>
          <w:p w14:paraId="14C08590" w14:textId="77777777" w:rsidR="00A81584" w:rsidRPr="00692ACA" w:rsidRDefault="00A81584" w:rsidP="00796BCC">
            <w:pPr>
              <w:spacing w:after="0" w:line="240" w:lineRule="auto"/>
              <w:jc w:val="center"/>
              <w:rPr>
                <w:rFonts w:ascii="Times New Roman" w:hAnsi="Times New Roman" w:cs="Times New Roman"/>
                <w:color w:val="000000" w:themeColor="text1"/>
                <w:sz w:val="20"/>
                <w:szCs w:val="20"/>
              </w:rPr>
            </w:pPr>
            <w:r>
              <w:rPr>
                <w:rFonts w:ascii="Times New Roman" w:hAnsi="Times New Roman" w:cs="Times New Roman" w:hint="eastAsia"/>
                <w:color w:val="000000" w:themeColor="text1"/>
                <w:sz w:val="20"/>
                <w:szCs w:val="20"/>
              </w:rPr>
              <w:t>R</w:t>
            </w:r>
            <w:r>
              <w:rPr>
                <w:rFonts w:ascii="Times New Roman" w:hAnsi="Times New Roman" w:cs="Times New Roman"/>
                <w:color w:val="000000" w:themeColor="text1"/>
                <w:sz w:val="20"/>
                <w:szCs w:val="20"/>
              </w:rPr>
              <w:t>eduction Percentage</w:t>
            </w:r>
          </w:p>
        </w:tc>
        <w:tc>
          <w:tcPr>
            <w:tcW w:w="457" w:type="pct"/>
            <w:tcBorders>
              <w:top w:val="single" w:sz="8" w:space="0" w:color="000000"/>
              <w:left w:val="nil"/>
              <w:bottom w:val="single" w:sz="8" w:space="0" w:color="000000"/>
              <w:right w:val="nil"/>
            </w:tcBorders>
            <w:shd w:val="clear" w:color="auto" w:fill="EDEDED" w:themeFill="accent3" w:themeFillTint="33"/>
            <w:tcMar>
              <w:top w:w="15" w:type="dxa"/>
              <w:left w:w="15" w:type="dxa"/>
              <w:bottom w:w="72" w:type="dxa"/>
              <w:right w:w="15" w:type="dxa"/>
            </w:tcMar>
            <w:vAlign w:val="center"/>
          </w:tcPr>
          <w:p w14:paraId="38D0B436" w14:textId="77777777" w:rsidR="00A81584" w:rsidRPr="00692ACA" w:rsidRDefault="00A81584" w:rsidP="00796BCC">
            <w:pPr>
              <w:spacing w:after="0" w:line="240" w:lineRule="auto"/>
              <w:jc w:val="center"/>
              <w:rPr>
                <w:rFonts w:ascii="Times New Roman" w:hAnsi="Times New Roman" w:cs="Times New Roman"/>
                <w:color w:val="000000" w:themeColor="text1"/>
                <w:sz w:val="20"/>
                <w:szCs w:val="20"/>
              </w:rPr>
            </w:pPr>
            <w:r w:rsidRPr="00692ACA">
              <w:rPr>
                <w:rFonts w:ascii="Times New Roman" w:eastAsia="Cambria" w:hAnsi="Times New Roman" w:cs="Times New Roman"/>
                <w:color w:val="000000"/>
                <w:kern w:val="24"/>
                <w:sz w:val="20"/>
                <w:szCs w:val="20"/>
              </w:rPr>
              <w:t>35.66%</w:t>
            </w:r>
          </w:p>
        </w:tc>
        <w:tc>
          <w:tcPr>
            <w:tcW w:w="457" w:type="pct"/>
            <w:tcBorders>
              <w:top w:val="single" w:sz="8" w:space="0" w:color="000000"/>
              <w:left w:val="nil"/>
              <w:bottom w:val="single" w:sz="8" w:space="0" w:color="000000"/>
              <w:right w:val="nil"/>
            </w:tcBorders>
            <w:shd w:val="clear" w:color="auto" w:fill="C9C9C9" w:themeFill="accent3" w:themeFillTint="99"/>
            <w:tcMar>
              <w:top w:w="15" w:type="dxa"/>
              <w:left w:w="15" w:type="dxa"/>
              <w:bottom w:w="72" w:type="dxa"/>
              <w:right w:w="15" w:type="dxa"/>
            </w:tcMar>
            <w:vAlign w:val="center"/>
          </w:tcPr>
          <w:p w14:paraId="399E5FB9" w14:textId="77777777" w:rsidR="00A81584" w:rsidRPr="00692ACA" w:rsidRDefault="00A81584" w:rsidP="00796BCC">
            <w:pPr>
              <w:spacing w:after="0" w:line="240" w:lineRule="auto"/>
              <w:jc w:val="center"/>
              <w:rPr>
                <w:rFonts w:ascii="Times New Roman" w:hAnsi="Times New Roman" w:cs="Times New Roman"/>
                <w:color w:val="000000" w:themeColor="text1"/>
                <w:sz w:val="20"/>
                <w:szCs w:val="20"/>
              </w:rPr>
            </w:pPr>
            <w:r w:rsidRPr="00692ACA">
              <w:rPr>
                <w:rFonts w:ascii="Times New Roman" w:eastAsia="Cambria" w:hAnsi="Times New Roman" w:cs="Times New Roman"/>
                <w:color w:val="000000"/>
                <w:kern w:val="24"/>
                <w:sz w:val="20"/>
                <w:szCs w:val="20"/>
              </w:rPr>
              <w:t>20.99%</w:t>
            </w:r>
          </w:p>
        </w:tc>
        <w:tc>
          <w:tcPr>
            <w:tcW w:w="457" w:type="pct"/>
            <w:tcBorders>
              <w:top w:val="single" w:sz="8" w:space="0" w:color="000000"/>
              <w:left w:val="nil"/>
              <w:bottom w:val="single" w:sz="8" w:space="0" w:color="000000"/>
              <w:right w:val="nil"/>
            </w:tcBorders>
            <w:shd w:val="clear" w:color="auto" w:fill="EDEDED" w:themeFill="accent3" w:themeFillTint="33"/>
            <w:tcMar>
              <w:top w:w="15" w:type="dxa"/>
              <w:left w:w="15" w:type="dxa"/>
              <w:bottom w:w="72" w:type="dxa"/>
              <w:right w:w="15" w:type="dxa"/>
            </w:tcMar>
            <w:vAlign w:val="center"/>
          </w:tcPr>
          <w:p w14:paraId="0BCB0976" w14:textId="77777777" w:rsidR="00A81584" w:rsidRPr="00692ACA" w:rsidRDefault="00A81584" w:rsidP="00796BCC">
            <w:pPr>
              <w:spacing w:after="0" w:line="240" w:lineRule="auto"/>
              <w:jc w:val="center"/>
              <w:rPr>
                <w:rFonts w:ascii="Times New Roman" w:hAnsi="Times New Roman" w:cs="Times New Roman"/>
                <w:color w:val="000000" w:themeColor="text1"/>
                <w:sz w:val="20"/>
                <w:szCs w:val="20"/>
              </w:rPr>
            </w:pPr>
            <w:r w:rsidRPr="00692ACA">
              <w:rPr>
                <w:rFonts w:ascii="Times New Roman" w:eastAsia="Cambria" w:hAnsi="Times New Roman" w:cs="Times New Roman"/>
                <w:color w:val="000000"/>
                <w:kern w:val="24"/>
                <w:sz w:val="20"/>
                <w:szCs w:val="20"/>
              </w:rPr>
              <w:t>26.67%</w:t>
            </w:r>
          </w:p>
        </w:tc>
        <w:tc>
          <w:tcPr>
            <w:tcW w:w="457" w:type="pct"/>
            <w:tcBorders>
              <w:top w:val="single" w:sz="8" w:space="0" w:color="000000"/>
              <w:left w:val="nil"/>
              <w:bottom w:val="single" w:sz="8" w:space="0" w:color="000000"/>
              <w:right w:val="nil"/>
            </w:tcBorders>
            <w:shd w:val="clear" w:color="auto" w:fill="C9C9C9" w:themeFill="accent3" w:themeFillTint="99"/>
            <w:tcMar>
              <w:top w:w="15" w:type="dxa"/>
              <w:left w:w="15" w:type="dxa"/>
              <w:bottom w:w="72" w:type="dxa"/>
              <w:right w:w="15" w:type="dxa"/>
            </w:tcMar>
            <w:vAlign w:val="center"/>
          </w:tcPr>
          <w:p w14:paraId="0736B1C3" w14:textId="77777777" w:rsidR="00A81584" w:rsidRPr="00692ACA" w:rsidRDefault="00A81584" w:rsidP="00796BCC">
            <w:pPr>
              <w:spacing w:after="0" w:line="240" w:lineRule="auto"/>
              <w:jc w:val="center"/>
              <w:rPr>
                <w:rFonts w:ascii="Times New Roman" w:hAnsi="Times New Roman" w:cs="Times New Roman"/>
                <w:color w:val="000000" w:themeColor="text1"/>
                <w:sz w:val="20"/>
                <w:szCs w:val="20"/>
              </w:rPr>
            </w:pPr>
            <w:r w:rsidRPr="00692ACA">
              <w:rPr>
                <w:rFonts w:ascii="Times New Roman" w:eastAsia="Cambria" w:hAnsi="Times New Roman" w:cs="Times New Roman"/>
                <w:color w:val="000000"/>
                <w:kern w:val="24"/>
                <w:sz w:val="20"/>
                <w:szCs w:val="20"/>
              </w:rPr>
              <w:t>36.82%</w:t>
            </w:r>
          </w:p>
        </w:tc>
        <w:tc>
          <w:tcPr>
            <w:tcW w:w="529" w:type="pct"/>
            <w:tcBorders>
              <w:top w:val="single" w:sz="8" w:space="0" w:color="000000"/>
              <w:left w:val="nil"/>
              <w:bottom w:val="single" w:sz="8" w:space="0" w:color="000000"/>
              <w:right w:val="nil"/>
            </w:tcBorders>
            <w:shd w:val="clear" w:color="auto" w:fill="EDEDED" w:themeFill="accent3" w:themeFillTint="33"/>
            <w:tcMar>
              <w:top w:w="15" w:type="dxa"/>
              <w:left w:w="15" w:type="dxa"/>
              <w:bottom w:w="72" w:type="dxa"/>
              <w:right w:w="15" w:type="dxa"/>
            </w:tcMar>
            <w:vAlign w:val="center"/>
          </w:tcPr>
          <w:p w14:paraId="584E3AAA" w14:textId="77777777" w:rsidR="00A81584" w:rsidRPr="00692ACA" w:rsidRDefault="00A81584" w:rsidP="00796BCC">
            <w:pPr>
              <w:spacing w:after="0" w:line="240" w:lineRule="auto"/>
              <w:jc w:val="center"/>
              <w:rPr>
                <w:rFonts w:ascii="Times New Roman" w:hAnsi="Times New Roman" w:cs="Times New Roman"/>
                <w:color w:val="000000" w:themeColor="text1"/>
                <w:sz w:val="20"/>
                <w:szCs w:val="20"/>
              </w:rPr>
            </w:pPr>
            <w:r w:rsidRPr="00692ACA">
              <w:rPr>
                <w:rFonts w:ascii="Times New Roman" w:eastAsia="Cambria" w:hAnsi="Times New Roman" w:cs="Times New Roman"/>
                <w:color w:val="000000"/>
                <w:kern w:val="24"/>
                <w:sz w:val="20"/>
                <w:szCs w:val="20"/>
              </w:rPr>
              <w:t>80.70%</w:t>
            </w:r>
          </w:p>
        </w:tc>
        <w:tc>
          <w:tcPr>
            <w:tcW w:w="529" w:type="pct"/>
            <w:tcBorders>
              <w:top w:val="single" w:sz="8" w:space="0" w:color="000000"/>
              <w:left w:val="nil"/>
              <w:bottom w:val="single" w:sz="8" w:space="0" w:color="000000"/>
              <w:right w:val="nil"/>
            </w:tcBorders>
            <w:shd w:val="clear" w:color="auto" w:fill="C9C9C9" w:themeFill="accent3" w:themeFillTint="99"/>
            <w:tcMar>
              <w:top w:w="15" w:type="dxa"/>
              <w:left w:w="15" w:type="dxa"/>
              <w:bottom w:w="72" w:type="dxa"/>
              <w:right w:w="15" w:type="dxa"/>
            </w:tcMar>
            <w:vAlign w:val="center"/>
          </w:tcPr>
          <w:p w14:paraId="4C2D67C5" w14:textId="77777777" w:rsidR="00A81584" w:rsidRPr="00692ACA" w:rsidRDefault="00A81584" w:rsidP="00796BCC">
            <w:pPr>
              <w:spacing w:after="0" w:line="240" w:lineRule="auto"/>
              <w:jc w:val="center"/>
              <w:rPr>
                <w:rFonts w:ascii="Times New Roman" w:hAnsi="Times New Roman" w:cs="Times New Roman"/>
                <w:color w:val="000000" w:themeColor="text1"/>
                <w:sz w:val="20"/>
                <w:szCs w:val="20"/>
              </w:rPr>
            </w:pPr>
            <w:r w:rsidRPr="00692ACA">
              <w:rPr>
                <w:rFonts w:ascii="Times New Roman" w:eastAsia="Cambria" w:hAnsi="Times New Roman" w:cs="Times New Roman"/>
                <w:color w:val="000000"/>
                <w:kern w:val="24"/>
                <w:sz w:val="20"/>
                <w:szCs w:val="20"/>
              </w:rPr>
              <w:t>37.44%</w:t>
            </w:r>
          </w:p>
        </w:tc>
        <w:tc>
          <w:tcPr>
            <w:tcW w:w="529" w:type="pct"/>
            <w:tcBorders>
              <w:top w:val="single" w:sz="8" w:space="0" w:color="000000"/>
              <w:left w:val="nil"/>
              <w:bottom w:val="single" w:sz="8" w:space="0" w:color="000000"/>
              <w:right w:val="nil"/>
            </w:tcBorders>
            <w:shd w:val="clear" w:color="auto" w:fill="EDEDED" w:themeFill="accent3" w:themeFillTint="33"/>
            <w:tcMar>
              <w:top w:w="15" w:type="dxa"/>
              <w:left w:w="15" w:type="dxa"/>
              <w:bottom w:w="72" w:type="dxa"/>
              <w:right w:w="15" w:type="dxa"/>
            </w:tcMar>
            <w:vAlign w:val="center"/>
          </w:tcPr>
          <w:p w14:paraId="04F2CC82" w14:textId="77777777" w:rsidR="00A81584" w:rsidRPr="00692ACA" w:rsidRDefault="00A81584" w:rsidP="00796BCC">
            <w:pPr>
              <w:spacing w:after="0" w:line="240" w:lineRule="auto"/>
              <w:jc w:val="center"/>
              <w:rPr>
                <w:rFonts w:ascii="Times New Roman" w:hAnsi="Times New Roman" w:cs="Times New Roman"/>
                <w:color w:val="000000" w:themeColor="text1"/>
                <w:sz w:val="20"/>
                <w:szCs w:val="20"/>
              </w:rPr>
            </w:pPr>
            <w:r w:rsidRPr="00692ACA">
              <w:rPr>
                <w:rFonts w:ascii="Times New Roman" w:eastAsia="Cambria" w:hAnsi="Times New Roman" w:cs="Times New Roman"/>
                <w:color w:val="000000"/>
                <w:kern w:val="24"/>
                <w:sz w:val="20"/>
                <w:szCs w:val="20"/>
              </w:rPr>
              <w:t>87.23%</w:t>
            </w:r>
          </w:p>
        </w:tc>
        <w:tc>
          <w:tcPr>
            <w:tcW w:w="529" w:type="pct"/>
            <w:tcBorders>
              <w:top w:val="single" w:sz="8" w:space="0" w:color="000000"/>
              <w:left w:val="nil"/>
              <w:bottom w:val="single" w:sz="8" w:space="0" w:color="000000"/>
              <w:right w:val="nil"/>
            </w:tcBorders>
            <w:shd w:val="clear" w:color="auto" w:fill="C9C9C9" w:themeFill="accent3" w:themeFillTint="99"/>
            <w:tcMar>
              <w:top w:w="15" w:type="dxa"/>
              <w:left w:w="15" w:type="dxa"/>
              <w:bottom w:w="72" w:type="dxa"/>
              <w:right w:w="15" w:type="dxa"/>
            </w:tcMar>
            <w:vAlign w:val="center"/>
          </w:tcPr>
          <w:p w14:paraId="719C45D4" w14:textId="77777777" w:rsidR="00A81584" w:rsidRPr="00692ACA" w:rsidRDefault="00A81584" w:rsidP="00796BCC">
            <w:pPr>
              <w:spacing w:after="0" w:line="240" w:lineRule="auto"/>
              <w:jc w:val="center"/>
              <w:rPr>
                <w:rFonts w:ascii="Times New Roman" w:hAnsi="Times New Roman" w:cs="Times New Roman"/>
                <w:color w:val="000000" w:themeColor="text1"/>
                <w:sz w:val="20"/>
                <w:szCs w:val="20"/>
              </w:rPr>
            </w:pPr>
            <w:r w:rsidRPr="00692ACA">
              <w:rPr>
                <w:rFonts w:ascii="Times New Roman" w:eastAsia="Cambria" w:hAnsi="Times New Roman" w:cs="Times New Roman"/>
                <w:color w:val="000000"/>
                <w:kern w:val="24"/>
                <w:sz w:val="20"/>
                <w:szCs w:val="20"/>
              </w:rPr>
              <w:t>60.45%</w:t>
            </w:r>
          </w:p>
        </w:tc>
      </w:tr>
    </w:tbl>
    <w:p w14:paraId="200CCCB3" w14:textId="77777777" w:rsidR="00A81584" w:rsidRPr="00664EB5" w:rsidRDefault="00A81584" w:rsidP="00A81584">
      <w:pPr>
        <w:spacing w:after="0" w:line="360" w:lineRule="auto"/>
        <w:jc w:val="both"/>
        <w:rPr>
          <w:rFonts w:ascii="Times New Roman" w:hAnsi="Times New Roman" w:cs="Times New Roman"/>
          <w:color w:val="000000" w:themeColor="text1"/>
          <w:sz w:val="24"/>
          <w:szCs w:val="24"/>
        </w:rPr>
      </w:pPr>
    </w:p>
    <w:p w14:paraId="1AF5E3C4" w14:textId="65D4DD13" w:rsidR="009D4084" w:rsidRPr="00664EB5" w:rsidRDefault="009D4084" w:rsidP="009D4084">
      <w:pPr>
        <w:spacing w:after="0" w:line="360" w:lineRule="auto"/>
        <w:ind w:firstLine="425"/>
        <w:jc w:val="both"/>
        <w:rPr>
          <w:rFonts w:ascii="Times New Roman" w:hAnsi="Times New Roman" w:cs="Times New Roman"/>
          <w:color w:val="000000" w:themeColor="text1"/>
          <w:sz w:val="24"/>
          <w:szCs w:val="24"/>
        </w:rPr>
      </w:pPr>
      <w:r w:rsidRPr="00664EB5">
        <w:rPr>
          <w:rFonts w:ascii="Times New Roman" w:hAnsi="Times New Roman" w:cs="Times New Roman"/>
          <w:color w:val="000000" w:themeColor="text1"/>
          <w:sz w:val="24"/>
          <w:szCs w:val="24"/>
        </w:rPr>
        <w:t>The turbine blade case study further validated the effectiveness of MS</w:t>
      </w:r>
      <w:r w:rsidR="00C46FA1" w:rsidRPr="00664EB5">
        <w:rPr>
          <w:rFonts w:ascii="Times New Roman" w:hAnsi="Times New Roman" w:cs="Times New Roman"/>
          <w:color w:val="000000" w:themeColor="text1"/>
          <w:sz w:val="24"/>
          <w:szCs w:val="24"/>
        </w:rPr>
        <w:t>FFF</w:t>
      </w:r>
      <w:r w:rsidRPr="00664EB5">
        <w:rPr>
          <w:rFonts w:ascii="Times New Roman" w:hAnsi="Times New Roman" w:cs="Times New Roman"/>
          <w:color w:val="000000" w:themeColor="text1"/>
          <w:sz w:val="24"/>
          <w:szCs w:val="24"/>
        </w:rPr>
        <w:t>. Although continuous surface curvature and platform unit size limitations necessitated the use of support material in MS</w:t>
      </w:r>
      <w:r w:rsidR="00C46FA1" w:rsidRPr="00664EB5">
        <w:rPr>
          <w:rFonts w:ascii="Times New Roman" w:hAnsi="Times New Roman" w:cs="Times New Roman"/>
          <w:color w:val="000000" w:themeColor="text1"/>
          <w:sz w:val="24"/>
          <w:szCs w:val="24"/>
        </w:rPr>
        <w:t>FFF</w:t>
      </w:r>
      <w:r w:rsidRPr="00664EB5">
        <w:rPr>
          <w:rFonts w:ascii="Times New Roman" w:hAnsi="Times New Roman" w:cs="Times New Roman"/>
          <w:color w:val="000000" w:themeColor="text1"/>
          <w:sz w:val="24"/>
          <w:szCs w:val="24"/>
        </w:rPr>
        <w:t>, the system still achieved a considerable reduction in material usage (36.82%</w:t>
      </w:r>
      <w:r w:rsidR="007D7975" w:rsidRPr="00664EB5">
        <w:rPr>
          <w:rFonts w:ascii="Times New Roman" w:hAnsi="Times New Roman" w:cs="Times New Roman"/>
          <w:color w:val="000000" w:themeColor="text1"/>
          <w:sz w:val="24"/>
          <w:szCs w:val="24"/>
        </w:rPr>
        <w:t xml:space="preserve"> for total and 60.45% for support</w:t>
      </w:r>
      <w:r w:rsidRPr="00664EB5">
        <w:rPr>
          <w:rFonts w:ascii="Times New Roman" w:hAnsi="Times New Roman" w:cs="Times New Roman"/>
          <w:color w:val="000000" w:themeColor="text1"/>
          <w:sz w:val="24"/>
          <w:szCs w:val="24"/>
        </w:rPr>
        <w:t>) and fabrication time (20.99%</w:t>
      </w:r>
      <w:r w:rsidR="007D7975" w:rsidRPr="00664EB5">
        <w:rPr>
          <w:rFonts w:ascii="Times New Roman" w:hAnsi="Times New Roman" w:cs="Times New Roman"/>
          <w:color w:val="000000" w:themeColor="text1"/>
          <w:sz w:val="24"/>
          <w:szCs w:val="24"/>
        </w:rPr>
        <w:t xml:space="preserve"> for total and 37.44% for support</w:t>
      </w:r>
      <w:r w:rsidRPr="00664EB5">
        <w:rPr>
          <w:rFonts w:ascii="Times New Roman" w:hAnsi="Times New Roman" w:cs="Times New Roman"/>
          <w:color w:val="000000" w:themeColor="text1"/>
          <w:sz w:val="24"/>
          <w:szCs w:val="24"/>
        </w:rPr>
        <w:t xml:space="preserve">) compared to </w:t>
      </w:r>
      <w:r w:rsidR="00C46FA1" w:rsidRPr="00664EB5">
        <w:rPr>
          <w:rFonts w:ascii="Times New Roman" w:hAnsi="Times New Roman" w:cs="Times New Roman"/>
          <w:color w:val="000000" w:themeColor="text1"/>
          <w:sz w:val="24"/>
          <w:szCs w:val="24"/>
        </w:rPr>
        <w:t>FFF</w:t>
      </w:r>
      <w:r w:rsidRPr="00664EB5">
        <w:rPr>
          <w:rFonts w:ascii="Times New Roman" w:hAnsi="Times New Roman" w:cs="Times New Roman"/>
          <w:color w:val="000000" w:themeColor="text1"/>
          <w:sz w:val="24"/>
          <w:szCs w:val="24"/>
        </w:rPr>
        <w:t>. This improvement can be attributed to the lifted platform units replacing a substantial portion of the support material</w:t>
      </w:r>
      <w:r w:rsidR="00F9769C">
        <w:rPr>
          <w:rFonts w:ascii="Times New Roman" w:hAnsi="Times New Roman" w:cs="Times New Roman"/>
          <w:color w:val="000000" w:themeColor="text1"/>
          <w:sz w:val="24"/>
          <w:szCs w:val="24"/>
        </w:rPr>
        <w:t xml:space="preserve"> (Fig. 10(h))</w:t>
      </w:r>
      <w:r w:rsidRPr="00664EB5">
        <w:rPr>
          <w:rFonts w:ascii="Times New Roman" w:hAnsi="Times New Roman" w:cs="Times New Roman"/>
          <w:color w:val="000000" w:themeColor="text1"/>
          <w:sz w:val="24"/>
          <w:szCs w:val="24"/>
        </w:rPr>
        <w:t xml:space="preserve"> originally required by </w:t>
      </w:r>
      <w:r w:rsidR="00C46FA1" w:rsidRPr="00664EB5">
        <w:rPr>
          <w:rFonts w:ascii="Times New Roman" w:hAnsi="Times New Roman" w:cs="Times New Roman"/>
          <w:color w:val="000000" w:themeColor="text1"/>
          <w:sz w:val="24"/>
          <w:szCs w:val="24"/>
        </w:rPr>
        <w:t>FFF</w:t>
      </w:r>
      <w:r w:rsidRPr="00664EB5">
        <w:rPr>
          <w:rFonts w:ascii="Times New Roman" w:hAnsi="Times New Roman" w:cs="Times New Roman"/>
          <w:color w:val="000000" w:themeColor="text1"/>
          <w:sz w:val="24"/>
          <w:szCs w:val="24"/>
        </w:rPr>
        <w:t xml:space="preserve"> (</w:t>
      </w:r>
      <w:r w:rsidR="007F0AD5">
        <w:rPr>
          <w:rFonts w:ascii="Times New Roman" w:hAnsi="Times New Roman" w:cs="Times New Roman"/>
          <w:color w:val="000000" w:themeColor="text1"/>
          <w:sz w:val="24"/>
          <w:szCs w:val="24"/>
        </w:rPr>
        <w:t>Fig.</w:t>
      </w:r>
      <w:r w:rsidRPr="00664EB5">
        <w:rPr>
          <w:rFonts w:ascii="Times New Roman" w:hAnsi="Times New Roman" w:cs="Times New Roman"/>
          <w:color w:val="000000" w:themeColor="text1"/>
          <w:sz w:val="24"/>
          <w:szCs w:val="24"/>
        </w:rPr>
        <w:t xml:space="preserve"> 10(</w:t>
      </w:r>
      <w:r w:rsidR="00F9769C">
        <w:rPr>
          <w:rFonts w:ascii="Times New Roman" w:hAnsi="Times New Roman" w:cs="Times New Roman"/>
          <w:color w:val="000000" w:themeColor="text1"/>
          <w:sz w:val="24"/>
          <w:szCs w:val="24"/>
        </w:rPr>
        <w:t>g</w:t>
      </w:r>
      <w:r w:rsidRPr="00664EB5">
        <w:rPr>
          <w:rFonts w:ascii="Times New Roman" w:hAnsi="Times New Roman" w:cs="Times New Roman"/>
          <w:color w:val="000000" w:themeColor="text1"/>
          <w:sz w:val="24"/>
          <w:szCs w:val="24"/>
        </w:rPr>
        <w:t xml:space="preserve">)). While both </w:t>
      </w:r>
      <w:r w:rsidR="00C46FA1" w:rsidRPr="00664EB5">
        <w:rPr>
          <w:rFonts w:ascii="Times New Roman" w:hAnsi="Times New Roman" w:cs="Times New Roman"/>
          <w:color w:val="000000" w:themeColor="text1"/>
          <w:sz w:val="24"/>
          <w:szCs w:val="24"/>
        </w:rPr>
        <w:t>FFF</w:t>
      </w:r>
      <w:r w:rsidRPr="00664EB5">
        <w:rPr>
          <w:rFonts w:ascii="Times New Roman" w:hAnsi="Times New Roman" w:cs="Times New Roman"/>
          <w:color w:val="000000" w:themeColor="text1"/>
          <w:sz w:val="24"/>
          <w:szCs w:val="24"/>
        </w:rPr>
        <w:t xml:space="preserve"> and MS</w:t>
      </w:r>
      <w:r w:rsidR="00C46FA1" w:rsidRPr="00664EB5">
        <w:rPr>
          <w:rFonts w:ascii="Times New Roman" w:hAnsi="Times New Roman" w:cs="Times New Roman"/>
          <w:color w:val="000000" w:themeColor="text1"/>
          <w:sz w:val="24"/>
          <w:szCs w:val="24"/>
        </w:rPr>
        <w:t>FFF</w:t>
      </w:r>
      <w:r w:rsidRPr="00664EB5">
        <w:rPr>
          <w:rFonts w:ascii="Times New Roman" w:hAnsi="Times New Roman" w:cs="Times New Roman"/>
          <w:color w:val="000000" w:themeColor="text1"/>
          <w:sz w:val="24"/>
          <w:szCs w:val="24"/>
        </w:rPr>
        <w:t xml:space="preserve"> fabricated parts exhibited good geometric accuracy (low geometric deviations - mostly green)</w:t>
      </w:r>
      <w:r w:rsidR="00F9769C">
        <w:rPr>
          <w:rFonts w:ascii="Times New Roman" w:hAnsi="Times New Roman" w:cs="Times New Roman"/>
          <w:color w:val="000000" w:themeColor="text1"/>
          <w:sz w:val="24"/>
          <w:szCs w:val="24"/>
        </w:rPr>
        <w:t>, as shown in Figs. 10(</w:t>
      </w:r>
      <w:proofErr w:type="spellStart"/>
      <w:r w:rsidR="00F9769C">
        <w:rPr>
          <w:rFonts w:ascii="Times New Roman" w:hAnsi="Times New Roman" w:cs="Times New Roman"/>
          <w:color w:val="000000" w:themeColor="text1"/>
          <w:sz w:val="24"/>
          <w:szCs w:val="24"/>
        </w:rPr>
        <w:t>i</w:t>
      </w:r>
      <w:proofErr w:type="spellEnd"/>
      <w:r w:rsidR="00F9769C">
        <w:rPr>
          <w:rFonts w:ascii="Times New Roman" w:hAnsi="Times New Roman" w:cs="Times New Roman"/>
          <w:color w:val="000000" w:themeColor="text1"/>
          <w:sz w:val="24"/>
          <w:szCs w:val="24"/>
        </w:rPr>
        <w:t>) and 10(j)</w:t>
      </w:r>
      <w:r w:rsidRPr="00664EB5">
        <w:rPr>
          <w:rFonts w:ascii="Times New Roman" w:hAnsi="Times New Roman" w:cs="Times New Roman"/>
          <w:color w:val="000000" w:themeColor="text1"/>
          <w:sz w:val="24"/>
          <w:szCs w:val="24"/>
        </w:rPr>
        <w:t xml:space="preserve">, the benefits of reduced support material usage were evident in the post-processing stage. During support material removal in </w:t>
      </w:r>
      <w:r w:rsidR="00C46FA1" w:rsidRPr="00664EB5">
        <w:rPr>
          <w:rFonts w:ascii="Times New Roman" w:hAnsi="Times New Roman" w:cs="Times New Roman"/>
          <w:color w:val="000000" w:themeColor="text1"/>
          <w:sz w:val="24"/>
          <w:szCs w:val="24"/>
        </w:rPr>
        <w:t>FFF</w:t>
      </w:r>
      <w:r w:rsidRPr="00664EB5">
        <w:rPr>
          <w:rFonts w:ascii="Times New Roman" w:hAnsi="Times New Roman" w:cs="Times New Roman"/>
          <w:color w:val="000000" w:themeColor="text1"/>
          <w:sz w:val="24"/>
          <w:szCs w:val="24"/>
        </w:rPr>
        <w:t xml:space="preserve">, the </w:t>
      </w:r>
      <w:r w:rsidR="009449A0" w:rsidRPr="00664EB5">
        <w:rPr>
          <w:rFonts w:ascii="Times New Roman" w:hAnsi="Times New Roman" w:cs="Times New Roman"/>
          <w:color w:val="000000" w:themeColor="text1"/>
          <w:sz w:val="24"/>
          <w:szCs w:val="24"/>
        </w:rPr>
        <w:t xml:space="preserve">support materials </w:t>
      </w:r>
      <w:r w:rsidRPr="00664EB5">
        <w:rPr>
          <w:rFonts w:ascii="Times New Roman" w:hAnsi="Times New Roman" w:cs="Times New Roman"/>
          <w:color w:val="000000" w:themeColor="text1"/>
          <w:sz w:val="24"/>
          <w:szCs w:val="24"/>
        </w:rPr>
        <w:t>created a large separation force</w:t>
      </w:r>
      <w:r w:rsidR="009449A0" w:rsidRPr="00664EB5">
        <w:rPr>
          <w:rFonts w:ascii="Times New Roman" w:hAnsi="Times New Roman" w:cs="Times New Roman"/>
          <w:color w:val="000000" w:themeColor="text1"/>
          <w:sz w:val="24"/>
          <w:szCs w:val="24"/>
        </w:rPr>
        <w:t xml:space="preserve"> on the thin part geometry</w:t>
      </w:r>
      <w:r w:rsidRPr="00664EB5">
        <w:rPr>
          <w:rFonts w:ascii="Times New Roman" w:hAnsi="Times New Roman" w:cs="Times New Roman"/>
          <w:color w:val="000000" w:themeColor="text1"/>
          <w:sz w:val="24"/>
          <w:szCs w:val="24"/>
        </w:rPr>
        <w:t>, leading to deformation and damage on the bottom surface (</w:t>
      </w:r>
      <w:r w:rsidR="007F0AD5">
        <w:rPr>
          <w:rFonts w:ascii="Times New Roman" w:hAnsi="Times New Roman" w:cs="Times New Roman"/>
          <w:color w:val="000000" w:themeColor="text1"/>
          <w:sz w:val="24"/>
          <w:szCs w:val="24"/>
        </w:rPr>
        <w:t>Fig.</w:t>
      </w:r>
      <w:r w:rsidRPr="00664EB5">
        <w:rPr>
          <w:rFonts w:ascii="Times New Roman" w:hAnsi="Times New Roman" w:cs="Times New Roman"/>
          <w:color w:val="000000" w:themeColor="text1"/>
          <w:sz w:val="24"/>
          <w:szCs w:val="24"/>
        </w:rPr>
        <w:t xml:space="preserve"> 10(</w:t>
      </w:r>
      <w:proofErr w:type="spellStart"/>
      <w:r w:rsidR="00F9769C">
        <w:rPr>
          <w:rFonts w:ascii="Times New Roman" w:hAnsi="Times New Roman" w:cs="Times New Roman"/>
          <w:color w:val="000000" w:themeColor="text1"/>
          <w:sz w:val="24"/>
          <w:szCs w:val="24"/>
        </w:rPr>
        <w:t>i</w:t>
      </w:r>
      <w:proofErr w:type="spellEnd"/>
      <w:r w:rsidRPr="00664EB5">
        <w:rPr>
          <w:rFonts w:ascii="Times New Roman" w:hAnsi="Times New Roman" w:cs="Times New Roman"/>
          <w:color w:val="000000" w:themeColor="text1"/>
          <w:sz w:val="24"/>
          <w:szCs w:val="24"/>
        </w:rPr>
        <w:t>)). In contrast, MS</w:t>
      </w:r>
      <w:r w:rsidR="00C46FA1" w:rsidRPr="00664EB5">
        <w:rPr>
          <w:rFonts w:ascii="Times New Roman" w:hAnsi="Times New Roman" w:cs="Times New Roman"/>
          <w:color w:val="000000" w:themeColor="text1"/>
          <w:sz w:val="24"/>
          <w:szCs w:val="24"/>
        </w:rPr>
        <w:t>FFF</w:t>
      </w:r>
      <w:r w:rsidRPr="00664EB5">
        <w:rPr>
          <w:rFonts w:ascii="Times New Roman" w:hAnsi="Times New Roman" w:cs="Times New Roman"/>
          <w:color w:val="000000" w:themeColor="text1"/>
          <w:sz w:val="24"/>
          <w:szCs w:val="24"/>
        </w:rPr>
        <w:t xml:space="preserve"> minimized this effect by requiring less support material</w:t>
      </w:r>
      <w:r w:rsidR="00F9769C">
        <w:rPr>
          <w:rFonts w:ascii="Times New Roman" w:hAnsi="Times New Roman" w:cs="Times New Roman"/>
          <w:color w:val="000000" w:themeColor="text1"/>
          <w:sz w:val="24"/>
          <w:szCs w:val="24"/>
        </w:rPr>
        <w:t xml:space="preserve"> (Fig. 10(j))</w:t>
      </w:r>
      <w:r w:rsidRPr="00664EB5">
        <w:rPr>
          <w:rFonts w:ascii="Times New Roman" w:hAnsi="Times New Roman" w:cs="Times New Roman"/>
          <w:color w:val="000000" w:themeColor="text1"/>
          <w:sz w:val="24"/>
          <w:szCs w:val="24"/>
        </w:rPr>
        <w:t>, resulting in a reduced separation force during removal. This is reflected in the 3D scanning results, with a lower maximum error on the bottom surface for MS</w:t>
      </w:r>
      <w:r w:rsidR="00C46FA1" w:rsidRPr="00664EB5">
        <w:rPr>
          <w:rFonts w:ascii="Times New Roman" w:hAnsi="Times New Roman" w:cs="Times New Roman"/>
          <w:color w:val="000000" w:themeColor="text1"/>
          <w:sz w:val="24"/>
          <w:szCs w:val="24"/>
        </w:rPr>
        <w:t>FFF</w:t>
      </w:r>
      <w:r w:rsidRPr="00664EB5">
        <w:rPr>
          <w:rFonts w:ascii="Times New Roman" w:hAnsi="Times New Roman" w:cs="Times New Roman"/>
          <w:color w:val="000000" w:themeColor="text1"/>
          <w:sz w:val="24"/>
          <w:szCs w:val="24"/>
        </w:rPr>
        <w:t xml:space="preserve"> (0.5 mm positive error) compared to </w:t>
      </w:r>
      <w:r w:rsidR="00C46FA1" w:rsidRPr="00664EB5">
        <w:rPr>
          <w:rFonts w:ascii="Times New Roman" w:hAnsi="Times New Roman" w:cs="Times New Roman"/>
          <w:color w:val="000000" w:themeColor="text1"/>
          <w:sz w:val="24"/>
          <w:szCs w:val="24"/>
        </w:rPr>
        <w:t>FFF</w:t>
      </w:r>
      <w:r w:rsidRPr="00664EB5">
        <w:rPr>
          <w:rFonts w:ascii="Times New Roman" w:hAnsi="Times New Roman" w:cs="Times New Roman"/>
          <w:color w:val="000000" w:themeColor="text1"/>
          <w:sz w:val="24"/>
          <w:szCs w:val="24"/>
        </w:rPr>
        <w:t xml:space="preserve"> (0.8 mm). These results demonstrate the confirmed capability and generalizability of MS</w:t>
      </w:r>
      <w:r w:rsidR="00C46FA1" w:rsidRPr="00664EB5">
        <w:rPr>
          <w:rFonts w:ascii="Times New Roman" w:hAnsi="Times New Roman" w:cs="Times New Roman"/>
          <w:color w:val="000000" w:themeColor="text1"/>
          <w:sz w:val="24"/>
          <w:szCs w:val="24"/>
        </w:rPr>
        <w:t>FFF</w:t>
      </w:r>
      <w:r w:rsidRPr="00664EB5">
        <w:rPr>
          <w:rFonts w:ascii="Times New Roman" w:hAnsi="Times New Roman" w:cs="Times New Roman"/>
          <w:color w:val="000000" w:themeColor="text1"/>
          <w:sz w:val="24"/>
          <w:szCs w:val="24"/>
        </w:rPr>
        <w:t xml:space="preserve"> for fabricating complex </w:t>
      </w:r>
      <w:r w:rsidR="00BA3ABD">
        <w:rPr>
          <w:rFonts w:ascii="Times New Roman" w:hAnsi="Times New Roman" w:cs="Times New Roman"/>
          <w:color w:val="000000" w:themeColor="text1"/>
          <w:sz w:val="24"/>
          <w:szCs w:val="24"/>
        </w:rPr>
        <w:t>part</w:t>
      </w:r>
      <w:r w:rsidRPr="00664EB5">
        <w:rPr>
          <w:rFonts w:ascii="Times New Roman" w:hAnsi="Times New Roman" w:cs="Times New Roman"/>
          <w:color w:val="000000" w:themeColor="text1"/>
          <w:sz w:val="24"/>
          <w:szCs w:val="24"/>
        </w:rPr>
        <w:t xml:space="preserve">s. </w:t>
      </w:r>
      <w:r w:rsidR="009449A0" w:rsidRPr="00664EB5">
        <w:rPr>
          <w:rFonts w:ascii="Times New Roman" w:hAnsi="Times New Roman" w:cs="Times New Roman"/>
          <w:color w:val="000000" w:themeColor="text1"/>
          <w:sz w:val="24"/>
          <w:szCs w:val="24"/>
        </w:rPr>
        <w:t xml:space="preserve">In summary, the </w:t>
      </w:r>
      <w:r w:rsidRPr="00664EB5">
        <w:rPr>
          <w:rFonts w:ascii="Times New Roman" w:hAnsi="Times New Roman" w:cs="Times New Roman"/>
          <w:color w:val="000000" w:themeColor="text1"/>
          <w:sz w:val="24"/>
          <w:szCs w:val="24"/>
        </w:rPr>
        <w:t>MS</w:t>
      </w:r>
      <w:r w:rsidR="00C46FA1" w:rsidRPr="00664EB5">
        <w:rPr>
          <w:rFonts w:ascii="Times New Roman" w:hAnsi="Times New Roman" w:cs="Times New Roman"/>
          <w:color w:val="000000" w:themeColor="text1"/>
          <w:sz w:val="24"/>
          <w:szCs w:val="24"/>
        </w:rPr>
        <w:t>FFF</w:t>
      </w:r>
      <w:r w:rsidRPr="00664EB5">
        <w:rPr>
          <w:rFonts w:ascii="Times New Roman" w:hAnsi="Times New Roman" w:cs="Times New Roman"/>
          <w:color w:val="000000" w:themeColor="text1"/>
          <w:sz w:val="24"/>
          <w:szCs w:val="24"/>
        </w:rPr>
        <w:t xml:space="preserve"> produces printing quality comparable to </w:t>
      </w:r>
      <w:r w:rsidR="00C46FA1" w:rsidRPr="00664EB5">
        <w:rPr>
          <w:rFonts w:ascii="Times New Roman" w:hAnsi="Times New Roman" w:cs="Times New Roman"/>
          <w:color w:val="000000" w:themeColor="text1"/>
          <w:sz w:val="24"/>
          <w:szCs w:val="24"/>
        </w:rPr>
        <w:t>FFF</w:t>
      </w:r>
      <w:r w:rsidRPr="00664EB5">
        <w:rPr>
          <w:rFonts w:ascii="Times New Roman" w:hAnsi="Times New Roman" w:cs="Times New Roman"/>
          <w:color w:val="000000" w:themeColor="text1"/>
          <w:sz w:val="24"/>
          <w:szCs w:val="24"/>
        </w:rPr>
        <w:t xml:space="preserve"> while significantly reducing material usage and fabrication time. This technology </w:t>
      </w:r>
      <w:r w:rsidR="009449A0" w:rsidRPr="00664EB5">
        <w:rPr>
          <w:rFonts w:ascii="Times New Roman" w:hAnsi="Times New Roman" w:cs="Times New Roman"/>
          <w:color w:val="000000" w:themeColor="text1"/>
          <w:sz w:val="24"/>
          <w:szCs w:val="24"/>
        </w:rPr>
        <w:t xml:space="preserve">further </w:t>
      </w:r>
      <w:r w:rsidRPr="00664EB5">
        <w:rPr>
          <w:rFonts w:ascii="Times New Roman" w:hAnsi="Times New Roman" w:cs="Times New Roman"/>
          <w:color w:val="000000" w:themeColor="text1"/>
          <w:sz w:val="24"/>
          <w:szCs w:val="24"/>
        </w:rPr>
        <w:t xml:space="preserve">offers particular advantages for fabricating thin </w:t>
      </w:r>
      <w:r w:rsidR="00BA3ABD">
        <w:rPr>
          <w:rFonts w:ascii="Times New Roman" w:hAnsi="Times New Roman" w:cs="Times New Roman"/>
          <w:color w:val="000000" w:themeColor="text1"/>
          <w:sz w:val="24"/>
          <w:szCs w:val="24"/>
        </w:rPr>
        <w:t>part</w:t>
      </w:r>
      <w:r w:rsidRPr="00664EB5">
        <w:rPr>
          <w:rFonts w:ascii="Times New Roman" w:hAnsi="Times New Roman" w:cs="Times New Roman"/>
          <w:color w:val="000000" w:themeColor="text1"/>
          <w:sz w:val="24"/>
          <w:szCs w:val="24"/>
        </w:rPr>
        <w:t>s, minimizing surface damage, and simplifying post-processing due to the reduced need for support material.</w:t>
      </w:r>
    </w:p>
    <w:p w14:paraId="15B28A1C" w14:textId="77777777" w:rsidR="00E43E87" w:rsidRPr="00664EB5" w:rsidRDefault="00E43E87" w:rsidP="00086EC2">
      <w:pPr>
        <w:spacing w:after="0" w:line="360" w:lineRule="auto"/>
        <w:rPr>
          <w:rFonts w:ascii="Times New Roman" w:hAnsi="Times New Roman" w:cs="Times New Roman"/>
          <w:color w:val="000000" w:themeColor="text1"/>
          <w:sz w:val="24"/>
          <w:szCs w:val="24"/>
        </w:rPr>
      </w:pPr>
    </w:p>
    <w:p w14:paraId="42B2657B" w14:textId="49C617E3" w:rsidR="000743D1" w:rsidRPr="00515B25" w:rsidRDefault="000743D1" w:rsidP="000743D1">
      <w:pPr>
        <w:pStyle w:val="af3"/>
        <w:numPr>
          <w:ilvl w:val="0"/>
          <w:numId w:val="32"/>
        </w:numPr>
        <w:rPr>
          <w:rFonts w:cs="Times New Roman"/>
          <w:b/>
          <w:bCs/>
          <w:sz w:val="24"/>
          <w:szCs w:val="24"/>
        </w:rPr>
      </w:pPr>
      <w:r w:rsidRPr="00664EB5">
        <w:rPr>
          <w:rFonts w:cs="Times New Roman"/>
          <w:b/>
          <w:bCs/>
          <w:sz w:val="24"/>
          <w:szCs w:val="24"/>
        </w:rPr>
        <w:t>Co</w:t>
      </w:r>
      <w:r w:rsidRPr="000D2C5B">
        <w:rPr>
          <w:rFonts w:cs="Times New Roman"/>
          <w:b/>
          <w:bCs/>
          <w:sz w:val="24"/>
          <w:szCs w:val="24"/>
        </w:rPr>
        <w:t>nclusions</w:t>
      </w:r>
    </w:p>
    <w:p w14:paraId="4A634CC3" w14:textId="0964625F" w:rsidR="00482F87" w:rsidRPr="00664EB5" w:rsidRDefault="00482F87" w:rsidP="00482F87">
      <w:pPr>
        <w:spacing w:after="0" w:line="360" w:lineRule="auto"/>
        <w:ind w:firstLine="480"/>
        <w:jc w:val="both"/>
        <w:rPr>
          <w:rFonts w:ascii="Times New Roman" w:hAnsi="Times New Roman" w:cs="Times New Roman"/>
          <w:color w:val="000000" w:themeColor="text1"/>
          <w:sz w:val="24"/>
          <w:szCs w:val="24"/>
        </w:rPr>
      </w:pPr>
      <w:r w:rsidRPr="00664EB5">
        <w:rPr>
          <w:rFonts w:ascii="Times New Roman" w:hAnsi="Times New Roman" w:cs="Times New Roman"/>
          <w:color w:val="000000" w:themeColor="text1"/>
          <w:sz w:val="24"/>
          <w:szCs w:val="24"/>
        </w:rPr>
        <w:t xml:space="preserve">This study presents the development and evaluation of a novel </w:t>
      </w:r>
      <w:r w:rsidR="00C46FA1" w:rsidRPr="00664EB5">
        <w:rPr>
          <w:rFonts w:ascii="Times New Roman" w:hAnsi="Times New Roman" w:cs="Times New Roman"/>
          <w:color w:val="000000" w:themeColor="text1"/>
          <w:sz w:val="24"/>
          <w:szCs w:val="24"/>
        </w:rPr>
        <w:t>FFF</w:t>
      </w:r>
      <w:r w:rsidRPr="00664EB5">
        <w:rPr>
          <w:rFonts w:ascii="Times New Roman" w:hAnsi="Times New Roman" w:cs="Times New Roman"/>
          <w:color w:val="000000" w:themeColor="text1"/>
          <w:sz w:val="24"/>
          <w:szCs w:val="24"/>
        </w:rPr>
        <w:t xml:space="preserve"> additive manufacturing system: the minimized-support </w:t>
      </w:r>
      <w:r w:rsidR="00C46FA1" w:rsidRPr="00664EB5">
        <w:rPr>
          <w:rFonts w:ascii="Times New Roman" w:hAnsi="Times New Roman" w:cs="Times New Roman"/>
          <w:color w:val="000000" w:themeColor="text1"/>
          <w:sz w:val="24"/>
          <w:szCs w:val="24"/>
        </w:rPr>
        <w:t>FFF</w:t>
      </w:r>
      <w:r w:rsidRPr="00664EB5">
        <w:rPr>
          <w:rFonts w:ascii="Times New Roman" w:hAnsi="Times New Roman" w:cs="Times New Roman"/>
          <w:color w:val="000000" w:themeColor="text1"/>
          <w:sz w:val="24"/>
          <w:szCs w:val="24"/>
        </w:rPr>
        <w:t xml:space="preserve"> (MS</w:t>
      </w:r>
      <w:r w:rsidR="00C46FA1" w:rsidRPr="00664EB5">
        <w:rPr>
          <w:rFonts w:ascii="Times New Roman" w:hAnsi="Times New Roman" w:cs="Times New Roman"/>
          <w:color w:val="000000" w:themeColor="text1"/>
          <w:sz w:val="24"/>
          <w:szCs w:val="24"/>
        </w:rPr>
        <w:t>FFF</w:t>
      </w:r>
      <w:r w:rsidRPr="00664EB5">
        <w:rPr>
          <w:rFonts w:ascii="Times New Roman" w:hAnsi="Times New Roman" w:cs="Times New Roman"/>
          <w:color w:val="000000" w:themeColor="text1"/>
          <w:sz w:val="24"/>
          <w:szCs w:val="24"/>
        </w:rPr>
        <w:t>) system. MS</w:t>
      </w:r>
      <w:r w:rsidR="00C46FA1" w:rsidRPr="00664EB5">
        <w:rPr>
          <w:rFonts w:ascii="Times New Roman" w:hAnsi="Times New Roman" w:cs="Times New Roman"/>
          <w:color w:val="000000" w:themeColor="text1"/>
          <w:sz w:val="24"/>
          <w:szCs w:val="24"/>
        </w:rPr>
        <w:t>FFF</w:t>
      </w:r>
      <w:r w:rsidRPr="00664EB5">
        <w:rPr>
          <w:rFonts w:ascii="Times New Roman" w:hAnsi="Times New Roman" w:cs="Times New Roman"/>
          <w:color w:val="000000" w:themeColor="text1"/>
          <w:sz w:val="24"/>
          <w:szCs w:val="24"/>
        </w:rPr>
        <w:t xml:space="preserve"> tackles the challenge of support structures by strategically positioning and lifting individual platform units using an innovative hardware design. This design integrates seamlessly with a dedicated SMA control software strategy that optimizes </w:t>
      </w:r>
      <w:r w:rsidR="00BA3ABD">
        <w:rPr>
          <w:rFonts w:ascii="Times New Roman" w:hAnsi="Times New Roman" w:cs="Times New Roman"/>
          <w:color w:val="000000" w:themeColor="text1"/>
          <w:sz w:val="24"/>
          <w:szCs w:val="24"/>
        </w:rPr>
        <w:t>part</w:t>
      </w:r>
      <w:r w:rsidRPr="00664EB5">
        <w:rPr>
          <w:rFonts w:ascii="Times New Roman" w:hAnsi="Times New Roman" w:cs="Times New Roman"/>
          <w:color w:val="000000" w:themeColor="text1"/>
          <w:sz w:val="24"/>
          <w:szCs w:val="24"/>
        </w:rPr>
        <w:t xml:space="preserve"> printing </w:t>
      </w:r>
      <w:r w:rsidRPr="00664EB5">
        <w:rPr>
          <w:rFonts w:ascii="Times New Roman" w:hAnsi="Times New Roman" w:cs="Times New Roman"/>
          <w:color w:val="000000" w:themeColor="text1"/>
          <w:sz w:val="24"/>
          <w:szCs w:val="24"/>
        </w:rPr>
        <w:lastRenderedPageBreak/>
        <w:t>positions and orientations to minimize support material requirements. Through experimentation, this study demonstrates the outstanding capabilities of MS</w:t>
      </w:r>
      <w:r w:rsidR="00C46FA1" w:rsidRPr="00664EB5">
        <w:rPr>
          <w:rFonts w:ascii="Times New Roman" w:hAnsi="Times New Roman" w:cs="Times New Roman"/>
          <w:color w:val="000000" w:themeColor="text1"/>
          <w:sz w:val="24"/>
          <w:szCs w:val="24"/>
        </w:rPr>
        <w:t>FFF</w:t>
      </w:r>
      <w:r w:rsidRPr="00664EB5">
        <w:rPr>
          <w:rFonts w:ascii="Times New Roman" w:hAnsi="Times New Roman" w:cs="Times New Roman"/>
          <w:color w:val="000000" w:themeColor="text1"/>
          <w:sz w:val="24"/>
          <w:szCs w:val="24"/>
        </w:rPr>
        <w:t xml:space="preserve"> in fabricating </w:t>
      </w:r>
      <w:r w:rsidR="00BA3ABD">
        <w:rPr>
          <w:rFonts w:ascii="Times New Roman" w:hAnsi="Times New Roman" w:cs="Times New Roman"/>
          <w:color w:val="000000" w:themeColor="text1"/>
          <w:sz w:val="24"/>
          <w:szCs w:val="24"/>
        </w:rPr>
        <w:t>part</w:t>
      </w:r>
      <w:r w:rsidRPr="00664EB5">
        <w:rPr>
          <w:rFonts w:ascii="Times New Roman" w:hAnsi="Times New Roman" w:cs="Times New Roman"/>
          <w:color w:val="000000" w:themeColor="text1"/>
          <w:sz w:val="24"/>
          <w:szCs w:val="24"/>
        </w:rPr>
        <w:t xml:space="preserve">s with varying geometries, including simple bridge-like structures with high overhang angles, and </w:t>
      </w:r>
      <w:r w:rsidR="00BA3ABD">
        <w:rPr>
          <w:rFonts w:ascii="Times New Roman" w:hAnsi="Times New Roman" w:cs="Times New Roman"/>
          <w:color w:val="000000" w:themeColor="text1"/>
          <w:sz w:val="24"/>
          <w:szCs w:val="24"/>
        </w:rPr>
        <w:t>part</w:t>
      </w:r>
      <w:r w:rsidRPr="00664EB5">
        <w:rPr>
          <w:rFonts w:ascii="Times New Roman" w:hAnsi="Times New Roman" w:cs="Times New Roman"/>
          <w:color w:val="000000" w:themeColor="text1"/>
          <w:sz w:val="24"/>
          <w:szCs w:val="24"/>
        </w:rPr>
        <w:t xml:space="preserve">s with complex geometries (stepped structures and turbine blades). Compared to a commercial </w:t>
      </w:r>
      <w:r w:rsidR="00C46FA1" w:rsidRPr="00664EB5">
        <w:rPr>
          <w:rFonts w:ascii="Times New Roman" w:hAnsi="Times New Roman" w:cs="Times New Roman"/>
          <w:color w:val="000000" w:themeColor="text1"/>
          <w:sz w:val="24"/>
          <w:szCs w:val="24"/>
        </w:rPr>
        <w:t>FFF</w:t>
      </w:r>
      <w:r w:rsidRPr="00664EB5">
        <w:rPr>
          <w:rFonts w:ascii="Times New Roman" w:hAnsi="Times New Roman" w:cs="Times New Roman"/>
          <w:color w:val="000000" w:themeColor="text1"/>
          <w:sz w:val="24"/>
          <w:szCs w:val="24"/>
        </w:rPr>
        <w:t xml:space="preserve"> machine, MS</w:t>
      </w:r>
      <w:r w:rsidR="00C46FA1" w:rsidRPr="00664EB5">
        <w:rPr>
          <w:rFonts w:ascii="Times New Roman" w:hAnsi="Times New Roman" w:cs="Times New Roman"/>
          <w:color w:val="000000" w:themeColor="text1"/>
          <w:sz w:val="24"/>
          <w:szCs w:val="24"/>
        </w:rPr>
        <w:t>FFF</w:t>
      </w:r>
      <w:r w:rsidRPr="00664EB5">
        <w:rPr>
          <w:rFonts w:ascii="Times New Roman" w:hAnsi="Times New Roman" w:cs="Times New Roman"/>
          <w:color w:val="000000" w:themeColor="text1"/>
          <w:sz w:val="24"/>
          <w:szCs w:val="24"/>
        </w:rPr>
        <w:t xml:space="preserve"> achieved successful and accurate </w:t>
      </w:r>
      <w:r w:rsidR="00BA3ABD">
        <w:rPr>
          <w:rFonts w:ascii="Times New Roman" w:hAnsi="Times New Roman" w:cs="Times New Roman"/>
          <w:color w:val="000000" w:themeColor="text1"/>
          <w:sz w:val="24"/>
          <w:szCs w:val="24"/>
        </w:rPr>
        <w:t>part</w:t>
      </w:r>
      <w:r w:rsidRPr="00664EB5">
        <w:rPr>
          <w:rFonts w:ascii="Times New Roman" w:hAnsi="Times New Roman" w:cs="Times New Roman"/>
          <w:color w:val="000000" w:themeColor="text1"/>
          <w:sz w:val="24"/>
          <w:szCs w:val="24"/>
        </w:rPr>
        <w:t xml:space="preserve"> fabrication across all test cases, with substantial reductions in total material usage (ranging from 20% to 40%) and fabrication time. Reductions in support material usage and fabrication time were even more impressive, with most cases achieving a remarkable </w:t>
      </w:r>
      <w:commentRangeStart w:id="21"/>
      <w:r w:rsidRPr="00664EB5">
        <w:rPr>
          <w:rFonts w:ascii="Times New Roman" w:hAnsi="Times New Roman" w:cs="Times New Roman"/>
          <w:color w:val="000000" w:themeColor="text1"/>
          <w:sz w:val="24"/>
          <w:szCs w:val="24"/>
        </w:rPr>
        <w:t>70% to 85%</w:t>
      </w:r>
      <w:commentRangeEnd w:id="21"/>
      <w:r w:rsidR="00E946AD">
        <w:rPr>
          <w:rStyle w:val="a4"/>
        </w:rPr>
        <w:commentReference w:id="21"/>
      </w:r>
      <w:r w:rsidRPr="00664EB5">
        <w:rPr>
          <w:rFonts w:ascii="Times New Roman" w:hAnsi="Times New Roman" w:cs="Times New Roman"/>
          <w:color w:val="000000" w:themeColor="text1"/>
          <w:sz w:val="24"/>
          <w:szCs w:val="24"/>
        </w:rPr>
        <w:t xml:space="preserve"> decrease. Furthermore, MS</w:t>
      </w:r>
      <w:r w:rsidR="00C46FA1" w:rsidRPr="00664EB5">
        <w:rPr>
          <w:rFonts w:ascii="Times New Roman" w:hAnsi="Times New Roman" w:cs="Times New Roman"/>
          <w:color w:val="000000" w:themeColor="text1"/>
          <w:sz w:val="24"/>
          <w:szCs w:val="24"/>
        </w:rPr>
        <w:t>FFF</w:t>
      </w:r>
      <w:r w:rsidRPr="00664EB5">
        <w:rPr>
          <w:rFonts w:ascii="Times New Roman" w:hAnsi="Times New Roman" w:cs="Times New Roman"/>
          <w:color w:val="000000" w:themeColor="text1"/>
          <w:sz w:val="24"/>
          <w:szCs w:val="24"/>
        </w:rPr>
        <w:t xml:space="preserve"> yielded satisfactory printing quality comparable to </w:t>
      </w:r>
      <w:r w:rsidR="00C46FA1" w:rsidRPr="00664EB5">
        <w:rPr>
          <w:rFonts w:ascii="Times New Roman" w:hAnsi="Times New Roman" w:cs="Times New Roman"/>
          <w:color w:val="000000" w:themeColor="text1"/>
          <w:sz w:val="24"/>
          <w:szCs w:val="24"/>
        </w:rPr>
        <w:t>FFF</w:t>
      </w:r>
      <w:r w:rsidRPr="00664EB5">
        <w:rPr>
          <w:rFonts w:ascii="Times New Roman" w:hAnsi="Times New Roman" w:cs="Times New Roman"/>
          <w:color w:val="000000" w:themeColor="text1"/>
          <w:sz w:val="24"/>
          <w:szCs w:val="24"/>
        </w:rPr>
        <w:t xml:space="preserve">, as evidenced by the overall low geometric deviations observed in 3D scanning results. While both </w:t>
      </w:r>
      <w:r w:rsidR="00C46FA1" w:rsidRPr="00664EB5">
        <w:rPr>
          <w:rFonts w:ascii="Times New Roman" w:hAnsi="Times New Roman" w:cs="Times New Roman"/>
          <w:color w:val="000000" w:themeColor="text1"/>
          <w:sz w:val="24"/>
          <w:szCs w:val="24"/>
        </w:rPr>
        <w:t>FFF</w:t>
      </w:r>
      <w:r w:rsidRPr="00664EB5">
        <w:rPr>
          <w:rFonts w:ascii="Times New Roman" w:hAnsi="Times New Roman" w:cs="Times New Roman"/>
          <w:color w:val="000000" w:themeColor="text1"/>
          <w:sz w:val="24"/>
          <w:szCs w:val="24"/>
        </w:rPr>
        <w:t xml:space="preserve"> and MS</w:t>
      </w:r>
      <w:r w:rsidR="00C46FA1" w:rsidRPr="00664EB5">
        <w:rPr>
          <w:rFonts w:ascii="Times New Roman" w:hAnsi="Times New Roman" w:cs="Times New Roman"/>
          <w:color w:val="000000" w:themeColor="text1"/>
          <w:sz w:val="24"/>
          <w:szCs w:val="24"/>
        </w:rPr>
        <w:t>FFF</w:t>
      </w:r>
      <w:r w:rsidRPr="00664EB5">
        <w:rPr>
          <w:rFonts w:ascii="Times New Roman" w:hAnsi="Times New Roman" w:cs="Times New Roman"/>
          <w:color w:val="000000" w:themeColor="text1"/>
          <w:sz w:val="24"/>
          <w:szCs w:val="24"/>
        </w:rPr>
        <w:t xml:space="preserve"> exhibited minor surface defects, the discretized platform design of MS</w:t>
      </w:r>
      <w:r w:rsidR="00C46FA1" w:rsidRPr="00664EB5">
        <w:rPr>
          <w:rFonts w:ascii="Times New Roman" w:hAnsi="Times New Roman" w:cs="Times New Roman"/>
          <w:color w:val="000000" w:themeColor="text1"/>
          <w:sz w:val="24"/>
          <w:szCs w:val="24"/>
        </w:rPr>
        <w:t>FFF</w:t>
      </w:r>
      <w:r w:rsidRPr="00664EB5">
        <w:rPr>
          <w:rFonts w:ascii="Times New Roman" w:hAnsi="Times New Roman" w:cs="Times New Roman"/>
          <w:color w:val="000000" w:themeColor="text1"/>
          <w:sz w:val="24"/>
          <w:szCs w:val="24"/>
        </w:rPr>
        <w:t xml:space="preserve"> introduced additional slight surface imperfections. However, these imperfections had minimal impact on the final geometric completeness, suggesting no significant compromise on the resultant </w:t>
      </w:r>
      <w:r w:rsidR="00BA3ABD">
        <w:rPr>
          <w:rFonts w:ascii="Times New Roman" w:hAnsi="Times New Roman" w:cs="Times New Roman"/>
          <w:color w:val="000000" w:themeColor="text1"/>
          <w:sz w:val="24"/>
          <w:szCs w:val="24"/>
        </w:rPr>
        <w:t>part</w:t>
      </w:r>
      <w:r w:rsidRPr="00664EB5">
        <w:rPr>
          <w:rFonts w:ascii="Times New Roman" w:hAnsi="Times New Roman" w:cs="Times New Roman"/>
          <w:color w:val="000000" w:themeColor="text1"/>
          <w:sz w:val="24"/>
          <w:szCs w:val="24"/>
        </w:rPr>
        <w:t xml:space="preserve"> functionality and mechanical strength.</w:t>
      </w:r>
    </w:p>
    <w:p w14:paraId="21AFCC16" w14:textId="12AD798E" w:rsidR="00482F87" w:rsidRPr="00664EB5" w:rsidRDefault="00482F87" w:rsidP="00482F87">
      <w:pPr>
        <w:spacing w:after="0" w:line="360" w:lineRule="auto"/>
        <w:ind w:firstLine="480"/>
        <w:jc w:val="both"/>
        <w:rPr>
          <w:rFonts w:ascii="Times New Roman" w:hAnsi="Times New Roman" w:cs="Times New Roman"/>
          <w:color w:val="000000" w:themeColor="text1"/>
          <w:sz w:val="24"/>
          <w:szCs w:val="24"/>
        </w:rPr>
      </w:pPr>
      <w:r w:rsidRPr="00664EB5">
        <w:rPr>
          <w:rFonts w:ascii="Times New Roman" w:hAnsi="Times New Roman" w:cs="Times New Roman"/>
          <w:color w:val="000000" w:themeColor="text1"/>
          <w:sz w:val="24"/>
          <w:szCs w:val="24"/>
        </w:rPr>
        <w:t xml:space="preserve">Two specially designed case studies with complex </w:t>
      </w:r>
      <w:r w:rsidR="00BA3ABD">
        <w:rPr>
          <w:rFonts w:ascii="Times New Roman" w:hAnsi="Times New Roman" w:cs="Times New Roman"/>
          <w:color w:val="000000" w:themeColor="text1"/>
          <w:sz w:val="24"/>
          <w:szCs w:val="24"/>
        </w:rPr>
        <w:t>part</w:t>
      </w:r>
      <w:r w:rsidRPr="00664EB5">
        <w:rPr>
          <w:rFonts w:ascii="Times New Roman" w:hAnsi="Times New Roman" w:cs="Times New Roman"/>
          <w:color w:val="000000" w:themeColor="text1"/>
          <w:sz w:val="24"/>
          <w:szCs w:val="24"/>
        </w:rPr>
        <w:t xml:space="preserve"> geometries were conducted to further assess MS</w:t>
      </w:r>
      <w:r w:rsidR="00C46FA1" w:rsidRPr="00664EB5">
        <w:rPr>
          <w:rFonts w:ascii="Times New Roman" w:hAnsi="Times New Roman" w:cs="Times New Roman"/>
          <w:color w:val="000000" w:themeColor="text1"/>
          <w:sz w:val="24"/>
          <w:szCs w:val="24"/>
        </w:rPr>
        <w:t>FFF</w:t>
      </w:r>
      <w:r w:rsidRPr="00664EB5">
        <w:rPr>
          <w:rFonts w:ascii="Times New Roman" w:hAnsi="Times New Roman" w:cs="Times New Roman"/>
          <w:color w:val="000000" w:themeColor="text1"/>
          <w:sz w:val="24"/>
          <w:szCs w:val="24"/>
        </w:rPr>
        <w:t>'s capability and generalizability. The stepped structure case serves as a prime example, highlighting the system's potential with near-complete elimination of support material, achieving a maximum reduction of 87.20% and 80.7% in support material usage and fabrication time, respectively. These results emphasize the potential of MS</w:t>
      </w:r>
      <w:r w:rsidR="00C46FA1" w:rsidRPr="00664EB5">
        <w:rPr>
          <w:rFonts w:ascii="Times New Roman" w:hAnsi="Times New Roman" w:cs="Times New Roman"/>
          <w:color w:val="000000" w:themeColor="text1"/>
          <w:sz w:val="24"/>
          <w:szCs w:val="24"/>
        </w:rPr>
        <w:t>FFF</w:t>
      </w:r>
      <w:r w:rsidRPr="00664EB5">
        <w:rPr>
          <w:rFonts w:ascii="Times New Roman" w:hAnsi="Times New Roman" w:cs="Times New Roman"/>
          <w:color w:val="000000" w:themeColor="text1"/>
          <w:sz w:val="24"/>
          <w:szCs w:val="24"/>
        </w:rPr>
        <w:t xml:space="preserve"> for minimizing waste and production time, particularly when fabricating </w:t>
      </w:r>
      <w:r w:rsidR="00BA3ABD">
        <w:rPr>
          <w:rFonts w:ascii="Times New Roman" w:hAnsi="Times New Roman" w:cs="Times New Roman"/>
          <w:color w:val="000000" w:themeColor="text1"/>
          <w:sz w:val="24"/>
          <w:szCs w:val="24"/>
        </w:rPr>
        <w:t>part</w:t>
      </w:r>
      <w:r w:rsidRPr="00664EB5">
        <w:rPr>
          <w:rFonts w:ascii="Times New Roman" w:hAnsi="Times New Roman" w:cs="Times New Roman"/>
          <w:color w:val="000000" w:themeColor="text1"/>
          <w:sz w:val="24"/>
          <w:szCs w:val="24"/>
        </w:rPr>
        <w:t xml:space="preserve">s with features that traditionally require significant support structures. Additionally, the fabricated parts exhibited comparable geometric accuracy with minimal deviations, demonstrating the system's ability to produce high-quality </w:t>
      </w:r>
      <w:r w:rsidR="00BA3ABD">
        <w:rPr>
          <w:rFonts w:ascii="Times New Roman" w:hAnsi="Times New Roman" w:cs="Times New Roman"/>
          <w:color w:val="000000" w:themeColor="text1"/>
          <w:sz w:val="24"/>
          <w:szCs w:val="24"/>
        </w:rPr>
        <w:t>part</w:t>
      </w:r>
      <w:r w:rsidRPr="00664EB5">
        <w:rPr>
          <w:rFonts w:ascii="Times New Roman" w:hAnsi="Times New Roman" w:cs="Times New Roman"/>
          <w:color w:val="000000" w:themeColor="text1"/>
          <w:sz w:val="24"/>
          <w:szCs w:val="24"/>
        </w:rPr>
        <w:t>s. While minor surface imperfections were observed in both methods, MS</w:t>
      </w:r>
      <w:r w:rsidR="00C46FA1" w:rsidRPr="00664EB5">
        <w:rPr>
          <w:rFonts w:ascii="Times New Roman" w:hAnsi="Times New Roman" w:cs="Times New Roman"/>
          <w:color w:val="000000" w:themeColor="text1"/>
          <w:sz w:val="24"/>
          <w:szCs w:val="24"/>
        </w:rPr>
        <w:t>FFF</w:t>
      </w:r>
      <w:r w:rsidRPr="00664EB5">
        <w:rPr>
          <w:rFonts w:ascii="Times New Roman" w:hAnsi="Times New Roman" w:cs="Times New Roman"/>
          <w:color w:val="000000" w:themeColor="text1"/>
          <w:sz w:val="24"/>
          <w:szCs w:val="24"/>
        </w:rPr>
        <w:t xml:space="preserve"> offered the advantage of minimizing surface damage during post-processing, especially for thin </w:t>
      </w:r>
      <w:r w:rsidR="00BA3ABD">
        <w:rPr>
          <w:rFonts w:ascii="Times New Roman" w:hAnsi="Times New Roman" w:cs="Times New Roman"/>
          <w:color w:val="000000" w:themeColor="text1"/>
          <w:sz w:val="24"/>
          <w:szCs w:val="24"/>
        </w:rPr>
        <w:t>part</w:t>
      </w:r>
      <w:r w:rsidRPr="00664EB5">
        <w:rPr>
          <w:rFonts w:ascii="Times New Roman" w:hAnsi="Times New Roman" w:cs="Times New Roman"/>
          <w:color w:val="000000" w:themeColor="text1"/>
          <w:sz w:val="24"/>
          <w:szCs w:val="24"/>
        </w:rPr>
        <w:t>s like the turbine blade tested in this study. This benefit stems from the reduced separation force associated with less support material usage.</w:t>
      </w:r>
    </w:p>
    <w:p w14:paraId="381F08C0" w14:textId="51E2C9FC" w:rsidR="00482F87" w:rsidRPr="00664EB5" w:rsidRDefault="00482F87" w:rsidP="00482F87">
      <w:pPr>
        <w:spacing w:after="0" w:line="360" w:lineRule="auto"/>
        <w:ind w:firstLine="480"/>
        <w:jc w:val="both"/>
        <w:rPr>
          <w:rFonts w:ascii="Times New Roman" w:hAnsi="Times New Roman" w:cs="Times New Roman"/>
          <w:color w:val="000000" w:themeColor="text1"/>
          <w:sz w:val="24"/>
          <w:szCs w:val="24"/>
        </w:rPr>
      </w:pPr>
      <w:r w:rsidRPr="00664EB5">
        <w:rPr>
          <w:rFonts w:ascii="Times New Roman" w:hAnsi="Times New Roman" w:cs="Times New Roman"/>
          <w:color w:val="000000" w:themeColor="text1"/>
          <w:sz w:val="24"/>
          <w:szCs w:val="24"/>
        </w:rPr>
        <w:t>Future work will focus on addressing the limitations identified in the current MS</w:t>
      </w:r>
      <w:r w:rsidR="00C46FA1" w:rsidRPr="00664EB5">
        <w:rPr>
          <w:rFonts w:ascii="Times New Roman" w:hAnsi="Times New Roman" w:cs="Times New Roman"/>
          <w:color w:val="000000" w:themeColor="text1"/>
          <w:sz w:val="24"/>
          <w:szCs w:val="24"/>
        </w:rPr>
        <w:t>FFF</w:t>
      </w:r>
      <w:r w:rsidRPr="00664EB5">
        <w:rPr>
          <w:rFonts w:ascii="Times New Roman" w:hAnsi="Times New Roman" w:cs="Times New Roman"/>
          <w:color w:val="000000" w:themeColor="text1"/>
          <w:sz w:val="24"/>
          <w:szCs w:val="24"/>
        </w:rPr>
        <w:t xml:space="preserve"> system to further enhance its performance. Firstly, the ability to minimize support material usage is currently limited by the discrete platform unit design. To address this, two potential solutions will be explored: reducing the size of each unit to increase resolution and implementing a special mechanism on the platform assembly for dynamically adjusting individual platform unit size and shape based on specific </w:t>
      </w:r>
      <w:r w:rsidR="00BA3ABD">
        <w:rPr>
          <w:rFonts w:ascii="Times New Roman" w:hAnsi="Times New Roman" w:cs="Times New Roman"/>
          <w:color w:val="000000" w:themeColor="text1"/>
          <w:sz w:val="24"/>
          <w:szCs w:val="24"/>
        </w:rPr>
        <w:t>part</w:t>
      </w:r>
      <w:r w:rsidRPr="00664EB5">
        <w:rPr>
          <w:rFonts w:ascii="Times New Roman" w:hAnsi="Times New Roman" w:cs="Times New Roman"/>
          <w:color w:val="000000" w:themeColor="text1"/>
          <w:sz w:val="24"/>
          <w:szCs w:val="24"/>
        </w:rPr>
        <w:t xml:space="preserve"> geometry requirements. Secondly, the current AM-printed polymer platform components will be investigated for potential replacement with precisely machined metal parts. This shift would improve assembly accuracy, enabling precise lifting motions and potentially mitigating the need for gaps with lager </w:t>
      </w:r>
      <w:r w:rsidRPr="00664EB5">
        <w:rPr>
          <w:rFonts w:ascii="Times New Roman" w:hAnsi="Times New Roman" w:cs="Times New Roman"/>
          <w:color w:val="000000" w:themeColor="text1"/>
          <w:sz w:val="24"/>
          <w:szCs w:val="24"/>
        </w:rPr>
        <w:lastRenderedPageBreak/>
        <w:t xml:space="preserve">clearances between units that can slightly compromise printing quality. Additionally, the </w:t>
      </w:r>
      <w:r w:rsidR="00C46FA1" w:rsidRPr="00664EB5">
        <w:rPr>
          <w:rFonts w:ascii="Times New Roman" w:hAnsi="Times New Roman" w:cs="Times New Roman"/>
          <w:color w:val="000000" w:themeColor="text1"/>
          <w:sz w:val="24"/>
          <w:szCs w:val="24"/>
        </w:rPr>
        <w:t>FFF</w:t>
      </w:r>
      <w:r w:rsidRPr="00664EB5">
        <w:rPr>
          <w:rFonts w:ascii="Times New Roman" w:hAnsi="Times New Roman" w:cs="Times New Roman"/>
          <w:color w:val="000000" w:themeColor="text1"/>
          <w:sz w:val="24"/>
          <w:szCs w:val="24"/>
        </w:rPr>
        <w:t xml:space="preserve"> printing path could be modified to incorporate a gap-filling strategy to compensate for any necessary gaps for assembly purposes. </w:t>
      </w:r>
      <w:r w:rsidR="009B07AC" w:rsidRPr="009B07AC">
        <w:rPr>
          <w:rFonts w:ascii="Times New Roman" w:hAnsi="Times New Roman" w:cs="Times New Roman"/>
          <w:color w:val="000000" w:themeColor="text1"/>
          <w:sz w:val="24"/>
          <w:szCs w:val="24"/>
        </w:rPr>
        <w:t>Lastly, integrating heating elements into the MS</w:t>
      </w:r>
      <w:r w:rsidR="009B07AC">
        <w:rPr>
          <w:rFonts w:ascii="Times New Roman" w:hAnsi="Times New Roman" w:cs="Times New Roman"/>
          <w:color w:val="000000" w:themeColor="text1"/>
          <w:sz w:val="24"/>
          <w:szCs w:val="24"/>
        </w:rPr>
        <w:t>FFF</w:t>
      </w:r>
      <w:r w:rsidR="009B07AC" w:rsidRPr="009B07AC">
        <w:rPr>
          <w:rFonts w:ascii="Times New Roman" w:hAnsi="Times New Roman" w:cs="Times New Roman"/>
          <w:color w:val="000000" w:themeColor="text1"/>
          <w:sz w:val="24"/>
          <w:szCs w:val="24"/>
        </w:rPr>
        <w:t xml:space="preserve"> platform units is envisioned to mitigate corner warping by promoting a more uniform temperature distribution, thereby enhancing material adhesion and structural integrity. Additionally, this </w:t>
      </w:r>
      <w:proofErr w:type="spellStart"/>
      <w:r w:rsidR="009B07AC" w:rsidRPr="009B07AC">
        <w:rPr>
          <w:rFonts w:ascii="Times New Roman" w:hAnsi="Times New Roman" w:cs="Times New Roman"/>
          <w:color w:val="000000" w:themeColor="text1"/>
          <w:sz w:val="24"/>
          <w:szCs w:val="24"/>
        </w:rPr>
        <w:t>ap</w:t>
      </w:r>
      <w:ins w:id="22" w:author="中道 黃" w:date="2024-08-08T14:44:00Z">
        <w:r w:rsidR="009A6CA4">
          <w:rPr>
            <w:rFonts w:ascii="Times New Roman" w:hAnsi="Times New Roman" w:cs="Times New Roman"/>
            <w:color w:val="000000" w:themeColor="text1"/>
            <w:sz w:val="24"/>
            <w:szCs w:val="24"/>
          </w:rPr>
          <w:t>ter</w:t>
        </w:r>
      </w:ins>
      <w:r w:rsidR="009B07AC" w:rsidRPr="009B07AC">
        <w:rPr>
          <w:rFonts w:ascii="Times New Roman" w:hAnsi="Times New Roman" w:cs="Times New Roman"/>
          <w:color w:val="000000" w:themeColor="text1"/>
          <w:sz w:val="24"/>
          <w:szCs w:val="24"/>
        </w:rPr>
        <w:t>proach</w:t>
      </w:r>
      <w:proofErr w:type="spellEnd"/>
      <w:r w:rsidR="009B07AC" w:rsidRPr="009B07AC">
        <w:rPr>
          <w:rFonts w:ascii="Times New Roman" w:hAnsi="Times New Roman" w:cs="Times New Roman"/>
          <w:color w:val="000000" w:themeColor="text1"/>
          <w:sz w:val="24"/>
          <w:szCs w:val="24"/>
        </w:rPr>
        <w:t xml:space="preserve"> could enable the fabrication of materials with high thermal deformation rates, which are susceptible to thermal effects during the </w:t>
      </w:r>
      <w:r w:rsidR="009B07AC">
        <w:rPr>
          <w:rFonts w:ascii="Times New Roman" w:hAnsi="Times New Roman" w:cs="Times New Roman"/>
          <w:color w:val="000000" w:themeColor="text1"/>
          <w:sz w:val="24"/>
          <w:szCs w:val="24"/>
        </w:rPr>
        <w:t>FFF</w:t>
      </w:r>
      <w:r w:rsidR="009B07AC" w:rsidRPr="009B07AC">
        <w:rPr>
          <w:rFonts w:ascii="Times New Roman" w:hAnsi="Times New Roman" w:cs="Times New Roman"/>
          <w:color w:val="000000" w:themeColor="text1"/>
          <w:sz w:val="24"/>
          <w:szCs w:val="24"/>
        </w:rPr>
        <w:t xml:space="preserve"> process.</w:t>
      </w:r>
    </w:p>
    <w:p w14:paraId="345D50BF" w14:textId="01F04E71" w:rsidR="00A46259" w:rsidRPr="00664EB5" w:rsidRDefault="00482F87" w:rsidP="00482F87">
      <w:pPr>
        <w:spacing w:after="0" w:line="360" w:lineRule="auto"/>
        <w:ind w:firstLine="480"/>
        <w:jc w:val="both"/>
        <w:rPr>
          <w:rFonts w:ascii="Times New Roman" w:hAnsi="Times New Roman" w:cs="Times New Roman"/>
          <w:color w:val="000000" w:themeColor="text1"/>
          <w:sz w:val="24"/>
          <w:szCs w:val="24"/>
        </w:rPr>
      </w:pPr>
      <w:r w:rsidRPr="00664EB5">
        <w:rPr>
          <w:rFonts w:ascii="Times New Roman" w:hAnsi="Times New Roman" w:cs="Times New Roman"/>
          <w:color w:val="000000" w:themeColor="text1"/>
          <w:sz w:val="24"/>
          <w:szCs w:val="24"/>
        </w:rPr>
        <w:t>In conclusion, this study successfully demonstrates MS</w:t>
      </w:r>
      <w:r w:rsidR="00C46FA1" w:rsidRPr="00664EB5">
        <w:rPr>
          <w:rFonts w:ascii="Times New Roman" w:hAnsi="Times New Roman" w:cs="Times New Roman"/>
          <w:color w:val="000000" w:themeColor="text1"/>
          <w:sz w:val="24"/>
          <w:szCs w:val="24"/>
        </w:rPr>
        <w:t>FFF</w:t>
      </w:r>
      <w:r w:rsidRPr="00664EB5">
        <w:rPr>
          <w:rFonts w:ascii="Times New Roman" w:hAnsi="Times New Roman" w:cs="Times New Roman"/>
          <w:color w:val="000000" w:themeColor="text1"/>
          <w:sz w:val="24"/>
          <w:szCs w:val="24"/>
        </w:rPr>
        <w:t>, that utilizes a collaborative approach between software algorithms and a discretized platform, can significantly reduce support structure requirements. This translates to substantial savings in fabrication time and material consumption. The findings suggest that MS</w:t>
      </w:r>
      <w:r w:rsidR="00C46FA1" w:rsidRPr="00664EB5">
        <w:rPr>
          <w:rFonts w:ascii="Times New Roman" w:hAnsi="Times New Roman" w:cs="Times New Roman"/>
          <w:color w:val="000000" w:themeColor="text1"/>
          <w:sz w:val="24"/>
          <w:szCs w:val="24"/>
        </w:rPr>
        <w:t>FFF</w:t>
      </w:r>
      <w:r w:rsidRPr="00664EB5">
        <w:rPr>
          <w:rFonts w:ascii="Times New Roman" w:hAnsi="Times New Roman" w:cs="Times New Roman"/>
          <w:color w:val="000000" w:themeColor="text1"/>
          <w:sz w:val="24"/>
          <w:szCs w:val="24"/>
        </w:rPr>
        <w:t xml:space="preserve"> is a promising and generalizable technology with the potential to revolutionize the efficiency and sustainability of </w:t>
      </w:r>
      <w:r w:rsidR="00C46FA1" w:rsidRPr="00664EB5">
        <w:rPr>
          <w:rFonts w:ascii="Times New Roman" w:hAnsi="Times New Roman" w:cs="Times New Roman"/>
          <w:color w:val="000000" w:themeColor="text1"/>
          <w:sz w:val="24"/>
          <w:szCs w:val="24"/>
        </w:rPr>
        <w:t>FFF</w:t>
      </w:r>
      <w:r w:rsidRPr="00664EB5">
        <w:rPr>
          <w:rFonts w:ascii="Times New Roman" w:hAnsi="Times New Roman" w:cs="Times New Roman"/>
          <w:color w:val="000000" w:themeColor="text1"/>
          <w:sz w:val="24"/>
          <w:szCs w:val="24"/>
        </w:rPr>
        <w:t xml:space="preserve"> and potentially other </w:t>
      </w:r>
      <w:commentRangeStart w:id="23"/>
      <w:r w:rsidRPr="00664EB5">
        <w:rPr>
          <w:rFonts w:ascii="Times New Roman" w:hAnsi="Times New Roman" w:cs="Times New Roman"/>
          <w:color w:val="000000" w:themeColor="text1"/>
          <w:sz w:val="24"/>
          <w:szCs w:val="24"/>
        </w:rPr>
        <w:t xml:space="preserve">MEX </w:t>
      </w:r>
      <w:commentRangeEnd w:id="23"/>
      <w:r w:rsidR="00083413">
        <w:rPr>
          <w:rStyle w:val="a4"/>
        </w:rPr>
        <w:commentReference w:id="23"/>
      </w:r>
      <w:r w:rsidRPr="00664EB5">
        <w:rPr>
          <w:rFonts w:ascii="Times New Roman" w:hAnsi="Times New Roman" w:cs="Times New Roman"/>
          <w:color w:val="000000" w:themeColor="text1"/>
          <w:sz w:val="24"/>
          <w:szCs w:val="24"/>
        </w:rPr>
        <w:t xml:space="preserve">processes, particularly for fabricating complex </w:t>
      </w:r>
      <w:r w:rsidR="00BA3ABD">
        <w:rPr>
          <w:rFonts w:ascii="Times New Roman" w:hAnsi="Times New Roman" w:cs="Times New Roman"/>
          <w:color w:val="000000" w:themeColor="text1"/>
          <w:sz w:val="24"/>
          <w:szCs w:val="24"/>
        </w:rPr>
        <w:t>part</w:t>
      </w:r>
      <w:r w:rsidRPr="00664EB5">
        <w:rPr>
          <w:rFonts w:ascii="Times New Roman" w:hAnsi="Times New Roman" w:cs="Times New Roman"/>
          <w:color w:val="000000" w:themeColor="text1"/>
          <w:sz w:val="24"/>
          <w:szCs w:val="24"/>
        </w:rPr>
        <w:t>s with intricate geometries. The modular design of MS</w:t>
      </w:r>
      <w:r w:rsidR="00C46FA1" w:rsidRPr="00664EB5">
        <w:rPr>
          <w:rFonts w:ascii="Times New Roman" w:hAnsi="Times New Roman" w:cs="Times New Roman"/>
          <w:color w:val="000000" w:themeColor="text1"/>
          <w:sz w:val="24"/>
          <w:szCs w:val="24"/>
        </w:rPr>
        <w:t>FFF</w:t>
      </w:r>
      <w:r w:rsidRPr="00664EB5">
        <w:rPr>
          <w:rFonts w:ascii="Times New Roman" w:hAnsi="Times New Roman" w:cs="Times New Roman"/>
          <w:color w:val="000000" w:themeColor="text1"/>
          <w:sz w:val="24"/>
          <w:szCs w:val="24"/>
        </w:rPr>
        <w:t xml:space="preserve"> components fosters portability and high compatibility with existing commercial </w:t>
      </w:r>
      <w:r w:rsidR="00C46FA1" w:rsidRPr="00664EB5">
        <w:rPr>
          <w:rFonts w:ascii="Times New Roman" w:hAnsi="Times New Roman" w:cs="Times New Roman"/>
          <w:color w:val="000000" w:themeColor="text1"/>
          <w:sz w:val="24"/>
          <w:szCs w:val="24"/>
        </w:rPr>
        <w:t>FFF</w:t>
      </w:r>
      <w:r w:rsidRPr="00664EB5">
        <w:rPr>
          <w:rFonts w:ascii="Times New Roman" w:hAnsi="Times New Roman" w:cs="Times New Roman"/>
          <w:color w:val="000000" w:themeColor="text1"/>
          <w:sz w:val="24"/>
          <w:szCs w:val="24"/>
        </w:rPr>
        <w:t xml:space="preserve"> machines, potentially enabling straightforward adoption within industrial applications. The technologies developed in this work hold promise for broader applicability across various AM methods that struggle with support material usage and removal, including vat polymerization and powder bed fusion. This advancement signifies a significant step forward in the additive manufacturing field, promoting the wider adoption and application of this technology across various industries.</w:t>
      </w:r>
    </w:p>
    <w:p w14:paraId="58AA8D62" w14:textId="77777777" w:rsidR="00513534" w:rsidRPr="00664EB5" w:rsidRDefault="00513534" w:rsidP="00773E42">
      <w:pPr>
        <w:spacing w:after="0" w:line="360" w:lineRule="auto"/>
        <w:rPr>
          <w:rFonts w:ascii="Times New Roman" w:hAnsi="Times New Roman" w:cs="Times New Roman"/>
          <w:sz w:val="24"/>
          <w:szCs w:val="24"/>
        </w:rPr>
      </w:pPr>
    </w:p>
    <w:p w14:paraId="1286377F" w14:textId="25FC929B" w:rsidR="00EF671B" w:rsidRPr="00664EB5" w:rsidRDefault="00EF671B" w:rsidP="00773E42">
      <w:pPr>
        <w:pStyle w:val="1"/>
        <w:rPr>
          <w:szCs w:val="24"/>
        </w:rPr>
      </w:pPr>
      <w:r w:rsidRPr="00664EB5">
        <w:rPr>
          <w:szCs w:val="24"/>
        </w:rPr>
        <w:t>References</w:t>
      </w:r>
    </w:p>
    <w:sdt>
      <w:sdtPr>
        <w:rPr>
          <w:rFonts w:ascii="Times New Roman" w:eastAsia="Times New Roman" w:hAnsi="Times New Roman" w:cs="Times New Roman"/>
          <w:color w:val="000000"/>
          <w:sz w:val="24"/>
          <w:szCs w:val="24"/>
        </w:rPr>
        <w:tag w:val="MENDELEY_BIBLIOGRAPHY"/>
        <w:id w:val="-282423904"/>
        <w:placeholder>
          <w:docPart w:val="DefaultPlaceholder_-1854013440"/>
        </w:placeholder>
      </w:sdtPr>
      <w:sdtEndPr/>
      <w:sdtContent>
        <w:p w14:paraId="156FF2CC" w14:textId="77777777" w:rsidR="00F23D73" w:rsidRDefault="00F23D73">
          <w:pPr>
            <w:autoSpaceDE w:val="0"/>
            <w:autoSpaceDN w:val="0"/>
            <w:ind w:hanging="640"/>
            <w:divId w:val="983504760"/>
            <w:rPr>
              <w:rFonts w:eastAsia="Times New Roman"/>
              <w:sz w:val="24"/>
              <w:szCs w:val="24"/>
            </w:rPr>
          </w:pPr>
          <w:r>
            <w:rPr>
              <w:rFonts w:eastAsia="Times New Roman"/>
            </w:rPr>
            <w:t>[1]</w:t>
          </w:r>
          <w:r>
            <w:rPr>
              <w:rFonts w:eastAsia="Times New Roman"/>
            </w:rPr>
            <w:tab/>
            <w:t xml:space="preserve">Pereira T, Kennedy J V., Potgieter J. A comparison of traditional manufacturing vs additive manufacturing, the best method for the job. Procedia </w:t>
          </w:r>
          <w:proofErr w:type="spellStart"/>
          <w:r>
            <w:rPr>
              <w:rFonts w:eastAsia="Times New Roman"/>
            </w:rPr>
            <w:t>Manuf</w:t>
          </w:r>
          <w:proofErr w:type="spellEnd"/>
          <w:r>
            <w:rPr>
              <w:rFonts w:eastAsia="Times New Roman"/>
            </w:rPr>
            <w:t>, vol. 30, Elsevier B.V.; 2019, p. 11–8. https://doi.org/10.1016/j.promfg.2019.02.003.</w:t>
          </w:r>
        </w:p>
        <w:p w14:paraId="02C24791" w14:textId="77777777" w:rsidR="00F23D73" w:rsidRDefault="00F23D73">
          <w:pPr>
            <w:autoSpaceDE w:val="0"/>
            <w:autoSpaceDN w:val="0"/>
            <w:ind w:hanging="640"/>
            <w:divId w:val="1769541717"/>
            <w:rPr>
              <w:rFonts w:eastAsia="Times New Roman"/>
            </w:rPr>
          </w:pPr>
          <w:r>
            <w:rPr>
              <w:rFonts w:eastAsia="Times New Roman"/>
            </w:rPr>
            <w:t>[2]</w:t>
          </w:r>
          <w:r>
            <w:rPr>
              <w:rFonts w:eastAsia="Times New Roman"/>
            </w:rPr>
            <w:tab/>
          </w:r>
          <w:proofErr w:type="spellStart"/>
          <w:r>
            <w:rPr>
              <w:rFonts w:eastAsia="Times New Roman"/>
            </w:rPr>
            <w:t>Bourell</w:t>
          </w:r>
          <w:proofErr w:type="spellEnd"/>
          <w:r>
            <w:rPr>
              <w:rFonts w:eastAsia="Times New Roman"/>
            </w:rPr>
            <w:t xml:space="preserve"> DL. Perspectives on Additive Manufacturing. </w:t>
          </w:r>
          <w:proofErr w:type="spellStart"/>
          <w:r>
            <w:rPr>
              <w:rFonts w:eastAsia="Times New Roman"/>
            </w:rPr>
            <w:t>Annu</w:t>
          </w:r>
          <w:proofErr w:type="spellEnd"/>
          <w:r>
            <w:rPr>
              <w:rFonts w:eastAsia="Times New Roman"/>
            </w:rPr>
            <w:t xml:space="preserve"> Rev Mater Res </w:t>
          </w:r>
          <w:proofErr w:type="gramStart"/>
          <w:r>
            <w:rPr>
              <w:rFonts w:eastAsia="Times New Roman"/>
            </w:rPr>
            <w:t>2016;46:1</w:t>
          </w:r>
          <w:proofErr w:type="gramEnd"/>
          <w:r>
            <w:rPr>
              <w:rFonts w:eastAsia="Times New Roman"/>
            </w:rPr>
            <w:t>–18. https://doi.org/10.1146/annurev-matsci-070115-031606.</w:t>
          </w:r>
        </w:p>
        <w:p w14:paraId="724035C7" w14:textId="77777777" w:rsidR="00F23D73" w:rsidRDefault="00F23D73">
          <w:pPr>
            <w:autoSpaceDE w:val="0"/>
            <w:autoSpaceDN w:val="0"/>
            <w:ind w:hanging="640"/>
            <w:divId w:val="628632059"/>
            <w:rPr>
              <w:rFonts w:eastAsia="Times New Roman"/>
            </w:rPr>
          </w:pPr>
          <w:r>
            <w:rPr>
              <w:rFonts w:eastAsia="Times New Roman"/>
            </w:rPr>
            <w:t>[3]</w:t>
          </w:r>
          <w:r>
            <w:rPr>
              <w:rFonts w:eastAsia="Times New Roman"/>
            </w:rPr>
            <w:tab/>
          </w:r>
          <w:proofErr w:type="spellStart"/>
          <w:r>
            <w:rPr>
              <w:rFonts w:eastAsia="Times New Roman"/>
            </w:rPr>
            <w:t>Praveena</w:t>
          </w:r>
          <w:proofErr w:type="spellEnd"/>
          <w:r>
            <w:rPr>
              <w:rFonts w:eastAsia="Times New Roman"/>
            </w:rPr>
            <w:t xml:space="preserve"> BA, Lokesh N, </w:t>
          </w:r>
          <w:proofErr w:type="spellStart"/>
          <w:r>
            <w:rPr>
              <w:rFonts w:eastAsia="Times New Roman"/>
            </w:rPr>
            <w:t>Buradi</w:t>
          </w:r>
          <w:proofErr w:type="spellEnd"/>
          <w:r>
            <w:rPr>
              <w:rFonts w:eastAsia="Times New Roman"/>
            </w:rPr>
            <w:t xml:space="preserve"> A, Santhosh N, </w:t>
          </w:r>
          <w:proofErr w:type="spellStart"/>
          <w:r>
            <w:rPr>
              <w:rFonts w:eastAsia="Times New Roman"/>
            </w:rPr>
            <w:t>Praveena</w:t>
          </w:r>
          <w:proofErr w:type="spellEnd"/>
          <w:r>
            <w:rPr>
              <w:rFonts w:eastAsia="Times New Roman"/>
            </w:rPr>
            <w:t xml:space="preserve"> BL, Vignesh R. A comprehensive review of emerging additive manufacturing (3D printing technology): Methods, materials, applications, challenges, trends and future potential. Mater Today Proc, vol. 52, Elsevier Ltd; 2022, p. 1309–13. https://doi.org/10.1016/j.matpr.2021.11.059.</w:t>
          </w:r>
        </w:p>
        <w:p w14:paraId="245C04AA" w14:textId="77777777" w:rsidR="00F23D73" w:rsidRDefault="00F23D73">
          <w:pPr>
            <w:autoSpaceDE w:val="0"/>
            <w:autoSpaceDN w:val="0"/>
            <w:ind w:hanging="640"/>
            <w:divId w:val="374700389"/>
            <w:rPr>
              <w:rFonts w:eastAsia="Times New Roman"/>
            </w:rPr>
          </w:pPr>
          <w:r>
            <w:rPr>
              <w:rFonts w:eastAsia="Times New Roman"/>
            </w:rPr>
            <w:t>[4]</w:t>
          </w:r>
          <w:r>
            <w:rPr>
              <w:rFonts w:eastAsia="Times New Roman"/>
            </w:rPr>
            <w:tab/>
            <w:t xml:space="preserve">Attaran M. The rise of 3-D printing: The advantages of additive manufacturing over traditional manufacturing. Bus </w:t>
          </w:r>
          <w:proofErr w:type="spellStart"/>
          <w:r>
            <w:rPr>
              <w:rFonts w:eastAsia="Times New Roman"/>
            </w:rPr>
            <w:t>Horiz</w:t>
          </w:r>
          <w:proofErr w:type="spellEnd"/>
          <w:r>
            <w:rPr>
              <w:rFonts w:eastAsia="Times New Roman"/>
            </w:rPr>
            <w:t xml:space="preserve"> </w:t>
          </w:r>
          <w:proofErr w:type="gramStart"/>
          <w:r>
            <w:rPr>
              <w:rFonts w:eastAsia="Times New Roman"/>
            </w:rPr>
            <w:t>2017;60:677</w:t>
          </w:r>
          <w:proofErr w:type="gramEnd"/>
          <w:r>
            <w:rPr>
              <w:rFonts w:eastAsia="Times New Roman"/>
            </w:rPr>
            <w:t>–88. https://doi.org/10.1016/j.bushor.2017.05.011.</w:t>
          </w:r>
        </w:p>
        <w:p w14:paraId="792BB16A" w14:textId="77777777" w:rsidR="00F23D73" w:rsidRDefault="00F23D73">
          <w:pPr>
            <w:autoSpaceDE w:val="0"/>
            <w:autoSpaceDN w:val="0"/>
            <w:ind w:hanging="640"/>
            <w:divId w:val="835876628"/>
            <w:rPr>
              <w:rFonts w:eastAsia="Times New Roman"/>
            </w:rPr>
          </w:pPr>
          <w:r>
            <w:rPr>
              <w:rFonts w:eastAsia="Times New Roman"/>
            </w:rPr>
            <w:lastRenderedPageBreak/>
            <w:t>[5]</w:t>
          </w:r>
          <w:r>
            <w:rPr>
              <w:rFonts w:eastAsia="Times New Roman"/>
            </w:rPr>
            <w:tab/>
          </w:r>
          <w:proofErr w:type="spellStart"/>
          <w:r>
            <w:rPr>
              <w:rFonts w:eastAsia="Times New Roman"/>
            </w:rPr>
            <w:t>Alfaify</w:t>
          </w:r>
          <w:proofErr w:type="spellEnd"/>
          <w:r>
            <w:rPr>
              <w:rFonts w:eastAsia="Times New Roman"/>
            </w:rPr>
            <w:t xml:space="preserve"> A, Saleh M, Abdullah FM, Al-</w:t>
          </w:r>
          <w:proofErr w:type="spellStart"/>
          <w:r>
            <w:rPr>
              <w:rFonts w:eastAsia="Times New Roman"/>
            </w:rPr>
            <w:t>Ahmari</w:t>
          </w:r>
          <w:proofErr w:type="spellEnd"/>
          <w:r>
            <w:rPr>
              <w:rFonts w:eastAsia="Times New Roman"/>
            </w:rPr>
            <w:t xml:space="preserve"> AM. Design for additive manufacturing: A systematic review. Sustainability (Switzerland) 2020;12. https://doi.org/10.3390/SU12197936.</w:t>
          </w:r>
        </w:p>
        <w:p w14:paraId="1C423089" w14:textId="77777777" w:rsidR="00F23D73" w:rsidRDefault="00F23D73">
          <w:pPr>
            <w:autoSpaceDE w:val="0"/>
            <w:autoSpaceDN w:val="0"/>
            <w:ind w:hanging="640"/>
            <w:divId w:val="1945991816"/>
            <w:rPr>
              <w:rFonts w:eastAsia="Times New Roman"/>
            </w:rPr>
          </w:pPr>
          <w:r>
            <w:rPr>
              <w:rFonts w:eastAsia="Times New Roman"/>
            </w:rPr>
            <w:t>[6]</w:t>
          </w:r>
          <w:r>
            <w:rPr>
              <w:rFonts w:eastAsia="Times New Roman"/>
            </w:rPr>
            <w:tab/>
            <w:t xml:space="preserve">Huang Y, Leu MC, </w:t>
          </w:r>
          <w:proofErr w:type="spellStart"/>
          <w:r>
            <w:rPr>
              <w:rFonts w:eastAsia="Times New Roman"/>
            </w:rPr>
            <w:t>Mazumder</w:t>
          </w:r>
          <w:proofErr w:type="spellEnd"/>
          <w:r>
            <w:rPr>
              <w:rFonts w:eastAsia="Times New Roman"/>
            </w:rPr>
            <w:t xml:space="preserve"> J, </w:t>
          </w:r>
          <w:proofErr w:type="spellStart"/>
          <w:r>
            <w:rPr>
              <w:rFonts w:eastAsia="Times New Roman"/>
            </w:rPr>
            <w:t>Donmez</w:t>
          </w:r>
          <w:proofErr w:type="spellEnd"/>
          <w:r>
            <w:rPr>
              <w:rFonts w:eastAsia="Times New Roman"/>
            </w:rPr>
            <w:t xml:space="preserve"> A. Additive manufacturing: Current state, future potential, gaps and needs, and recommendations. Journal of Manufacturing Science and Engineering, Transactions of the ASME 2015;137. https://doi.org/10.1115/1.4028725.</w:t>
          </w:r>
        </w:p>
        <w:p w14:paraId="324CC984" w14:textId="77777777" w:rsidR="00F23D73" w:rsidRDefault="00F23D73">
          <w:pPr>
            <w:autoSpaceDE w:val="0"/>
            <w:autoSpaceDN w:val="0"/>
            <w:ind w:hanging="640"/>
            <w:divId w:val="1720326377"/>
            <w:rPr>
              <w:rFonts w:eastAsia="Times New Roman"/>
            </w:rPr>
          </w:pPr>
          <w:r>
            <w:rPr>
              <w:rFonts w:eastAsia="Times New Roman"/>
            </w:rPr>
            <w:t>[7]</w:t>
          </w:r>
          <w:r>
            <w:rPr>
              <w:rFonts w:eastAsia="Times New Roman"/>
            </w:rPr>
            <w:tab/>
            <w:t xml:space="preserve">Conner BP, </w:t>
          </w:r>
          <w:proofErr w:type="spellStart"/>
          <w:r>
            <w:rPr>
              <w:rFonts w:eastAsia="Times New Roman"/>
            </w:rPr>
            <w:t>Manogharan</w:t>
          </w:r>
          <w:proofErr w:type="spellEnd"/>
          <w:r>
            <w:rPr>
              <w:rFonts w:eastAsia="Times New Roman"/>
            </w:rPr>
            <w:t xml:space="preserve"> GP, </w:t>
          </w:r>
          <w:proofErr w:type="spellStart"/>
          <w:r>
            <w:rPr>
              <w:rFonts w:eastAsia="Times New Roman"/>
            </w:rPr>
            <w:t>Martof</w:t>
          </w:r>
          <w:proofErr w:type="spellEnd"/>
          <w:r>
            <w:rPr>
              <w:rFonts w:eastAsia="Times New Roman"/>
            </w:rPr>
            <w:t xml:space="preserve"> AN, </w:t>
          </w:r>
          <w:proofErr w:type="spellStart"/>
          <w:r>
            <w:rPr>
              <w:rFonts w:eastAsia="Times New Roman"/>
            </w:rPr>
            <w:t>Rodomsky</w:t>
          </w:r>
          <w:proofErr w:type="spellEnd"/>
          <w:r>
            <w:rPr>
              <w:rFonts w:eastAsia="Times New Roman"/>
            </w:rPr>
            <w:t xml:space="preserve"> LM, </w:t>
          </w:r>
          <w:proofErr w:type="spellStart"/>
          <w:r>
            <w:rPr>
              <w:rFonts w:eastAsia="Times New Roman"/>
            </w:rPr>
            <w:t>Rodomsky</w:t>
          </w:r>
          <w:proofErr w:type="spellEnd"/>
          <w:r>
            <w:rPr>
              <w:rFonts w:eastAsia="Times New Roman"/>
            </w:rPr>
            <w:t xml:space="preserve"> CM, Jordan DC, et al. Making sense of 3-D printing: Creating a map of additive manufacturing products and services. </w:t>
          </w:r>
          <w:proofErr w:type="spellStart"/>
          <w:r>
            <w:rPr>
              <w:rFonts w:eastAsia="Times New Roman"/>
            </w:rPr>
            <w:t>Addit</w:t>
          </w:r>
          <w:proofErr w:type="spellEnd"/>
          <w:r>
            <w:rPr>
              <w:rFonts w:eastAsia="Times New Roman"/>
            </w:rPr>
            <w:t xml:space="preserve"> </w:t>
          </w:r>
          <w:proofErr w:type="spellStart"/>
          <w:r>
            <w:rPr>
              <w:rFonts w:eastAsia="Times New Roman"/>
            </w:rPr>
            <w:t>Manuf</w:t>
          </w:r>
          <w:proofErr w:type="spellEnd"/>
          <w:r>
            <w:rPr>
              <w:rFonts w:eastAsia="Times New Roman"/>
            </w:rPr>
            <w:t xml:space="preserve"> </w:t>
          </w:r>
          <w:proofErr w:type="gramStart"/>
          <w:r>
            <w:rPr>
              <w:rFonts w:eastAsia="Times New Roman"/>
            </w:rPr>
            <w:t>2014;1:64</w:t>
          </w:r>
          <w:proofErr w:type="gramEnd"/>
          <w:r>
            <w:rPr>
              <w:rFonts w:eastAsia="Times New Roman"/>
            </w:rPr>
            <w:t>–76. https://doi.org/10.1016/j.addma.2014.08.005.</w:t>
          </w:r>
        </w:p>
        <w:p w14:paraId="46DBAD50" w14:textId="77777777" w:rsidR="00F23D73" w:rsidRDefault="00F23D73">
          <w:pPr>
            <w:autoSpaceDE w:val="0"/>
            <w:autoSpaceDN w:val="0"/>
            <w:ind w:hanging="640"/>
            <w:divId w:val="967468171"/>
            <w:rPr>
              <w:rFonts w:eastAsia="Times New Roman"/>
            </w:rPr>
          </w:pPr>
          <w:r>
            <w:rPr>
              <w:rFonts w:eastAsia="Times New Roman"/>
            </w:rPr>
            <w:t>[8]</w:t>
          </w:r>
          <w:r>
            <w:rPr>
              <w:rFonts w:eastAsia="Times New Roman"/>
            </w:rPr>
            <w:tab/>
            <w:t>Bhatia A, Sehgal AK. Additive manufacturing materials, methods and applications: A review. Mater Today Proc, vol. 81, Elsevier Ltd; 2021, p. 1060–7. https://doi.org/10.1016/j.matpr.2021.04.379.</w:t>
          </w:r>
        </w:p>
        <w:p w14:paraId="7494A02A" w14:textId="77777777" w:rsidR="00F23D73" w:rsidRDefault="00F23D73">
          <w:pPr>
            <w:autoSpaceDE w:val="0"/>
            <w:autoSpaceDN w:val="0"/>
            <w:ind w:hanging="640"/>
            <w:divId w:val="1623724995"/>
            <w:rPr>
              <w:rFonts w:eastAsia="Times New Roman"/>
            </w:rPr>
          </w:pPr>
          <w:r>
            <w:rPr>
              <w:rFonts w:eastAsia="Times New Roman"/>
            </w:rPr>
            <w:t>[9]</w:t>
          </w:r>
          <w:r>
            <w:rPr>
              <w:rFonts w:eastAsia="Times New Roman"/>
            </w:rPr>
            <w:tab/>
            <w:t xml:space="preserve">Li Y, </w:t>
          </w:r>
          <w:proofErr w:type="spellStart"/>
          <w:r>
            <w:rPr>
              <w:rFonts w:eastAsia="Times New Roman"/>
            </w:rPr>
            <w:t>Su</w:t>
          </w:r>
          <w:proofErr w:type="spellEnd"/>
          <w:r>
            <w:rPr>
              <w:rFonts w:eastAsia="Times New Roman"/>
            </w:rPr>
            <w:t xml:space="preserve"> C, Zhu J. Comprehensive review of wire arc additive manufacturing: Hardware system, physical process, monitoring, property characterization, application and future prospects. Results in Engineering 2022;13. https://doi.org/10.1016/j.rineng.2021.100330.</w:t>
          </w:r>
        </w:p>
        <w:p w14:paraId="04D15DC1" w14:textId="77777777" w:rsidR="00F23D73" w:rsidRDefault="00F23D73">
          <w:pPr>
            <w:autoSpaceDE w:val="0"/>
            <w:autoSpaceDN w:val="0"/>
            <w:ind w:hanging="640"/>
            <w:divId w:val="792865218"/>
            <w:rPr>
              <w:rFonts w:eastAsia="Times New Roman"/>
            </w:rPr>
          </w:pPr>
          <w:r>
            <w:rPr>
              <w:rFonts w:eastAsia="Times New Roman"/>
            </w:rPr>
            <w:t>[10]</w:t>
          </w:r>
          <w:r>
            <w:rPr>
              <w:rFonts w:eastAsia="Times New Roman"/>
            </w:rPr>
            <w:tab/>
          </w:r>
          <w:proofErr w:type="spellStart"/>
          <w:r>
            <w:rPr>
              <w:rFonts w:eastAsia="Times New Roman"/>
            </w:rPr>
            <w:t>Fidan</w:t>
          </w:r>
          <w:proofErr w:type="spellEnd"/>
          <w:r>
            <w:rPr>
              <w:rFonts w:eastAsia="Times New Roman"/>
            </w:rPr>
            <w:t xml:space="preserve"> I, </w:t>
          </w:r>
          <w:proofErr w:type="spellStart"/>
          <w:r>
            <w:rPr>
              <w:rFonts w:eastAsia="Times New Roman"/>
            </w:rPr>
            <w:t>Naikwadi</w:t>
          </w:r>
          <w:proofErr w:type="spellEnd"/>
          <w:r>
            <w:rPr>
              <w:rFonts w:eastAsia="Times New Roman"/>
            </w:rPr>
            <w:t xml:space="preserve"> V, </w:t>
          </w:r>
          <w:proofErr w:type="spellStart"/>
          <w:r>
            <w:rPr>
              <w:rFonts w:eastAsia="Times New Roman"/>
            </w:rPr>
            <w:t>Alkunte</w:t>
          </w:r>
          <w:proofErr w:type="spellEnd"/>
          <w:r>
            <w:rPr>
              <w:rFonts w:eastAsia="Times New Roman"/>
            </w:rPr>
            <w:t xml:space="preserve"> S, Mishra R, Tantawi K. Energy Efficiency in Additive Manufacturing: Condensed Review. Technologies (Basel) 2024;12. https://doi.org/10.3390/technologies12020021.</w:t>
          </w:r>
        </w:p>
        <w:p w14:paraId="6F065734" w14:textId="77777777" w:rsidR="00F23D73" w:rsidRDefault="00F23D73">
          <w:pPr>
            <w:autoSpaceDE w:val="0"/>
            <w:autoSpaceDN w:val="0"/>
            <w:ind w:hanging="640"/>
            <w:divId w:val="429395759"/>
            <w:rPr>
              <w:rFonts w:eastAsia="Times New Roman"/>
            </w:rPr>
          </w:pPr>
          <w:r>
            <w:rPr>
              <w:rFonts w:eastAsia="Times New Roman"/>
            </w:rPr>
            <w:t>[11]</w:t>
          </w:r>
          <w:r>
            <w:rPr>
              <w:rFonts w:eastAsia="Times New Roman"/>
            </w:rPr>
            <w:tab/>
            <w:t xml:space="preserve">May G, </w:t>
          </w:r>
          <w:proofErr w:type="spellStart"/>
          <w:r>
            <w:rPr>
              <w:rFonts w:eastAsia="Times New Roman"/>
            </w:rPr>
            <w:t>Psarommatis</w:t>
          </w:r>
          <w:proofErr w:type="spellEnd"/>
          <w:r>
            <w:rPr>
              <w:rFonts w:eastAsia="Times New Roman"/>
            </w:rPr>
            <w:t xml:space="preserve"> F. Maximizing Energy Efficiency in Additive Manufacturing: A Review and Framework for Future Research. Energies (Basel) 2023;16. https://doi.org/10.3390/en16104179.</w:t>
          </w:r>
        </w:p>
        <w:p w14:paraId="614C5887" w14:textId="77777777" w:rsidR="00F23D73" w:rsidRDefault="00F23D73">
          <w:pPr>
            <w:autoSpaceDE w:val="0"/>
            <w:autoSpaceDN w:val="0"/>
            <w:ind w:hanging="640"/>
            <w:divId w:val="155415873"/>
            <w:rPr>
              <w:rFonts w:eastAsia="Times New Roman"/>
            </w:rPr>
          </w:pPr>
          <w:r>
            <w:rPr>
              <w:rFonts w:eastAsia="Times New Roman"/>
            </w:rPr>
            <w:t>[12]</w:t>
          </w:r>
          <w:r>
            <w:rPr>
              <w:rFonts w:eastAsia="Times New Roman"/>
            </w:rPr>
            <w:tab/>
          </w:r>
          <w:proofErr w:type="spellStart"/>
          <w:r>
            <w:rPr>
              <w:rFonts w:eastAsia="Times New Roman"/>
            </w:rPr>
            <w:t>Tomar</w:t>
          </w:r>
          <w:proofErr w:type="spellEnd"/>
          <w:r>
            <w:rPr>
              <w:rFonts w:eastAsia="Times New Roman"/>
            </w:rPr>
            <w:t xml:space="preserve"> B, Shiva S, Nath T. A review on wire arc additive manufacturing: Processing parameters, defects, quality improvement and recent advances. Mater Today </w:t>
          </w:r>
          <w:proofErr w:type="spellStart"/>
          <w:r>
            <w:rPr>
              <w:rFonts w:eastAsia="Times New Roman"/>
            </w:rPr>
            <w:t>Commun</w:t>
          </w:r>
          <w:proofErr w:type="spellEnd"/>
          <w:r>
            <w:rPr>
              <w:rFonts w:eastAsia="Times New Roman"/>
            </w:rPr>
            <w:t xml:space="preserve"> 2022;31. https://doi.org/10.1016/j.mtcomm.2022.103739.</w:t>
          </w:r>
        </w:p>
        <w:p w14:paraId="48ED2FF3" w14:textId="77777777" w:rsidR="00F23D73" w:rsidRDefault="00F23D73">
          <w:pPr>
            <w:autoSpaceDE w:val="0"/>
            <w:autoSpaceDN w:val="0"/>
            <w:ind w:hanging="640"/>
            <w:divId w:val="1836409375"/>
            <w:rPr>
              <w:rFonts w:eastAsia="Times New Roman"/>
            </w:rPr>
          </w:pPr>
          <w:r>
            <w:rPr>
              <w:rFonts w:eastAsia="Times New Roman"/>
            </w:rPr>
            <w:t>[13]</w:t>
          </w:r>
          <w:r>
            <w:rPr>
              <w:rFonts w:eastAsia="Times New Roman"/>
            </w:rPr>
            <w:tab/>
            <w:t xml:space="preserve">Waller JM, Saulsberry RL, Parker BH, Hodges KL, Burke ER, </w:t>
          </w:r>
          <w:proofErr w:type="spellStart"/>
          <w:r>
            <w:rPr>
              <w:rFonts w:eastAsia="Times New Roman"/>
            </w:rPr>
            <w:t>Taminger</w:t>
          </w:r>
          <w:proofErr w:type="spellEnd"/>
          <w:r>
            <w:rPr>
              <w:rFonts w:eastAsia="Times New Roman"/>
            </w:rPr>
            <w:t xml:space="preserve"> KM. Summary of NDE of additive manufacturing efforts in NASA. AIP Conf Proc, vol. 1650, American Institute of Physics Inc.; 2015, p. 51–62. https://doi.org/10.1063/1.4914594.</w:t>
          </w:r>
        </w:p>
        <w:p w14:paraId="4E554F40" w14:textId="77777777" w:rsidR="00F23D73" w:rsidRDefault="00F23D73">
          <w:pPr>
            <w:autoSpaceDE w:val="0"/>
            <w:autoSpaceDN w:val="0"/>
            <w:ind w:hanging="640"/>
            <w:divId w:val="1630627279"/>
            <w:rPr>
              <w:rFonts w:eastAsia="Times New Roman"/>
            </w:rPr>
          </w:pPr>
          <w:r>
            <w:rPr>
              <w:rFonts w:eastAsia="Times New Roman"/>
            </w:rPr>
            <w:t>[14]</w:t>
          </w:r>
          <w:r>
            <w:rPr>
              <w:rFonts w:eastAsia="Times New Roman"/>
            </w:rPr>
            <w:tab/>
            <w:t xml:space="preserve">Radhika C, Shanmugam R, </w:t>
          </w:r>
          <w:proofErr w:type="spellStart"/>
          <w:r>
            <w:rPr>
              <w:rFonts w:eastAsia="Times New Roman"/>
            </w:rPr>
            <w:t>Ramoni</w:t>
          </w:r>
          <w:proofErr w:type="spellEnd"/>
          <w:r>
            <w:rPr>
              <w:rFonts w:eastAsia="Times New Roman"/>
            </w:rPr>
            <w:t xml:space="preserve"> M, Bk G. A review on additive manufacturing for aerospace application. Mater Res Express 2024;11. https://doi.org/10.1088/2053-1591/ad21ad.</w:t>
          </w:r>
        </w:p>
        <w:p w14:paraId="39CE1926" w14:textId="77777777" w:rsidR="00F23D73" w:rsidRDefault="00F23D73">
          <w:pPr>
            <w:autoSpaceDE w:val="0"/>
            <w:autoSpaceDN w:val="0"/>
            <w:ind w:hanging="640"/>
            <w:divId w:val="1496649622"/>
            <w:rPr>
              <w:rFonts w:eastAsia="Times New Roman"/>
            </w:rPr>
          </w:pPr>
          <w:r>
            <w:rPr>
              <w:rFonts w:eastAsia="Times New Roman"/>
            </w:rPr>
            <w:t>[15]</w:t>
          </w:r>
          <w:r>
            <w:rPr>
              <w:rFonts w:eastAsia="Times New Roman"/>
            </w:rPr>
            <w:tab/>
            <w:t xml:space="preserve">Keshavarz MK, </w:t>
          </w:r>
          <w:proofErr w:type="spellStart"/>
          <w:r>
            <w:rPr>
              <w:rFonts w:eastAsia="Times New Roman"/>
            </w:rPr>
            <w:t>Gontcharov</w:t>
          </w:r>
          <w:proofErr w:type="spellEnd"/>
          <w:r>
            <w:rPr>
              <w:rFonts w:eastAsia="Times New Roman"/>
            </w:rPr>
            <w:t xml:space="preserve"> A, Lowden P, Chan A, Kulkarni D, </w:t>
          </w:r>
          <w:proofErr w:type="spellStart"/>
          <w:r>
            <w:rPr>
              <w:rFonts w:eastAsia="Times New Roman"/>
            </w:rPr>
            <w:t>Brochu</w:t>
          </w:r>
          <w:proofErr w:type="spellEnd"/>
          <w:r>
            <w:rPr>
              <w:rFonts w:eastAsia="Times New Roman"/>
            </w:rPr>
            <w:t xml:space="preserve"> M. Turbine blade tip repair by laser directed energy deposition additive manufacturing using a </w:t>
          </w:r>
          <w:proofErr w:type="spellStart"/>
          <w:r>
            <w:rPr>
              <w:rFonts w:eastAsia="Times New Roman"/>
            </w:rPr>
            <w:t>rene</w:t>
          </w:r>
          <w:proofErr w:type="spellEnd"/>
          <w:r>
            <w:rPr>
              <w:rFonts w:eastAsia="Times New Roman"/>
            </w:rPr>
            <w:t xml:space="preserve"> 142–merl 72 powder blend. Journal of Manufacturing and Materials Processing 2021;5. https://doi.org/10.3390/jmmp5010021.</w:t>
          </w:r>
        </w:p>
        <w:p w14:paraId="32A7AAE9" w14:textId="77777777" w:rsidR="00F23D73" w:rsidRDefault="00F23D73">
          <w:pPr>
            <w:autoSpaceDE w:val="0"/>
            <w:autoSpaceDN w:val="0"/>
            <w:ind w:hanging="640"/>
            <w:divId w:val="97071661"/>
            <w:rPr>
              <w:rFonts w:eastAsia="Times New Roman"/>
            </w:rPr>
          </w:pPr>
          <w:r>
            <w:rPr>
              <w:rFonts w:eastAsia="Times New Roman"/>
            </w:rPr>
            <w:t>[16]</w:t>
          </w:r>
          <w:r>
            <w:rPr>
              <w:rFonts w:eastAsia="Times New Roman"/>
            </w:rPr>
            <w:tab/>
            <w:t>Strickland JD. Applications of Additive Manufacturing in the Marine Industry. 2016.</w:t>
          </w:r>
        </w:p>
        <w:p w14:paraId="655479E5" w14:textId="77777777" w:rsidR="00F23D73" w:rsidRDefault="00F23D73">
          <w:pPr>
            <w:autoSpaceDE w:val="0"/>
            <w:autoSpaceDN w:val="0"/>
            <w:ind w:hanging="640"/>
            <w:divId w:val="1822308153"/>
            <w:rPr>
              <w:rFonts w:eastAsia="Times New Roman"/>
            </w:rPr>
          </w:pPr>
          <w:r>
            <w:rPr>
              <w:rFonts w:eastAsia="Times New Roman"/>
            </w:rPr>
            <w:t>[17]</w:t>
          </w:r>
          <w:r>
            <w:rPr>
              <w:rFonts w:eastAsia="Times New Roman"/>
            </w:rPr>
            <w:tab/>
            <w:t>Singh BJ, Sehgal R, Singh RP. Additive manufacturing in biomedical and healthcare sector: an umbrella review. International Journal on Interactive Design and Manufacturing 2023. https://doi.org/10.1007/s12008-023-01524-0.</w:t>
          </w:r>
        </w:p>
        <w:p w14:paraId="74D52A71" w14:textId="77777777" w:rsidR="00F23D73" w:rsidRDefault="00F23D73">
          <w:pPr>
            <w:autoSpaceDE w:val="0"/>
            <w:autoSpaceDN w:val="0"/>
            <w:ind w:hanging="640"/>
            <w:divId w:val="603146759"/>
            <w:rPr>
              <w:rFonts w:eastAsia="Times New Roman"/>
            </w:rPr>
          </w:pPr>
          <w:r>
            <w:rPr>
              <w:rFonts w:eastAsia="Times New Roman"/>
            </w:rPr>
            <w:t>[18]</w:t>
          </w:r>
          <w:r>
            <w:rPr>
              <w:rFonts w:eastAsia="Times New Roman"/>
            </w:rPr>
            <w:tab/>
            <w:t xml:space="preserve">Salmi M. Additive manufacturing processes in medical applications. Materials </w:t>
          </w:r>
          <w:proofErr w:type="gramStart"/>
          <w:r>
            <w:rPr>
              <w:rFonts w:eastAsia="Times New Roman"/>
            </w:rPr>
            <w:t>2021;14:1</w:t>
          </w:r>
          <w:proofErr w:type="gramEnd"/>
          <w:r>
            <w:rPr>
              <w:rFonts w:eastAsia="Times New Roman"/>
            </w:rPr>
            <w:t>–16. https://doi.org/10.3390/ma14010191.</w:t>
          </w:r>
        </w:p>
        <w:p w14:paraId="30CA329A" w14:textId="77777777" w:rsidR="00F23D73" w:rsidRDefault="00F23D73">
          <w:pPr>
            <w:autoSpaceDE w:val="0"/>
            <w:autoSpaceDN w:val="0"/>
            <w:ind w:hanging="640"/>
            <w:divId w:val="391512505"/>
            <w:rPr>
              <w:rFonts w:eastAsia="Times New Roman"/>
            </w:rPr>
          </w:pPr>
          <w:r>
            <w:rPr>
              <w:rFonts w:eastAsia="Times New Roman"/>
            </w:rPr>
            <w:t>[19]</w:t>
          </w:r>
          <w:r>
            <w:rPr>
              <w:rFonts w:eastAsia="Times New Roman"/>
            </w:rPr>
            <w:tab/>
          </w:r>
          <w:proofErr w:type="spellStart"/>
          <w:r>
            <w:rPr>
              <w:rFonts w:eastAsia="Times New Roman"/>
            </w:rPr>
            <w:t>Sammaiah</w:t>
          </w:r>
          <w:proofErr w:type="spellEnd"/>
          <w:r>
            <w:rPr>
              <w:rFonts w:eastAsia="Times New Roman"/>
            </w:rPr>
            <w:t xml:space="preserve"> P, Chaitanya Krishna D, Sai Mounika S, </w:t>
          </w:r>
          <w:proofErr w:type="spellStart"/>
          <w:r>
            <w:rPr>
              <w:rFonts w:eastAsia="Times New Roman"/>
            </w:rPr>
            <w:t>Rajasri</w:t>
          </w:r>
          <w:proofErr w:type="spellEnd"/>
          <w:r>
            <w:rPr>
              <w:rFonts w:eastAsia="Times New Roman"/>
            </w:rPr>
            <w:t xml:space="preserve"> Reddy I, Karthik T. Effect of the Support Structure on Flexural Properties of Fabricated Part at Different Parameters in the </w:t>
          </w:r>
          <w:proofErr w:type="spellStart"/>
          <w:r>
            <w:rPr>
              <w:rFonts w:eastAsia="Times New Roman"/>
            </w:rPr>
            <w:t>Fdm</w:t>
          </w:r>
          <w:proofErr w:type="spellEnd"/>
          <w:r>
            <w:rPr>
              <w:rFonts w:eastAsia="Times New Roman"/>
            </w:rPr>
            <w:t xml:space="preserve"> Process. IOP Conf Ser Mater Sci </w:t>
          </w:r>
          <w:proofErr w:type="spellStart"/>
          <w:r>
            <w:rPr>
              <w:rFonts w:eastAsia="Times New Roman"/>
            </w:rPr>
            <w:t>Eng</w:t>
          </w:r>
          <w:proofErr w:type="spellEnd"/>
          <w:r>
            <w:rPr>
              <w:rFonts w:eastAsia="Times New Roman"/>
            </w:rPr>
            <w:t>, vol. 981, IOP Publishing Ltd; 2020. https://doi.org/10.1088/1757-899X/981/4/042030.</w:t>
          </w:r>
        </w:p>
        <w:p w14:paraId="58041A08" w14:textId="77777777" w:rsidR="00F23D73" w:rsidRDefault="00F23D73">
          <w:pPr>
            <w:autoSpaceDE w:val="0"/>
            <w:autoSpaceDN w:val="0"/>
            <w:ind w:hanging="640"/>
            <w:divId w:val="821501959"/>
            <w:rPr>
              <w:rFonts w:eastAsia="Times New Roman"/>
            </w:rPr>
          </w:pPr>
          <w:r>
            <w:rPr>
              <w:rFonts w:eastAsia="Times New Roman"/>
            </w:rPr>
            <w:lastRenderedPageBreak/>
            <w:t>[20]</w:t>
          </w:r>
          <w:r>
            <w:rPr>
              <w:rFonts w:eastAsia="Times New Roman"/>
            </w:rPr>
            <w:tab/>
            <w:t>Griffiths CA, Howarth J, De Almeida-</w:t>
          </w:r>
          <w:proofErr w:type="spellStart"/>
          <w:r>
            <w:rPr>
              <w:rFonts w:eastAsia="Times New Roman"/>
            </w:rPr>
            <w:t>Rowbotham</w:t>
          </w:r>
          <w:proofErr w:type="spellEnd"/>
          <w:r>
            <w:rPr>
              <w:rFonts w:eastAsia="Times New Roman"/>
            </w:rPr>
            <w:t xml:space="preserve"> G, Rees A, </w:t>
          </w:r>
          <w:proofErr w:type="spellStart"/>
          <w:r>
            <w:rPr>
              <w:rFonts w:eastAsia="Times New Roman"/>
            </w:rPr>
            <w:t>Kerton</w:t>
          </w:r>
          <w:proofErr w:type="spellEnd"/>
          <w:r>
            <w:rPr>
              <w:rFonts w:eastAsia="Times New Roman"/>
            </w:rPr>
            <w:t xml:space="preserve"> R. A design of experiments approach for the </w:t>
          </w:r>
          <w:proofErr w:type="spellStart"/>
          <w:r>
            <w:rPr>
              <w:rFonts w:eastAsia="Times New Roman"/>
            </w:rPr>
            <w:t>optimisation</w:t>
          </w:r>
          <w:proofErr w:type="spellEnd"/>
          <w:r>
            <w:rPr>
              <w:rFonts w:eastAsia="Times New Roman"/>
            </w:rPr>
            <w:t xml:space="preserve"> of energy and waste during the production of parts manufactured by 3D printing. J Clean Prod </w:t>
          </w:r>
          <w:proofErr w:type="gramStart"/>
          <w:r>
            <w:rPr>
              <w:rFonts w:eastAsia="Times New Roman"/>
            </w:rPr>
            <w:t>2016;139:74</w:t>
          </w:r>
          <w:proofErr w:type="gramEnd"/>
          <w:r>
            <w:rPr>
              <w:rFonts w:eastAsia="Times New Roman"/>
            </w:rPr>
            <w:t>–85. https://doi.org/10.1016/j.jclepro.2016.07.182.</w:t>
          </w:r>
        </w:p>
        <w:p w14:paraId="306787D0" w14:textId="77777777" w:rsidR="00F23D73" w:rsidRDefault="00F23D73">
          <w:pPr>
            <w:autoSpaceDE w:val="0"/>
            <w:autoSpaceDN w:val="0"/>
            <w:ind w:hanging="640"/>
            <w:divId w:val="742029719"/>
            <w:rPr>
              <w:rFonts w:eastAsia="Times New Roman"/>
            </w:rPr>
          </w:pPr>
          <w:r>
            <w:rPr>
              <w:rFonts w:eastAsia="Times New Roman"/>
            </w:rPr>
            <w:t>[21]</w:t>
          </w:r>
          <w:r>
            <w:rPr>
              <w:rFonts w:eastAsia="Times New Roman"/>
            </w:rPr>
            <w:tab/>
          </w:r>
          <w:proofErr w:type="spellStart"/>
          <w:r>
            <w:rPr>
              <w:rFonts w:eastAsia="Times New Roman"/>
            </w:rPr>
            <w:t>Jaisingh</w:t>
          </w:r>
          <w:proofErr w:type="spellEnd"/>
          <w:r>
            <w:rPr>
              <w:rFonts w:eastAsia="Times New Roman"/>
            </w:rPr>
            <w:t xml:space="preserve"> </w:t>
          </w:r>
          <w:proofErr w:type="spellStart"/>
          <w:r>
            <w:rPr>
              <w:rFonts w:eastAsia="Times New Roman"/>
            </w:rPr>
            <w:t>Sheoran</w:t>
          </w:r>
          <w:proofErr w:type="spellEnd"/>
          <w:r>
            <w:rPr>
              <w:rFonts w:eastAsia="Times New Roman"/>
            </w:rPr>
            <w:t xml:space="preserve"> A, Kumar H. Fused Deposition modeling process parameters optimization and effect on mechanical properties and part quality: Review and reflection on present research. Mater Today Proc, vol. 21, Elsevier Ltd; 2020, p. 1659–72. https://doi.org/10.1016/j.matpr.2019.11.296.</w:t>
          </w:r>
        </w:p>
        <w:p w14:paraId="0ED2076A" w14:textId="77777777" w:rsidR="00F23D73" w:rsidRDefault="00F23D73">
          <w:pPr>
            <w:autoSpaceDE w:val="0"/>
            <w:autoSpaceDN w:val="0"/>
            <w:ind w:hanging="640"/>
            <w:divId w:val="875432095"/>
            <w:rPr>
              <w:rFonts w:eastAsia="Times New Roman"/>
            </w:rPr>
          </w:pPr>
          <w:r>
            <w:rPr>
              <w:rFonts w:eastAsia="Times New Roman"/>
            </w:rPr>
            <w:t>[22]</w:t>
          </w:r>
          <w:r>
            <w:rPr>
              <w:rFonts w:eastAsia="Times New Roman"/>
            </w:rPr>
            <w:tab/>
          </w:r>
          <w:proofErr w:type="spellStart"/>
          <w:r>
            <w:rPr>
              <w:rFonts w:eastAsia="Times New Roman"/>
            </w:rPr>
            <w:t>Onwubolu</w:t>
          </w:r>
          <w:proofErr w:type="spellEnd"/>
          <w:r>
            <w:rPr>
              <w:rFonts w:eastAsia="Times New Roman"/>
            </w:rPr>
            <w:t xml:space="preserve"> GC, </w:t>
          </w:r>
          <w:proofErr w:type="spellStart"/>
          <w:r>
            <w:rPr>
              <w:rFonts w:eastAsia="Times New Roman"/>
            </w:rPr>
            <w:t>Rayegani</w:t>
          </w:r>
          <w:proofErr w:type="spellEnd"/>
          <w:r>
            <w:rPr>
              <w:rFonts w:eastAsia="Times New Roman"/>
            </w:rPr>
            <w:t xml:space="preserve"> F. Characterization and Optimization of Mechanical Properties of ABS Parts Manufactured by the Fused Deposition Modelling Process. International Journal of Manufacturing Engineering </w:t>
          </w:r>
          <w:proofErr w:type="gramStart"/>
          <w:r>
            <w:rPr>
              <w:rFonts w:eastAsia="Times New Roman"/>
            </w:rPr>
            <w:t>2014;2014:1</w:t>
          </w:r>
          <w:proofErr w:type="gramEnd"/>
          <w:r>
            <w:rPr>
              <w:rFonts w:eastAsia="Times New Roman"/>
            </w:rPr>
            <w:t>–13. https://doi.org/10.1155/2014/598531.</w:t>
          </w:r>
        </w:p>
        <w:p w14:paraId="2A73209C" w14:textId="77777777" w:rsidR="00F23D73" w:rsidRDefault="00F23D73">
          <w:pPr>
            <w:autoSpaceDE w:val="0"/>
            <w:autoSpaceDN w:val="0"/>
            <w:ind w:hanging="640"/>
            <w:divId w:val="1260866300"/>
            <w:rPr>
              <w:rFonts w:eastAsia="Times New Roman"/>
            </w:rPr>
          </w:pPr>
          <w:r>
            <w:rPr>
              <w:rFonts w:eastAsia="Times New Roman"/>
            </w:rPr>
            <w:t>[23]</w:t>
          </w:r>
          <w:r>
            <w:rPr>
              <w:rFonts w:eastAsia="Times New Roman"/>
            </w:rPr>
            <w:tab/>
            <w:t xml:space="preserve">Mohamed OA, Masood SH, Bhowmik JL. Optimization of fused deposition modeling process parameters: a review of current research and future prospects. Adv </w:t>
          </w:r>
          <w:proofErr w:type="spellStart"/>
          <w:r>
            <w:rPr>
              <w:rFonts w:eastAsia="Times New Roman"/>
            </w:rPr>
            <w:t>Manuf</w:t>
          </w:r>
          <w:proofErr w:type="spellEnd"/>
          <w:r>
            <w:rPr>
              <w:rFonts w:eastAsia="Times New Roman"/>
            </w:rPr>
            <w:t xml:space="preserve"> </w:t>
          </w:r>
          <w:proofErr w:type="gramStart"/>
          <w:r>
            <w:rPr>
              <w:rFonts w:eastAsia="Times New Roman"/>
            </w:rPr>
            <w:t>2015;3:42</w:t>
          </w:r>
          <w:proofErr w:type="gramEnd"/>
          <w:r>
            <w:rPr>
              <w:rFonts w:eastAsia="Times New Roman"/>
            </w:rPr>
            <w:t>–53. https://doi.org/10.1007/s40436-014-0097-7.</w:t>
          </w:r>
        </w:p>
        <w:p w14:paraId="1DB6D5DE" w14:textId="77777777" w:rsidR="00F23D73" w:rsidRDefault="00F23D73">
          <w:pPr>
            <w:autoSpaceDE w:val="0"/>
            <w:autoSpaceDN w:val="0"/>
            <w:ind w:hanging="640"/>
            <w:divId w:val="1225067747"/>
            <w:rPr>
              <w:rFonts w:eastAsia="Times New Roman"/>
            </w:rPr>
          </w:pPr>
          <w:r>
            <w:rPr>
              <w:rFonts w:eastAsia="Times New Roman"/>
            </w:rPr>
            <w:t>[24]</w:t>
          </w:r>
          <w:r>
            <w:rPr>
              <w:rFonts w:eastAsia="Times New Roman"/>
            </w:rPr>
            <w:tab/>
            <w:t xml:space="preserve">Karunakaran KP, Bernard A, </w:t>
          </w:r>
          <w:proofErr w:type="spellStart"/>
          <w:r>
            <w:rPr>
              <w:rFonts w:eastAsia="Times New Roman"/>
            </w:rPr>
            <w:t>Suryakumar</w:t>
          </w:r>
          <w:proofErr w:type="spellEnd"/>
          <w:r>
            <w:rPr>
              <w:rFonts w:eastAsia="Times New Roman"/>
            </w:rPr>
            <w:t xml:space="preserve"> S, </w:t>
          </w:r>
          <w:proofErr w:type="spellStart"/>
          <w:r>
            <w:rPr>
              <w:rFonts w:eastAsia="Times New Roman"/>
            </w:rPr>
            <w:t>Dembinski</w:t>
          </w:r>
          <w:proofErr w:type="spellEnd"/>
          <w:r>
            <w:rPr>
              <w:rFonts w:eastAsia="Times New Roman"/>
            </w:rPr>
            <w:t xml:space="preserve"> L, </w:t>
          </w:r>
          <w:proofErr w:type="spellStart"/>
          <w:r>
            <w:rPr>
              <w:rFonts w:eastAsia="Times New Roman"/>
            </w:rPr>
            <w:t>Taillandier</w:t>
          </w:r>
          <w:proofErr w:type="spellEnd"/>
          <w:r>
            <w:rPr>
              <w:rFonts w:eastAsia="Times New Roman"/>
            </w:rPr>
            <w:t xml:space="preserve"> G. Rapid manufacturing of metallic objects. Rapid </w:t>
          </w:r>
          <w:proofErr w:type="spellStart"/>
          <w:r>
            <w:rPr>
              <w:rFonts w:eastAsia="Times New Roman"/>
            </w:rPr>
            <w:t>Prototyp</w:t>
          </w:r>
          <w:proofErr w:type="spellEnd"/>
          <w:r>
            <w:rPr>
              <w:rFonts w:eastAsia="Times New Roman"/>
            </w:rPr>
            <w:t xml:space="preserve"> J </w:t>
          </w:r>
          <w:proofErr w:type="gramStart"/>
          <w:r>
            <w:rPr>
              <w:rFonts w:eastAsia="Times New Roman"/>
            </w:rPr>
            <w:t>2012;18:264</w:t>
          </w:r>
          <w:proofErr w:type="gramEnd"/>
          <w:r>
            <w:rPr>
              <w:rFonts w:eastAsia="Times New Roman"/>
            </w:rPr>
            <w:t>–80. https://doi.org/10.1108/13552541211231644.</w:t>
          </w:r>
        </w:p>
        <w:p w14:paraId="0A376D49" w14:textId="77777777" w:rsidR="00F23D73" w:rsidRDefault="00F23D73">
          <w:pPr>
            <w:autoSpaceDE w:val="0"/>
            <w:autoSpaceDN w:val="0"/>
            <w:ind w:hanging="640"/>
            <w:divId w:val="1889759755"/>
            <w:rPr>
              <w:rFonts w:eastAsia="Times New Roman"/>
            </w:rPr>
          </w:pPr>
          <w:r>
            <w:rPr>
              <w:rFonts w:eastAsia="Times New Roman"/>
            </w:rPr>
            <w:t>[25]</w:t>
          </w:r>
          <w:r>
            <w:rPr>
              <w:rFonts w:eastAsia="Times New Roman"/>
            </w:rPr>
            <w:tab/>
          </w:r>
          <w:proofErr w:type="spellStart"/>
          <w:r>
            <w:rPr>
              <w:rFonts w:eastAsia="Times New Roman"/>
            </w:rPr>
            <w:t>Udroiu</w:t>
          </w:r>
          <w:proofErr w:type="spellEnd"/>
          <w:r>
            <w:rPr>
              <w:rFonts w:eastAsia="Times New Roman"/>
            </w:rPr>
            <w:t xml:space="preserve"> R, Braga IC, </w:t>
          </w:r>
          <w:proofErr w:type="spellStart"/>
          <w:r>
            <w:rPr>
              <w:rFonts w:eastAsia="Times New Roman"/>
            </w:rPr>
            <w:t>Nedelcu</w:t>
          </w:r>
          <w:proofErr w:type="spellEnd"/>
          <w:r>
            <w:rPr>
              <w:rFonts w:eastAsia="Times New Roman"/>
            </w:rPr>
            <w:t xml:space="preserve"> A. Evaluating the quality surface performance of additive manufacturing systems: Methodology and a material jetting case study. Materials 2019;12. https://doi.org/10.3390/ma12060995.</w:t>
          </w:r>
        </w:p>
        <w:p w14:paraId="0B682F83" w14:textId="77777777" w:rsidR="00F23D73" w:rsidRDefault="00F23D73">
          <w:pPr>
            <w:autoSpaceDE w:val="0"/>
            <w:autoSpaceDN w:val="0"/>
            <w:ind w:hanging="640"/>
            <w:divId w:val="744955314"/>
            <w:rPr>
              <w:rFonts w:eastAsia="Times New Roman"/>
            </w:rPr>
          </w:pPr>
          <w:r>
            <w:rPr>
              <w:rFonts w:eastAsia="Times New Roman"/>
            </w:rPr>
            <w:t>[26]</w:t>
          </w:r>
          <w:r>
            <w:rPr>
              <w:rFonts w:eastAsia="Times New Roman"/>
            </w:rPr>
            <w:tab/>
          </w:r>
          <w:proofErr w:type="spellStart"/>
          <w:r>
            <w:rPr>
              <w:rFonts w:eastAsia="Times New Roman"/>
            </w:rPr>
            <w:t>Golhin</w:t>
          </w:r>
          <w:proofErr w:type="spellEnd"/>
          <w:r>
            <w:rPr>
              <w:rFonts w:eastAsia="Times New Roman"/>
            </w:rPr>
            <w:t xml:space="preserve"> AP, </w:t>
          </w:r>
          <w:proofErr w:type="spellStart"/>
          <w:r>
            <w:rPr>
              <w:rFonts w:eastAsia="Times New Roman"/>
            </w:rPr>
            <w:t>Tonello</w:t>
          </w:r>
          <w:proofErr w:type="spellEnd"/>
          <w:r>
            <w:rPr>
              <w:rFonts w:eastAsia="Times New Roman"/>
            </w:rPr>
            <w:t xml:space="preserve"> R, </w:t>
          </w:r>
          <w:proofErr w:type="spellStart"/>
          <w:r>
            <w:rPr>
              <w:rFonts w:eastAsia="Times New Roman"/>
            </w:rPr>
            <w:t>Frisvad</w:t>
          </w:r>
          <w:proofErr w:type="spellEnd"/>
          <w:r>
            <w:rPr>
              <w:rFonts w:eastAsia="Times New Roman"/>
            </w:rPr>
            <w:t xml:space="preserve"> JR, </w:t>
          </w:r>
          <w:proofErr w:type="spellStart"/>
          <w:r>
            <w:rPr>
              <w:rFonts w:eastAsia="Times New Roman"/>
            </w:rPr>
            <w:t>Grammatikos</w:t>
          </w:r>
          <w:proofErr w:type="spellEnd"/>
          <w:r>
            <w:rPr>
              <w:rFonts w:eastAsia="Times New Roman"/>
            </w:rPr>
            <w:t xml:space="preserve"> S, </w:t>
          </w:r>
          <w:proofErr w:type="spellStart"/>
          <w:r>
            <w:rPr>
              <w:rFonts w:eastAsia="Times New Roman"/>
            </w:rPr>
            <w:t>Strandlie</w:t>
          </w:r>
          <w:proofErr w:type="spellEnd"/>
          <w:r>
            <w:rPr>
              <w:rFonts w:eastAsia="Times New Roman"/>
            </w:rPr>
            <w:t xml:space="preserve"> A. Surface roughness of as-printed polymers: a comprehensive review. International Journal of Advanced Manufacturing Technology </w:t>
          </w:r>
          <w:proofErr w:type="gramStart"/>
          <w:r>
            <w:rPr>
              <w:rFonts w:eastAsia="Times New Roman"/>
            </w:rPr>
            <w:t>2023;127:987</w:t>
          </w:r>
          <w:proofErr w:type="gramEnd"/>
          <w:r>
            <w:rPr>
              <w:rFonts w:eastAsia="Times New Roman"/>
            </w:rPr>
            <w:t>–1043. https://doi.org/10.1007/s00170-023-11566-z.</w:t>
          </w:r>
        </w:p>
        <w:p w14:paraId="36F36B97" w14:textId="77777777" w:rsidR="00F23D73" w:rsidRDefault="00F23D73">
          <w:pPr>
            <w:autoSpaceDE w:val="0"/>
            <w:autoSpaceDN w:val="0"/>
            <w:ind w:hanging="640"/>
            <w:divId w:val="966591127"/>
            <w:rPr>
              <w:rFonts w:eastAsia="Times New Roman"/>
            </w:rPr>
          </w:pPr>
          <w:r>
            <w:rPr>
              <w:rFonts w:eastAsia="Times New Roman"/>
            </w:rPr>
            <w:t>[27]</w:t>
          </w:r>
          <w:r>
            <w:rPr>
              <w:rFonts w:eastAsia="Times New Roman"/>
            </w:rPr>
            <w:tab/>
          </w:r>
          <w:proofErr w:type="spellStart"/>
          <w:r>
            <w:rPr>
              <w:rFonts w:eastAsia="Times New Roman"/>
            </w:rPr>
            <w:t>Bhuvanesh</w:t>
          </w:r>
          <w:proofErr w:type="spellEnd"/>
          <w:r>
            <w:rPr>
              <w:rFonts w:eastAsia="Times New Roman"/>
            </w:rPr>
            <w:t xml:space="preserve"> Kumar M, </w:t>
          </w:r>
          <w:proofErr w:type="spellStart"/>
          <w:r>
            <w:rPr>
              <w:rFonts w:eastAsia="Times New Roman"/>
            </w:rPr>
            <w:t>Sathiya</w:t>
          </w:r>
          <w:proofErr w:type="spellEnd"/>
          <w:r>
            <w:rPr>
              <w:rFonts w:eastAsia="Times New Roman"/>
            </w:rPr>
            <w:t xml:space="preserve"> P. Methods and materials for additive manufacturing: A critical review on advancements and challenges. Thin-Walled Structures 2021;159. https://doi.org/10.1016/j.tws.2020.107228.</w:t>
          </w:r>
        </w:p>
        <w:p w14:paraId="33733FC5" w14:textId="77777777" w:rsidR="00F23D73" w:rsidRDefault="00F23D73">
          <w:pPr>
            <w:autoSpaceDE w:val="0"/>
            <w:autoSpaceDN w:val="0"/>
            <w:ind w:hanging="640"/>
            <w:divId w:val="1377656009"/>
            <w:rPr>
              <w:rFonts w:eastAsia="Times New Roman"/>
            </w:rPr>
          </w:pPr>
          <w:r>
            <w:rPr>
              <w:rFonts w:eastAsia="Times New Roman"/>
            </w:rPr>
            <w:t>[28]</w:t>
          </w:r>
          <w:r>
            <w:rPr>
              <w:rFonts w:eastAsia="Times New Roman"/>
            </w:rPr>
            <w:tab/>
          </w:r>
          <w:proofErr w:type="spellStart"/>
          <w:r>
            <w:rPr>
              <w:rFonts w:eastAsia="Times New Roman"/>
            </w:rPr>
            <w:t>Karmuhilan</w:t>
          </w:r>
          <w:proofErr w:type="spellEnd"/>
          <w:r>
            <w:rPr>
              <w:rFonts w:eastAsia="Times New Roman"/>
            </w:rPr>
            <w:t xml:space="preserve"> M, </w:t>
          </w:r>
          <w:proofErr w:type="spellStart"/>
          <w:r>
            <w:rPr>
              <w:rFonts w:eastAsia="Times New Roman"/>
            </w:rPr>
            <w:t>Kumanan</w:t>
          </w:r>
          <w:proofErr w:type="spellEnd"/>
          <w:r>
            <w:rPr>
              <w:rFonts w:eastAsia="Times New Roman"/>
            </w:rPr>
            <w:t xml:space="preserve"> S. Mechanical Anisotropy and Failure Analysis of Inconel 625 Parts Manufactured Using Wire and Arc Additive Manufacturing (WAAM). Journal of Failure Analysis and Prevention </w:t>
          </w:r>
          <w:proofErr w:type="gramStart"/>
          <w:r>
            <w:rPr>
              <w:rFonts w:eastAsia="Times New Roman"/>
            </w:rPr>
            <w:t>2024;24:583</w:t>
          </w:r>
          <w:proofErr w:type="gramEnd"/>
          <w:r>
            <w:rPr>
              <w:rFonts w:eastAsia="Times New Roman"/>
            </w:rPr>
            <w:t>–90. https://doi.org/10.1007/s11668-024-01860-7.</w:t>
          </w:r>
        </w:p>
        <w:p w14:paraId="67624015" w14:textId="77777777" w:rsidR="00F23D73" w:rsidRDefault="00F23D73">
          <w:pPr>
            <w:autoSpaceDE w:val="0"/>
            <w:autoSpaceDN w:val="0"/>
            <w:ind w:hanging="640"/>
            <w:divId w:val="721904036"/>
            <w:rPr>
              <w:rFonts w:eastAsia="Times New Roman"/>
            </w:rPr>
          </w:pPr>
          <w:r>
            <w:rPr>
              <w:rFonts w:eastAsia="Times New Roman"/>
            </w:rPr>
            <w:t>[29]</w:t>
          </w:r>
          <w:r>
            <w:rPr>
              <w:rFonts w:eastAsia="Times New Roman"/>
            </w:rPr>
            <w:tab/>
            <w:t xml:space="preserve">Weaver JS, Rosenthal I. Understanding anisotropic tensile properties of laser powder bed fusion additive </w:t>
          </w:r>
          <w:proofErr w:type="gramStart"/>
          <w:r>
            <w:rPr>
              <w:rFonts w:eastAsia="Times New Roman"/>
            </w:rPr>
            <w:t>metals :</w:t>
          </w:r>
          <w:proofErr w:type="gramEnd"/>
          <w:r>
            <w:rPr>
              <w:rFonts w:eastAsia="Times New Roman"/>
            </w:rPr>
            <w:t xml:space="preserve"> 2021. https://doi.org/10.6028/NIST.AMS.100-44.</w:t>
          </w:r>
        </w:p>
        <w:p w14:paraId="3F414576" w14:textId="77777777" w:rsidR="00F23D73" w:rsidRDefault="00F23D73">
          <w:pPr>
            <w:autoSpaceDE w:val="0"/>
            <w:autoSpaceDN w:val="0"/>
            <w:ind w:hanging="640"/>
            <w:divId w:val="1875148183"/>
            <w:rPr>
              <w:rFonts w:eastAsia="Times New Roman"/>
            </w:rPr>
          </w:pPr>
          <w:r>
            <w:rPr>
              <w:rFonts w:eastAsia="Times New Roman"/>
            </w:rPr>
            <w:t>[30]</w:t>
          </w:r>
          <w:r>
            <w:rPr>
              <w:rFonts w:eastAsia="Times New Roman"/>
            </w:rPr>
            <w:tab/>
            <w:t>Mumtaz K, Vora P, Hopkinson N. A METHOD TO ELIMINATE ANCHORS/SUPPORTS FROM DIRECTLY LASER MELTED METAL POWDER BED PROCESSES. 2011.</w:t>
          </w:r>
        </w:p>
        <w:p w14:paraId="4612A5EB" w14:textId="77777777" w:rsidR="00F23D73" w:rsidRDefault="00F23D73">
          <w:pPr>
            <w:autoSpaceDE w:val="0"/>
            <w:autoSpaceDN w:val="0"/>
            <w:ind w:hanging="640"/>
            <w:divId w:val="850295517"/>
            <w:rPr>
              <w:rFonts w:eastAsia="Times New Roman"/>
            </w:rPr>
          </w:pPr>
          <w:r>
            <w:rPr>
              <w:rFonts w:eastAsia="Times New Roman"/>
            </w:rPr>
            <w:t>[31]</w:t>
          </w:r>
          <w:r>
            <w:rPr>
              <w:rFonts w:eastAsia="Times New Roman"/>
            </w:rPr>
            <w:tab/>
            <w:t>Jiang J, Xu X, Stringer J. Support structures for additive manufacturing: A review. Journal of Manufacturing and Materials Processing 2018;2. https://doi.org/10.3390/jmmp2040064.</w:t>
          </w:r>
        </w:p>
        <w:p w14:paraId="54741158" w14:textId="77777777" w:rsidR="00F23D73" w:rsidRDefault="00F23D73">
          <w:pPr>
            <w:autoSpaceDE w:val="0"/>
            <w:autoSpaceDN w:val="0"/>
            <w:ind w:hanging="640"/>
            <w:divId w:val="638650902"/>
            <w:rPr>
              <w:rFonts w:eastAsia="Times New Roman"/>
            </w:rPr>
          </w:pPr>
          <w:r>
            <w:rPr>
              <w:rFonts w:eastAsia="Times New Roman"/>
            </w:rPr>
            <w:t>[32]</w:t>
          </w:r>
          <w:r>
            <w:rPr>
              <w:rFonts w:eastAsia="Times New Roman"/>
            </w:rPr>
            <w:tab/>
            <w:t>Jiang J, Ma Y. Path planning strategies to optimize accuracy, quality, build time and material use in additive manufacturing: A review. Micromachines (Basel) 2020;11. https://doi.org/10.3390/MI11070633.</w:t>
          </w:r>
        </w:p>
        <w:p w14:paraId="03CA492B" w14:textId="77777777" w:rsidR="00F23D73" w:rsidRDefault="00F23D73">
          <w:pPr>
            <w:autoSpaceDE w:val="0"/>
            <w:autoSpaceDN w:val="0"/>
            <w:ind w:hanging="640"/>
            <w:divId w:val="1857694070"/>
            <w:rPr>
              <w:rFonts w:eastAsia="Times New Roman"/>
            </w:rPr>
          </w:pPr>
          <w:r>
            <w:rPr>
              <w:rFonts w:eastAsia="Times New Roman"/>
            </w:rPr>
            <w:t>[33]</w:t>
          </w:r>
          <w:r>
            <w:rPr>
              <w:rFonts w:eastAsia="Times New Roman"/>
            </w:rPr>
            <w:tab/>
          </w:r>
          <w:proofErr w:type="spellStart"/>
          <w:r>
            <w:rPr>
              <w:rFonts w:eastAsia="Times New Roman"/>
            </w:rPr>
            <w:t>Fahraz</w:t>
          </w:r>
          <w:proofErr w:type="spellEnd"/>
          <w:r>
            <w:rPr>
              <w:rFonts w:eastAsia="Times New Roman"/>
            </w:rPr>
            <w:t xml:space="preserve"> Ali, </w:t>
          </w:r>
          <w:proofErr w:type="spellStart"/>
          <w:r>
            <w:rPr>
              <w:rFonts w:eastAsia="Times New Roman"/>
            </w:rPr>
            <w:t>Boppana</w:t>
          </w:r>
          <w:proofErr w:type="spellEnd"/>
          <w:r>
            <w:rPr>
              <w:rFonts w:eastAsia="Times New Roman"/>
            </w:rPr>
            <w:t xml:space="preserve"> V. Chowdary, Justin Maharaj. Influence of Some Process Parameters on Build Time, Material Consumption, and Surface Roughness of FDM Processed Parts: Inferences Based on the Taguchi Design of Experiments. IAJC; 2014.</w:t>
          </w:r>
        </w:p>
        <w:p w14:paraId="0265B531" w14:textId="77777777" w:rsidR="00F23D73" w:rsidRDefault="00F23D73">
          <w:pPr>
            <w:autoSpaceDE w:val="0"/>
            <w:autoSpaceDN w:val="0"/>
            <w:ind w:hanging="640"/>
            <w:divId w:val="922951142"/>
            <w:rPr>
              <w:rFonts w:eastAsia="Times New Roman"/>
            </w:rPr>
          </w:pPr>
          <w:r>
            <w:rPr>
              <w:rFonts w:eastAsia="Times New Roman"/>
            </w:rPr>
            <w:lastRenderedPageBreak/>
            <w:t>[34]</w:t>
          </w:r>
          <w:r>
            <w:rPr>
              <w:rFonts w:eastAsia="Times New Roman"/>
            </w:rPr>
            <w:tab/>
          </w:r>
          <w:proofErr w:type="spellStart"/>
          <w:r>
            <w:rPr>
              <w:rFonts w:eastAsia="Times New Roman"/>
            </w:rPr>
            <w:t>Abdulhameed</w:t>
          </w:r>
          <w:proofErr w:type="spellEnd"/>
          <w:r>
            <w:rPr>
              <w:rFonts w:eastAsia="Times New Roman"/>
            </w:rPr>
            <w:t xml:space="preserve"> O, Al-</w:t>
          </w:r>
          <w:proofErr w:type="spellStart"/>
          <w:r>
            <w:rPr>
              <w:rFonts w:eastAsia="Times New Roman"/>
            </w:rPr>
            <w:t>Ahmari</w:t>
          </w:r>
          <w:proofErr w:type="spellEnd"/>
          <w:r>
            <w:rPr>
              <w:rFonts w:eastAsia="Times New Roman"/>
            </w:rPr>
            <w:t xml:space="preserve"> A, Ameen W, Mian SH. Additive manufacturing: Challenges, trends, and applications. Advances in Mechanical Engineering 2019;11. https://doi.org/10.1177/1687814018822880.</w:t>
          </w:r>
        </w:p>
        <w:p w14:paraId="12E4BF9E" w14:textId="77777777" w:rsidR="00F23D73" w:rsidRDefault="00F23D73">
          <w:pPr>
            <w:autoSpaceDE w:val="0"/>
            <w:autoSpaceDN w:val="0"/>
            <w:ind w:hanging="640"/>
            <w:divId w:val="570387427"/>
            <w:rPr>
              <w:rFonts w:eastAsia="Times New Roman"/>
            </w:rPr>
          </w:pPr>
          <w:r>
            <w:rPr>
              <w:rFonts w:eastAsia="Times New Roman"/>
            </w:rPr>
            <w:t>[35]</w:t>
          </w:r>
          <w:r>
            <w:rPr>
              <w:rFonts w:eastAsia="Times New Roman"/>
            </w:rPr>
            <w:tab/>
            <w:t xml:space="preserve">Guo X, Zhou J, Zhang W, Du Z, Liu C, Liu Y. Self-supporting structure design in additive manufacturing through explicit topology optimization. </w:t>
          </w:r>
          <w:proofErr w:type="spellStart"/>
          <w:r>
            <w:rPr>
              <w:rFonts w:eastAsia="Times New Roman"/>
            </w:rPr>
            <w:t>Comput</w:t>
          </w:r>
          <w:proofErr w:type="spellEnd"/>
          <w:r>
            <w:rPr>
              <w:rFonts w:eastAsia="Times New Roman"/>
            </w:rPr>
            <w:t xml:space="preserve"> Methods Appl Mech </w:t>
          </w:r>
          <w:proofErr w:type="spellStart"/>
          <w:r>
            <w:rPr>
              <w:rFonts w:eastAsia="Times New Roman"/>
            </w:rPr>
            <w:t>Eng</w:t>
          </w:r>
          <w:proofErr w:type="spellEnd"/>
          <w:r>
            <w:rPr>
              <w:rFonts w:eastAsia="Times New Roman"/>
            </w:rPr>
            <w:t xml:space="preserve"> </w:t>
          </w:r>
          <w:proofErr w:type="gramStart"/>
          <w:r>
            <w:rPr>
              <w:rFonts w:eastAsia="Times New Roman"/>
            </w:rPr>
            <w:t>2017;323:27</w:t>
          </w:r>
          <w:proofErr w:type="gramEnd"/>
          <w:r>
            <w:rPr>
              <w:rFonts w:eastAsia="Times New Roman"/>
            </w:rPr>
            <w:t>–63. https://doi.org/10.1016/j.cma.2017.05.003.</w:t>
          </w:r>
        </w:p>
        <w:p w14:paraId="6C97C752" w14:textId="77777777" w:rsidR="00F23D73" w:rsidRDefault="00F23D73">
          <w:pPr>
            <w:autoSpaceDE w:val="0"/>
            <w:autoSpaceDN w:val="0"/>
            <w:ind w:hanging="640"/>
            <w:divId w:val="20672051"/>
            <w:rPr>
              <w:rFonts w:eastAsia="Times New Roman"/>
            </w:rPr>
          </w:pPr>
          <w:r>
            <w:rPr>
              <w:rFonts w:eastAsia="Times New Roman"/>
            </w:rPr>
            <w:t>[36]</w:t>
          </w:r>
          <w:r>
            <w:rPr>
              <w:rFonts w:eastAsia="Times New Roman"/>
            </w:rPr>
            <w:tab/>
            <w:t xml:space="preserve">Wu C, Wan B, </w:t>
          </w:r>
          <w:proofErr w:type="spellStart"/>
          <w:r>
            <w:rPr>
              <w:rFonts w:eastAsia="Times New Roman"/>
            </w:rPr>
            <w:t>Entezari</w:t>
          </w:r>
          <w:proofErr w:type="spellEnd"/>
          <w:r>
            <w:rPr>
              <w:rFonts w:eastAsia="Times New Roman"/>
            </w:rPr>
            <w:t xml:space="preserve"> A, Fang J, Xu Y, Li Q. Machine learning-based design for additive manufacturing in biomedical engineering. Int J Mech Sci 2024;266. https://doi.org/10.1016/j.ijmecsci.2023.108828.</w:t>
          </w:r>
        </w:p>
        <w:p w14:paraId="15C68B1B" w14:textId="77777777" w:rsidR="00F23D73" w:rsidRDefault="00F23D73">
          <w:pPr>
            <w:autoSpaceDE w:val="0"/>
            <w:autoSpaceDN w:val="0"/>
            <w:ind w:hanging="640"/>
            <w:divId w:val="843861856"/>
            <w:rPr>
              <w:rFonts w:eastAsia="Times New Roman"/>
            </w:rPr>
          </w:pPr>
          <w:r>
            <w:rPr>
              <w:rFonts w:eastAsia="Times New Roman"/>
            </w:rPr>
            <w:t>[37]</w:t>
          </w:r>
          <w:r>
            <w:rPr>
              <w:rFonts w:eastAsia="Times New Roman"/>
            </w:rPr>
            <w:tab/>
          </w:r>
          <w:proofErr w:type="spellStart"/>
          <w:r>
            <w:rPr>
              <w:rFonts w:eastAsia="Times New Roman"/>
            </w:rPr>
            <w:t>Gardan</w:t>
          </w:r>
          <w:proofErr w:type="spellEnd"/>
          <w:r>
            <w:rPr>
              <w:rFonts w:eastAsia="Times New Roman"/>
            </w:rPr>
            <w:t xml:space="preserve"> J. Additive manufacturing technologies: State of the art and trends. Int J Prod Res </w:t>
          </w:r>
          <w:proofErr w:type="gramStart"/>
          <w:r>
            <w:rPr>
              <w:rFonts w:eastAsia="Times New Roman"/>
            </w:rPr>
            <w:t>2016;54:3118</w:t>
          </w:r>
          <w:proofErr w:type="gramEnd"/>
          <w:r>
            <w:rPr>
              <w:rFonts w:eastAsia="Times New Roman"/>
            </w:rPr>
            <w:t>–32. https://doi.org/10.1080/00207543.2015.1115909.</w:t>
          </w:r>
        </w:p>
        <w:p w14:paraId="7CD33716" w14:textId="77777777" w:rsidR="00F23D73" w:rsidRDefault="00F23D73">
          <w:pPr>
            <w:autoSpaceDE w:val="0"/>
            <w:autoSpaceDN w:val="0"/>
            <w:ind w:hanging="640"/>
            <w:divId w:val="902645386"/>
            <w:rPr>
              <w:rFonts w:eastAsia="Times New Roman"/>
            </w:rPr>
          </w:pPr>
          <w:r>
            <w:rPr>
              <w:rFonts w:eastAsia="Times New Roman"/>
            </w:rPr>
            <w:t>[38]</w:t>
          </w:r>
          <w:r>
            <w:rPr>
              <w:rFonts w:eastAsia="Times New Roman"/>
            </w:rPr>
            <w:tab/>
            <w:t xml:space="preserve">Singh B, Kumar R, Singh </w:t>
          </w:r>
          <w:proofErr w:type="spellStart"/>
          <w:r>
            <w:rPr>
              <w:rFonts w:eastAsia="Times New Roman"/>
            </w:rPr>
            <w:t>Chohan</w:t>
          </w:r>
          <w:proofErr w:type="spellEnd"/>
          <w:r>
            <w:rPr>
              <w:rFonts w:eastAsia="Times New Roman"/>
            </w:rPr>
            <w:t xml:space="preserve"> J. Multi-objective optimization of 3D Printing process using genetic algorithm for fabrication of copper reinforced ABS parts. Mater Today Proc, vol. 48, Elsevier Ltd; 2021, p. 981–8. https://doi.org/10.1016/j.matpr.2021.06.264.</w:t>
          </w:r>
        </w:p>
        <w:p w14:paraId="4DF5549B" w14:textId="77777777" w:rsidR="00F23D73" w:rsidRDefault="00F23D73">
          <w:pPr>
            <w:autoSpaceDE w:val="0"/>
            <w:autoSpaceDN w:val="0"/>
            <w:ind w:hanging="640"/>
            <w:divId w:val="1051610237"/>
            <w:rPr>
              <w:rFonts w:eastAsia="Times New Roman"/>
            </w:rPr>
          </w:pPr>
          <w:r>
            <w:rPr>
              <w:rFonts w:eastAsia="Times New Roman"/>
            </w:rPr>
            <w:t>[39]</w:t>
          </w:r>
          <w:r>
            <w:rPr>
              <w:rFonts w:eastAsia="Times New Roman"/>
            </w:rPr>
            <w:tab/>
          </w:r>
          <w:proofErr w:type="spellStart"/>
          <w:r>
            <w:rPr>
              <w:rFonts w:eastAsia="Times New Roman"/>
            </w:rPr>
            <w:t>Valerga</w:t>
          </w:r>
          <w:proofErr w:type="spellEnd"/>
          <w:r>
            <w:rPr>
              <w:rFonts w:eastAsia="Times New Roman"/>
            </w:rPr>
            <w:t xml:space="preserve"> AP, Batista M, Salguero J, </w:t>
          </w:r>
          <w:proofErr w:type="spellStart"/>
          <w:r>
            <w:rPr>
              <w:rFonts w:eastAsia="Times New Roman"/>
            </w:rPr>
            <w:t>Girot</w:t>
          </w:r>
          <w:proofErr w:type="spellEnd"/>
          <w:r>
            <w:rPr>
              <w:rFonts w:eastAsia="Times New Roman"/>
            </w:rPr>
            <w:t xml:space="preserve"> F. Influence of PLA filament conditions on characteristics of FDM parts. Materials 2018;11. https://doi.org/10.3390/ma11081322.</w:t>
          </w:r>
        </w:p>
        <w:p w14:paraId="57BBA3D6" w14:textId="77777777" w:rsidR="00F23D73" w:rsidRDefault="00F23D73">
          <w:pPr>
            <w:autoSpaceDE w:val="0"/>
            <w:autoSpaceDN w:val="0"/>
            <w:ind w:hanging="640"/>
            <w:divId w:val="1896357930"/>
            <w:rPr>
              <w:rFonts w:eastAsia="Times New Roman"/>
            </w:rPr>
          </w:pPr>
          <w:r>
            <w:rPr>
              <w:rFonts w:eastAsia="Times New Roman"/>
            </w:rPr>
            <w:t>[40]</w:t>
          </w:r>
          <w:r>
            <w:rPr>
              <w:rFonts w:eastAsia="Times New Roman"/>
            </w:rPr>
            <w:tab/>
          </w:r>
          <w:proofErr w:type="spellStart"/>
          <w:r>
            <w:rPr>
              <w:rFonts w:eastAsia="Times New Roman"/>
            </w:rPr>
            <w:t>Camposeco</w:t>
          </w:r>
          <w:proofErr w:type="spellEnd"/>
          <w:r>
            <w:rPr>
              <w:rFonts w:eastAsia="Times New Roman"/>
            </w:rPr>
            <w:t xml:space="preserve">-Negrete C. Optimization of printing parameters in fused deposition modeling for improving part quality and process sustainability. The International Journal of Advanced Manufacturing Technology </w:t>
          </w:r>
          <w:proofErr w:type="gramStart"/>
          <w:r>
            <w:rPr>
              <w:rFonts w:eastAsia="Times New Roman"/>
            </w:rPr>
            <w:t>2020;108:2131</w:t>
          </w:r>
          <w:proofErr w:type="gramEnd"/>
          <w:r>
            <w:rPr>
              <w:rFonts w:eastAsia="Times New Roman"/>
            </w:rPr>
            <w:t>–47. https://doi.org/10.1007/s00170-020-05555-9/Published.</w:t>
          </w:r>
        </w:p>
        <w:p w14:paraId="5489274D" w14:textId="77777777" w:rsidR="00F23D73" w:rsidRDefault="00F23D73">
          <w:pPr>
            <w:autoSpaceDE w:val="0"/>
            <w:autoSpaceDN w:val="0"/>
            <w:ind w:hanging="640"/>
            <w:divId w:val="1988434869"/>
            <w:rPr>
              <w:rFonts w:eastAsia="Times New Roman"/>
            </w:rPr>
          </w:pPr>
          <w:r>
            <w:rPr>
              <w:rFonts w:eastAsia="Times New Roman"/>
            </w:rPr>
            <w:t>[41]</w:t>
          </w:r>
          <w:r>
            <w:rPr>
              <w:rFonts w:eastAsia="Times New Roman"/>
            </w:rPr>
            <w:tab/>
          </w:r>
          <w:proofErr w:type="spellStart"/>
          <w:r>
            <w:rPr>
              <w:rFonts w:eastAsia="Times New Roman"/>
            </w:rPr>
            <w:t>Lv</w:t>
          </w:r>
          <w:proofErr w:type="spellEnd"/>
          <w:r>
            <w:rPr>
              <w:rFonts w:eastAsia="Times New Roman"/>
            </w:rPr>
            <w:t xml:space="preserve"> N, Ouyang X, </w:t>
          </w:r>
          <w:proofErr w:type="spellStart"/>
          <w:r>
            <w:rPr>
              <w:rFonts w:eastAsia="Times New Roman"/>
            </w:rPr>
            <w:t>Qiao</w:t>
          </w:r>
          <w:proofErr w:type="spellEnd"/>
          <w:r>
            <w:rPr>
              <w:rFonts w:eastAsia="Times New Roman"/>
            </w:rPr>
            <w:t xml:space="preserve"> Y. Adaptive Layering Algorithm for FDM‐3D Printing Based on Optimal Volume Error. Micromachines (Basel) 2022;13. https://doi.org/10.3390/mi13060836.</w:t>
          </w:r>
        </w:p>
        <w:p w14:paraId="2CB597A8" w14:textId="77777777" w:rsidR="00F23D73" w:rsidRDefault="00F23D73">
          <w:pPr>
            <w:autoSpaceDE w:val="0"/>
            <w:autoSpaceDN w:val="0"/>
            <w:ind w:hanging="640"/>
            <w:divId w:val="2138907475"/>
            <w:rPr>
              <w:rFonts w:eastAsia="Times New Roman"/>
            </w:rPr>
          </w:pPr>
          <w:r>
            <w:rPr>
              <w:rFonts w:eastAsia="Times New Roman"/>
            </w:rPr>
            <w:t>[42]</w:t>
          </w:r>
          <w:r>
            <w:rPr>
              <w:rFonts w:eastAsia="Times New Roman"/>
            </w:rPr>
            <w:tab/>
          </w:r>
          <w:proofErr w:type="spellStart"/>
          <w:r>
            <w:rPr>
              <w:rFonts w:eastAsia="Times New Roman"/>
            </w:rPr>
            <w:t>Arobli</w:t>
          </w:r>
          <w:proofErr w:type="spellEnd"/>
          <w:r>
            <w:rPr>
              <w:rFonts w:eastAsia="Times New Roman"/>
            </w:rPr>
            <w:t xml:space="preserve"> M, </w:t>
          </w:r>
          <w:proofErr w:type="spellStart"/>
          <w:r>
            <w:rPr>
              <w:rFonts w:eastAsia="Times New Roman"/>
            </w:rPr>
            <w:t>Taghizadieh</w:t>
          </w:r>
          <w:proofErr w:type="spellEnd"/>
          <w:r>
            <w:rPr>
              <w:rFonts w:eastAsia="Times New Roman"/>
            </w:rPr>
            <w:t xml:space="preserve"> N, </w:t>
          </w:r>
          <w:proofErr w:type="spellStart"/>
          <w:r>
            <w:rPr>
              <w:rFonts w:eastAsia="Times New Roman"/>
            </w:rPr>
            <w:t>Yaghmaei-Sabegh</w:t>
          </w:r>
          <w:proofErr w:type="spellEnd"/>
          <w:r>
            <w:rPr>
              <w:rFonts w:eastAsia="Times New Roman"/>
            </w:rPr>
            <w:t xml:space="preserve"> S, Azar SZ. Optimizing additive manufacturing: Minimizing support structures through constraint-based design. Structures 2024;63. https://doi.org/10.1016/j.istruc.2024.106379.</w:t>
          </w:r>
        </w:p>
        <w:p w14:paraId="4D87C3F9" w14:textId="77777777" w:rsidR="00F23D73" w:rsidRDefault="00F23D73">
          <w:pPr>
            <w:autoSpaceDE w:val="0"/>
            <w:autoSpaceDN w:val="0"/>
            <w:ind w:hanging="640"/>
            <w:divId w:val="842357599"/>
            <w:rPr>
              <w:rFonts w:eastAsia="Times New Roman"/>
            </w:rPr>
          </w:pPr>
          <w:r>
            <w:rPr>
              <w:rFonts w:eastAsia="Times New Roman"/>
            </w:rPr>
            <w:t>[43]</w:t>
          </w:r>
          <w:r>
            <w:rPr>
              <w:rFonts w:eastAsia="Times New Roman"/>
            </w:rPr>
            <w:tab/>
            <w:t xml:space="preserve">Vanek J, Galicia JAG, Benes B. Clever support: Efficient support structure generation for digital fabrication. </w:t>
          </w:r>
          <w:proofErr w:type="spellStart"/>
          <w:r>
            <w:rPr>
              <w:rFonts w:eastAsia="Times New Roman"/>
            </w:rPr>
            <w:t>Eurographics</w:t>
          </w:r>
          <w:proofErr w:type="spellEnd"/>
          <w:r>
            <w:rPr>
              <w:rFonts w:eastAsia="Times New Roman"/>
            </w:rPr>
            <w:t xml:space="preserve"> Symposium on Geometry Processing, vol. 33, </w:t>
          </w:r>
          <w:proofErr w:type="spellStart"/>
          <w:r>
            <w:rPr>
              <w:rFonts w:eastAsia="Times New Roman"/>
            </w:rPr>
            <w:t>Eurographics</w:t>
          </w:r>
          <w:proofErr w:type="spellEnd"/>
          <w:r>
            <w:rPr>
              <w:rFonts w:eastAsia="Times New Roman"/>
            </w:rPr>
            <w:t xml:space="preserve"> Association; 2014, p. 117–25. https://doi.org/10.1111/cgf.12437.</w:t>
          </w:r>
        </w:p>
        <w:p w14:paraId="6C760D48" w14:textId="77777777" w:rsidR="00F23D73" w:rsidRDefault="00F23D73">
          <w:pPr>
            <w:autoSpaceDE w:val="0"/>
            <w:autoSpaceDN w:val="0"/>
            <w:ind w:hanging="640"/>
            <w:divId w:val="1653755297"/>
            <w:rPr>
              <w:rFonts w:eastAsia="Times New Roman"/>
            </w:rPr>
          </w:pPr>
          <w:r>
            <w:rPr>
              <w:rFonts w:eastAsia="Times New Roman"/>
            </w:rPr>
            <w:t>[44]</w:t>
          </w:r>
          <w:r>
            <w:rPr>
              <w:rFonts w:eastAsia="Times New Roman"/>
            </w:rPr>
            <w:tab/>
          </w:r>
          <w:proofErr w:type="spellStart"/>
          <w:r>
            <w:rPr>
              <w:rFonts w:eastAsia="Times New Roman"/>
            </w:rPr>
            <w:t>Strano</w:t>
          </w:r>
          <w:proofErr w:type="spellEnd"/>
          <w:r>
            <w:rPr>
              <w:rFonts w:eastAsia="Times New Roman"/>
            </w:rPr>
            <w:t xml:space="preserve"> G, Hao L, Everson RM, Evans KE. A new approach to the design and </w:t>
          </w:r>
          <w:proofErr w:type="spellStart"/>
          <w:r>
            <w:rPr>
              <w:rFonts w:eastAsia="Times New Roman"/>
            </w:rPr>
            <w:t>optimisation</w:t>
          </w:r>
          <w:proofErr w:type="spellEnd"/>
          <w:r>
            <w:rPr>
              <w:rFonts w:eastAsia="Times New Roman"/>
            </w:rPr>
            <w:t xml:space="preserve"> of support structures in additive manufacturing. International Journal of Advanced Manufacturing Technology </w:t>
          </w:r>
          <w:proofErr w:type="gramStart"/>
          <w:r>
            <w:rPr>
              <w:rFonts w:eastAsia="Times New Roman"/>
            </w:rPr>
            <w:t>2013;66:1247</w:t>
          </w:r>
          <w:proofErr w:type="gramEnd"/>
          <w:r>
            <w:rPr>
              <w:rFonts w:eastAsia="Times New Roman"/>
            </w:rPr>
            <w:t>–54. https://doi.org/10.1007/s00170-012-4403-x.</w:t>
          </w:r>
        </w:p>
        <w:p w14:paraId="07E87D98" w14:textId="77777777" w:rsidR="00F23D73" w:rsidRDefault="00F23D73">
          <w:pPr>
            <w:autoSpaceDE w:val="0"/>
            <w:autoSpaceDN w:val="0"/>
            <w:ind w:hanging="640"/>
            <w:divId w:val="772867729"/>
            <w:rPr>
              <w:rFonts w:eastAsia="Times New Roman"/>
            </w:rPr>
          </w:pPr>
          <w:r>
            <w:rPr>
              <w:rFonts w:eastAsia="Times New Roman"/>
            </w:rPr>
            <w:t>[45]</w:t>
          </w:r>
          <w:r>
            <w:rPr>
              <w:rFonts w:eastAsia="Times New Roman"/>
            </w:rPr>
            <w:tab/>
            <w:t>Jiang J, Xu X, Stringer J. A New Support Strategy for Reducing Waste in Additive Manufacturing. 2018.</w:t>
          </w:r>
        </w:p>
        <w:p w14:paraId="7D26DC33" w14:textId="77777777" w:rsidR="00F23D73" w:rsidRDefault="00F23D73">
          <w:pPr>
            <w:autoSpaceDE w:val="0"/>
            <w:autoSpaceDN w:val="0"/>
            <w:ind w:hanging="640"/>
            <w:divId w:val="1712680906"/>
            <w:rPr>
              <w:rFonts w:eastAsia="Times New Roman"/>
            </w:rPr>
          </w:pPr>
          <w:r>
            <w:rPr>
              <w:rFonts w:eastAsia="Times New Roman"/>
            </w:rPr>
            <w:t>[46]</w:t>
          </w:r>
          <w:r>
            <w:rPr>
              <w:rFonts w:eastAsia="Times New Roman"/>
            </w:rPr>
            <w:tab/>
            <w:t xml:space="preserve">Jiang J, Xu X, Stringer J. Optimization of process planning for reducing material waste in extrusion based additive manufacturing. Robot </w:t>
          </w:r>
          <w:proofErr w:type="spellStart"/>
          <w:r>
            <w:rPr>
              <w:rFonts w:eastAsia="Times New Roman"/>
            </w:rPr>
            <w:t>Comput</w:t>
          </w:r>
          <w:proofErr w:type="spellEnd"/>
          <w:r>
            <w:rPr>
              <w:rFonts w:eastAsia="Times New Roman"/>
            </w:rPr>
            <w:t xml:space="preserve"> </w:t>
          </w:r>
          <w:proofErr w:type="spellStart"/>
          <w:r>
            <w:rPr>
              <w:rFonts w:eastAsia="Times New Roman"/>
            </w:rPr>
            <w:t>Integr</w:t>
          </w:r>
          <w:proofErr w:type="spellEnd"/>
          <w:r>
            <w:rPr>
              <w:rFonts w:eastAsia="Times New Roman"/>
            </w:rPr>
            <w:t xml:space="preserve"> </w:t>
          </w:r>
          <w:proofErr w:type="spellStart"/>
          <w:r>
            <w:rPr>
              <w:rFonts w:eastAsia="Times New Roman"/>
            </w:rPr>
            <w:t>Manuf</w:t>
          </w:r>
          <w:proofErr w:type="spellEnd"/>
          <w:r>
            <w:rPr>
              <w:rFonts w:eastAsia="Times New Roman"/>
            </w:rPr>
            <w:t xml:space="preserve"> </w:t>
          </w:r>
          <w:proofErr w:type="gramStart"/>
          <w:r>
            <w:rPr>
              <w:rFonts w:eastAsia="Times New Roman"/>
            </w:rPr>
            <w:t>2019;59:317</w:t>
          </w:r>
          <w:proofErr w:type="gramEnd"/>
          <w:r>
            <w:rPr>
              <w:rFonts w:eastAsia="Times New Roman"/>
            </w:rPr>
            <w:t>–25. https://doi.org/10.1016/j.rcim.2019.05.007.</w:t>
          </w:r>
        </w:p>
        <w:p w14:paraId="56DA8244" w14:textId="77777777" w:rsidR="00F23D73" w:rsidRDefault="00F23D73">
          <w:pPr>
            <w:autoSpaceDE w:val="0"/>
            <w:autoSpaceDN w:val="0"/>
            <w:ind w:hanging="640"/>
            <w:divId w:val="831798661"/>
            <w:rPr>
              <w:rFonts w:eastAsia="Times New Roman"/>
            </w:rPr>
          </w:pPr>
          <w:r>
            <w:rPr>
              <w:rFonts w:eastAsia="Times New Roman"/>
            </w:rPr>
            <w:t>[47]</w:t>
          </w:r>
          <w:r>
            <w:rPr>
              <w:rFonts w:eastAsia="Times New Roman"/>
            </w:rPr>
            <w:tab/>
          </w:r>
          <w:proofErr w:type="spellStart"/>
          <w:r>
            <w:rPr>
              <w:rFonts w:eastAsia="Times New Roman"/>
            </w:rPr>
            <w:t>Coupek</w:t>
          </w:r>
          <w:proofErr w:type="spellEnd"/>
          <w:r>
            <w:rPr>
              <w:rFonts w:eastAsia="Times New Roman"/>
            </w:rPr>
            <w:t xml:space="preserve"> D, Friedrich J, </w:t>
          </w:r>
          <w:proofErr w:type="spellStart"/>
          <w:r>
            <w:rPr>
              <w:rFonts w:eastAsia="Times New Roman"/>
            </w:rPr>
            <w:t>Battran</w:t>
          </w:r>
          <w:proofErr w:type="spellEnd"/>
          <w:r>
            <w:rPr>
              <w:rFonts w:eastAsia="Times New Roman"/>
            </w:rPr>
            <w:t xml:space="preserve"> D, Riedel O. Reduction of Support Structures and Building Time by Optimized Path Planning Algorithms in Multi-axis Additive Manufacturing. Procedia CIRP, vol. 67, Elsevier B.V.; 2018, p. 221–6. https://doi.org/10.1016/j.procir.2017.12.203.</w:t>
          </w:r>
        </w:p>
        <w:p w14:paraId="17C460B8" w14:textId="77777777" w:rsidR="00F23D73" w:rsidRDefault="00F23D73">
          <w:pPr>
            <w:autoSpaceDE w:val="0"/>
            <w:autoSpaceDN w:val="0"/>
            <w:ind w:hanging="640"/>
            <w:divId w:val="635644353"/>
            <w:rPr>
              <w:rFonts w:eastAsia="Times New Roman"/>
            </w:rPr>
          </w:pPr>
          <w:r>
            <w:rPr>
              <w:rFonts w:eastAsia="Times New Roman"/>
            </w:rPr>
            <w:t>[48]</w:t>
          </w:r>
          <w:r>
            <w:rPr>
              <w:rFonts w:eastAsia="Times New Roman"/>
            </w:rPr>
            <w:tab/>
            <w:t xml:space="preserve">Wüthrich M, </w:t>
          </w:r>
          <w:proofErr w:type="spellStart"/>
          <w:r>
            <w:rPr>
              <w:rFonts w:eastAsia="Times New Roman"/>
            </w:rPr>
            <w:t>Gubser</w:t>
          </w:r>
          <w:proofErr w:type="spellEnd"/>
          <w:r>
            <w:rPr>
              <w:rFonts w:eastAsia="Times New Roman"/>
            </w:rPr>
            <w:t xml:space="preserve"> M, </w:t>
          </w:r>
          <w:proofErr w:type="spellStart"/>
          <w:r>
            <w:rPr>
              <w:rFonts w:eastAsia="Times New Roman"/>
            </w:rPr>
            <w:t>Elspass</w:t>
          </w:r>
          <w:proofErr w:type="spellEnd"/>
          <w:r>
            <w:rPr>
              <w:rFonts w:eastAsia="Times New Roman"/>
            </w:rPr>
            <w:t xml:space="preserve"> WJ, Jaeger C. A novel slicing strategy to print overhangs without support material. Applied Sciences (Switzerland) 2021;11. https://doi.org/10.3390/app11188760.</w:t>
          </w:r>
        </w:p>
        <w:p w14:paraId="63BF298A" w14:textId="77777777" w:rsidR="00F23D73" w:rsidRDefault="00F23D73">
          <w:pPr>
            <w:autoSpaceDE w:val="0"/>
            <w:autoSpaceDN w:val="0"/>
            <w:ind w:hanging="640"/>
            <w:divId w:val="1915964791"/>
            <w:rPr>
              <w:rFonts w:eastAsia="Times New Roman"/>
            </w:rPr>
          </w:pPr>
          <w:r>
            <w:rPr>
              <w:rFonts w:eastAsia="Times New Roman"/>
            </w:rPr>
            <w:lastRenderedPageBreak/>
            <w:t>[49]</w:t>
          </w:r>
          <w:r>
            <w:rPr>
              <w:rFonts w:eastAsia="Times New Roman"/>
            </w:rPr>
            <w:tab/>
          </w:r>
          <w:proofErr w:type="spellStart"/>
          <w:r>
            <w:rPr>
              <w:rFonts w:eastAsia="Times New Roman"/>
            </w:rPr>
            <w:t>Kontovourkis</w:t>
          </w:r>
          <w:proofErr w:type="spellEnd"/>
          <w:r>
            <w:rPr>
              <w:rFonts w:eastAsia="Times New Roman"/>
            </w:rPr>
            <w:t xml:space="preserve"> O, </w:t>
          </w:r>
          <w:proofErr w:type="spellStart"/>
          <w:r>
            <w:rPr>
              <w:rFonts w:eastAsia="Times New Roman"/>
            </w:rPr>
            <w:t>Tryfonos</w:t>
          </w:r>
          <w:proofErr w:type="spellEnd"/>
          <w:r>
            <w:rPr>
              <w:rFonts w:eastAsia="Times New Roman"/>
            </w:rPr>
            <w:t xml:space="preserve"> G. Robotic 3D clay printing of prefabricated non-conventional wall components based on a parametric-integrated design. </w:t>
          </w:r>
          <w:proofErr w:type="spellStart"/>
          <w:r>
            <w:rPr>
              <w:rFonts w:eastAsia="Times New Roman"/>
            </w:rPr>
            <w:t>Autom</w:t>
          </w:r>
          <w:proofErr w:type="spellEnd"/>
          <w:r>
            <w:rPr>
              <w:rFonts w:eastAsia="Times New Roman"/>
            </w:rPr>
            <w:t xml:space="preserve"> </w:t>
          </w:r>
          <w:proofErr w:type="spellStart"/>
          <w:r>
            <w:rPr>
              <w:rFonts w:eastAsia="Times New Roman"/>
            </w:rPr>
            <w:t>Constr</w:t>
          </w:r>
          <w:proofErr w:type="spellEnd"/>
          <w:r>
            <w:rPr>
              <w:rFonts w:eastAsia="Times New Roman"/>
            </w:rPr>
            <w:t xml:space="preserve"> 2020;110. https://doi.org/10.1016/j.autcon.2019.103005.</w:t>
          </w:r>
        </w:p>
        <w:p w14:paraId="37A983E7" w14:textId="77777777" w:rsidR="00F23D73" w:rsidRDefault="00F23D73">
          <w:pPr>
            <w:autoSpaceDE w:val="0"/>
            <w:autoSpaceDN w:val="0"/>
            <w:ind w:hanging="640"/>
            <w:divId w:val="1901748089"/>
            <w:rPr>
              <w:rFonts w:eastAsia="Times New Roman"/>
            </w:rPr>
          </w:pPr>
          <w:r>
            <w:rPr>
              <w:rFonts w:eastAsia="Times New Roman"/>
            </w:rPr>
            <w:t>[50]</w:t>
          </w:r>
          <w:r>
            <w:rPr>
              <w:rFonts w:eastAsia="Times New Roman"/>
            </w:rPr>
            <w:tab/>
            <w:t xml:space="preserve">Tang P, Zhao X, Shi H, Hu B, Ding J, Yang B, et al. A review of multi-axis additive manufacturing: Potential, opportunity and challenge. </w:t>
          </w:r>
          <w:proofErr w:type="spellStart"/>
          <w:r>
            <w:rPr>
              <w:rFonts w:eastAsia="Times New Roman"/>
            </w:rPr>
            <w:t>Addit</w:t>
          </w:r>
          <w:proofErr w:type="spellEnd"/>
          <w:r>
            <w:rPr>
              <w:rFonts w:eastAsia="Times New Roman"/>
            </w:rPr>
            <w:t xml:space="preserve"> </w:t>
          </w:r>
          <w:proofErr w:type="spellStart"/>
          <w:r>
            <w:rPr>
              <w:rFonts w:eastAsia="Times New Roman"/>
            </w:rPr>
            <w:t>Manuf</w:t>
          </w:r>
          <w:proofErr w:type="spellEnd"/>
          <w:r>
            <w:rPr>
              <w:rFonts w:eastAsia="Times New Roman"/>
            </w:rPr>
            <w:t xml:space="preserve"> 2024;83. https://doi.org/10.1016/j.addma.2024.104075.</w:t>
          </w:r>
        </w:p>
        <w:p w14:paraId="7D35F68D" w14:textId="77777777" w:rsidR="00F23D73" w:rsidRDefault="00F23D73">
          <w:pPr>
            <w:autoSpaceDE w:val="0"/>
            <w:autoSpaceDN w:val="0"/>
            <w:ind w:hanging="640"/>
            <w:divId w:val="1437019871"/>
            <w:rPr>
              <w:rFonts w:eastAsia="Times New Roman"/>
            </w:rPr>
          </w:pPr>
          <w:r>
            <w:rPr>
              <w:rFonts w:eastAsia="Times New Roman"/>
            </w:rPr>
            <w:t>[51]</w:t>
          </w:r>
          <w:r>
            <w:rPr>
              <w:rFonts w:eastAsia="Times New Roman"/>
            </w:rPr>
            <w:tab/>
          </w:r>
          <w:proofErr w:type="spellStart"/>
          <w:r>
            <w:rPr>
              <w:rFonts w:eastAsia="Times New Roman"/>
            </w:rPr>
            <w:t>Murtezaoglu</w:t>
          </w:r>
          <w:proofErr w:type="spellEnd"/>
          <w:r>
            <w:rPr>
              <w:rFonts w:eastAsia="Times New Roman"/>
            </w:rPr>
            <w:t xml:space="preserve"> Y, </w:t>
          </w:r>
          <w:proofErr w:type="spellStart"/>
          <w:r>
            <w:rPr>
              <w:rFonts w:eastAsia="Times New Roman"/>
            </w:rPr>
            <w:t>Plakhotnik</w:t>
          </w:r>
          <w:proofErr w:type="spellEnd"/>
          <w:r>
            <w:rPr>
              <w:rFonts w:eastAsia="Times New Roman"/>
            </w:rPr>
            <w:t xml:space="preserve"> D, </w:t>
          </w:r>
          <w:proofErr w:type="spellStart"/>
          <w:r>
            <w:rPr>
              <w:rFonts w:eastAsia="Times New Roman"/>
            </w:rPr>
            <w:t>Stautner</w:t>
          </w:r>
          <w:proofErr w:type="spellEnd"/>
          <w:r>
            <w:rPr>
              <w:rFonts w:eastAsia="Times New Roman"/>
            </w:rPr>
            <w:t xml:space="preserve"> M, </w:t>
          </w:r>
          <w:proofErr w:type="spellStart"/>
          <w:r>
            <w:rPr>
              <w:rFonts w:eastAsia="Times New Roman"/>
            </w:rPr>
            <w:t>Vaneker</w:t>
          </w:r>
          <w:proofErr w:type="spellEnd"/>
          <w:r>
            <w:rPr>
              <w:rFonts w:eastAsia="Times New Roman"/>
            </w:rPr>
            <w:t xml:space="preserve"> T, Van </w:t>
          </w:r>
          <w:proofErr w:type="spellStart"/>
          <w:r>
            <w:rPr>
              <w:rFonts w:eastAsia="Times New Roman"/>
            </w:rPr>
            <w:t>Houten</w:t>
          </w:r>
          <w:proofErr w:type="spellEnd"/>
          <w:r>
            <w:rPr>
              <w:rFonts w:eastAsia="Times New Roman"/>
            </w:rPr>
            <w:t xml:space="preserve"> FJAM. Geometry-Based Process Planning for Multi-Axis Support-Free Additive Manufacturing. Procedia CIRP, vol. 78, Elsevier B.V.; 2018, p. 73–8. https://doi.org/10.1016/j.procir.2018.08.175.</w:t>
          </w:r>
        </w:p>
        <w:p w14:paraId="1A4083EC" w14:textId="77777777" w:rsidR="00F23D73" w:rsidRDefault="00F23D73">
          <w:pPr>
            <w:autoSpaceDE w:val="0"/>
            <w:autoSpaceDN w:val="0"/>
            <w:ind w:hanging="640"/>
            <w:divId w:val="934552311"/>
            <w:rPr>
              <w:rFonts w:eastAsia="Times New Roman"/>
            </w:rPr>
          </w:pPr>
          <w:r>
            <w:rPr>
              <w:rFonts w:eastAsia="Times New Roman"/>
            </w:rPr>
            <w:t>[52]</w:t>
          </w:r>
          <w:r>
            <w:rPr>
              <w:rFonts w:eastAsia="Times New Roman"/>
            </w:rPr>
            <w:tab/>
          </w:r>
          <w:proofErr w:type="spellStart"/>
          <w:r>
            <w:rPr>
              <w:rFonts w:eastAsia="Times New Roman"/>
            </w:rPr>
            <w:t>Hrib</w:t>
          </w:r>
          <w:proofErr w:type="spellEnd"/>
          <w:r>
            <w:rPr>
              <w:rFonts w:eastAsia="Times New Roman"/>
            </w:rPr>
            <w:t xml:space="preserve"> V-F, </w:t>
          </w:r>
          <w:proofErr w:type="spellStart"/>
          <w:r>
            <w:rPr>
              <w:rFonts w:eastAsia="Times New Roman"/>
            </w:rPr>
            <w:t>Chifan</w:t>
          </w:r>
          <w:proofErr w:type="spellEnd"/>
          <w:r>
            <w:rPr>
              <w:rFonts w:eastAsia="Times New Roman"/>
            </w:rPr>
            <w:t xml:space="preserve"> F, </w:t>
          </w:r>
          <w:proofErr w:type="spellStart"/>
          <w:r>
            <w:rPr>
              <w:rFonts w:eastAsia="Times New Roman"/>
            </w:rPr>
            <w:t>Ciorap</w:t>
          </w:r>
          <w:proofErr w:type="spellEnd"/>
          <w:r>
            <w:rPr>
              <w:rFonts w:eastAsia="Times New Roman"/>
            </w:rPr>
            <w:t xml:space="preserve"> M, </w:t>
          </w:r>
          <w:proofErr w:type="spellStart"/>
          <w:r>
            <w:rPr>
              <w:rFonts w:eastAsia="Times New Roman"/>
            </w:rPr>
            <w:t>Dumitraş</w:t>
          </w:r>
          <w:proofErr w:type="spellEnd"/>
          <w:r>
            <w:rPr>
              <w:rFonts w:eastAsia="Times New Roman"/>
            </w:rPr>
            <w:t xml:space="preserve"> CG. An Study Regarding a New Concept of 3D Printing Using a 6 Axis Industrial Robotic ARM. Bulletin of the Polytechnic Institute of </w:t>
          </w:r>
          <w:proofErr w:type="spellStart"/>
          <w:r>
            <w:rPr>
              <w:rFonts w:eastAsia="Times New Roman"/>
            </w:rPr>
            <w:t>Iași</w:t>
          </w:r>
          <w:proofErr w:type="spellEnd"/>
          <w:r>
            <w:rPr>
              <w:rFonts w:eastAsia="Times New Roman"/>
            </w:rPr>
            <w:t xml:space="preserve"> Machine Constructions Section </w:t>
          </w:r>
          <w:proofErr w:type="gramStart"/>
          <w:r>
            <w:rPr>
              <w:rFonts w:eastAsia="Times New Roman"/>
            </w:rPr>
            <w:t>2023;69:85</w:t>
          </w:r>
          <w:proofErr w:type="gramEnd"/>
          <w:r>
            <w:rPr>
              <w:rFonts w:eastAsia="Times New Roman"/>
            </w:rPr>
            <w:t>–98. https://doi.org/10.2478/bipcm-2023-0026.</w:t>
          </w:r>
        </w:p>
        <w:p w14:paraId="3811C296" w14:textId="77777777" w:rsidR="00F23D73" w:rsidRDefault="00F23D73">
          <w:pPr>
            <w:autoSpaceDE w:val="0"/>
            <w:autoSpaceDN w:val="0"/>
            <w:ind w:hanging="640"/>
            <w:divId w:val="1830243418"/>
            <w:rPr>
              <w:rFonts w:eastAsia="Times New Roman"/>
            </w:rPr>
          </w:pPr>
          <w:r>
            <w:rPr>
              <w:rFonts w:eastAsia="Times New Roman"/>
            </w:rPr>
            <w:t>[53]</w:t>
          </w:r>
          <w:r>
            <w:rPr>
              <w:rFonts w:eastAsia="Times New Roman"/>
            </w:rPr>
            <w:tab/>
            <w:t xml:space="preserve">Jensen ML, </w:t>
          </w:r>
          <w:proofErr w:type="spellStart"/>
          <w:r>
            <w:rPr>
              <w:rFonts w:eastAsia="Times New Roman"/>
            </w:rPr>
            <w:t>Mahshid</w:t>
          </w:r>
          <w:proofErr w:type="spellEnd"/>
          <w:r>
            <w:rPr>
              <w:rFonts w:eastAsia="Times New Roman"/>
            </w:rPr>
            <w:t xml:space="preserve"> R, D’Angelo G, Walther JU, </w:t>
          </w:r>
          <w:proofErr w:type="spellStart"/>
          <w:r>
            <w:rPr>
              <w:rFonts w:eastAsia="Times New Roman"/>
            </w:rPr>
            <w:t>Kiewning</w:t>
          </w:r>
          <w:proofErr w:type="spellEnd"/>
          <w:r>
            <w:rPr>
              <w:rFonts w:eastAsia="Times New Roman"/>
            </w:rPr>
            <w:t xml:space="preserve"> MK, Spangenberg J, et al. Toolpath strategies for 5DOF and 6DOF extrusion-based additive manufacturing. Applied Sciences (Switzerland) 2019;9. https://doi.org/10.3390/app9194168.</w:t>
          </w:r>
        </w:p>
        <w:p w14:paraId="1C62C3C5" w14:textId="77777777" w:rsidR="00F23D73" w:rsidRDefault="00F23D73">
          <w:pPr>
            <w:autoSpaceDE w:val="0"/>
            <w:autoSpaceDN w:val="0"/>
            <w:ind w:hanging="640"/>
            <w:divId w:val="1067414473"/>
            <w:rPr>
              <w:rFonts w:eastAsia="Times New Roman"/>
            </w:rPr>
          </w:pPr>
          <w:r>
            <w:rPr>
              <w:rFonts w:eastAsia="Times New Roman"/>
            </w:rPr>
            <w:t>[54]</w:t>
          </w:r>
          <w:r>
            <w:rPr>
              <w:rFonts w:eastAsia="Times New Roman"/>
            </w:rPr>
            <w:tab/>
          </w:r>
          <w:proofErr w:type="spellStart"/>
          <w:r>
            <w:rPr>
              <w:rFonts w:eastAsia="Times New Roman"/>
            </w:rPr>
            <w:t>Hongyao</w:t>
          </w:r>
          <w:proofErr w:type="spellEnd"/>
          <w:r>
            <w:rPr>
              <w:rFonts w:eastAsia="Times New Roman"/>
            </w:rPr>
            <w:t xml:space="preserve"> S, </w:t>
          </w:r>
          <w:proofErr w:type="spellStart"/>
          <w:r>
            <w:rPr>
              <w:rFonts w:eastAsia="Times New Roman"/>
            </w:rPr>
            <w:t>Xiaoxiang</w:t>
          </w:r>
          <w:proofErr w:type="spellEnd"/>
          <w:r>
            <w:rPr>
              <w:rFonts w:eastAsia="Times New Roman"/>
            </w:rPr>
            <w:t xml:space="preserve"> Y, Jianzhong F. Research on the flexible support platform for fused deposition modeling. International Journal of Advanced Manufacturing Technology </w:t>
          </w:r>
          <w:proofErr w:type="gramStart"/>
          <w:r>
            <w:rPr>
              <w:rFonts w:eastAsia="Times New Roman"/>
            </w:rPr>
            <w:t>2018;97:3205</w:t>
          </w:r>
          <w:proofErr w:type="gramEnd"/>
          <w:r>
            <w:rPr>
              <w:rFonts w:eastAsia="Times New Roman"/>
            </w:rPr>
            <w:t>–21. https://doi.org/10.1007/s00170-018-2046-2.</w:t>
          </w:r>
        </w:p>
        <w:p w14:paraId="13FD16CA" w14:textId="77777777" w:rsidR="00F23D73" w:rsidRDefault="00F23D73">
          <w:pPr>
            <w:autoSpaceDE w:val="0"/>
            <w:autoSpaceDN w:val="0"/>
            <w:ind w:hanging="640"/>
            <w:divId w:val="55706061"/>
            <w:rPr>
              <w:rFonts w:eastAsia="Times New Roman"/>
            </w:rPr>
          </w:pPr>
          <w:r>
            <w:rPr>
              <w:rFonts w:eastAsia="Times New Roman"/>
            </w:rPr>
            <w:t>[55]</w:t>
          </w:r>
          <w:r>
            <w:rPr>
              <w:rFonts w:eastAsia="Times New Roman"/>
            </w:rPr>
            <w:tab/>
            <w:t xml:space="preserve">Xu Y, Wang Z, Gong S, Chen Y. Reusable support for additive manufacturing. </w:t>
          </w:r>
          <w:proofErr w:type="spellStart"/>
          <w:r>
            <w:rPr>
              <w:rFonts w:eastAsia="Times New Roman"/>
            </w:rPr>
            <w:t>Addit</w:t>
          </w:r>
          <w:proofErr w:type="spellEnd"/>
          <w:r>
            <w:rPr>
              <w:rFonts w:eastAsia="Times New Roman"/>
            </w:rPr>
            <w:t xml:space="preserve"> </w:t>
          </w:r>
          <w:proofErr w:type="spellStart"/>
          <w:r>
            <w:rPr>
              <w:rFonts w:eastAsia="Times New Roman"/>
            </w:rPr>
            <w:t>Manuf</w:t>
          </w:r>
          <w:proofErr w:type="spellEnd"/>
          <w:r>
            <w:rPr>
              <w:rFonts w:eastAsia="Times New Roman"/>
            </w:rPr>
            <w:t xml:space="preserve"> 2021;39. https://doi.org/10.1016/j.addma.2021.101840.</w:t>
          </w:r>
        </w:p>
        <w:p w14:paraId="6EEAC201" w14:textId="6F5FFC07" w:rsidR="00B152D5" w:rsidRPr="00664EB5" w:rsidRDefault="00F23D73" w:rsidP="00DC4263">
          <w:pPr>
            <w:spacing w:after="0" w:line="360" w:lineRule="auto"/>
            <w:jc w:val="both"/>
            <w:rPr>
              <w:rFonts w:ascii="Times New Roman" w:eastAsia="Times New Roman" w:hAnsi="Times New Roman" w:cs="Times New Roman"/>
            </w:rPr>
          </w:pPr>
          <w:r>
            <w:rPr>
              <w:rFonts w:eastAsia="Times New Roman"/>
            </w:rPr>
            <w:t> </w:t>
          </w:r>
        </w:p>
      </w:sdtContent>
    </w:sdt>
    <w:p w14:paraId="7390EEA8" w14:textId="1B8ECDB4" w:rsidR="002A64AE" w:rsidRPr="000D2C5B" w:rsidRDefault="002A64AE" w:rsidP="00773E42">
      <w:pPr>
        <w:spacing w:after="0" w:line="360" w:lineRule="auto"/>
        <w:jc w:val="both"/>
        <w:rPr>
          <w:rFonts w:ascii="Times New Roman" w:hAnsi="Times New Roman" w:cs="Times New Roman"/>
          <w:sz w:val="24"/>
          <w:szCs w:val="24"/>
        </w:rPr>
      </w:pPr>
    </w:p>
    <w:sectPr w:rsidR="002A64AE" w:rsidRPr="000D2C5B" w:rsidSect="000459D1">
      <w:footerReference w:type="even" r:id="rId22"/>
      <w:footerReference w:type="default" r:id="rId23"/>
      <w:pgSz w:w="12240" w:h="15840"/>
      <w:pgMar w:top="1440" w:right="1080" w:bottom="1440" w:left="1080" w:header="720" w:footer="720" w:gutter="0"/>
      <w:lnNumType w:countBy="0" w:restart="continuous"/>
      <w:pgNumType w:start="1"/>
      <w:cols w:space="720"/>
      <w:titlePg/>
      <w:docGrid w:linePitch="360"/>
      <w:sectPrChange w:id="24" w:author="中道 黃" w:date="2024-08-08T16:01:00Z">
        <w:sectPr w:rsidR="002A64AE" w:rsidRPr="000D2C5B" w:rsidSect="000459D1">
          <w:pgMar w:top="1440" w:right="1080" w:bottom="1440" w:left="1080" w:header="720" w:footer="720" w:gutter="0"/>
          <w:lnNumType w:countBy="1"/>
        </w:sectPr>
      </w:sectPrChange>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中道 黃" w:date="2024-08-08T10:07:00Z" w:initials="中道">
    <w:p w14:paraId="23DF9C89" w14:textId="0AB38189" w:rsidR="00492C33" w:rsidRDefault="00492C33">
      <w:pPr>
        <w:pStyle w:val="a5"/>
      </w:pPr>
      <w:r>
        <w:rPr>
          <w:rStyle w:val="a4"/>
        </w:rPr>
        <w:annotationRef/>
      </w:r>
      <w:r w:rsidR="00025B02">
        <w:t>U</w:t>
      </w:r>
      <w:r>
        <w:t>sage</w:t>
      </w:r>
    </w:p>
    <w:p w14:paraId="4C6C4529" w14:textId="7623B956" w:rsidR="00025B02" w:rsidRDefault="00025B02">
      <w:pPr>
        <w:pStyle w:val="a5"/>
      </w:pPr>
      <w:r>
        <w:rPr>
          <w:rFonts w:hint="eastAsia"/>
        </w:rPr>
        <w:t>增加被搜尋的可能</w:t>
      </w:r>
    </w:p>
  </w:comment>
  <w:comment w:id="1" w:author="中道 黃" w:date="2024-08-08T09:41:00Z" w:initials="中道">
    <w:p w14:paraId="7FE6BCAC" w14:textId="20022B6E" w:rsidR="00221E6D" w:rsidRPr="00221E6D" w:rsidRDefault="00221E6D" w:rsidP="00221E6D">
      <w:pPr>
        <w:pStyle w:val="a5"/>
      </w:pPr>
      <w:r>
        <w:rPr>
          <w:rStyle w:val="a4"/>
        </w:rPr>
        <w:annotationRef/>
      </w:r>
      <w:r w:rsidRPr="00C21A48">
        <w:rPr>
          <w:rFonts w:ascii="Times New Roman" w:hAnsi="Times New Roman" w:cs="Times New Roman"/>
          <w:bCs/>
          <w:sz w:val="24"/>
          <w:szCs w:val="24"/>
        </w:rPr>
        <w:t>Additive Manufacturing</w:t>
      </w:r>
    </w:p>
    <w:p w14:paraId="2B3FF925" w14:textId="51E11515" w:rsidR="00221E6D" w:rsidRDefault="00221E6D">
      <w:pPr>
        <w:pStyle w:val="a5"/>
      </w:pPr>
    </w:p>
  </w:comment>
  <w:comment w:id="2" w:author="中道 黃" w:date="2024-08-08T10:08:00Z" w:initials="中道">
    <w:p w14:paraId="286EE31B" w14:textId="11D7AA10" w:rsidR="00492C33" w:rsidRDefault="00492C33">
      <w:pPr>
        <w:pStyle w:val="a5"/>
      </w:pPr>
      <w:r>
        <w:rPr>
          <w:rStyle w:val="a4"/>
        </w:rPr>
        <w:annotationRef/>
      </w:r>
      <w:r>
        <w:rPr>
          <w:rFonts w:hint="eastAsia"/>
        </w:rPr>
        <w:t>u</w:t>
      </w:r>
      <w:r>
        <w:t>sage</w:t>
      </w:r>
    </w:p>
  </w:comment>
  <w:comment w:id="6" w:author="中道 黃" w:date="2024-08-08T10:41:00Z" w:initials="中道">
    <w:p w14:paraId="4EE13DC9" w14:textId="3ACCC512" w:rsidR="007F13F0" w:rsidRPr="007F13F0" w:rsidRDefault="007F13F0">
      <w:pPr>
        <w:pStyle w:val="a5"/>
      </w:pPr>
      <w:r>
        <w:rPr>
          <w:rStyle w:val="a4"/>
        </w:rPr>
        <w:annotationRef/>
      </w:r>
      <w:r>
        <w:rPr>
          <w:rFonts w:eastAsia="Yu Mincho" w:hint="eastAsia"/>
          <w:lang w:eastAsia="ja-JP"/>
        </w:rPr>
        <w:t>b</w:t>
      </w:r>
      <w:r>
        <w:rPr>
          <w:rFonts w:eastAsia="Yu Mincho"/>
          <w:lang w:eastAsia="ja-JP"/>
        </w:rPr>
        <w:t xml:space="preserve">y </w:t>
      </w:r>
      <w:r>
        <w:t xml:space="preserve">the last </w:t>
      </w:r>
      <w:r w:rsidRPr="007F13F0">
        <w:t>Number of digits</w:t>
      </w:r>
    </w:p>
  </w:comment>
  <w:comment w:id="7" w:author="中道 黃" w:date="2024-08-08T10:59:00Z" w:initials="中道">
    <w:p w14:paraId="46E08229" w14:textId="77777777" w:rsidR="009A0320" w:rsidRDefault="009A0320">
      <w:pPr>
        <w:pStyle w:val="a5"/>
      </w:pPr>
      <w:r>
        <w:rPr>
          <w:rStyle w:val="a4"/>
        </w:rPr>
        <w:annotationRef/>
      </w:r>
      <w:r>
        <w:rPr>
          <w:rFonts w:hint="eastAsia"/>
        </w:rPr>
        <w:t>城市</w:t>
      </w:r>
      <w:r>
        <w:rPr>
          <w:rFonts w:hint="eastAsia"/>
        </w:rPr>
        <w:t xml:space="preserve"> </w:t>
      </w:r>
      <w:r>
        <w:rPr>
          <w:rFonts w:hint="eastAsia"/>
        </w:rPr>
        <w:t>國家</w:t>
      </w:r>
    </w:p>
    <w:p w14:paraId="4BE23E11" w14:textId="6C81B3ED" w:rsidR="009A0320" w:rsidRDefault="009A0320">
      <w:pPr>
        <w:pStyle w:val="a5"/>
      </w:pPr>
    </w:p>
  </w:comment>
  <w:comment w:id="11" w:author="中道 黃" w:date="2024-08-08T11:26:00Z" w:initials="中道">
    <w:p w14:paraId="2334D340" w14:textId="67675E30" w:rsidR="00026ADE" w:rsidRDefault="00026ADE">
      <w:pPr>
        <w:pStyle w:val="a5"/>
      </w:pPr>
      <w:r>
        <w:rPr>
          <w:rStyle w:val="a4"/>
        </w:rPr>
        <w:annotationRef/>
      </w:r>
      <w:r>
        <w:t>In Region 1</w:t>
      </w:r>
    </w:p>
  </w:comment>
  <w:comment w:id="12" w:author="中道 黃" w:date="2024-08-08T13:03:00Z" w:initials="中道">
    <w:p w14:paraId="5B683748" w14:textId="3AFD9C9A" w:rsidR="000A3122" w:rsidRDefault="000A3122">
      <w:pPr>
        <w:pStyle w:val="a5"/>
      </w:pPr>
      <w:r>
        <w:rPr>
          <w:rStyle w:val="a4"/>
        </w:rPr>
        <w:annotationRef/>
      </w:r>
      <w:r>
        <w:rPr>
          <w:rFonts w:hint="eastAsia"/>
        </w:rPr>
        <w:t>1</w:t>
      </w:r>
      <w:r>
        <w:t>0</w:t>
      </w:r>
    </w:p>
  </w:comment>
  <w:comment w:id="13" w:author="中道 黃" w:date="2024-08-08T13:03:00Z" w:initials="中道">
    <w:p w14:paraId="28920851" w14:textId="59D60268" w:rsidR="000A3122" w:rsidRDefault="000A3122">
      <w:pPr>
        <w:pStyle w:val="a5"/>
      </w:pPr>
      <w:r>
        <w:rPr>
          <w:rStyle w:val="a4"/>
        </w:rPr>
        <w:annotationRef/>
      </w:r>
      <w:r>
        <w:rPr>
          <w:rFonts w:hint="eastAsia"/>
        </w:rPr>
        <w:t>2</w:t>
      </w:r>
      <w:r>
        <w:t>0</w:t>
      </w:r>
    </w:p>
  </w:comment>
  <w:comment w:id="14" w:author="中道 黃" w:date="2024-08-08T13:05:00Z" w:initials="中道">
    <w:p w14:paraId="5DD8006E" w14:textId="53EF12E5" w:rsidR="006350E7" w:rsidRDefault="006350E7">
      <w:pPr>
        <w:pStyle w:val="a5"/>
      </w:pPr>
      <w:r>
        <w:rPr>
          <w:rStyle w:val="a4"/>
        </w:rPr>
        <w:annotationRef/>
      </w:r>
      <w:r>
        <w:rPr>
          <w:rFonts w:hint="eastAsia"/>
        </w:rPr>
        <w:t>6</w:t>
      </w:r>
    </w:p>
  </w:comment>
  <w:comment w:id="15" w:author="中道 黃" w:date="2024-08-08T13:05:00Z" w:initials="中道">
    <w:p w14:paraId="48743734" w14:textId="62B01A8C" w:rsidR="00910541" w:rsidRDefault="00910541">
      <w:pPr>
        <w:pStyle w:val="a5"/>
      </w:pPr>
      <w:r>
        <w:rPr>
          <w:rStyle w:val="a4"/>
        </w:rPr>
        <w:annotationRef/>
      </w:r>
      <w:r>
        <w:rPr>
          <w:rFonts w:hint="eastAsia"/>
        </w:rPr>
        <w:t>1</w:t>
      </w:r>
      <w:r>
        <w:t>70</w:t>
      </w:r>
    </w:p>
  </w:comment>
  <w:comment w:id="16" w:author="中道 黃" w:date="2024-08-08T13:06:00Z" w:initials="中道">
    <w:p w14:paraId="557D82FE" w14:textId="67CC8960" w:rsidR="00752A3E" w:rsidRDefault="00752A3E">
      <w:pPr>
        <w:pStyle w:val="a5"/>
      </w:pPr>
      <w:r>
        <w:rPr>
          <w:rStyle w:val="a4"/>
        </w:rPr>
        <w:annotationRef/>
      </w:r>
      <w:r>
        <w:t>40</w:t>
      </w:r>
    </w:p>
  </w:comment>
  <w:comment w:id="17" w:author="中道 黃" w:date="2024-08-08T11:34:00Z" w:initials="中道">
    <w:p w14:paraId="60F35443" w14:textId="327359A7" w:rsidR="00ED3EB4" w:rsidRDefault="00ED3EB4">
      <w:pPr>
        <w:pStyle w:val="a5"/>
      </w:pPr>
      <w:r>
        <w:rPr>
          <w:rStyle w:val="a4"/>
        </w:rPr>
        <w:annotationRef/>
      </w:r>
      <w:r>
        <w:rPr>
          <w:rFonts w:hint="eastAsia"/>
        </w:rPr>
        <w:t>Tu</w:t>
      </w:r>
      <w:r>
        <w:t>rbine blade</w:t>
      </w:r>
    </w:p>
  </w:comment>
  <w:comment w:id="21" w:author="中道 黃" w:date="2024-08-08T13:12:00Z" w:initials="中道">
    <w:p w14:paraId="759547A0" w14:textId="70BD7F15" w:rsidR="00E946AD" w:rsidRDefault="00E946AD">
      <w:pPr>
        <w:pStyle w:val="a5"/>
      </w:pPr>
      <w:r>
        <w:rPr>
          <w:rStyle w:val="a4"/>
        </w:rPr>
        <w:annotationRef/>
      </w:r>
      <w:r>
        <w:rPr>
          <w:rFonts w:hint="eastAsia"/>
        </w:rPr>
        <w:t>這是大概還是需要準確數值？</w:t>
      </w:r>
    </w:p>
  </w:comment>
  <w:comment w:id="23" w:author="中道 黃" w:date="2024-08-08T13:16:00Z" w:initials="中道">
    <w:p w14:paraId="24D46205" w14:textId="7E5617F4" w:rsidR="00083413" w:rsidRDefault="00083413">
      <w:pPr>
        <w:pStyle w:val="a5"/>
      </w:pPr>
      <w:r>
        <w:rPr>
          <w:rStyle w:val="a4"/>
        </w:rPr>
        <w:annotationRef/>
      </w:r>
      <w:r w:rsidRPr="00083413">
        <w:t xml:space="preserve">Material </w:t>
      </w:r>
      <w:proofErr w:type="gramStart"/>
      <w:r w:rsidRPr="00083413">
        <w:t>extrusion</w:t>
      </w:r>
      <w:r>
        <w:rPr>
          <w:rFonts w:hint="eastAsia"/>
        </w:rPr>
        <w:t>(</w:t>
      </w:r>
      <w:proofErr w:type="gramEnd"/>
      <w:r>
        <w:rPr>
          <w:rFonts w:hint="eastAsia"/>
        </w:rPr>
        <w:t>MEX)</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C6C4529" w15:done="0"/>
  <w15:commentEx w15:paraId="2B3FF925" w15:done="0"/>
  <w15:commentEx w15:paraId="286EE31B" w15:done="0"/>
  <w15:commentEx w15:paraId="4EE13DC9" w15:done="0"/>
  <w15:commentEx w15:paraId="4BE23E11" w15:done="0"/>
  <w15:commentEx w15:paraId="2334D340" w15:done="0"/>
  <w15:commentEx w15:paraId="5B683748" w15:done="0"/>
  <w15:commentEx w15:paraId="28920851" w15:done="0"/>
  <w15:commentEx w15:paraId="5DD8006E" w15:done="0"/>
  <w15:commentEx w15:paraId="48743734" w15:done="0"/>
  <w15:commentEx w15:paraId="557D82FE" w15:done="0"/>
  <w15:commentEx w15:paraId="60F35443" w15:done="0"/>
  <w15:commentEx w15:paraId="759547A0" w15:done="0"/>
  <w15:commentEx w15:paraId="24D46205"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A5F176E" w16cex:dateUtc="2024-08-08T02:07:00Z"/>
  <w16cex:commentExtensible w16cex:durableId="2A5F115D" w16cex:dateUtc="2024-08-08T01:41:00Z"/>
  <w16cex:commentExtensible w16cex:durableId="2A5F1793" w16cex:dateUtc="2024-08-08T02:08:00Z"/>
  <w16cex:commentExtensible w16cex:durableId="2A5F1F3D" w16cex:dateUtc="2024-08-08T02:41:00Z"/>
  <w16cex:commentExtensible w16cex:durableId="2A5F23A2" w16cex:dateUtc="2024-08-08T02:59:00Z"/>
  <w16cex:commentExtensible w16cex:durableId="2A5F29DD" w16cex:dateUtc="2024-08-08T03:26:00Z"/>
  <w16cex:commentExtensible w16cex:durableId="2A5F40AB" w16cex:dateUtc="2024-08-08T05:03:00Z"/>
  <w16cex:commentExtensible w16cex:durableId="2A5F40B0" w16cex:dateUtc="2024-08-08T05:03:00Z"/>
  <w16cex:commentExtensible w16cex:durableId="2A5F4103" w16cex:dateUtc="2024-08-08T05:05:00Z"/>
  <w16cex:commentExtensible w16cex:durableId="2A5F412B" w16cex:dateUtc="2024-08-08T05:05:00Z"/>
  <w16cex:commentExtensible w16cex:durableId="2A5F4163" w16cex:dateUtc="2024-08-08T05:06:00Z"/>
  <w16cex:commentExtensible w16cex:durableId="2A5F2BC9" w16cex:dateUtc="2024-08-08T03:34:00Z"/>
  <w16cex:commentExtensible w16cex:durableId="2A5F42A1" w16cex:dateUtc="2024-08-08T05:12:00Z"/>
  <w16cex:commentExtensible w16cex:durableId="2A5F439B" w16cex:dateUtc="2024-08-08T05:1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C6C4529" w16cid:durableId="2A5F176E"/>
  <w16cid:commentId w16cid:paraId="2B3FF925" w16cid:durableId="2A5F115D"/>
  <w16cid:commentId w16cid:paraId="286EE31B" w16cid:durableId="2A5F1793"/>
  <w16cid:commentId w16cid:paraId="4EE13DC9" w16cid:durableId="2A5F1F3D"/>
  <w16cid:commentId w16cid:paraId="4BE23E11" w16cid:durableId="2A5F23A2"/>
  <w16cid:commentId w16cid:paraId="2334D340" w16cid:durableId="2A5F29DD"/>
  <w16cid:commentId w16cid:paraId="5B683748" w16cid:durableId="2A5F40AB"/>
  <w16cid:commentId w16cid:paraId="28920851" w16cid:durableId="2A5F40B0"/>
  <w16cid:commentId w16cid:paraId="5DD8006E" w16cid:durableId="2A5F4103"/>
  <w16cid:commentId w16cid:paraId="48743734" w16cid:durableId="2A5F412B"/>
  <w16cid:commentId w16cid:paraId="557D82FE" w16cid:durableId="2A5F4163"/>
  <w16cid:commentId w16cid:paraId="60F35443" w16cid:durableId="2A5F2BC9"/>
  <w16cid:commentId w16cid:paraId="759547A0" w16cid:durableId="2A5F42A1"/>
  <w16cid:commentId w16cid:paraId="24D46205" w16cid:durableId="2A5F439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200D995" w14:textId="77777777" w:rsidR="00826E8B" w:rsidRDefault="00826E8B" w:rsidP="00EF29C1">
      <w:pPr>
        <w:spacing w:after="0" w:line="240" w:lineRule="auto"/>
      </w:pPr>
      <w:r>
        <w:separator/>
      </w:r>
    </w:p>
    <w:p w14:paraId="75A7C96C" w14:textId="77777777" w:rsidR="00826E8B" w:rsidRDefault="00826E8B"/>
    <w:p w14:paraId="40E71917" w14:textId="77777777" w:rsidR="00826E8B" w:rsidRDefault="00826E8B" w:rsidP="001B2C5F"/>
    <w:p w14:paraId="7CBA64A3" w14:textId="77777777" w:rsidR="00826E8B" w:rsidRDefault="00826E8B" w:rsidP="001B2C5F"/>
    <w:p w14:paraId="15B3C6E4" w14:textId="77777777" w:rsidR="00826E8B" w:rsidRDefault="00826E8B" w:rsidP="001B2C5F"/>
  </w:endnote>
  <w:endnote w:type="continuationSeparator" w:id="0">
    <w:p w14:paraId="6DAC9AE7" w14:textId="77777777" w:rsidR="00826E8B" w:rsidRDefault="00826E8B" w:rsidP="00EF29C1">
      <w:pPr>
        <w:spacing w:after="0" w:line="240" w:lineRule="auto"/>
      </w:pPr>
      <w:r>
        <w:continuationSeparator/>
      </w:r>
    </w:p>
    <w:p w14:paraId="11BF797F" w14:textId="77777777" w:rsidR="00826E8B" w:rsidRDefault="00826E8B"/>
    <w:p w14:paraId="79A4AE10" w14:textId="77777777" w:rsidR="00826E8B" w:rsidRDefault="00826E8B" w:rsidP="001B2C5F"/>
    <w:p w14:paraId="3DB68D1B" w14:textId="77777777" w:rsidR="00826E8B" w:rsidRDefault="00826E8B" w:rsidP="001B2C5F"/>
    <w:p w14:paraId="1F5010DD" w14:textId="77777777" w:rsidR="00826E8B" w:rsidRDefault="00826E8B" w:rsidP="001B2C5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CAC1B5" w14:textId="3D164440" w:rsidR="001000DB" w:rsidRDefault="001000DB" w:rsidP="00775C95">
    <w:pPr>
      <w:pStyle w:val="af0"/>
      <w:framePr w:wrap="none" w:vAnchor="text" w:hAnchor="margin" w:xAlign="right" w:y="1"/>
      <w:rPr>
        <w:rStyle w:val="af4"/>
      </w:rPr>
    </w:pPr>
    <w:r>
      <w:rPr>
        <w:rStyle w:val="af4"/>
      </w:rPr>
      <w:fldChar w:fldCharType="begin"/>
    </w:r>
    <w:r>
      <w:rPr>
        <w:rStyle w:val="af4"/>
      </w:rPr>
      <w:instrText xml:space="preserve">PAGE  </w:instrText>
    </w:r>
    <w:r>
      <w:rPr>
        <w:rStyle w:val="af4"/>
      </w:rPr>
      <w:fldChar w:fldCharType="separate"/>
    </w:r>
    <w:r>
      <w:rPr>
        <w:rStyle w:val="af4"/>
        <w:noProof/>
      </w:rPr>
      <w:t>2</w:t>
    </w:r>
    <w:r>
      <w:rPr>
        <w:rStyle w:val="af4"/>
      </w:rPr>
      <w:fldChar w:fldCharType="end"/>
    </w:r>
  </w:p>
  <w:p w14:paraId="3B4D9E9D" w14:textId="77777777" w:rsidR="001000DB" w:rsidRDefault="001000DB" w:rsidP="00F73E77">
    <w:pPr>
      <w:pStyle w:val="af0"/>
      <w:ind w:right="360"/>
    </w:pPr>
  </w:p>
  <w:p w14:paraId="43882D69" w14:textId="77777777" w:rsidR="003230E7" w:rsidRDefault="003230E7"/>
  <w:p w14:paraId="299AAF78" w14:textId="77777777" w:rsidR="003230E7" w:rsidRDefault="003230E7" w:rsidP="001B2C5F"/>
  <w:p w14:paraId="02313291" w14:textId="77777777" w:rsidR="003230E7" w:rsidRDefault="003230E7" w:rsidP="001B2C5F"/>
  <w:p w14:paraId="732EB2BD" w14:textId="77777777" w:rsidR="003230E7" w:rsidRDefault="003230E7" w:rsidP="001B2C5F"/>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3BDC4B" w14:textId="416588F0" w:rsidR="001000DB" w:rsidRDefault="001000DB" w:rsidP="00775C95">
    <w:pPr>
      <w:pStyle w:val="af0"/>
      <w:framePr w:wrap="none" w:vAnchor="text" w:hAnchor="margin" w:xAlign="right" w:y="1"/>
      <w:rPr>
        <w:rStyle w:val="af4"/>
      </w:rPr>
    </w:pPr>
    <w:r>
      <w:rPr>
        <w:rStyle w:val="af4"/>
      </w:rPr>
      <w:fldChar w:fldCharType="begin"/>
    </w:r>
    <w:r>
      <w:rPr>
        <w:rStyle w:val="af4"/>
      </w:rPr>
      <w:instrText xml:space="preserve">PAGE  </w:instrText>
    </w:r>
    <w:r>
      <w:rPr>
        <w:rStyle w:val="af4"/>
      </w:rPr>
      <w:fldChar w:fldCharType="separate"/>
    </w:r>
    <w:r>
      <w:rPr>
        <w:rStyle w:val="af4"/>
        <w:noProof/>
      </w:rPr>
      <w:t>2</w:t>
    </w:r>
    <w:r>
      <w:rPr>
        <w:rStyle w:val="af4"/>
      </w:rPr>
      <w:fldChar w:fldCharType="end"/>
    </w:r>
  </w:p>
  <w:p w14:paraId="3E06E674" w14:textId="2A2BB68D" w:rsidR="001000DB" w:rsidRDefault="001000DB" w:rsidP="00760E43">
    <w:pPr>
      <w:pStyle w:val="af0"/>
      <w:ind w:right="360"/>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9396F66" w14:textId="77777777" w:rsidR="00826E8B" w:rsidRDefault="00826E8B" w:rsidP="00EF29C1">
      <w:pPr>
        <w:spacing w:after="0" w:line="240" w:lineRule="auto"/>
      </w:pPr>
      <w:r>
        <w:separator/>
      </w:r>
    </w:p>
    <w:p w14:paraId="1B735E38" w14:textId="77777777" w:rsidR="00826E8B" w:rsidRDefault="00826E8B"/>
    <w:p w14:paraId="33F24CBB" w14:textId="77777777" w:rsidR="00826E8B" w:rsidRDefault="00826E8B" w:rsidP="001B2C5F"/>
    <w:p w14:paraId="71767939" w14:textId="77777777" w:rsidR="00826E8B" w:rsidRDefault="00826E8B" w:rsidP="001B2C5F"/>
    <w:p w14:paraId="691570FF" w14:textId="77777777" w:rsidR="00826E8B" w:rsidRDefault="00826E8B" w:rsidP="001B2C5F"/>
  </w:footnote>
  <w:footnote w:type="continuationSeparator" w:id="0">
    <w:p w14:paraId="7A3FAF92" w14:textId="77777777" w:rsidR="00826E8B" w:rsidRDefault="00826E8B" w:rsidP="00EF29C1">
      <w:pPr>
        <w:spacing w:after="0" w:line="240" w:lineRule="auto"/>
      </w:pPr>
      <w:r>
        <w:continuationSeparator/>
      </w:r>
    </w:p>
    <w:p w14:paraId="783F6AF2" w14:textId="77777777" w:rsidR="00826E8B" w:rsidRDefault="00826E8B"/>
    <w:p w14:paraId="33F6D04F" w14:textId="77777777" w:rsidR="00826E8B" w:rsidRDefault="00826E8B" w:rsidP="001B2C5F"/>
    <w:p w14:paraId="1EA22D0F" w14:textId="77777777" w:rsidR="00826E8B" w:rsidRDefault="00826E8B" w:rsidP="001B2C5F"/>
    <w:p w14:paraId="4EA7616E" w14:textId="77777777" w:rsidR="00826E8B" w:rsidRDefault="00826E8B" w:rsidP="001B2C5F"/>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6DB4192C"/>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51D4820C"/>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F446D07A"/>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4E627A6C"/>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6BD43F92"/>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2EBC35E2"/>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0902CB26"/>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19426CB6"/>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603AF5C8"/>
    <w:lvl w:ilvl="0">
      <w:start w:val="1"/>
      <w:numFmt w:val="decimal"/>
      <w:pStyle w:val="a"/>
      <w:lvlText w:val="%1."/>
      <w:lvlJc w:val="left"/>
      <w:pPr>
        <w:tabs>
          <w:tab w:val="num" w:pos="360"/>
        </w:tabs>
        <w:ind w:left="360" w:hanging="360"/>
      </w:pPr>
    </w:lvl>
  </w:abstractNum>
  <w:abstractNum w:abstractNumId="9" w15:restartNumberingAfterBreak="0">
    <w:nsid w:val="FFFFFF89"/>
    <w:multiLevelType w:val="singleLevel"/>
    <w:tmpl w:val="E70A1EC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8637461"/>
    <w:multiLevelType w:val="hybridMultilevel"/>
    <w:tmpl w:val="2048C924"/>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1" w15:restartNumberingAfterBreak="0">
    <w:nsid w:val="08CE7B2B"/>
    <w:multiLevelType w:val="hybridMultilevel"/>
    <w:tmpl w:val="CAA80FB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144D751E"/>
    <w:multiLevelType w:val="multilevel"/>
    <w:tmpl w:val="24BC8D54"/>
    <w:lvl w:ilvl="0">
      <w:start w:val="3"/>
      <w:numFmt w:val="decimal"/>
      <w:lvlText w:val="%1"/>
      <w:lvlJc w:val="left"/>
      <w:pPr>
        <w:ind w:left="425" w:hanging="425"/>
      </w:pPr>
      <w:rPr>
        <w:rFonts w:hint="eastAsia"/>
      </w:rPr>
    </w:lvl>
    <w:lvl w:ilvl="1">
      <w:start w:val="1"/>
      <w:numFmt w:val="decimal"/>
      <w:lvlText w:val="%1.%2"/>
      <w:lvlJc w:val="left"/>
      <w:pPr>
        <w:ind w:left="992" w:hanging="567"/>
      </w:pPr>
      <w:rPr>
        <w:rFonts w:hint="default"/>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3" w15:restartNumberingAfterBreak="0">
    <w:nsid w:val="155516F4"/>
    <w:multiLevelType w:val="hybridMultilevel"/>
    <w:tmpl w:val="64463F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81055B9"/>
    <w:multiLevelType w:val="multilevel"/>
    <w:tmpl w:val="DD7EC0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8230E87"/>
    <w:multiLevelType w:val="hybridMultilevel"/>
    <w:tmpl w:val="F51CC20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 w15:restartNumberingAfterBreak="0">
    <w:nsid w:val="2F2E386A"/>
    <w:multiLevelType w:val="hybridMultilevel"/>
    <w:tmpl w:val="D3088A72"/>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335D455F"/>
    <w:multiLevelType w:val="hybridMultilevel"/>
    <w:tmpl w:val="0C64BC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4891FBE"/>
    <w:multiLevelType w:val="hybridMultilevel"/>
    <w:tmpl w:val="C1F45BF8"/>
    <w:lvl w:ilvl="0" w:tplc="04090001">
      <w:start w:val="1"/>
      <w:numFmt w:val="bullet"/>
      <w:lvlText w:val=""/>
      <w:lvlJc w:val="left"/>
      <w:pPr>
        <w:ind w:left="960" w:hanging="480"/>
      </w:pPr>
      <w:rPr>
        <w:rFonts w:ascii="Wingdings" w:hAnsi="Wingdings" w:hint="default"/>
      </w:rPr>
    </w:lvl>
    <w:lvl w:ilvl="1" w:tplc="04090003">
      <w:start w:val="1"/>
      <w:numFmt w:val="bullet"/>
      <w:lvlText w:val=""/>
      <w:lvlJc w:val="left"/>
      <w:pPr>
        <w:ind w:left="1440" w:hanging="480"/>
      </w:pPr>
      <w:rPr>
        <w:rFonts w:ascii="Wingdings" w:hAnsi="Wingdings" w:hint="default"/>
      </w:rPr>
    </w:lvl>
    <w:lvl w:ilvl="2" w:tplc="04090005">
      <w:start w:val="1"/>
      <w:numFmt w:val="bullet"/>
      <w:lvlText w:val=""/>
      <w:lvlJc w:val="left"/>
      <w:pPr>
        <w:ind w:left="1920" w:hanging="480"/>
      </w:pPr>
      <w:rPr>
        <w:rFonts w:ascii="Wingdings" w:hAnsi="Wingdings" w:hint="default"/>
      </w:rPr>
    </w:lvl>
    <w:lvl w:ilvl="3" w:tplc="04090001">
      <w:start w:val="1"/>
      <w:numFmt w:val="bullet"/>
      <w:lvlText w:val=""/>
      <w:lvlJc w:val="left"/>
      <w:pPr>
        <w:ind w:left="2400" w:hanging="480"/>
      </w:pPr>
      <w:rPr>
        <w:rFonts w:ascii="Wingdings" w:hAnsi="Wingdings" w:hint="default"/>
      </w:rPr>
    </w:lvl>
    <w:lvl w:ilvl="4" w:tplc="04090003">
      <w:start w:val="1"/>
      <w:numFmt w:val="bullet"/>
      <w:lvlText w:val=""/>
      <w:lvlJc w:val="left"/>
      <w:pPr>
        <w:ind w:left="2880" w:hanging="480"/>
      </w:pPr>
      <w:rPr>
        <w:rFonts w:ascii="Wingdings" w:hAnsi="Wingdings" w:hint="default"/>
      </w:rPr>
    </w:lvl>
    <w:lvl w:ilvl="5" w:tplc="04090005">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19" w15:restartNumberingAfterBreak="0">
    <w:nsid w:val="387638B8"/>
    <w:multiLevelType w:val="hybridMultilevel"/>
    <w:tmpl w:val="726AC2E0"/>
    <w:lvl w:ilvl="0" w:tplc="6AA85126">
      <w:start w:val="1"/>
      <w:numFmt w:val="low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0" w15:restartNumberingAfterBreak="0">
    <w:nsid w:val="3B002F18"/>
    <w:multiLevelType w:val="hybridMultilevel"/>
    <w:tmpl w:val="AD0C51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E2F5407"/>
    <w:multiLevelType w:val="hybridMultilevel"/>
    <w:tmpl w:val="ADA4F90A"/>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2" w15:restartNumberingAfterBreak="0">
    <w:nsid w:val="404010C8"/>
    <w:multiLevelType w:val="hybridMultilevel"/>
    <w:tmpl w:val="D49ACC6E"/>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start w:val="1"/>
      <w:numFmt w:val="bullet"/>
      <w:lvlText w:val=""/>
      <w:lvlJc w:val="left"/>
      <w:pPr>
        <w:ind w:left="1440" w:hanging="480"/>
      </w:pPr>
      <w:rPr>
        <w:rFonts w:ascii="Wingdings" w:hAnsi="Wingdings" w:hint="default"/>
      </w:rPr>
    </w:lvl>
    <w:lvl w:ilvl="3" w:tplc="04090001">
      <w:start w:val="1"/>
      <w:numFmt w:val="bullet"/>
      <w:lvlText w:val=""/>
      <w:lvlJc w:val="left"/>
      <w:pPr>
        <w:ind w:left="1920" w:hanging="480"/>
      </w:pPr>
      <w:rPr>
        <w:rFonts w:ascii="Wingdings" w:hAnsi="Wingdings" w:hint="default"/>
      </w:rPr>
    </w:lvl>
    <w:lvl w:ilvl="4" w:tplc="04090003">
      <w:start w:val="1"/>
      <w:numFmt w:val="bullet"/>
      <w:lvlText w:val=""/>
      <w:lvlJc w:val="left"/>
      <w:pPr>
        <w:ind w:left="2400" w:hanging="480"/>
      </w:pPr>
      <w:rPr>
        <w:rFonts w:ascii="Wingdings" w:hAnsi="Wingdings" w:hint="default"/>
      </w:rPr>
    </w:lvl>
    <w:lvl w:ilvl="5" w:tplc="04090005">
      <w:start w:val="1"/>
      <w:numFmt w:val="bullet"/>
      <w:lvlText w:val=""/>
      <w:lvlJc w:val="left"/>
      <w:pPr>
        <w:ind w:left="2880" w:hanging="480"/>
      </w:pPr>
      <w:rPr>
        <w:rFonts w:ascii="Wingdings" w:hAnsi="Wingdings" w:hint="default"/>
      </w:rPr>
    </w:lvl>
    <w:lvl w:ilvl="6" w:tplc="0409000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3" w15:restartNumberingAfterBreak="0">
    <w:nsid w:val="42B602C7"/>
    <w:multiLevelType w:val="multilevel"/>
    <w:tmpl w:val="58CAB9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4CE6657"/>
    <w:multiLevelType w:val="hybridMultilevel"/>
    <w:tmpl w:val="226AA55E"/>
    <w:lvl w:ilvl="0" w:tplc="8C7C14B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5" w15:restartNumberingAfterBreak="0">
    <w:nsid w:val="45C96BE4"/>
    <w:multiLevelType w:val="multilevel"/>
    <w:tmpl w:val="B8007C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A9501BE"/>
    <w:multiLevelType w:val="multilevel"/>
    <w:tmpl w:val="439AEF08"/>
    <w:lvl w:ilvl="0">
      <w:start w:val="1"/>
      <w:numFmt w:val="decimal"/>
      <w:lvlText w:val="%1."/>
      <w:lvlJc w:val="left"/>
      <w:pPr>
        <w:ind w:left="480" w:hanging="480"/>
      </w:pPr>
    </w:lvl>
    <w:lvl w:ilvl="1">
      <w:start w:val="2"/>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7" w15:restartNumberingAfterBreak="0">
    <w:nsid w:val="4FD30605"/>
    <w:multiLevelType w:val="multilevel"/>
    <w:tmpl w:val="3F0615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0342A69"/>
    <w:multiLevelType w:val="multilevel"/>
    <w:tmpl w:val="93AA4E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4881BA6"/>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rPr>
        <w:rFonts w:hint="default"/>
      </w:r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0" w15:restartNumberingAfterBreak="0">
    <w:nsid w:val="553E7594"/>
    <w:multiLevelType w:val="multilevel"/>
    <w:tmpl w:val="23E20B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5FE48C4"/>
    <w:multiLevelType w:val="hybridMultilevel"/>
    <w:tmpl w:val="C9DEE97A"/>
    <w:lvl w:ilvl="0" w:tplc="E954E69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2" w15:restartNumberingAfterBreak="0">
    <w:nsid w:val="5B3E35F5"/>
    <w:multiLevelType w:val="multilevel"/>
    <w:tmpl w:val="847861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B731BAD"/>
    <w:multiLevelType w:val="hybridMultilevel"/>
    <w:tmpl w:val="EB34CA50"/>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4" w15:restartNumberingAfterBreak="0">
    <w:nsid w:val="6B1B4A98"/>
    <w:multiLevelType w:val="hybridMultilevel"/>
    <w:tmpl w:val="7C1A7C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B3D54A3"/>
    <w:multiLevelType w:val="multilevel"/>
    <w:tmpl w:val="89E24D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30E204A"/>
    <w:multiLevelType w:val="hybridMultilevel"/>
    <w:tmpl w:val="FF24AED4"/>
    <w:lvl w:ilvl="0" w:tplc="AB263FCA">
      <w:start w:val="1"/>
      <w:numFmt w:val="bullet"/>
      <w:lvlText w:val=""/>
      <w:lvlJc w:val="left"/>
      <w:pPr>
        <w:ind w:left="1353" w:hanging="360"/>
      </w:pPr>
      <w:rPr>
        <w:rFonts w:ascii="Symbol" w:hAnsi="Symbol" w:hint="default"/>
        <w:color w:val="000000" w:themeColor="text1"/>
      </w:rPr>
    </w:lvl>
    <w:lvl w:ilvl="1" w:tplc="04090003" w:tentative="1">
      <w:start w:val="1"/>
      <w:numFmt w:val="bullet"/>
      <w:lvlText w:val="o"/>
      <w:lvlJc w:val="left"/>
      <w:pPr>
        <w:ind w:left="2073" w:hanging="360"/>
      </w:pPr>
      <w:rPr>
        <w:rFonts w:ascii="Courier New" w:hAnsi="Courier New" w:cs="Courier New" w:hint="default"/>
      </w:rPr>
    </w:lvl>
    <w:lvl w:ilvl="2" w:tplc="04090005" w:tentative="1">
      <w:start w:val="1"/>
      <w:numFmt w:val="bullet"/>
      <w:lvlText w:val=""/>
      <w:lvlJc w:val="left"/>
      <w:pPr>
        <w:ind w:left="2793" w:hanging="360"/>
      </w:pPr>
      <w:rPr>
        <w:rFonts w:ascii="Wingdings" w:hAnsi="Wingdings" w:hint="default"/>
      </w:rPr>
    </w:lvl>
    <w:lvl w:ilvl="3" w:tplc="04090001" w:tentative="1">
      <w:start w:val="1"/>
      <w:numFmt w:val="bullet"/>
      <w:lvlText w:val=""/>
      <w:lvlJc w:val="left"/>
      <w:pPr>
        <w:ind w:left="3513" w:hanging="360"/>
      </w:pPr>
      <w:rPr>
        <w:rFonts w:ascii="Symbol" w:hAnsi="Symbol" w:hint="default"/>
      </w:rPr>
    </w:lvl>
    <w:lvl w:ilvl="4" w:tplc="04090003" w:tentative="1">
      <w:start w:val="1"/>
      <w:numFmt w:val="bullet"/>
      <w:lvlText w:val="o"/>
      <w:lvlJc w:val="left"/>
      <w:pPr>
        <w:ind w:left="4233" w:hanging="360"/>
      </w:pPr>
      <w:rPr>
        <w:rFonts w:ascii="Courier New" w:hAnsi="Courier New" w:cs="Courier New" w:hint="default"/>
      </w:rPr>
    </w:lvl>
    <w:lvl w:ilvl="5" w:tplc="04090005" w:tentative="1">
      <w:start w:val="1"/>
      <w:numFmt w:val="bullet"/>
      <w:lvlText w:val=""/>
      <w:lvlJc w:val="left"/>
      <w:pPr>
        <w:ind w:left="4953" w:hanging="360"/>
      </w:pPr>
      <w:rPr>
        <w:rFonts w:ascii="Wingdings" w:hAnsi="Wingdings" w:hint="default"/>
      </w:rPr>
    </w:lvl>
    <w:lvl w:ilvl="6" w:tplc="04090001" w:tentative="1">
      <w:start w:val="1"/>
      <w:numFmt w:val="bullet"/>
      <w:lvlText w:val=""/>
      <w:lvlJc w:val="left"/>
      <w:pPr>
        <w:ind w:left="5673" w:hanging="360"/>
      </w:pPr>
      <w:rPr>
        <w:rFonts w:ascii="Symbol" w:hAnsi="Symbol" w:hint="default"/>
      </w:rPr>
    </w:lvl>
    <w:lvl w:ilvl="7" w:tplc="04090003" w:tentative="1">
      <w:start w:val="1"/>
      <w:numFmt w:val="bullet"/>
      <w:lvlText w:val="o"/>
      <w:lvlJc w:val="left"/>
      <w:pPr>
        <w:ind w:left="6393" w:hanging="360"/>
      </w:pPr>
      <w:rPr>
        <w:rFonts w:ascii="Courier New" w:hAnsi="Courier New" w:cs="Courier New" w:hint="default"/>
      </w:rPr>
    </w:lvl>
    <w:lvl w:ilvl="8" w:tplc="04090005" w:tentative="1">
      <w:start w:val="1"/>
      <w:numFmt w:val="bullet"/>
      <w:lvlText w:val=""/>
      <w:lvlJc w:val="left"/>
      <w:pPr>
        <w:ind w:left="7113" w:hanging="360"/>
      </w:pPr>
      <w:rPr>
        <w:rFonts w:ascii="Wingdings" w:hAnsi="Wingdings" w:hint="default"/>
      </w:rPr>
    </w:lvl>
  </w:abstractNum>
  <w:abstractNum w:abstractNumId="37" w15:restartNumberingAfterBreak="0">
    <w:nsid w:val="7930720E"/>
    <w:multiLevelType w:val="multilevel"/>
    <w:tmpl w:val="24BC8D54"/>
    <w:lvl w:ilvl="0">
      <w:start w:val="3"/>
      <w:numFmt w:val="decimal"/>
      <w:lvlText w:val="%1"/>
      <w:lvlJc w:val="left"/>
      <w:pPr>
        <w:ind w:left="425" w:hanging="425"/>
      </w:pPr>
      <w:rPr>
        <w:rFonts w:hint="eastAsia"/>
      </w:rPr>
    </w:lvl>
    <w:lvl w:ilvl="1">
      <w:start w:val="1"/>
      <w:numFmt w:val="decimal"/>
      <w:lvlText w:val="%1.%2"/>
      <w:lvlJc w:val="left"/>
      <w:pPr>
        <w:ind w:left="992" w:hanging="567"/>
      </w:pPr>
      <w:rPr>
        <w:rFonts w:hint="default"/>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num w:numId="1">
    <w:abstractNumId w:val="36"/>
  </w:num>
  <w:num w:numId="2">
    <w:abstractNumId w:val="20"/>
  </w:num>
  <w:num w:numId="3">
    <w:abstractNumId w:val="34"/>
  </w:num>
  <w:num w:numId="4">
    <w:abstractNumId w:val="11"/>
  </w:num>
  <w:num w:numId="5">
    <w:abstractNumId w:val="17"/>
  </w:num>
  <w:num w:numId="6">
    <w:abstractNumId w:val="9"/>
  </w:num>
  <w:num w:numId="7">
    <w:abstractNumId w:val="7"/>
  </w:num>
  <w:num w:numId="8">
    <w:abstractNumId w:val="6"/>
  </w:num>
  <w:num w:numId="9">
    <w:abstractNumId w:val="5"/>
  </w:num>
  <w:num w:numId="10">
    <w:abstractNumId w:val="4"/>
  </w:num>
  <w:num w:numId="11">
    <w:abstractNumId w:val="8"/>
  </w:num>
  <w:num w:numId="12">
    <w:abstractNumId w:val="3"/>
  </w:num>
  <w:num w:numId="13">
    <w:abstractNumId w:val="2"/>
  </w:num>
  <w:num w:numId="14">
    <w:abstractNumId w:val="1"/>
  </w:num>
  <w:num w:numId="15">
    <w:abstractNumId w:val="0"/>
  </w:num>
  <w:num w:numId="16">
    <w:abstractNumId w:val="13"/>
  </w:num>
  <w:num w:numId="17">
    <w:abstractNumId w:val="16"/>
  </w:num>
  <w:num w:numId="18">
    <w:abstractNumId w:val="30"/>
    <w:lvlOverride w:ilvl="0">
      <w:lvl w:ilvl="0">
        <w:numFmt w:val="bullet"/>
        <w:lvlText w:val="o"/>
        <w:lvlJc w:val="left"/>
        <w:pPr>
          <w:tabs>
            <w:tab w:val="num" w:pos="720"/>
          </w:tabs>
          <w:ind w:left="720" w:hanging="360"/>
        </w:pPr>
        <w:rPr>
          <w:rFonts w:ascii="Courier New" w:hAnsi="Courier New" w:hint="default"/>
          <w:sz w:val="20"/>
        </w:rPr>
      </w:lvl>
    </w:lvlOverride>
  </w:num>
  <w:num w:numId="19">
    <w:abstractNumId w:val="30"/>
    <w:lvlOverride w:ilvl="0">
      <w:lvl w:ilvl="0">
        <w:numFmt w:val="bullet"/>
        <w:lvlText w:val="o"/>
        <w:lvlJc w:val="left"/>
        <w:pPr>
          <w:tabs>
            <w:tab w:val="num" w:pos="720"/>
          </w:tabs>
          <w:ind w:left="720" w:hanging="360"/>
        </w:pPr>
        <w:rPr>
          <w:rFonts w:ascii="Courier New" w:hAnsi="Courier New" w:hint="default"/>
          <w:sz w:val="20"/>
        </w:rPr>
      </w:lvl>
    </w:lvlOverride>
    <w:lvlOverride w:ilvl="1">
      <w:lvl w:ilvl="1">
        <w:numFmt w:val="bullet"/>
        <w:lvlText w:val=""/>
        <w:lvlJc w:val="left"/>
        <w:pPr>
          <w:tabs>
            <w:tab w:val="num" w:pos="1440"/>
          </w:tabs>
          <w:ind w:left="1440" w:hanging="360"/>
        </w:pPr>
        <w:rPr>
          <w:rFonts w:ascii="Wingdings" w:hAnsi="Wingdings" w:hint="default"/>
          <w:sz w:val="20"/>
        </w:rPr>
      </w:lvl>
    </w:lvlOverride>
  </w:num>
  <w:num w:numId="20">
    <w:abstractNumId w:val="30"/>
    <w:lvlOverride w:ilvl="0">
      <w:lvl w:ilvl="0">
        <w:numFmt w:val="bullet"/>
        <w:lvlText w:val="o"/>
        <w:lvlJc w:val="left"/>
        <w:pPr>
          <w:tabs>
            <w:tab w:val="num" w:pos="720"/>
          </w:tabs>
          <w:ind w:left="720" w:hanging="360"/>
        </w:pPr>
        <w:rPr>
          <w:rFonts w:ascii="Courier New" w:hAnsi="Courier New" w:hint="default"/>
          <w:sz w:val="20"/>
        </w:rPr>
      </w:lvl>
    </w:lvlOverride>
    <w:lvlOverride w:ilvl="1">
      <w:lvl w:ilvl="1">
        <w:numFmt w:val="bullet"/>
        <w:lvlText w:val=""/>
        <w:lvlJc w:val="left"/>
        <w:pPr>
          <w:tabs>
            <w:tab w:val="num" w:pos="1440"/>
          </w:tabs>
          <w:ind w:left="1440" w:hanging="360"/>
        </w:pPr>
        <w:rPr>
          <w:rFonts w:ascii="Wingdings" w:hAnsi="Wingdings"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21">
    <w:abstractNumId w:val="30"/>
    <w:lvlOverride w:ilvl="0">
      <w:lvl w:ilvl="0">
        <w:numFmt w:val="bullet"/>
        <w:lvlText w:val="o"/>
        <w:lvlJc w:val="left"/>
        <w:pPr>
          <w:tabs>
            <w:tab w:val="num" w:pos="720"/>
          </w:tabs>
          <w:ind w:left="720" w:hanging="360"/>
        </w:pPr>
        <w:rPr>
          <w:rFonts w:ascii="Courier New" w:hAnsi="Courier New" w:hint="default"/>
          <w:sz w:val="20"/>
        </w:rPr>
      </w:lvl>
    </w:lvlOverride>
    <w:lvlOverride w:ilvl="1">
      <w:lvl w:ilvl="1">
        <w:numFmt w:val="bullet"/>
        <w:lvlText w:val=""/>
        <w:lvlJc w:val="left"/>
        <w:pPr>
          <w:tabs>
            <w:tab w:val="num" w:pos="1440"/>
          </w:tabs>
          <w:ind w:left="1440" w:hanging="360"/>
        </w:pPr>
        <w:rPr>
          <w:rFonts w:ascii="Wingdings" w:hAnsi="Wingdings"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lvlOverride w:ilvl="3">
      <w:lvl w:ilvl="3">
        <w:numFmt w:val="bullet"/>
        <w:lvlText w:val="o"/>
        <w:lvlJc w:val="left"/>
        <w:pPr>
          <w:tabs>
            <w:tab w:val="num" w:pos="2880"/>
          </w:tabs>
          <w:ind w:left="2880" w:hanging="360"/>
        </w:pPr>
        <w:rPr>
          <w:rFonts w:ascii="Courier New" w:hAnsi="Courier New" w:hint="default"/>
          <w:sz w:val="20"/>
        </w:rPr>
      </w:lvl>
    </w:lvlOverride>
  </w:num>
  <w:num w:numId="22">
    <w:abstractNumId w:val="30"/>
    <w:lvlOverride w:ilvl="0">
      <w:lvl w:ilvl="0">
        <w:numFmt w:val="bullet"/>
        <w:lvlText w:val="o"/>
        <w:lvlJc w:val="left"/>
        <w:pPr>
          <w:tabs>
            <w:tab w:val="num" w:pos="720"/>
          </w:tabs>
          <w:ind w:left="720" w:hanging="360"/>
        </w:pPr>
        <w:rPr>
          <w:rFonts w:ascii="Courier New" w:hAnsi="Courier New" w:hint="default"/>
          <w:sz w:val="20"/>
        </w:rPr>
      </w:lvl>
    </w:lvlOverride>
    <w:lvlOverride w:ilvl="1">
      <w:lvl w:ilvl="1">
        <w:numFmt w:val="bullet"/>
        <w:lvlText w:val=""/>
        <w:lvlJc w:val="left"/>
        <w:pPr>
          <w:tabs>
            <w:tab w:val="num" w:pos="1440"/>
          </w:tabs>
          <w:ind w:left="1440" w:hanging="360"/>
        </w:pPr>
        <w:rPr>
          <w:rFonts w:ascii="Wingdings" w:hAnsi="Wingdings"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lvlOverride w:ilvl="3">
      <w:lvl w:ilvl="3">
        <w:numFmt w:val="bullet"/>
        <w:lvlText w:val="o"/>
        <w:lvlJc w:val="left"/>
        <w:pPr>
          <w:tabs>
            <w:tab w:val="num" w:pos="2880"/>
          </w:tabs>
          <w:ind w:left="2880" w:hanging="360"/>
        </w:pPr>
        <w:rPr>
          <w:rFonts w:ascii="Courier New" w:hAnsi="Courier New" w:hint="default"/>
          <w:sz w:val="20"/>
        </w:rPr>
      </w:lvl>
    </w:lvlOverride>
  </w:num>
  <w:num w:numId="23">
    <w:abstractNumId w:val="14"/>
    <w:lvlOverride w:ilvl="0">
      <w:lvl w:ilvl="0">
        <w:numFmt w:val="bullet"/>
        <w:lvlText w:val="o"/>
        <w:lvlJc w:val="left"/>
        <w:pPr>
          <w:tabs>
            <w:tab w:val="num" w:pos="720"/>
          </w:tabs>
          <w:ind w:left="720" w:hanging="360"/>
        </w:pPr>
        <w:rPr>
          <w:rFonts w:ascii="Courier New" w:hAnsi="Courier New" w:hint="default"/>
          <w:sz w:val="20"/>
        </w:rPr>
      </w:lvl>
    </w:lvlOverride>
  </w:num>
  <w:num w:numId="24">
    <w:abstractNumId w:val="14"/>
    <w:lvlOverride w:ilvl="0">
      <w:lvl w:ilvl="0">
        <w:numFmt w:val="bullet"/>
        <w:lvlText w:val="o"/>
        <w:lvlJc w:val="left"/>
        <w:pPr>
          <w:tabs>
            <w:tab w:val="num" w:pos="720"/>
          </w:tabs>
          <w:ind w:left="720" w:hanging="360"/>
        </w:pPr>
        <w:rPr>
          <w:rFonts w:ascii="Courier New" w:hAnsi="Courier New" w:hint="default"/>
          <w:sz w:val="20"/>
        </w:rPr>
      </w:lvl>
    </w:lvlOverride>
    <w:lvlOverride w:ilvl="1">
      <w:lvl w:ilvl="1">
        <w:numFmt w:val="bullet"/>
        <w:lvlText w:val=""/>
        <w:lvlJc w:val="left"/>
        <w:pPr>
          <w:tabs>
            <w:tab w:val="num" w:pos="1440"/>
          </w:tabs>
          <w:ind w:left="1440" w:hanging="360"/>
        </w:pPr>
        <w:rPr>
          <w:rFonts w:ascii="Wingdings" w:hAnsi="Wingdings" w:hint="default"/>
          <w:sz w:val="20"/>
        </w:rPr>
      </w:lvl>
    </w:lvlOverride>
  </w:num>
  <w:num w:numId="25">
    <w:abstractNumId w:val="14"/>
    <w:lvlOverride w:ilvl="0">
      <w:lvl w:ilvl="0">
        <w:numFmt w:val="bullet"/>
        <w:lvlText w:val="o"/>
        <w:lvlJc w:val="left"/>
        <w:pPr>
          <w:tabs>
            <w:tab w:val="num" w:pos="720"/>
          </w:tabs>
          <w:ind w:left="720" w:hanging="360"/>
        </w:pPr>
        <w:rPr>
          <w:rFonts w:ascii="Courier New" w:hAnsi="Courier New" w:hint="default"/>
          <w:sz w:val="20"/>
        </w:rPr>
      </w:lvl>
    </w:lvlOverride>
    <w:lvlOverride w:ilvl="1">
      <w:lvl w:ilvl="1">
        <w:numFmt w:val="bullet"/>
        <w:lvlText w:val=""/>
        <w:lvlJc w:val="left"/>
        <w:pPr>
          <w:tabs>
            <w:tab w:val="num" w:pos="1440"/>
          </w:tabs>
          <w:ind w:left="1440" w:hanging="360"/>
        </w:pPr>
        <w:rPr>
          <w:rFonts w:ascii="Wingdings" w:hAnsi="Wingdings"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26">
    <w:abstractNumId w:val="14"/>
    <w:lvlOverride w:ilvl="0">
      <w:lvl w:ilvl="0">
        <w:numFmt w:val="bullet"/>
        <w:lvlText w:val="o"/>
        <w:lvlJc w:val="left"/>
        <w:pPr>
          <w:tabs>
            <w:tab w:val="num" w:pos="720"/>
          </w:tabs>
          <w:ind w:left="720" w:hanging="360"/>
        </w:pPr>
        <w:rPr>
          <w:rFonts w:ascii="Courier New" w:hAnsi="Courier New" w:hint="default"/>
          <w:sz w:val="20"/>
        </w:rPr>
      </w:lvl>
    </w:lvlOverride>
    <w:lvlOverride w:ilvl="1">
      <w:lvl w:ilvl="1">
        <w:numFmt w:val="bullet"/>
        <w:lvlText w:val=""/>
        <w:lvlJc w:val="left"/>
        <w:pPr>
          <w:tabs>
            <w:tab w:val="num" w:pos="1440"/>
          </w:tabs>
          <w:ind w:left="1440" w:hanging="360"/>
        </w:pPr>
        <w:rPr>
          <w:rFonts w:ascii="Wingdings" w:hAnsi="Wingdings"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lvlOverride w:ilvl="3">
      <w:lvl w:ilvl="3">
        <w:numFmt w:val="bullet"/>
        <w:lvlText w:val="o"/>
        <w:lvlJc w:val="left"/>
        <w:pPr>
          <w:tabs>
            <w:tab w:val="num" w:pos="2880"/>
          </w:tabs>
          <w:ind w:left="2880" w:hanging="360"/>
        </w:pPr>
        <w:rPr>
          <w:rFonts w:ascii="Courier New" w:hAnsi="Courier New" w:hint="default"/>
          <w:sz w:val="20"/>
        </w:rPr>
      </w:lvl>
    </w:lvlOverride>
  </w:num>
  <w:num w:numId="27">
    <w:abstractNumId w:val="14"/>
    <w:lvlOverride w:ilvl="0">
      <w:lvl w:ilvl="0">
        <w:numFmt w:val="bullet"/>
        <w:lvlText w:val="o"/>
        <w:lvlJc w:val="left"/>
        <w:pPr>
          <w:tabs>
            <w:tab w:val="num" w:pos="720"/>
          </w:tabs>
          <w:ind w:left="720" w:hanging="360"/>
        </w:pPr>
        <w:rPr>
          <w:rFonts w:ascii="Courier New" w:hAnsi="Courier New" w:hint="default"/>
          <w:sz w:val="20"/>
        </w:rPr>
      </w:lvl>
    </w:lvlOverride>
    <w:lvlOverride w:ilvl="1">
      <w:lvl w:ilvl="1">
        <w:numFmt w:val="bullet"/>
        <w:lvlText w:val=""/>
        <w:lvlJc w:val="left"/>
        <w:pPr>
          <w:tabs>
            <w:tab w:val="num" w:pos="1440"/>
          </w:tabs>
          <w:ind w:left="1440" w:hanging="360"/>
        </w:pPr>
        <w:rPr>
          <w:rFonts w:ascii="Wingdings" w:hAnsi="Wingdings"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lvlOverride w:ilvl="3">
      <w:lvl w:ilvl="3">
        <w:numFmt w:val="bullet"/>
        <w:lvlText w:val="o"/>
        <w:lvlJc w:val="left"/>
        <w:pPr>
          <w:tabs>
            <w:tab w:val="num" w:pos="2880"/>
          </w:tabs>
          <w:ind w:left="2880" w:hanging="360"/>
        </w:pPr>
        <w:rPr>
          <w:rFonts w:ascii="Courier New" w:hAnsi="Courier New" w:hint="default"/>
          <w:sz w:val="20"/>
        </w:rPr>
      </w:lvl>
    </w:lvlOverride>
  </w:num>
  <w:num w:numId="28">
    <w:abstractNumId w:val="22"/>
  </w:num>
  <w:num w:numId="29">
    <w:abstractNumId w:val="29"/>
  </w:num>
  <w:num w:numId="30">
    <w:abstractNumId w:val="18"/>
  </w:num>
  <w:num w:numId="31">
    <w:abstractNumId w:val="15"/>
  </w:num>
  <w:num w:numId="32">
    <w:abstractNumId w:val="26"/>
  </w:num>
  <w:num w:numId="33">
    <w:abstractNumId w:val="31"/>
  </w:num>
  <w:num w:numId="34">
    <w:abstractNumId w:val="24"/>
  </w:num>
  <w:num w:numId="35">
    <w:abstractNumId w:val="37"/>
  </w:num>
  <w:num w:numId="36">
    <w:abstractNumId w:val="12"/>
  </w:num>
  <w:num w:numId="37">
    <w:abstractNumId w:val="19"/>
  </w:num>
  <w:num w:numId="38">
    <w:abstractNumId w:val="21"/>
  </w:num>
  <w:num w:numId="39">
    <w:abstractNumId w:val="10"/>
  </w:num>
  <w:num w:numId="40">
    <w:abstractNumId w:val="33"/>
  </w:num>
  <w:num w:numId="41">
    <w:abstractNumId w:val="35"/>
  </w:num>
  <w:num w:numId="42">
    <w:abstractNumId w:val="27"/>
  </w:num>
  <w:num w:numId="43">
    <w:abstractNumId w:val="23"/>
  </w:num>
  <w:num w:numId="44">
    <w:abstractNumId w:val="25"/>
  </w:num>
  <w:num w:numId="45">
    <w:abstractNumId w:val="28"/>
  </w:num>
  <w:num w:numId="46">
    <w:abstractNumId w:val="3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中道 黃">
    <w15:presenceInfo w15:providerId="Windows Live" w15:userId="2c3646b12107c82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bordersDoNotSurroundHeader/>
  <w:bordersDoNotSurroundFooter/>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trackRevisions/>
  <w:defaultTabStop w:val="720"/>
  <w:characterSpacingControl w:val="doNotCompress"/>
  <w:hdrShapeDefaults>
    <o:shapedefaults v:ext="edit" spidmax="4097"/>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0NbMwsDAzszQ1Mjc2NTFT0lEKTi0uzszPAykwsjStBQCgaN7LLgAAAA=="/>
  </w:docVars>
  <w:rsids>
    <w:rsidRoot w:val="00F171D2"/>
    <w:rsid w:val="000006FF"/>
    <w:rsid w:val="0000076C"/>
    <w:rsid w:val="00000B44"/>
    <w:rsid w:val="00001A90"/>
    <w:rsid w:val="00001C16"/>
    <w:rsid w:val="00001C3D"/>
    <w:rsid w:val="00001F0F"/>
    <w:rsid w:val="00002247"/>
    <w:rsid w:val="00002340"/>
    <w:rsid w:val="00002681"/>
    <w:rsid w:val="00002B3F"/>
    <w:rsid w:val="00002FAE"/>
    <w:rsid w:val="00003063"/>
    <w:rsid w:val="000038D3"/>
    <w:rsid w:val="00003927"/>
    <w:rsid w:val="00003D15"/>
    <w:rsid w:val="0000401A"/>
    <w:rsid w:val="00004593"/>
    <w:rsid w:val="00004A81"/>
    <w:rsid w:val="0000559F"/>
    <w:rsid w:val="000058FE"/>
    <w:rsid w:val="00005905"/>
    <w:rsid w:val="00005E01"/>
    <w:rsid w:val="00005E3E"/>
    <w:rsid w:val="0000689B"/>
    <w:rsid w:val="00006C11"/>
    <w:rsid w:val="0000711D"/>
    <w:rsid w:val="00007853"/>
    <w:rsid w:val="00007E03"/>
    <w:rsid w:val="0001010D"/>
    <w:rsid w:val="00010630"/>
    <w:rsid w:val="0001086C"/>
    <w:rsid w:val="00010C24"/>
    <w:rsid w:val="00010F2A"/>
    <w:rsid w:val="00010FED"/>
    <w:rsid w:val="00011082"/>
    <w:rsid w:val="000116EB"/>
    <w:rsid w:val="00011A1D"/>
    <w:rsid w:val="00011B9E"/>
    <w:rsid w:val="000129E2"/>
    <w:rsid w:val="00012C23"/>
    <w:rsid w:val="00012CA1"/>
    <w:rsid w:val="00012FA9"/>
    <w:rsid w:val="00014783"/>
    <w:rsid w:val="00014B14"/>
    <w:rsid w:val="00014F98"/>
    <w:rsid w:val="00014FF0"/>
    <w:rsid w:val="00015521"/>
    <w:rsid w:val="00015BC9"/>
    <w:rsid w:val="00015C3B"/>
    <w:rsid w:val="00015EB7"/>
    <w:rsid w:val="00016552"/>
    <w:rsid w:val="00016589"/>
    <w:rsid w:val="00016749"/>
    <w:rsid w:val="00016C4E"/>
    <w:rsid w:val="00016D7A"/>
    <w:rsid w:val="000170DC"/>
    <w:rsid w:val="00017198"/>
    <w:rsid w:val="0001720E"/>
    <w:rsid w:val="0001725F"/>
    <w:rsid w:val="00017E1B"/>
    <w:rsid w:val="00020286"/>
    <w:rsid w:val="0002033C"/>
    <w:rsid w:val="000206B8"/>
    <w:rsid w:val="00020785"/>
    <w:rsid w:val="0002108B"/>
    <w:rsid w:val="00021481"/>
    <w:rsid w:val="00021BA2"/>
    <w:rsid w:val="00021BE7"/>
    <w:rsid w:val="00021BFE"/>
    <w:rsid w:val="00021DA8"/>
    <w:rsid w:val="00022116"/>
    <w:rsid w:val="0002212F"/>
    <w:rsid w:val="000228B5"/>
    <w:rsid w:val="00022D71"/>
    <w:rsid w:val="00022FE4"/>
    <w:rsid w:val="00023753"/>
    <w:rsid w:val="0002377D"/>
    <w:rsid w:val="00023A7A"/>
    <w:rsid w:val="00023AF6"/>
    <w:rsid w:val="00023FA1"/>
    <w:rsid w:val="00024FDC"/>
    <w:rsid w:val="0002513E"/>
    <w:rsid w:val="000252F0"/>
    <w:rsid w:val="0002534D"/>
    <w:rsid w:val="00025B02"/>
    <w:rsid w:val="00025B10"/>
    <w:rsid w:val="00025DAC"/>
    <w:rsid w:val="0002632B"/>
    <w:rsid w:val="00026723"/>
    <w:rsid w:val="00026794"/>
    <w:rsid w:val="00026ADE"/>
    <w:rsid w:val="00026C77"/>
    <w:rsid w:val="00027261"/>
    <w:rsid w:val="0002734C"/>
    <w:rsid w:val="000278E2"/>
    <w:rsid w:val="00027983"/>
    <w:rsid w:val="00027C52"/>
    <w:rsid w:val="00030029"/>
    <w:rsid w:val="000300D9"/>
    <w:rsid w:val="000303AC"/>
    <w:rsid w:val="00030407"/>
    <w:rsid w:val="0003083B"/>
    <w:rsid w:val="00030898"/>
    <w:rsid w:val="00030B5B"/>
    <w:rsid w:val="00030C29"/>
    <w:rsid w:val="00030C37"/>
    <w:rsid w:val="00030F44"/>
    <w:rsid w:val="00031253"/>
    <w:rsid w:val="000316AE"/>
    <w:rsid w:val="00031F38"/>
    <w:rsid w:val="00031FF9"/>
    <w:rsid w:val="0003256B"/>
    <w:rsid w:val="00033912"/>
    <w:rsid w:val="00033AD3"/>
    <w:rsid w:val="00033FD3"/>
    <w:rsid w:val="0003401B"/>
    <w:rsid w:val="0003473D"/>
    <w:rsid w:val="0003476C"/>
    <w:rsid w:val="00034DAD"/>
    <w:rsid w:val="000351FC"/>
    <w:rsid w:val="00035362"/>
    <w:rsid w:val="00035405"/>
    <w:rsid w:val="000358A6"/>
    <w:rsid w:val="00035D3F"/>
    <w:rsid w:val="00035D87"/>
    <w:rsid w:val="0003626D"/>
    <w:rsid w:val="000367A9"/>
    <w:rsid w:val="00036AC1"/>
    <w:rsid w:val="00036DAF"/>
    <w:rsid w:val="00037393"/>
    <w:rsid w:val="0003767E"/>
    <w:rsid w:val="00037B95"/>
    <w:rsid w:val="00037D74"/>
    <w:rsid w:val="00037E46"/>
    <w:rsid w:val="00037F37"/>
    <w:rsid w:val="00040BB8"/>
    <w:rsid w:val="00040C96"/>
    <w:rsid w:val="00040FAB"/>
    <w:rsid w:val="0004178E"/>
    <w:rsid w:val="000418A2"/>
    <w:rsid w:val="000419CB"/>
    <w:rsid w:val="000424F9"/>
    <w:rsid w:val="0004251E"/>
    <w:rsid w:val="00042663"/>
    <w:rsid w:val="0004290D"/>
    <w:rsid w:val="00042E60"/>
    <w:rsid w:val="00042FC9"/>
    <w:rsid w:val="0004337C"/>
    <w:rsid w:val="00043492"/>
    <w:rsid w:val="000436A8"/>
    <w:rsid w:val="0004376F"/>
    <w:rsid w:val="000443ED"/>
    <w:rsid w:val="00044979"/>
    <w:rsid w:val="00044FA5"/>
    <w:rsid w:val="00044FFE"/>
    <w:rsid w:val="00045524"/>
    <w:rsid w:val="00045941"/>
    <w:rsid w:val="000459D1"/>
    <w:rsid w:val="000459F9"/>
    <w:rsid w:val="000459FA"/>
    <w:rsid w:val="00045B06"/>
    <w:rsid w:val="00046CDE"/>
    <w:rsid w:val="00047043"/>
    <w:rsid w:val="0004714D"/>
    <w:rsid w:val="000471DF"/>
    <w:rsid w:val="000475B8"/>
    <w:rsid w:val="00047705"/>
    <w:rsid w:val="000478ED"/>
    <w:rsid w:val="00047A8E"/>
    <w:rsid w:val="00047EA4"/>
    <w:rsid w:val="00050343"/>
    <w:rsid w:val="0005084C"/>
    <w:rsid w:val="00050942"/>
    <w:rsid w:val="000509E7"/>
    <w:rsid w:val="00050AA6"/>
    <w:rsid w:val="00050E0D"/>
    <w:rsid w:val="00050ECE"/>
    <w:rsid w:val="000516BC"/>
    <w:rsid w:val="00051B2A"/>
    <w:rsid w:val="00051B31"/>
    <w:rsid w:val="000525F5"/>
    <w:rsid w:val="00052996"/>
    <w:rsid w:val="00052B9E"/>
    <w:rsid w:val="00052D8E"/>
    <w:rsid w:val="00053F2D"/>
    <w:rsid w:val="000543A5"/>
    <w:rsid w:val="00054406"/>
    <w:rsid w:val="00054807"/>
    <w:rsid w:val="00054B48"/>
    <w:rsid w:val="00054FD7"/>
    <w:rsid w:val="00055922"/>
    <w:rsid w:val="00055946"/>
    <w:rsid w:val="0005594B"/>
    <w:rsid w:val="00055A7D"/>
    <w:rsid w:val="00055E21"/>
    <w:rsid w:val="0005678C"/>
    <w:rsid w:val="00056ACF"/>
    <w:rsid w:val="00056ADD"/>
    <w:rsid w:val="00056FB1"/>
    <w:rsid w:val="00057063"/>
    <w:rsid w:val="000574FB"/>
    <w:rsid w:val="000575C2"/>
    <w:rsid w:val="000576AC"/>
    <w:rsid w:val="00057842"/>
    <w:rsid w:val="000601DC"/>
    <w:rsid w:val="0006036D"/>
    <w:rsid w:val="000604C5"/>
    <w:rsid w:val="00060B8A"/>
    <w:rsid w:val="0006136C"/>
    <w:rsid w:val="000614A6"/>
    <w:rsid w:val="000614C1"/>
    <w:rsid w:val="00061637"/>
    <w:rsid w:val="0006176A"/>
    <w:rsid w:val="000617CE"/>
    <w:rsid w:val="0006194E"/>
    <w:rsid w:val="0006283A"/>
    <w:rsid w:val="00062D92"/>
    <w:rsid w:val="00062E8C"/>
    <w:rsid w:val="000639BF"/>
    <w:rsid w:val="00064544"/>
    <w:rsid w:val="00064DE1"/>
    <w:rsid w:val="00065005"/>
    <w:rsid w:val="0006504E"/>
    <w:rsid w:val="000650DB"/>
    <w:rsid w:val="00065424"/>
    <w:rsid w:val="00065672"/>
    <w:rsid w:val="000656A3"/>
    <w:rsid w:val="00065A36"/>
    <w:rsid w:val="00065AFE"/>
    <w:rsid w:val="00065B0A"/>
    <w:rsid w:val="00065F52"/>
    <w:rsid w:val="0006634F"/>
    <w:rsid w:val="000663AB"/>
    <w:rsid w:val="00066AB5"/>
    <w:rsid w:val="00066FAC"/>
    <w:rsid w:val="0006713A"/>
    <w:rsid w:val="00067889"/>
    <w:rsid w:val="000679EF"/>
    <w:rsid w:val="00067AE0"/>
    <w:rsid w:val="0007029F"/>
    <w:rsid w:val="000702B3"/>
    <w:rsid w:val="00070634"/>
    <w:rsid w:val="000708A8"/>
    <w:rsid w:val="00070A17"/>
    <w:rsid w:val="00070AA5"/>
    <w:rsid w:val="000712AE"/>
    <w:rsid w:val="00071712"/>
    <w:rsid w:val="000726A3"/>
    <w:rsid w:val="00072853"/>
    <w:rsid w:val="00072C2A"/>
    <w:rsid w:val="000739F7"/>
    <w:rsid w:val="000743D1"/>
    <w:rsid w:val="000746C5"/>
    <w:rsid w:val="00074D00"/>
    <w:rsid w:val="00075211"/>
    <w:rsid w:val="00075AB2"/>
    <w:rsid w:val="00075BAE"/>
    <w:rsid w:val="00075FDB"/>
    <w:rsid w:val="00076411"/>
    <w:rsid w:val="00076C41"/>
    <w:rsid w:val="00076C91"/>
    <w:rsid w:val="00076F3D"/>
    <w:rsid w:val="0007700A"/>
    <w:rsid w:val="00077189"/>
    <w:rsid w:val="00077542"/>
    <w:rsid w:val="00077563"/>
    <w:rsid w:val="00077A6F"/>
    <w:rsid w:val="00077CAA"/>
    <w:rsid w:val="00077D3C"/>
    <w:rsid w:val="00077F4C"/>
    <w:rsid w:val="0008008D"/>
    <w:rsid w:val="000803AE"/>
    <w:rsid w:val="00080953"/>
    <w:rsid w:val="00080AA3"/>
    <w:rsid w:val="00080D84"/>
    <w:rsid w:val="00080EE3"/>
    <w:rsid w:val="00081DDF"/>
    <w:rsid w:val="00081E77"/>
    <w:rsid w:val="0008249E"/>
    <w:rsid w:val="000829A2"/>
    <w:rsid w:val="00083147"/>
    <w:rsid w:val="00083181"/>
    <w:rsid w:val="00083234"/>
    <w:rsid w:val="00083353"/>
    <w:rsid w:val="00083413"/>
    <w:rsid w:val="00083BB4"/>
    <w:rsid w:val="00083EB2"/>
    <w:rsid w:val="000842AC"/>
    <w:rsid w:val="00084525"/>
    <w:rsid w:val="000846E4"/>
    <w:rsid w:val="00084889"/>
    <w:rsid w:val="0008505E"/>
    <w:rsid w:val="0008522D"/>
    <w:rsid w:val="00085261"/>
    <w:rsid w:val="0008549F"/>
    <w:rsid w:val="00085777"/>
    <w:rsid w:val="000857BC"/>
    <w:rsid w:val="000857F5"/>
    <w:rsid w:val="00085E30"/>
    <w:rsid w:val="00085EB8"/>
    <w:rsid w:val="00086EC2"/>
    <w:rsid w:val="0008708C"/>
    <w:rsid w:val="00087129"/>
    <w:rsid w:val="000873FD"/>
    <w:rsid w:val="0009021E"/>
    <w:rsid w:val="000905D6"/>
    <w:rsid w:val="000907E7"/>
    <w:rsid w:val="0009100C"/>
    <w:rsid w:val="000913E2"/>
    <w:rsid w:val="000914E0"/>
    <w:rsid w:val="00091D32"/>
    <w:rsid w:val="000920EF"/>
    <w:rsid w:val="000921A9"/>
    <w:rsid w:val="00092CD5"/>
    <w:rsid w:val="0009301D"/>
    <w:rsid w:val="0009321D"/>
    <w:rsid w:val="000933E5"/>
    <w:rsid w:val="000936E0"/>
    <w:rsid w:val="000937B7"/>
    <w:rsid w:val="00093929"/>
    <w:rsid w:val="00093B32"/>
    <w:rsid w:val="00093F48"/>
    <w:rsid w:val="00094116"/>
    <w:rsid w:val="000941A2"/>
    <w:rsid w:val="000943EE"/>
    <w:rsid w:val="000949F6"/>
    <w:rsid w:val="00094B89"/>
    <w:rsid w:val="000955E1"/>
    <w:rsid w:val="0009615F"/>
    <w:rsid w:val="0009663B"/>
    <w:rsid w:val="000968D0"/>
    <w:rsid w:val="0009694B"/>
    <w:rsid w:val="000969C3"/>
    <w:rsid w:val="00096A53"/>
    <w:rsid w:val="00096D63"/>
    <w:rsid w:val="00096E8A"/>
    <w:rsid w:val="0009716B"/>
    <w:rsid w:val="000974AC"/>
    <w:rsid w:val="00097643"/>
    <w:rsid w:val="00097683"/>
    <w:rsid w:val="000976E9"/>
    <w:rsid w:val="0009782D"/>
    <w:rsid w:val="000A020F"/>
    <w:rsid w:val="000A06DB"/>
    <w:rsid w:val="000A076D"/>
    <w:rsid w:val="000A07B2"/>
    <w:rsid w:val="000A0A00"/>
    <w:rsid w:val="000A0C85"/>
    <w:rsid w:val="000A11E1"/>
    <w:rsid w:val="000A13F5"/>
    <w:rsid w:val="000A1BCA"/>
    <w:rsid w:val="000A1C93"/>
    <w:rsid w:val="000A2086"/>
    <w:rsid w:val="000A2444"/>
    <w:rsid w:val="000A25E7"/>
    <w:rsid w:val="000A26CB"/>
    <w:rsid w:val="000A2A4F"/>
    <w:rsid w:val="000A3122"/>
    <w:rsid w:val="000A3D83"/>
    <w:rsid w:val="000A3FEE"/>
    <w:rsid w:val="000A476A"/>
    <w:rsid w:val="000A47FD"/>
    <w:rsid w:val="000A5448"/>
    <w:rsid w:val="000A557F"/>
    <w:rsid w:val="000A58F6"/>
    <w:rsid w:val="000A5900"/>
    <w:rsid w:val="000A5CCD"/>
    <w:rsid w:val="000A5D75"/>
    <w:rsid w:val="000A6710"/>
    <w:rsid w:val="000A6BDD"/>
    <w:rsid w:val="000A75B0"/>
    <w:rsid w:val="000A76DA"/>
    <w:rsid w:val="000A7784"/>
    <w:rsid w:val="000A7A8E"/>
    <w:rsid w:val="000A7E74"/>
    <w:rsid w:val="000A7F0D"/>
    <w:rsid w:val="000B056F"/>
    <w:rsid w:val="000B0900"/>
    <w:rsid w:val="000B0931"/>
    <w:rsid w:val="000B0B13"/>
    <w:rsid w:val="000B0E0E"/>
    <w:rsid w:val="000B1567"/>
    <w:rsid w:val="000B1D7B"/>
    <w:rsid w:val="000B2048"/>
    <w:rsid w:val="000B23E5"/>
    <w:rsid w:val="000B32BD"/>
    <w:rsid w:val="000B343A"/>
    <w:rsid w:val="000B3462"/>
    <w:rsid w:val="000B39AA"/>
    <w:rsid w:val="000B410A"/>
    <w:rsid w:val="000B42DF"/>
    <w:rsid w:val="000B430C"/>
    <w:rsid w:val="000B441D"/>
    <w:rsid w:val="000B4494"/>
    <w:rsid w:val="000B4B34"/>
    <w:rsid w:val="000B5EF1"/>
    <w:rsid w:val="000B63A5"/>
    <w:rsid w:val="000B6755"/>
    <w:rsid w:val="000B67D7"/>
    <w:rsid w:val="000B6E6B"/>
    <w:rsid w:val="000B7132"/>
    <w:rsid w:val="000B77A5"/>
    <w:rsid w:val="000C01BF"/>
    <w:rsid w:val="000C06AF"/>
    <w:rsid w:val="000C0ACD"/>
    <w:rsid w:val="000C0AE8"/>
    <w:rsid w:val="000C1351"/>
    <w:rsid w:val="000C187F"/>
    <w:rsid w:val="000C1970"/>
    <w:rsid w:val="000C1979"/>
    <w:rsid w:val="000C1AD0"/>
    <w:rsid w:val="000C1BF7"/>
    <w:rsid w:val="000C2922"/>
    <w:rsid w:val="000C2B7E"/>
    <w:rsid w:val="000C2EA3"/>
    <w:rsid w:val="000C2F77"/>
    <w:rsid w:val="000C3244"/>
    <w:rsid w:val="000C32F7"/>
    <w:rsid w:val="000C35A8"/>
    <w:rsid w:val="000C383F"/>
    <w:rsid w:val="000C39D8"/>
    <w:rsid w:val="000C3B17"/>
    <w:rsid w:val="000C3E18"/>
    <w:rsid w:val="000C4171"/>
    <w:rsid w:val="000C4248"/>
    <w:rsid w:val="000C4503"/>
    <w:rsid w:val="000C5F1C"/>
    <w:rsid w:val="000C640E"/>
    <w:rsid w:val="000C6D84"/>
    <w:rsid w:val="000C6E93"/>
    <w:rsid w:val="000C6FD7"/>
    <w:rsid w:val="000C73A0"/>
    <w:rsid w:val="000C77FC"/>
    <w:rsid w:val="000C7B3D"/>
    <w:rsid w:val="000C7C59"/>
    <w:rsid w:val="000C7D0B"/>
    <w:rsid w:val="000C7E14"/>
    <w:rsid w:val="000D0219"/>
    <w:rsid w:val="000D0745"/>
    <w:rsid w:val="000D0CBE"/>
    <w:rsid w:val="000D0FCE"/>
    <w:rsid w:val="000D10C2"/>
    <w:rsid w:val="000D1E39"/>
    <w:rsid w:val="000D25BA"/>
    <w:rsid w:val="000D25C9"/>
    <w:rsid w:val="000D2A16"/>
    <w:rsid w:val="000D2C5B"/>
    <w:rsid w:val="000D343A"/>
    <w:rsid w:val="000D3465"/>
    <w:rsid w:val="000D35DB"/>
    <w:rsid w:val="000D3B1B"/>
    <w:rsid w:val="000D3FD7"/>
    <w:rsid w:val="000D427B"/>
    <w:rsid w:val="000D488D"/>
    <w:rsid w:val="000D5059"/>
    <w:rsid w:val="000D5530"/>
    <w:rsid w:val="000D577E"/>
    <w:rsid w:val="000D5DBC"/>
    <w:rsid w:val="000D6252"/>
    <w:rsid w:val="000D7B7C"/>
    <w:rsid w:val="000D7FEA"/>
    <w:rsid w:val="000E05A7"/>
    <w:rsid w:val="000E0F36"/>
    <w:rsid w:val="000E11AA"/>
    <w:rsid w:val="000E1DEC"/>
    <w:rsid w:val="000E1EF3"/>
    <w:rsid w:val="000E215A"/>
    <w:rsid w:val="000E267D"/>
    <w:rsid w:val="000E2854"/>
    <w:rsid w:val="000E4110"/>
    <w:rsid w:val="000E485A"/>
    <w:rsid w:val="000E4932"/>
    <w:rsid w:val="000E521C"/>
    <w:rsid w:val="000E58E1"/>
    <w:rsid w:val="000E6DE3"/>
    <w:rsid w:val="000E6EE9"/>
    <w:rsid w:val="000E6EFD"/>
    <w:rsid w:val="000E7009"/>
    <w:rsid w:val="000E764C"/>
    <w:rsid w:val="000F03B9"/>
    <w:rsid w:val="000F09F9"/>
    <w:rsid w:val="000F163A"/>
    <w:rsid w:val="000F18C4"/>
    <w:rsid w:val="000F1A7B"/>
    <w:rsid w:val="000F1BDC"/>
    <w:rsid w:val="000F1DA9"/>
    <w:rsid w:val="000F1E4A"/>
    <w:rsid w:val="000F223B"/>
    <w:rsid w:val="000F2DEC"/>
    <w:rsid w:val="000F2E8A"/>
    <w:rsid w:val="000F2EBD"/>
    <w:rsid w:val="000F37C5"/>
    <w:rsid w:val="000F3C93"/>
    <w:rsid w:val="000F43FE"/>
    <w:rsid w:val="000F4407"/>
    <w:rsid w:val="000F4787"/>
    <w:rsid w:val="000F4EB1"/>
    <w:rsid w:val="000F4EEF"/>
    <w:rsid w:val="000F50A5"/>
    <w:rsid w:val="000F5459"/>
    <w:rsid w:val="000F5CCA"/>
    <w:rsid w:val="000F643D"/>
    <w:rsid w:val="000F7007"/>
    <w:rsid w:val="000F7382"/>
    <w:rsid w:val="000F766B"/>
    <w:rsid w:val="000F7B79"/>
    <w:rsid w:val="0010007F"/>
    <w:rsid w:val="001000DB"/>
    <w:rsid w:val="00100616"/>
    <w:rsid w:val="00100B34"/>
    <w:rsid w:val="00100B3D"/>
    <w:rsid w:val="00100DAD"/>
    <w:rsid w:val="001010EC"/>
    <w:rsid w:val="001013B2"/>
    <w:rsid w:val="00101A56"/>
    <w:rsid w:val="00101BA8"/>
    <w:rsid w:val="00102111"/>
    <w:rsid w:val="001021BC"/>
    <w:rsid w:val="00102218"/>
    <w:rsid w:val="00102D8F"/>
    <w:rsid w:val="00102F72"/>
    <w:rsid w:val="00103184"/>
    <w:rsid w:val="001031ED"/>
    <w:rsid w:val="001032C5"/>
    <w:rsid w:val="0010334A"/>
    <w:rsid w:val="00103429"/>
    <w:rsid w:val="00103618"/>
    <w:rsid w:val="0010368F"/>
    <w:rsid w:val="0010407A"/>
    <w:rsid w:val="001047DF"/>
    <w:rsid w:val="00104FE5"/>
    <w:rsid w:val="00106B0D"/>
    <w:rsid w:val="00106E8D"/>
    <w:rsid w:val="00107132"/>
    <w:rsid w:val="00107441"/>
    <w:rsid w:val="00107AEE"/>
    <w:rsid w:val="001100C4"/>
    <w:rsid w:val="00110FB1"/>
    <w:rsid w:val="0011163C"/>
    <w:rsid w:val="001116E4"/>
    <w:rsid w:val="00111AE9"/>
    <w:rsid w:val="00111E01"/>
    <w:rsid w:val="0011212B"/>
    <w:rsid w:val="001121D9"/>
    <w:rsid w:val="001122A7"/>
    <w:rsid w:val="00112537"/>
    <w:rsid w:val="00112906"/>
    <w:rsid w:val="00112F12"/>
    <w:rsid w:val="00113108"/>
    <w:rsid w:val="00113BEE"/>
    <w:rsid w:val="00113E26"/>
    <w:rsid w:val="0011420D"/>
    <w:rsid w:val="00114AFF"/>
    <w:rsid w:val="00114CEA"/>
    <w:rsid w:val="00114D9C"/>
    <w:rsid w:val="00114F70"/>
    <w:rsid w:val="0011504F"/>
    <w:rsid w:val="001157BE"/>
    <w:rsid w:val="00115A54"/>
    <w:rsid w:val="00115BBD"/>
    <w:rsid w:val="00115E00"/>
    <w:rsid w:val="00116594"/>
    <w:rsid w:val="001166E0"/>
    <w:rsid w:val="00116C2E"/>
    <w:rsid w:val="00116F62"/>
    <w:rsid w:val="00116F8C"/>
    <w:rsid w:val="0012216C"/>
    <w:rsid w:val="00122293"/>
    <w:rsid w:val="00122500"/>
    <w:rsid w:val="0012314C"/>
    <w:rsid w:val="00123A9E"/>
    <w:rsid w:val="00123D37"/>
    <w:rsid w:val="00123E6B"/>
    <w:rsid w:val="001242E2"/>
    <w:rsid w:val="001249FC"/>
    <w:rsid w:val="00125050"/>
    <w:rsid w:val="00125414"/>
    <w:rsid w:val="0012574B"/>
    <w:rsid w:val="00125A39"/>
    <w:rsid w:val="00126165"/>
    <w:rsid w:val="00126581"/>
    <w:rsid w:val="00126795"/>
    <w:rsid w:val="001267EB"/>
    <w:rsid w:val="00127797"/>
    <w:rsid w:val="00127826"/>
    <w:rsid w:val="00127865"/>
    <w:rsid w:val="00127DBB"/>
    <w:rsid w:val="00127E43"/>
    <w:rsid w:val="00130BCE"/>
    <w:rsid w:val="00130CE4"/>
    <w:rsid w:val="00130E1A"/>
    <w:rsid w:val="0013108E"/>
    <w:rsid w:val="001318D9"/>
    <w:rsid w:val="00131D58"/>
    <w:rsid w:val="00132BA1"/>
    <w:rsid w:val="00133106"/>
    <w:rsid w:val="00133ABD"/>
    <w:rsid w:val="00133FA1"/>
    <w:rsid w:val="00133FA6"/>
    <w:rsid w:val="00134124"/>
    <w:rsid w:val="00134211"/>
    <w:rsid w:val="001343F5"/>
    <w:rsid w:val="00134817"/>
    <w:rsid w:val="00134E3D"/>
    <w:rsid w:val="00135136"/>
    <w:rsid w:val="00135A1C"/>
    <w:rsid w:val="00135C02"/>
    <w:rsid w:val="00135F48"/>
    <w:rsid w:val="001360B0"/>
    <w:rsid w:val="00136375"/>
    <w:rsid w:val="00136560"/>
    <w:rsid w:val="00136C79"/>
    <w:rsid w:val="00136E93"/>
    <w:rsid w:val="0013799E"/>
    <w:rsid w:val="00137FB3"/>
    <w:rsid w:val="001401A0"/>
    <w:rsid w:val="0014074B"/>
    <w:rsid w:val="00140973"/>
    <w:rsid w:val="0014118D"/>
    <w:rsid w:val="0014132F"/>
    <w:rsid w:val="001414E2"/>
    <w:rsid w:val="0014188C"/>
    <w:rsid w:val="00141A93"/>
    <w:rsid w:val="00141C39"/>
    <w:rsid w:val="00142445"/>
    <w:rsid w:val="00142607"/>
    <w:rsid w:val="00142F07"/>
    <w:rsid w:val="00142FD3"/>
    <w:rsid w:val="001435E4"/>
    <w:rsid w:val="001445F8"/>
    <w:rsid w:val="0014488E"/>
    <w:rsid w:val="0014493F"/>
    <w:rsid w:val="00144BF3"/>
    <w:rsid w:val="00144CEF"/>
    <w:rsid w:val="00145037"/>
    <w:rsid w:val="00145387"/>
    <w:rsid w:val="00146A2E"/>
    <w:rsid w:val="00146D44"/>
    <w:rsid w:val="00147007"/>
    <w:rsid w:val="00147D6C"/>
    <w:rsid w:val="00147E09"/>
    <w:rsid w:val="00150347"/>
    <w:rsid w:val="001503A4"/>
    <w:rsid w:val="00150C02"/>
    <w:rsid w:val="00150DB5"/>
    <w:rsid w:val="001517CE"/>
    <w:rsid w:val="00151945"/>
    <w:rsid w:val="001519E6"/>
    <w:rsid w:val="00151BE4"/>
    <w:rsid w:val="00151CF9"/>
    <w:rsid w:val="00151D84"/>
    <w:rsid w:val="00151DA5"/>
    <w:rsid w:val="00151E79"/>
    <w:rsid w:val="0015203C"/>
    <w:rsid w:val="001521DF"/>
    <w:rsid w:val="00152295"/>
    <w:rsid w:val="0015245B"/>
    <w:rsid w:val="001526D6"/>
    <w:rsid w:val="00152868"/>
    <w:rsid w:val="00152B7B"/>
    <w:rsid w:val="0015327B"/>
    <w:rsid w:val="00153302"/>
    <w:rsid w:val="00153418"/>
    <w:rsid w:val="001536C8"/>
    <w:rsid w:val="00153E66"/>
    <w:rsid w:val="00154082"/>
    <w:rsid w:val="0015409D"/>
    <w:rsid w:val="00154461"/>
    <w:rsid w:val="00154904"/>
    <w:rsid w:val="00154E76"/>
    <w:rsid w:val="00154EE7"/>
    <w:rsid w:val="001555E7"/>
    <w:rsid w:val="0015587B"/>
    <w:rsid w:val="00155F50"/>
    <w:rsid w:val="001565E3"/>
    <w:rsid w:val="001566FA"/>
    <w:rsid w:val="0015675F"/>
    <w:rsid w:val="00156CB4"/>
    <w:rsid w:val="001571C0"/>
    <w:rsid w:val="00157482"/>
    <w:rsid w:val="00157778"/>
    <w:rsid w:val="0016001A"/>
    <w:rsid w:val="0016028B"/>
    <w:rsid w:val="00160DD4"/>
    <w:rsid w:val="00160F65"/>
    <w:rsid w:val="001614A6"/>
    <w:rsid w:val="00161501"/>
    <w:rsid w:val="001617CA"/>
    <w:rsid w:val="00161A08"/>
    <w:rsid w:val="00161D67"/>
    <w:rsid w:val="00161FC3"/>
    <w:rsid w:val="0016239B"/>
    <w:rsid w:val="001625ED"/>
    <w:rsid w:val="0016265C"/>
    <w:rsid w:val="00162787"/>
    <w:rsid w:val="00162853"/>
    <w:rsid w:val="0016286C"/>
    <w:rsid w:val="00162AF0"/>
    <w:rsid w:val="0016499C"/>
    <w:rsid w:val="00164A4F"/>
    <w:rsid w:val="00164C39"/>
    <w:rsid w:val="00165619"/>
    <w:rsid w:val="00165944"/>
    <w:rsid w:val="00165946"/>
    <w:rsid w:val="00165AEB"/>
    <w:rsid w:val="00165D46"/>
    <w:rsid w:val="00166711"/>
    <w:rsid w:val="00166B3A"/>
    <w:rsid w:val="00166DB6"/>
    <w:rsid w:val="00166E5B"/>
    <w:rsid w:val="00167206"/>
    <w:rsid w:val="001673AD"/>
    <w:rsid w:val="001674EE"/>
    <w:rsid w:val="001677AA"/>
    <w:rsid w:val="00167AC5"/>
    <w:rsid w:val="00167BE2"/>
    <w:rsid w:val="001705DD"/>
    <w:rsid w:val="00170702"/>
    <w:rsid w:val="00170CF4"/>
    <w:rsid w:val="00171545"/>
    <w:rsid w:val="001716D7"/>
    <w:rsid w:val="00171AA0"/>
    <w:rsid w:val="00171E9F"/>
    <w:rsid w:val="0017284A"/>
    <w:rsid w:val="00173035"/>
    <w:rsid w:val="00173271"/>
    <w:rsid w:val="00173480"/>
    <w:rsid w:val="00173774"/>
    <w:rsid w:val="00173785"/>
    <w:rsid w:val="001739B7"/>
    <w:rsid w:val="00173BE3"/>
    <w:rsid w:val="00173EAF"/>
    <w:rsid w:val="00173EDD"/>
    <w:rsid w:val="001744F1"/>
    <w:rsid w:val="001745D3"/>
    <w:rsid w:val="001749F4"/>
    <w:rsid w:val="00174CE8"/>
    <w:rsid w:val="00174D41"/>
    <w:rsid w:val="001753CE"/>
    <w:rsid w:val="0017548B"/>
    <w:rsid w:val="001760E5"/>
    <w:rsid w:val="001765D5"/>
    <w:rsid w:val="001768D1"/>
    <w:rsid w:val="00176C37"/>
    <w:rsid w:val="00176EB2"/>
    <w:rsid w:val="00176F6B"/>
    <w:rsid w:val="0017760A"/>
    <w:rsid w:val="00177811"/>
    <w:rsid w:val="0017783C"/>
    <w:rsid w:val="00180017"/>
    <w:rsid w:val="00180ABF"/>
    <w:rsid w:val="00180B89"/>
    <w:rsid w:val="0018111B"/>
    <w:rsid w:val="00181143"/>
    <w:rsid w:val="001819C8"/>
    <w:rsid w:val="00181AD7"/>
    <w:rsid w:val="00181D60"/>
    <w:rsid w:val="00181EDF"/>
    <w:rsid w:val="00181F55"/>
    <w:rsid w:val="001821E7"/>
    <w:rsid w:val="001823CD"/>
    <w:rsid w:val="00182401"/>
    <w:rsid w:val="00182C53"/>
    <w:rsid w:val="00182EC1"/>
    <w:rsid w:val="0018326D"/>
    <w:rsid w:val="00183324"/>
    <w:rsid w:val="001833F5"/>
    <w:rsid w:val="00183506"/>
    <w:rsid w:val="00183962"/>
    <w:rsid w:val="00183A28"/>
    <w:rsid w:val="00183A45"/>
    <w:rsid w:val="00183FEA"/>
    <w:rsid w:val="00184299"/>
    <w:rsid w:val="001850B7"/>
    <w:rsid w:val="001853E1"/>
    <w:rsid w:val="001855C5"/>
    <w:rsid w:val="00185730"/>
    <w:rsid w:val="00185D3C"/>
    <w:rsid w:val="001861F3"/>
    <w:rsid w:val="0018636F"/>
    <w:rsid w:val="0018641C"/>
    <w:rsid w:val="0018690F"/>
    <w:rsid w:val="0018696C"/>
    <w:rsid w:val="00186E25"/>
    <w:rsid w:val="00186EAC"/>
    <w:rsid w:val="00187642"/>
    <w:rsid w:val="00187B3E"/>
    <w:rsid w:val="00190AD2"/>
    <w:rsid w:val="00190C51"/>
    <w:rsid w:val="00190C7F"/>
    <w:rsid w:val="00190D2C"/>
    <w:rsid w:val="00190DE8"/>
    <w:rsid w:val="00190F2E"/>
    <w:rsid w:val="0019131F"/>
    <w:rsid w:val="00191C73"/>
    <w:rsid w:val="00191CCC"/>
    <w:rsid w:val="0019308E"/>
    <w:rsid w:val="0019367C"/>
    <w:rsid w:val="001936E9"/>
    <w:rsid w:val="001937FC"/>
    <w:rsid w:val="00193BBE"/>
    <w:rsid w:val="00193DD4"/>
    <w:rsid w:val="00193E7E"/>
    <w:rsid w:val="0019425C"/>
    <w:rsid w:val="00194E93"/>
    <w:rsid w:val="00194F77"/>
    <w:rsid w:val="00195549"/>
    <w:rsid w:val="00195969"/>
    <w:rsid w:val="00195BA6"/>
    <w:rsid w:val="00195DCA"/>
    <w:rsid w:val="00196273"/>
    <w:rsid w:val="001967DB"/>
    <w:rsid w:val="00196984"/>
    <w:rsid w:val="001969BA"/>
    <w:rsid w:val="00196CD9"/>
    <w:rsid w:val="00196E66"/>
    <w:rsid w:val="0019719B"/>
    <w:rsid w:val="0019752D"/>
    <w:rsid w:val="00197B1E"/>
    <w:rsid w:val="00197BA8"/>
    <w:rsid w:val="00197DA5"/>
    <w:rsid w:val="00197EFF"/>
    <w:rsid w:val="00197F6A"/>
    <w:rsid w:val="001A0833"/>
    <w:rsid w:val="001A0964"/>
    <w:rsid w:val="001A1187"/>
    <w:rsid w:val="001A1199"/>
    <w:rsid w:val="001A1435"/>
    <w:rsid w:val="001A1665"/>
    <w:rsid w:val="001A1677"/>
    <w:rsid w:val="001A1786"/>
    <w:rsid w:val="001A1C3C"/>
    <w:rsid w:val="001A1E92"/>
    <w:rsid w:val="001A213C"/>
    <w:rsid w:val="001A2379"/>
    <w:rsid w:val="001A23B4"/>
    <w:rsid w:val="001A248B"/>
    <w:rsid w:val="001A265B"/>
    <w:rsid w:val="001A3AB7"/>
    <w:rsid w:val="001A4536"/>
    <w:rsid w:val="001A475E"/>
    <w:rsid w:val="001A5128"/>
    <w:rsid w:val="001A5218"/>
    <w:rsid w:val="001A52B7"/>
    <w:rsid w:val="001A5EEE"/>
    <w:rsid w:val="001A63A0"/>
    <w:rsid w:val="001A6993"/>
    <w:rsid w:val="001A7567"/>
    <w:rsid w:val="001A766F"/>
    <w:rsid w:val="001A77B2"/>
    <w:rsid w:val="001A7AB9"/>
    <w:rsid w:val="001A7C37"/>
    <w:rsid w:val="001B0726"/>
    <w:rsid w:val="001B07D5"/>
    <w:rsid w:val="001B0AC8"/>
    <w:rsid w:val="001B0C55"/>
    <w:rsid w:val="001B0E2F"/>
    <w:rsid w:val="001B1420"/>
    <w:rsid w:val="001B1866"/>
    <w:rsid w:val="001B1F62"/>
    <w:rsid w:val="001B211A"/>
    <w:rsid w:val="001B220E"/>
    <w:rsid w:val="001B23D1"/>
    <w:rsid w:val="001B26DA"/>
    <w:rsid w:val="001B2908"/>
    <w:rsid w:val="001B2C5F"/>
    <w:rsid w:val="001B2E2A"/>
    <w:rsid w:val="001B442C"/>
    <w:rsid w:val="001B4705"/>
    <w:rsid w:val="001B4B3B"/>
    <w:rsid w:val="001B4B98"/>
    <w:rsid w:val="001B4CE3"/>
    <w:rsid w:val="001B5B53"/>
    <w:rsid w:val="001B5FD0"/>
    <w:rsid w:val="001B6611"/>
    <w:rsid w:val="001B6792"/>
    <w:rsid w:val="001B69B5"/>
    <w:rsid w:val="001B6A53"/>
    <w:rsid w:val="001B7322"/>
    <w:rsid w:val="001B754B"/>
    <w:rsid w:val="001B7B28"/>
    <w:rsid w:val="001B7D16"/>
    <w:rsid w:val="001C002F"/>
    <w:rsid w:val="001C018C"/>
    <w:rsid w:val="001C0613"/>
    <w:rsid w:val="001C0760"/>
    <w:rsid w:val="001C0799"/>
    <w:rsid w:val="001C0D6E"/>
    <w:rsid w:val="001C0F4C"/>
    <w:rsid w:val="001C0F8A"/>
    <w:rsid w:val="001C18AD"/>
    <w:rsid w:val="001C1A4B"/>
    <w:rsid w:val="001C1BDD"/>
    <w:rsid w:val="001C1E4D"/>
    <w:rsid w:val="001C23DE"/>
    <w:rsid w:val="001C245D"/>
    <w:rsid w:val="001C2738"/>
    <w:rsid w:val="001C2C11"/>
    <w:rsid w:val="001C2D14"/>
    <w:rsid w:val="001C34AE"/>
    <w:rsid w:val="001C38B5"/>
    <w:rsid w:val="001C39CB"/>
    <w:rsid w:val="001C43BC"/>
    <w:rsid w:val="001C4709"/>
    <w:rsid w:val="001C4794"/>
    <w:rsid w:val="001C4BD6"/>
    <w:rsid w:val="001C55EC"/>
    <w:rsid w:val="001C5AC3"/>
    <w:rsid w:val="001C5B88"/>
    <w:rsid w:val="001C649C"/>
    <w:rsid w:val="001C64A9"/>
    <w:rsid w:val="001C6F0A"/>
    <w:rsid w:val="001C75EE"/>
    <w:rsid w:val="001C7743"/>
    <w:rsid w:val="001C79EA"/>
    <w:rsid w:val="001C7CE8"/>
    <w:rsid w:val="001D014F"/>
    <w:rsid w:val="001D023F"/>
    <w:rsid w:val="001D06EA"/>
    <w:rsid w:val="001D0AED"/>
    <w:rsid w:val="001D0D2E"/>
    <w:rsid w:val="001D1130"/>
    <w:rsid w:val="001D1220"/>
    <w:rsid w:val="001D1933"/>
    <w:rsid w:val="001D1B6B"/>
    <w:rsid w:val="001D21ED"/>
    <w:rsid w:val="001D3A81"/>
    <w:rsid w:val="001D3F1C"/>
    <w:rsid w:val="001D5314"/>
    <w:rsid w:val="001D5853"/>
    <w:rsid w:val="001D5F39"/>
    <w:rsid w:val="001D5F8C"/>
    <w:rsid w:val="001D622D"/>
    <w:rsid w:val="001D63E0"/>
    <w:rsid w:val="001D66BD"/>
    <w:rsid w:val="001D6901"/>
    <w:rsid w:val="001D6AC1"/>
    <w:rsid w:val="001D6AEA"/>
    <w:rsid w:val="001D6E09"/>
    <w:rsid w:val="001D6EE1"/>
    <w:rsid w:val="001D6FE3"/>
    <w:rsid w:val="001E0A76"/>
    <w:rsid w:val="001E150A"/>
    <w:rsid w:val="001E1575"/>
    <w:rsid w:val="001E2228"/>
    <w:rsid w:val="001E2B7B"/>
    <w:rsid w:val="001E3181"/>
    <w:rsid w:val="001E35A7"/>
    <w:rsid w:val="001E39F3"/>
    <w:rsid w:val="001E3F23"/>
    <w:rsid w:val="001E4286"/>
    <w:rsid w:val="001E47C9"/>
    <w:rsid w:val="001E4F9C"/>
    <w:rsid w:val="001E5D8B"/>
    <w:rsid w:val="001E6902"/>
    <w:rsid w:val="001E6984"/>
    <w:rsid w:val="001E6BA1"/>
    <w:rsid w:val="001E6EDD"/>
    <w:rsid w:val="001E70D6"/>
    <w:rsid w:val="001F069B"/>
    <w:rsid w:val="001F079D"/>
    <w:rsid w:val="001F07E4"/>
    <w:rsid w:val="001F0837"/>
    <w:rsid w:val="001F09DA"/>
    <w:rsid w:val="001F0D53"/>
    <w:rsid w:val="001F0F9E"/>
    <w:rsid w:val="001F1436"/>
    <w:rsid w:val="001F16E8"/>
    <w:rsid w:val="001F1975"/>
    <w:rsid w:val="001F1D46"/>
    <w:rsid w:val="001F2351"/>
    <w:rsid w:val="001F24C2"/>
    <w:rsid w:val="001F29FD"/>
    <w:rsid w:val="001F2B44"/>
    <w:rsid w:val="001F330B"/>
    <w:rsid w:val="001F35D1"/>
    <w:rsid w:val="001F392E"/>
    <w:rsid w:val="001F473E"/>
    <w:rsid w:val="001F4C42"/>
    <w:rsid w:val="001F4F9D"/>
    <w:rsid w:val="001F511C"/>
    <w:rsid w:val="001F5BA1"/>
    <w:rsid w:val="001F5C58"/>
    <w:rsid w:val="001F5C61"/>
    <w:rsid w:val="001F5CC3"/>
    <w:rsid w:val="001F60F3"/>
    <w:rsid w:val="001F6426"/>
    <w:rsid w:val="001F64E7"/>
    <w:rsid w:val="001F6984"/>
    <w:rsid w:val="001F6D7D"/>
    <w:rsid w:val="001F6E95"/>
    <w:rsid w:val="001F704E"/>
    <w:rsid w:val="001F70D6"/>
    <w:rsid w:val="001F7915"/>
    <w:rsid w:val="002000C7"/>
    <w:rsid w:val="0020011E"/>
    <w:rsid w:val="00200298"/>
    <w:rsid w:val="002007F0"/>
    <w:rsid w:val="00200FCF"/>
    <w:rsid w:val="002012B4"/>
    <w:rsid w:val="002013F6"/>
    <w:rsid w:val="00201567"/>
    <w:rsid w:val="002018E4"/>
    <w:rsid w:val="00201907"/>
    <w:rsid w:val="00201AC0"/>
    <w:rsid w:val="00201B24"/>
    <w:rsid w:val="00201B8D"/>
    <w:rsid w:val="00202187"/>
    <w:rsid w:val="00202336"/>
    <w:rsid w:val="00202B57"/>
    <w:rsid w:val="00202C4F"/>
    <w:rsid w:val="00203D1A"/>
    <w:rsid w:val="00203FD8"/>
    <w:rsid w:val="00204366"/>
    <w:rsid w:val="0020454D"/>
    <w:rsid w:val="00204921"/>
    <w:rsid w:val="00205126"/>
    <w:rsid w:val="0020514A"/>
    <w:rsid w:val="002055DE"/>
    <w:rsid w:val="0020584A"/>
    <w:rsid w:val="00205994"/>
    <w:rsid w:val="00205B56"/>
    <w:rsid w:val="0020614D"/>
    <w:rsid w:val="002062A9"/>
    <w:rsid w:val="00206452"/>
    <w:rsid w:val="00206FF0"/>
    <w:rsid w:val="002076A2"/>
    <w:rsid w:val="0020771C"/>
    <w:rsid w:val="002077F4"/>
    <w:rsid w:val="002077F7"/>
    <w:rsid w:val="00207B11"/>
    <w:rsid w:val="0021013E"/>
    <w:rsid w:val="002102A5"/>
    <w:rsid w:val="0021094F"/>
    <w:rsid w:val="00210DA1"/>
    <w:rsid w:val="002110B3"/>
    <w:rsid w:val="00211154"/>
    <w:rsid w:val="002113F7"/>
    <w:rsid w:val="0021144C"/>
    <w:rsid w:val="0021155E"/>
    <w:rsid w:val="00211CCE"/>
    <w:rsid w:val="002127AA"/>
    <w:rsid w:val="00212BC1"/>
    <w:rsid w:val="00212C17"/>
    <w:rsid w:val="00212C3D"/>
    <w:rsid w:val="0021334F"/>
    <w:rsid w:val="00213D05"/>
    <w:rsid w:val="00214A6C"/>
    <w:rsid w:val="00214CFE"/>
    <w:rsid w:val="0021536F"/>
    <w:rsid w:val="00215B78"/>
    <w:rsid w:val="002160F9"/>
    <w:rsid w:val="002162E0"/>
    <w:rsid w:val="00216370"/>
    <w:rsid w:val="002164C6"/>
    <w:rsid w:val="00216BED"/>
    <w:rsid w:val="00216C00"/>
    <w:rsid w:val="00216F73"/>
    <w:rsid w:val="00217BC9"/>
    <w:rsid w:val="00220355"/>
    <w:rsid w:val="002208C6"/>
    <w:rsid w:val="00220CA9"/>
    <w:rsid w:val="00220FC4"/>
    <w:rsid w:val="00221122"/>
    <w:rsid w:val="00221383"/>
    <w:rsid w:val="00221BD2"/>
    <w:rsid w:val="00221D46"/>
    <w:rsid w:val="00221DAB"/>
    <w:rsid w:val="00221E6D"/>
    <w:rsid w:val="00222A1C"/>
    <w:rsid w:val="00222DEB"/>
    <w:rsid w:val="00223BAC"/>
    <w:rsid w:val="00223F4A"/>
    <w:rsid w:val="002243FD"/>
    <w:rsid w:val="00224BA6"/>
    <w:rsid w:val="00224C79"/>
    <w:rsid w:val="00225471"/>
    <w:rsid w:val="00225785"/>
    <w:rsid w:val="002260A6"/>
    <w:rsid w:val="0022692A"/>
    <w:rsid w:val="00226C2D"/>
    <w:rsid w:val="00226F74"/>
    <w:rsid w:val="00226FFA"/>
    <w:rsid w:val="00227001"/>
    <w:rsid w:val="00227247"/>
    <w:rsid w:val="00227384"/>
    <w:rsid w:val="0023024A"/>
    <w:rsid w:val="002309C6"/>
    <w:rsid w:val="00230B23"/>
    <w:rsid w:val="00230BB9"/>
    <w:rsid w:val="00231791"/>
    <w:rsid w:val="00232412"/>
    <w:rsid w:val="0023254F"/>
    <w:rsid w:val="0023261A"/>
    <w:rsid w:val="00232936"/>
    <w:rsid w:val="002329C2"/>
    <w:rsid w:val="00232BF7"/>
    <w:rsid w:val="00232F2B"/>
    <w:rsid w:val="0023341F"/>
    <w:rsid w:val="0023375F"/>
    <w:rsid w:val="0023385A"/>
    <w:rsid w:val="00233A16"/>
    <w:rsid w:val="002342CA"/>
    <w:rsid w:val="002347C3"/>
    <w:rsid w:val="00234DF2"/>
    <w:rsid w:val="0023538A"/>
    <w:rsid w:val="002354CB"/>
    <w:rsid w:val="002356B3"/>
    <w:rsid w:val="00235712"/>
    <w:rsid w:val="002359F0"/>
    <w:rsid w:val="00235C49"/>
    <w:rsid w:val="00236297"/>
    <w:rsid w:val="00236412"/>
    <w:rsid w:val="00237175"/>
    <w:rsid w:val="00237455"/>
    <w:rsid w:val="00237B08"/>
    <w:rsid w:val="00237CC5"/>
    <w:rsid w:val="00237D02"/>
    <w:rsid w:val="00237E10"/>
    <w:rsid w:val="00240334"/>
    <w:rsid w:val="002404C0"/>
    <w:rsid w:val="002404D8"/>
    <w:rsid w:val="00240603"/>
    <w:rsid w:val="002412AE"/>
    <w:rsid w:val="0024155C"/>
    <w:rsid w:val="00241968"/>
    <w:rsid w:val="00241994"/>
    <w:rsid w:val="002425B3"/>
    <w:rsid w:val="00242767"/>
    <w:rsid w:val="00242929"/>
    <w:rsid w:val="00242B18"/>
    <w:rsid w:val="00242C4A"/>
    <w:rsid w:val="00242EC3"/>
    <w:rsid w:val="00243275"/>
    <w:rsid w:val="0024351F"/>
    <w:rsid w:val="002437A8"/>
    <w:rsid w:val="00243C03"/>
    <w:rsid w:val="00243C05"/>
    <w:rsid w:val="00243C8C"/>
    <w:rsid w:val="0024406B"/>
    <w:rsid w:val="00244670"/>
    <w:rsid w:val="0024467B"/>
    <w:rsid w:val="0024481E"/>
    <w:rsid w:val="00244B57"/>
    <w:rsid w:val="00244C49"/>
    <w:rsid w:val="00245058"/>
    <w:rsid w:val="00245AED"/>
    <w:rsid w:val="00245FBA"/>
    <w:rsid w:val="002460A1"/>
    <w:rsid w:val="0024632F"/>
    <w:rsid w:val="00246921"/>
    <w:rsid w:val="00246B86"/>
    <w:rsid w:val="00246BEA"/>
    <w:rsid w:val="002472BF"/>
    <w:rsid w:val="002479F9"/>
    <w:rsid w:val="00250013"/>
    <w:rsid w:val="00250023"/>
    <w:rsid w:val="002503CA"/>
    <w:rsid w:val="0025064D"/>
    <w:rsid w:val="00250B90"/>
    <w:rsid w:val="00251654"/>
    <w:rsid w:val="00252123"/>
    <w:rsid w:val="00252304"/>
    <w:rsid w:val="0025248C"/>
    <w:rsid w:val="002524E0"/>
    <w:rsid w:val="00252532"/>
    <w:rsid w:val="00253219"/>
    <w:rsid w:val="0025337E"/>
    <w:rsid w:val="002534D8"/>
    <w:rsid w:val="00253564"/>
    <w:rsid w:val="00254369"/>
    <w:rsid w:val="0025474E"/>
    <w:rsid w:val="00254849"/>
    <w:rsid w:val="002548B7"/>
    <w:rsid w:val="00254A09"/>
    <w:rsid w:val="00254EDF"/>
    <w:rsid w:val="0025539B"/>
    <w:rsid w:val="00255546"/>
    <w:rsid w:val="00255BD1"/>
    <w:rsid w:val="002561E7"/>
    <w:rsid w:val="002572E6"/>
    <w:rsid w:val="00257C48"/>
    <w:rsid w:val="00257DB3"/>
    <w:rsid w:val="002600FC"/>
    <w:rsid w:val="0026051F"/>
    <w:rsid w:val="00260591"/>
    <w:rsid w:val="00260C78"/>
    <w:rsid w:val="002611FE"/>
    <w:rsid w:val="00261BB7"/>
    <w:rsid w:val="0026215C"/>
    <w:rsid w:val="00262963"/>
    <w:rsid w:val="002629D1"/>
    <w:rsid w:val="00262BB1"/>
    <w:rsid w:val="0026313F"/>
    <w:rsid w:val="002633F1"/>
    <w:rsid w:val="002636A6"/>
    <w:rsid w:val="00263904"/>
    <w:rsid w:val="00263A68"/>
    <w:rsid w:val="00263AFD"/>
    <w:rsid w:val="00263D9D"/>
    <w:rsid w:val="00263F4F"/>
    <w:rsid w:val="002640F8"/>
    <w:rsid w:val="00264399"/>
    <w:rsid w:val="00264FC8"/>
    <w:rsid w:val="0026524E"/>
    <w:rsid w:val="0026581C"/>
    <w:rsid w:val="00265826"/>
    <w:rsid w:val="0026601C"/>
    <w:rsid w:val="00266212"/>
    <w:rsid w:val="00266349"/>
    <w:rsid w:val="00266F01"/>
    <w:rsid w:val="00267157"/>
    <w:rsid w:val="002677E8"/>
    <w:rsid w:val="00267866"/>
    <w:rsid w:val="00270036"/>
    <w:rsid w:val="002702EE"/>
    <w:rsid w:val="0027033B"/>
    <w:rsid w:val="00271561"/>
    <w:rsid w:val="002721AC"/>
    <w:rsid w:val="00272AB3"/>
    <w:rsid w:val="00272C55"/>
    <w:rsid w:val="00272D02"/>
    <w:rsid w:val="00272E0F"/>
    <w:rsid w:val="00272EE6"/>
    <w:rsid w:val="00272FA1"/>
    <w:rsid w:val="002733FA"/>
    <w:rsid w:val="00273AAF"/>
    <w:rsid w:val="00274D2F"/>
    <w:rsid w:val="00275090"/>
    <w:rsid w:val="002757DD"/>
    <w:rsid w:val="00275D78"/>
    <w:rsid w:val="00276019"/>
    <w:rsid w:val="002760DF"/>
    <w:rsid w:val="002773DA"/>
    <w:rsid w:val="0027758E"/>
    <w:rsid w:val="00277C50"/>
    <w:rsid w:val="00277C7E"/>
    <w:rsid w:val="00277D2C"/>
    <w:rsid w:val="00280064"/>
    <w:rsid w:val="00280353"/>
    <w:rsid w:val="002805CF"/>
    <w:rsid w:val="00280893"/>
    <w:rsid w:val="00280B5A"/>
    <w:rsid w:val="00280CCF"/>
    <w:rsid w:val="002812C3"/>
    <w:rsid w:val="0028158F"/>
    <w:rsid w:val="00281AC7"/>
    <w:rsid w:val="00281DDD"/>
    <w:rsid w:val="002822BD"/>
    <w:rsid w:val="00282AA1"/>
    <w:rsid w:val="00283765"/>
    <w:rsid w:val="002839F8"/>
    <w:rsid w:val="00283BFB"/>
    <w:rsid w:val="00283C3C"/>
    <w:rsid w:val="00283CD6"/>
    <w:rsid w:val="00283F94"/>
    <w:rsid w:val="002840AD"/>
    <w:rsid w:val="00284652"/>
    <w:rsid w:val="002849E7"/>
    <w:rsid w:val="00284B14"/>
    <w:rsid w:val="00284CA3"/>
    <w:rsid w:val="0028532A"/>
    <w:rsid w:val="00285378"/>
    <w:rsid w:val="00285734"/>
    <w:rsid w:val="00285B2C"/>
    <w:rsid w:val="00285F1A"/>
    <w:rsid w:val="0028628C"/>
    <w:rsid w:val="00286352"/>
    <w:rsid w:val="0028664E"/>
    <w:rsid w:val="002866FF"/>
    <w:rsid w:val="00286E08"/>
    <w:rsid w:val="0028747D"/>
    <w:rsid w:val="0028756F"/>
    <w:rsid w:val="002876FF"/>
    <w:rsid w:val="002877F9"/>
    <w:rsid w:val="00287A74"/>
    <w:rsid w:val="00287FC0"/>
    <w:rsid w:val="00291404"/>
    <w:rsid w:val="00291D84"/>
    <w:rsid w:val="002928E1"/>
    <w:rsid w:val="00292AC5"/>
    <w:rsid w:val="00293359"/>
    <w:rsid w:val="00293621"/>
    <w:rsid w:val="002937B5"/>
    <w:rsid w:val="00293D6B"/>
    <w:rsid w:val="002943E4"/>
    <w:rsid w:val="002947F0"/>
    <w:rsid w:val="00294806"/>
    <w:rsid w:val="0029497C"/>
    <w:rsid w:val="00294E55"/>
    <w:rsid w:val="0029502C"/>
    <w:rsid w:val="002951B2"/>
    <w:rsid w:val="00295683"/>
    <w:rsid w:val="00295A8A"/>
    <w:rsid w:val="00295F2B"/>
    <w:rsid w:val="00295FA3"/>
    <w:rsid w:val="00296068"/>
    <w:rsid w:val="0029611F"/>
    <w:rsid w:val="002966EC"/>
    <w:rsid w:val="00296879"/>
    <w:rsid w:val="00296D4F"/>
    <w:rsid w:val="00297616"/>
    <w:rsid w:val="00297682"/>
    <w:rsid w:val="00297963"/>
    <w:rsid w:val="002979A1"/>
    <w:rsid w:val="00297ABB"/>
    <w:rsid w:val="00297D6A"/>
    <w:rsid w:val="00297D73"/>
    <w:rsid w:val="002A0111"/>
    <w:rsid w:val="002A0253"/>
    <w:rsid w:val="002A045D"/>
    <w:rsid w:val="002A04FE"/>
    <w:rsid w:val="002A0750"/>
    <w:rsid w:val="002A0955"/>
    <w:rsid w:val="002A12CA"/>
    <w:rsid w:val="002A1405"/>
    <w:rsid w:val="002A1763"/>
    <w:rsid w:val="002A1798"/>
    <w:rsid w:val="002A1A81"/>
    <w:rsid w:val="002A1C99"/>
    <w:rsid w:val="002A2276"/>
    <w:rsid w:val="002A32F8"/>
    <w:rsid w:val="002A3322"/>
    <w:rsid w:val="002A3504"/>
    <w:rsid w:val="002A364D"/>
    <w:rsid w:val="002A3DE5"/>
    <w:rsid w:val="002A4862"/>
    <w:rsid w:val="002A4C36"/>
    <w:rsid w:val="002A529C"/>
    <w:rsid w:val="002A5340"/>
    <w:rsid w:val="002A53C4"/>
    <w:rsid w:val="002A54BA"/>
    <w:rsid w:val="002A604E"/>
    <w:rsid w:val="002A64AE"/>
    <w:rsid w:val="002A6839"/>
    <w:rsid w:val="002A6A50"/>
    <w:rsid w:val="002A728D"/>
    <w:rsid w:val="002A72CE"/>
    <w:rsid w:val="002A77A6"/>
    <w:rsid w:val="002A7C5A"/>
    <w:rsid w:val="002B0081"/>
    <w:rsid w:val="002B038D"/>
    <w:rsid w:val="002B03C9"/>
    <w:rsid w:val="002B044E"/>
    <w:rsid w:val="002B0C8B"/>
    <w:rsid w:val="002B0FD2"/>
    <w:rsid w:val="002B13A9"/>
    <w:rsid w:val="002B1520"/>
    <w:rsid w:val="002B1B0A"/>
    <w:rsid w:val="002B1F48"/>
    <w:rsid w:val="002B221C"/>
    <w:rsid w:val="002B2639"/>
    <w:rsid w:val="002B28B0"/>
    <w:rsid w:val="002B2E89"/>
    <w:rsid w:val="002B3B68"/>
    <w:rsid w:val="002B3CD4"/>
    <w:rsid w:val="002B3FFE"/>
    <w:rsid w:val="002B475F"/>
    <w:rsid w:val="002B4CB4"/>
    <w:rsid w:val="002B504F"/>
    <w:rsid w:val="002B510A"/>
    <w:rsid w:val="002B5169"/>
    <w:rsid w:val="002B5A4F"/>
    <w:rsid w:val="002B5E2A"/>
    <w:rsid w:val="002B64D3"/>
    <w:rsid w:val="002B651B"/>
    <w:rsid w:val="002B702A"/>
    <w:rsid w:val="002B70CB"/>
    <w:rsid w:val="002B7173"/>
    <w:rsid w:val="002B742A"/>
    <w:rsid w:val="002B7A32"/>
    <w:rsid w:val="002B7DC1"/>
    <w:rsid w:val="002B7FC9"/>
    <w:rsid w:val="002C00A3"/>
    <w:rsid w:val="002C0820"/>
    <w:rsid w:val="002C10C5"/>
    <w:rsid w:val="002C12CF"/>
    <w:rsid w:val="002C19CE"/>
    <w:rsid w:val="002C22FE"/>
    <w:rsid w:val="002C2373"/>
    <w:rsid w:val="002C2618"/>
    <w:rsid w:val="002C3121"/>
    <w:rsid w:val="002C328F"/>
    <w:rsid w:val="002C343B"/>
    <w:rsid w:val="002C3785"/>
    <w:rsid w:val="002C3DE1"/>
    <w:rsid w:val="002C3DEC"/>
    <w:rsid w:val="002C3F04"/>
    <w:rsid w:val="002C4011"/>
    <w:rsid w:val="002C4226"/>
    <w:rsid w:val="002C4472"/>
    <w:rsid w:val="002C44DB"/>
    <w:rsid w:val="002C45B7"/>
    <w:rsid w:val="002C46F2"/>
    <w:rsid w:val="002C4719"/>
    <w:rsid w:val="002C4725"/>
    <w:rsid w:val="002C52F6"/>
    <w:rsid w:val="002C57B2"/>
    <w:rsid w:val="002C58F5"/>
    <w:rsid w:val="002C621C"/>
    <w:rsid w:val="002C6AA5"/>
    <w:rsid w:val="002C6DB8"/>
    <w:rsid w:val="002C7224"/>
    <w:rsid w:val="002C73DB"/>
    <w:rsid w:val="002C7800"/>
    <w:rsid w:val="002C790E"/>
    <w:rsid w:val="002C7CEC"/>
    <w:rsid w:val="002C7E40"/>
    <w:rsid w:val="002C7F85"/>
    <w:rsid w:val="002D01D4"/>
    <w:rsid w:val="002D0C2D"/>
    <w:rsid w:val="002D0D60"/>
    <w:rsid w:val="002D1D77"/>
    <w:rsid w:val="002D201A"/>
    <w:rsid w:val="002D22C9"/>
    <w:rsid w:val="002D22D5"/>
    <w:rsid w:val="002D247B"/>
    <w:rsid w:val="002D2797"/>
    <w:rsid w:val="002D2B07"/>
    <w:rsid w:val="002D2BE6"/>
    <w:rsid w:val="002D2DB2"/>
    <w:rsid w:val="002D31DE"/>
    <w:rsid w:val="002D4412"/>
    <w:rsid w:val="002D48F5"/>
    <w:rsid w:val="002D53BD"/>
    <w:rsid w:val="002D5790"/>
    <w:rsid w:val="002D5AA8"/>
    <w:rsid w:val="002D5C1E"/>
    <w:rsid w:val="002D5EE7"/>
    <w:rsid w:val="002D5FE5"/>
    <w:rsid w:val="002D61F3"/>
    <w:rsid w:val="002D6284"/>
    <w:rsid w:val="002D6404"/>
    <w:rsid w:val="002D67E3"/>
    <w:rsid w:val="002D6929"/>
    <w:rsid w:val="002D6B89"/>
    <w:rsid w:val="002D6BAD"/>
    <w:rsid w:val="002D70AA"/>
    <w:rsid w:val="002D7C4E"/>
    <w:rsid w:val="002E0005"/>
    <w:rsid w:val="002E0356"/>
    <w:rsid w:val="002E0518"/>
    <w:rsid w:val="002E08D5"/>
    <w:rsid w:val="002E0A57"/>
    <w:rsid w:val="002E0EFA"/>
    <w:rsid w:val="002E2700"/>
    <w:rsid w:val="002E272D"/>
    <w:rsid w:val="002E27F1"/>
    <w:rsid w:val="002E2992"/>
    <w:rsid w:val="002E2A62"/>
    <w:rsid w:val="002E30BA"/>
    <w:rsid w:val="002E3237"/>
    <w:rsid w:val="002E34F2"/>
    <w:rsid w:val="002E3752"/>
    <w:rsid w:val="002E39DF"/>
    <w:rsid w:val="002E3D86"/>
    <w:rsid w:val="002E4497"/>
    <w:rsid w:val="002E4A3C"/>
    <w:rsid w:val="002E4D39"/>
    <w:rsid w:val="002E520E"/>
    <w:rsid w:val="002E54EF"/>
    <w:rsid w:val="002E5C45"/>
    <w:rsid w:val="002E5C4B"/>
    <w:rsid w:val="002E5C8E"/>
    <w:rsid w:val="002E5E68"/>
    <w:rsid w:val="002E62DC"/>
    <w:rsid w:val="002E6AA0"/>
    <w:rsid w:val="002E78BB"/>
    <w:rsid w:val="002E7F49"/>
    <w:rsid w:val="002F0659"/>
    <w:rsid w:val="002F086F"/>
    <w:rsid w:val="002F0893"/>
    <w:rsid w:val="002F0B8E"/>
    <w:rsid w:val="002F0CE0"/>
    <w:rsid w:val="002F0DF3"/>
    <w:rsid w:val="002F11B7"/>
    <w:rsid w:val="002F11BC"/>
    <w:rsid w:val="002F13C4"/>
    <w:rsid w:val="002F16BF"/>
    <w:rsid w:val="002F1CC8"/>
    <w:rsid w:val="002F21C8"/>
    <w:rsid w:val="002F2595"/>
    <w:rsid w:val="002F433C"/>
    <w:rsid w:val="002F5658"/>
    <w:rsid w:val="002F59D5"/>
    <w:rsid w:val="002F5D8E"/>
    <w:rsid w:val="002F5DFF"/>
    <w:rsid w:val="002F5EE4"/>
    <w:rsid w:val="002F5F7C"/>
    <w:rsid w:val="002F5FE1"/>
    <w:rsid w:val="002F698B"/>
    <w:rsid w:val="002F6BFD"/>
    <w:rsid w:val="002F6E88"/>
    <w:rsid w:val="002F71F9"/>
    <w:rsid w:val="002F775B"/>
    <w:rsid w:val="002F7822"/>
    <w:rsid w:val="002F7981"/>
    <w:rsid w:val="002F7CC0"/>
    <w:rsid w:val="002F7FB3"/>
    <w:rsid w:val="00300050"/>
    <w:rsid w:val="003009CE"/>
    <w:rsid w:val="003009E6"/>
    <w:rsid w:val="00300DAF"/>
    <w:rsid w:val="003014D9"/>
    <w:rsid w:val="003019B1"/>
    <w:rsid w:val="003023AF"/>
    <w:rsid w:val="003029A3"/>
    <w:rsid w:val="00302B4B"/>
    <w:rsid w:val="00302F30"/>
    <w:rsid w:val="00302F45"/>
    <w:rsid w:val="00303692"/>
    <w:rsid w:val="00304352"/>
    <w:rsid w:val="003045FB"/>
    <w:rsid w:val="00305069"/>
    <w:rsid w:val="00305410"/>
    <w:rsid w:val="00306369"/>
    <w:rsid w:val="00306A1A"/>
    <w:rsid w:val="00306AF5"/>
    <w:rsid w:val="00306B80"/>
    <w:rsid w:val="00307297"/>
    <w:rsid w:val="003072A5"/>
    <w:rsid w:val="00307522"/>
    <w:rsid w:val="00307826"/>
    <w:rsid w:val="00307832"/>
    <w:rsid w:val="00307917"/>
    <w:rsid w:val="00307D41"/>
    <w:rsid w:val="003100C2"/>
    <w:rsid w:val="003101EF"/>
    <w:rsid w:val="00310706"/>
    <w:rsid w:val="0031087F"/>
    <w:rsid w:val="00310EDA"/>
    <w:rsid w:val="0031146C"/>
    <w:rsid w:val="0031195C"/>
    <w:rsid w:val="00311ACA"/>
    <w:rsid w:val="00311B43"/>
    <w:rsid w:val="00311CF5"/>
    <w:rsid w:val="00311DD7"/>
    <w:rsid w:val="00311EE0"/>
    <w:rsid w:val="00312237"/>
    <w:rsid w:val="0031263F"/>
    <w:rsid w:val="00313868"/>
    <w:rsid w:val="0031387F"/>
    <w:rsid w:val="00313AB7"/>
    <w:rsid w:val="00313B25"/>
    <w:rsid w:val="00313BDC"/>
    <w:rsid w:val="00313F4E"/>
    <w:rsid w:val="00314B13"/>
    <w:rsid w:val="00315096"/>
    <w:rsid w:val="003156EF"/>
    <w:rsid w:val="00315A77"/>
    <w:rsid w:val="00315D2A"/>
    <w:rsid w:val="00316364"/>
    <w:rsid w:val="00316365"/>
    <w:rsid w:val="003164EB"/>
    <w:rsid w:val="003165B6"/>
    <w:rsid w:val="003167FC"/>
    <w:rsid w:val="00316854"/>
    <w:rsid w:val="003175E4"/>
    <w:rsid w:val="00317613"/>
    <w:rsid w:val="0031779E"/>
    <w:rsid w:val="003179A4"/>
    <w:rsid w:val="00317CD0"/>
    <w:rsid w:val="003200B0"/>
    <w:rsid w:val="003201AB"/>
    <w:rsid w:val="00320B0A"/>
    <w:rsid w:val="00320DB6"/>
    <w:rsid w:val="0032104A"/>
    <w:rsid w:val="003212A5"/>
    <w:rsid w:val="00321652"/>
    <w:rsid w:val="0032169D"/>
    <w:rsid w:val="003217BF"/>
    <w:rsid w:val="003225E9"/>
    <w:rsid w:val="00322827"/>
    <w:rsid w:val="00322975"/>
    <w:rsid w:val="00322D54"/>
    <w:rsid w:val="00322E47"/>
    <w:rsid w:val="003230E7"/>
    <w:rsid w:val="0032338F"/>
    <w:rsid w:val="00323514"/>
    <w:rsid w:val="003235B9"/>
    <w:rsid w:val="0032375F"/>
    <w:rsid w:val="00323EC8"/>
    <w:rsid w:val="00324300"/>
    <w:rsid w:val="0032443E"/>
    <w:rsid w:val="00324A97"/>
    <w:rsid w:val="00324CA4"/>
    <w:rsid w:val="00324CB4"/>
    <w:rsid w:val="00324D78"/>
    <w:rsid w:val="00324F92"/>
    <w:rsid w:val="00325796"/>
    <w:rsid w:val="003257FC"/>
    <w:rsid w:val="00325E77"/>
    <w:rsid w:val="00325EFE"/>
    <w:rsid w:val="00327018"/>
    <w:rsid w:val="00327A87"/>
    <w:rsid w:val="00330DF0"/>
    <w:rsid w:val="00330EC2"/>
    <w:rsid w:val="00331219"/>
    <w:rsid w:val="00331944"/>
    <w:rsid w:val="00331A25"/>
    <w:rsid w:val="00331D9F"/>
    <w:rsid w:val="003324FC"/>
    <w:rsid w:val="003326CA"/>
    <w:rsid w:val="00332CA3"/>
    <w:rsid w:val="003331A4"/>
    <w:rsid w:val="003331AF"/>
    <w:rsid w:val="0033399C"/>
    <w:rsid w:val="0033462A"/>
    <w:rsid w:val="00334F04"/>
    <w:rsid w:val="00335148"/>
    <w:rsid w:val="00335266"/>
    <w:rsid w:val="003354C7"/>
    <w:rsid w:val="003354D2"/>
    <w:rsid w:val="00335E4E"/>
    <w:rsid w:val="00336198"/>
    <w:rsid w:val="00336608"/>
    <w:rsid w:val="003366C4"/>
    <w:rsid w:val="003367F9"/>
    <w:rsid w:val="003368A4"/>
    <w:rsid w:val="00336C79"/>
    <w:rsid w:val="00336CC3"/>
    <w:rsid w:val="00336E06"/>
    <w:rsid w:val="00336E42"/>
    <w:rsid w:val="00336E65"/>
    <w:rsid w:val="003371BC"/>
    <w:rsid w:val="0034035D"/>
    <w:rsid w:val="00340890"/>
    <w:rsid w:val="00340B5A"/>
    <w:rsid w:val="00341192"/>
    <w:rsid w:val="00341925"/>
    <w:rsid w:val="00342338"/>
    <w:rsid w:val="0034244D"/>
    <w:rsid w:val="00342628"/>
    <w:rsid w:val="00342855"/>
    <w:rsid w:val="003428FD"/>
    <w:rsid w:val="00342C5E"/>
    <w:rsid w:val="00343015"/>
    <w:rsid w:val="0034302F"/>
    <w:rsid w:val="00343112"/>
    <w:rsid w:val="00343156"/>
    <w:rsid w:val="0034344E"/>
    <w:rsid w:val="00343872"/>
    <w:rsid w:val="00343D85"/>
    <w:rsid w:val="00343FDA"/>
    <w:rsid w:val="003448FA"/>
    <w:rsid w:val="00344B0B"/>
    <w:rsid w:val="00345075"/>
    <w:rsid w:val="003456B2"/>
    <w:rsid w:val="00345F75"/>
    <w:rsid w:val="00346502"/>
    <w:rsid w:val="003479B3"/>
    <w:rsid w:val="00347D94"/>
    <w:rsid w:val="00350B72"/>
    <w:rsid w:val="0035102B"/>
    <w:rsid w:val="0035111B"/>
    <w:rsid w:val="00351BFF"/>
    <w:rsid w:val="003520BF"/>
    <w:rsid w:val="0035308B"/>
    <w:rsid w:val="00353668"/>
    <w:rsid w:val="00353C93"/>
    <w:rsid w:val="00354011"/>
    <w:rsid w:val="00354271"/>
    <w:rsid w:val="003547E9"/>
    <w:rsid w:val="00354BFD"/>
    <w:rsid w:val="003550D4"/>
    <w:rsid w:val="00355193"/>
    <w:rsid w:val="003553F1"/>
    <w:rsid w:val="00355673"/>
    <w:rsid w:val="003556CF"/>
    <w:rsid w:val="00355CE2"/>
    <w:rsid w:val="00355F20"/>
    <w:rsid w:val="003563EE"/>
    <w:rsid w:val="0035645F"/>
    <w:rsid w:val="0035651D"/>
    <w:rsid w:val="00356619"/>
    <w:rsid w:val="003566A6"/>
    <w:rsid w:val="00356C45"/>
    <w:rsid w:val="00356E29"/>
    <w:rsid w:val="00356E7C"/>
    <w:rsid w:val="003574B3"/>
    <w:rsid w:val="00357804"/>
    <w:rsid w:val="00357C6F"/>
    <w:rsid w:val="00357CE4"/>
    <w:rsid w:val="00357D93"/>
    <w:rsid w:val="00360188"/>
    <w:rsid w:val="00360537"/>
    <w:rsid w:val="0036064A"/>
    <w:rsid w:val="003610BC"/>
    <w:rsid w:val="003610DD"/>
    <w:rsid w:val="00361277"/>
    <w:rsid w:val="00361351"/>
    <w:rsid w:val="00361358"/>
    <w:rsid w:val="003614BB"/>
    <w:rsid w:val="00361753"/>
    <w:rsid w:val="0036177B"/>
    <w:rsid w:val="00361DB0"/>
    <w:rsid w:val="003622DB"/>
    <w:rsid w:val="003623B4"/>
    <w:rsid w:val="003626CC"/>
    <w:rsid w:val="00362824"/>
    <w:rsid w:val="00362A5D"/>
    <w:rsid w:val="00362C2A"/>
    <w:rsid w:val="00362CED"/>
    <w:rsid w:val="00362DD8"/>
    <w:rsid w:val="00362FE4"/>
    <w:rsid w:val="00363884"/>
    <w:rsid w:val="00363A25"/>
    <w:rsid w:val="00363C65"/>
    <w:rsid w:val="003645E3"/>
    <w:rsid w:val="00364630"/>
    <w:rsid w:val="00364659"/>
    <w:rsid w:val="00364BF2"/>
    <w:rsid w:val="00364F94"/>
    <w:rsid w:val="003655B9"/>
    <w:rsid w:val="003656AB"/>
    <w:rsid w:val="00365D50"/>
    <w:rsid w:val="00365EAB"/>
    <w:rsid w:val="0036652E"/>
    <w:rsid w:val="00366B72"/>
    <w:rsid w:val="003672FD"/>
    <w:rsid w:val="00367E5E"/>
    <w:rsid w:val="00370226"/>
    <w:rsid w:val="003705C1"/>
    <w:rsid w:val="003706E8"/>
    <w:rsid w:val="00370950"/>
    <w:rsid w:val="003709E3"/>
    <w:rsid w:val="00370CFF"/>
    <w:rsid w:val="00370DB1"/>
    <w:rsid w:val="00371270"/>
    <w:rsid w:val="003712C3"/>
    <w:rsid w:val="003712C4"/>
    <w:rsid w:val="0037141A"/>
    <w:rsid w:val="0037174D"/>
    <w:rsid w:val="00371999"/>
    <w:rsid w:val="00371D0A"/>
    <w:rsid w:val="00372720"/>
    <w:rsid w:val="003728F6"/>
    <w:rsid w:val="00372ABE"/>
    <w:rsid w:val="0037349C"/>
    <w:rsid w:val="003737DC"/>
    <w:rsid w:val="00373F77"/>
    <w:rsid w:val="00374163"/>
    <w:rsid w:val="00374831"/>
    <w:rsid w:val="00374C09"/>
    <w:rsid w:val="0037532D"/>
    <w:rsid w:val="00375B4C"/>
    <w:rsid w:val="00375D6B"/>
    <w:rsid w:val="00375E57"/>
    <w:rsid w:val="00375FEC"/>
    <w:rsid w:val="00376687"/>
    <w:rsid w:val="003767EA"/>
    <w:rsid w:val="00376D8B"/>
    <w:rsid w:val="003773BA"/>
    <w:rsid w:val="00377554"/>
    <w:rsid w:val="00377E28"/>
    <w:rsid w:val="003804B6"/>
    <w:rsid w:val="00380B3B"/>
    <w:rsid w:val="00381190"/>
    <w:rsid w:val="003811D8"/>
    <w:rsid w:val="00381238"/>
    <w:rsid w:val="003818B0"/>
    <w:rsid w:val="00381A11"/>
    <w:rsid w:val="00382E28"/>
    <w:rsid w:val="00383347"/>
    <w:rsid w:val="00383C58"/>
    <w:rsid w:val="00383F86"/>
    <w:rsid w:val="00384205"/>
    <w:rsid w:val="00384B92"/>
    <w:rsid w:val="00384D99"/>
    <w:rsid w:val="00384F7B"/>
    <w:rsid w:val="00385020"/>
    <w:rsid w:val="00385704"/>
    <w:rsid w:val="00386140"/>
    <w:rsid w:val="00386300"/>
    <w:rsid w:val="00386606"/>
    <w:rsid w:val="00386869"/>
    <w:rsid w:val="00386C1E"/>
    <w:rsid w:val="003871C8"/>
    <w:rsid w:val="003879EF"/>
    <w:rsid w:val="00387BCC"/>
    <w:rsid w:val="00387C2F"/>
    <w:rsid w:val="00390652"/>
    <w:rsid w:val="00390900"/>
    <w:rsid w:val="003909A3"/>
    <w:rsid w:val="003909E9"/>
    <w:rsid w:val="00390ED3"/>
    <w:rsid w:val="00391224"/>
    <w:rsid w:val="003918FA"/>
    <w:rsid w:val="00391BBA"/>
    <w:rsid w:val="00391C49"/>
    <w:rsid w:val="00392101"/>
    <w:rsid w:val="003928BE"/>
    <w:rsid w:val="003928D8"/>
    <w:rsid w:val="00392AD7"/>
    <w:rsid w:val="00393414"/>
    <w:rsid w:val="003938B6"/>
    <w:rsid w:val="00394072"/>
    <w:rsid w:val="00394126"/>
    <w:rsid w:val="0039415A"/>
    <w:rsid w:val="00394449"/>
    <w:rsid w:val="00394981"/>
    <w:rsid w:val="00394C15"/>
    <w:rsid w:val="00394FD4"/>
    <w:rsid w:val="00395151"/>
    <w:rsid w:val="00395295"/>
    <w:rsid w:val="003956F8"/>
    <w:rsid w:val="003959EE"/>
    <w:rsid w:val="003961EA"/>
    <w:rsid w:val="00396597"/>
    <w:rsid w:val="00396646"/>
    <w:rsid w:val="00396A7D"/>
    <w:rsid w:val="003978F9"/>
    <w:rsid w:val="00397E96"/>
    <w:rsid w:val="003A0188"/>
    <w:rsid w:val="003A041E"/>
    <w:rsid w:val="003A0A40"/>
    <w:rsid w:val="003A0CD3"/>
    <w:rsid w:val="003A1173"/>
    <w:rsid w:val="003A1C53"/>
    <w:rsid w:val="003A231C"/>
    <w:rsid w:val="003A25D5"/>
    <w:rsid w:val="003A2659"/>
    <w:rsid w:val="003A2A59"/>
    <w:rsid w:val="003A2B02"/>
    <w:rsid w:val="003A33AB"/>
    <w:rsid w:val="003A3D55"/>
    <w:rsid w:val="003A41CE"/>
    <w:rsid w:val="003A46A7"/>
    <w:rsid w:val="003A48C1"/>
    <w:rsid w:val="003A4D6C"/>
    <w:rsid w:val="003A4D7F"/>
    <w:rsid w:val="003A5337"/>
    <w:rsid w:val="003A5960"/>
    <w:rsid w:val="003A5AA3"/>
    <w:rsid w:val="003A62DD"/>
    <w:rsid w:val="003A69A4"/>
    <w:rsid w:val="003A6A5B"/>
    <w:rsid w:val="003A6C41"/>
    <w:rsid w:val="003B01E2"/>
    <w:rsid w:val="003B098D"/>
    <w:rsid w:val="003B0B8C"/>
    <w:rsid w:val="003B0E0E"/>
    <w:rsid w:val="003B0F49"/>
    <w:rsid w:val="003B1896"/>
    <w:rsid w:val="003B1EDF"/>
    <w:rsid w:val="003B22ED"/>
    <w:rsid w:val="003B23ED"/>
    <w:rsid w:val="003B2664"/>
    <w:rsid w:val="003B2A78"/>
    <w:rsid w:val="003B2E54"/>
    <w:rsid w:val="003B2E9D"/>
    <w:rsid w:val="003B2F67"/>
    <w:rsid w:val="003B31C4"/>
    <w:rsid w:val="003B3613"/>
    <w:rsid w:val="003B3AFF"/>
    <w:rsid w:val="003B3C4F"/>
    <w:rsid w:val="003B3E7B"/>
    <w:rsid w:val="003B3F06"/>
    <w:rsid w:val="003B45A4"/>
    <w:rsid w:val="003B46D4"/>
    <w:rsid w:val="003B5097"/>
    <w:rsid w:val="003B5266"/>
    <w:rsid w:val="003B628B"/>
    <w:rsid w:val="003B6486"/>
    <w:rsid w:val="003B6773"/>
    <w:rsid w:val="003B6CCA"/>
    <w:rsid w:val="003B778D"/>
    <w:rsid w:val="003B7793"/>
    <w:rsid w:val="003B7B0C"/>
    <w:rsid w:val="003C0388"/>
    <w:rsid w:val="003C0D9F"/>
    <w:rsid w:val="003C101A"/>
    <w:rsid w:val="003C116A"/>
    <w:rsid w:val="003C11A3"/>
    <w:rsid w:val="003C16EB"/>
    <w:rsid w:val="003C1C44"/>
    <w:rsid w:val="003C2031"/>
    <w:rsid w:val="003C29CC"/>
    <w:rsid w:val="003C2D94"/>
    <w:rsid w:val="003C2E5C"/>
    <w:rsid w:val="003C3360"/>
    <w:rsid w:val="003C35CF"/>
    <w:rsid w:val="003C3821"/>
    <w:rsid w:val="003C38A0"/>
    <w:rsid w:val="003C4082"/>
    <w:rsid w:val="003C40E6"/>
    <w:rsid w:val="003C4315"/>
    <w:rsid w:val="003C4BD0"/>
    <w:rsid w:val="003C539F"/>
    <w:rsid w:val="003C5E75"/>
    <w:rsid w:val="003C6744"/>
    <w:rsid w:val="003C6DF6"/>
    <w:rsid w:val="003C775E"/>
    <w:rsid w:val="003C7973"/>
    <w:rsid w:val="003D013D"/>
    <w:rsid w:val="003D0348"/>
    <w:rsid w:val="003D1F4F"/>
    <w:rsid w:val="003D2000"/>
    <w:rsid w:val="003D2032"/>
    <w:rsid w:val="003D21AB"/>
    <w:rsid w:val="003D22CC"/>
    <w:rsid w:val="003D2335"/>
    <w:rsid w:val="003D2B34"/>
    <w:rsid w:val="003D2B75"/>
    <w:rsid w:val="003D2E17"/>
    <w:rsid w:val="003D2E2A"/>
    <w:rsid w:val="003D2F1E"/>
    <w:rsid w:val="003D3103"/>
    <w:rsid w:val="003D3EED"/>
    <w:rsid w:val="003D411B"/>
    <w:rsid w:val="003D447A"/>
    <w:rsid w:val="003D4AC6"/>
    <w:rsid w:val="003D4D1A"/>
    <w:rsid w:val="003D50C8"/>
    <w:rsid w:val="003D5292"/>
    <w:rsid w:val="003D5A82"/>
    <w:rsid w:val="003D5AB1"/>
    <w:rsid w:val="003D5BF8"/>
    <w:rsid w:val="003D6663"/>
    <w:rsid w:val="003D66D7"/>
    <w:rsid w:val="003D6C8A"/>
    <w:rsid w:val="003D7291"/>
    <w:rsid w:val="003D73FA"/>
    <w:rsid w:val="003D758B"/>
    <w:rsid w:val="003D7688"/>
    <w:rsid w:val="003D7750"/>
    <w:rsid w:val="003D78FE"/>
    <w:rsid w:val="003D7DAC"/>
    <w:rsid w:val="003E018E"/>
    <w:rsid w:val="003E05D5"/>
    <w:rsid w:val="003E0AEC"/>
    <w:rsid w:val="003E0E92"/>
    <w:rsid w:val="003E0F42"/>
    <w:rsid w:val="003E0FA2"/>
    <w:rsid w:val="003E1500"/>
    <w:rsid w:val="003E1692"/>
    <w:rsid w:val="003E1705"/>
    <w:rsid w:val="003E1934"/>
    <w:rsid w:val="003E1F08"/>
    <w:rsid w:val="003E226C"/>
    <w:rsid w:val="003E2AD5"/>
    <w:rsid w:val="003E2E5D"/>
    <w:rsid w:val="003E34D9"/>
    <w:rsid w:val="003E3613"/>
    <w:rsid w:val="003E37DC"/>
    <w:rsid w:val="003E3875"/>
    <w:rsid w:val="003E3DD5"/>
    <w:rsid w:val="003E40C2"/>
    <w:rsid w:val="003E4331"/>
    <w:rsid w:val="003E45AD"/>
    <w:rsid w:val="003E45CF"/>
    <w:rsid w:val="003E56CC"/>
    <w:rsid w:val="003E5E2A"/>
    <w:rsid w:val="003E612E"/>
    <w:rsid w:val="003E684B"/>
    <w:rsid w:val="003E6861"/>
    <w:rsid w:val="003E68C7"/>
    <w:rsid w:val="003E6F8B"/>
    <w:rsid w:val="003E6F97"/>
    <w:rsid w:val="003E73AC"/>
    <w:rsid w:val="003E750C"/>
    <w:rsid w:val="003E755A"/>
    <w:rsid w:val="003E7673"/>
    <w:rsid w:val="003E7778"/>
    <w:rsid w:val="003E785B"/>
    <w:rsid w:val="003E796D"/>
    <w:rsid w:val="003E7C05"/>
    <w:rsid w:val="003E7FEA"/>
    <w:rsid w:val="003F0938"/>
    <w:rsid w:val="003F0A38"/>
    <w:rsid w:val="003F0B2A"/>
    <w:rsid w:val="003F11A9"/>
    <w:rsid w:val="003F1228"/>
    <w:rsid w:val="003F18FB"/>
    <w:rsid w:val="003F1A60"/>
    <w:rsid w:val="003F2122"/>
    <w:rsid w:val="003F21CB"/>
    <w:rsid w:val="003F2222"/>
    <w:rsid w:val="003F23A6"/>
    <w:rsid w:val="003F2596"/>
    <w:rsid w:val="003F2926"/>
    <w:rsid w:val="003F2D5E"/>
    <w:rsid w:val="003F3513"/>
    <w:rsid w:val="003F3614"/>
    <w:rsid w:val="003F407B"/>
    <w:rsid w:val="003F5C8C"/>
    <w:rsid w:val="003F5F71"/>
    <w:rsid w:val="003F609C"/>
    <w:rsid w:val="003F6E97"/>
    <w:rsid w:val="003F73BD"/>
    <w:rsid w:val="003F7EBA"/>
    <w:rsid w:val="00401057"/>
    <w:rsid w:val="004014A5"/>
    <w:rsid w:val="004014D4"/>
    <w:rsid w:val="00401520"/>
    <w:rsid w:val="00401D4E"/>
    <w:rsid w:val="0040277A"/>
    <w:rsid w:val="00402A71"/>
    <w:rsid w:val="00403042"/>
    <w:rsid w:val="00403177"/>
    <w:rsid w:val="0040358F"/>
    <w:rsid w:val="00403665"/>
    <w:rsid w:val="00403789"/>
    <w:rsid w:val="00403B98"/>
    <w:rsid w:val="00404992"/>
    <w:rsid w:val="00404DF6"/>
    <w:rsid w:val="00405DAB"/>
    <w:rsid w:val="00406213"/>
    <w:rsid w:val="0040652C"/>
    <w:rsid w:val="004066F2"/>
    <w:rsid w:val="00406EAF"/>
    <w:rsid w:val="00407301"/>
    <w:rsid w:val="004079B8"/>
    <w:rsid w:val="00407BB2"/>
    <w:rsid w:val="0041042E"/>
    <w:rsid w:val="0041051A"/>
    <w:rsid w:val="0041052A"/>
    <w:rsid w:val="00410ACA"/>
    <w:rsid w:val="004117E8"/>
    <w:rsid w:val="00411836"/>
    <w:rsid w:val="00411ADC"/>
    <w:rsid w:val="00411CFF"/>
    <w:rsid w:val="00412297"/>
    <w:rsid w:val="00412712"/>
    <w:rsid w:val="00412E1A"/>
    <w:rsid w:val="004133ED"/>
    <w:rsid w:val="004135BA"/>
    <w:rsid w:val="004141DF"/>
    <w:rsid w:val="00414251"/>
    <w:rsid w:val="0041445B"/>
    <w:rsid w:val="004147DB"/>
    <w:rsid w:val="00414960"/>
    <w:rsid w:val="004149E2"/>
    <w:rsid w:val="00414B5C"/>
    <w:rsid w:val="00414E9A"/>
    <w:rsid w:val="00414FE1"/>
    <w:rsid w:val="0041502C"/>
    <w:rsid w:val="004157D7"/>
    <w:rsid w:val="00416512"/>
    <w:rsid w:val="0041652A"/>
    <w:rsid w:val="00416A2C"/>
    <w:rsid w:val="00416AB7"/>
    <w:rsid w:val="00416C88"/>
    <w:rsid w:val="004170D2"/>
    <w:rsid w:val="004171B9"/>
    <w:rsid w:val="004173E1"/>
    <w:rsid w:val="0041765E"/>
    <w:rsid w:val="004179E0"/>
    <w:rsid w:val="00417AFE"/>
    <w:rsid w:val="00417E94"/>
    <w:rsid w:val="0042024E"/>
    <w:rsid w:val="0042045C"/>
    <w:rsid w:val="004206B1"/>
    <w:rsid w:val="004207C0"/>
    <w:rsid w:val="00420CA5"/>
    <w:rsid w:val="00420D49"/>
    <w:rsid w:val="0042129F"/>
    <w:rsid w:val="0042228F"/>
    <w:rsid w:val="00422334"/>
    <w:rsid w:val="0042244E"/>
    <w:rsid w:val="0042245E"/>
    <w:rsid w:val="00422BA5"/>
    <w:rsid w:val="00422CD7"/>
    <w:rsid w:val="00422DC2"/>
    <w:rsid w:val="00422F18"/>
    <w:rsid w:val="00422F37"/>
    <w:rsid w:val="00422FC1"/>
    <w:rsid w:val="00423624"/>
    <w:rsid w:val="00423856"/>
    <w:rsid w:val="00423EAD"/>
    <w:rsid w:val="0042401F"/>
    <w:rsid w:val="00424415"/>
    <w:rsid w:val="0042442E"/>
    <w:rsid w:val="004246AD"/>
    <w:rsid w:val="004246E8"/>
    <w:rsid w:val="00424A9C"/>
    <w:rsid w:val="004251AA"/>
    <w:rsid w:val="004253E8"/>
    <w:rsid w:val="00425943"/>
    <w:rsid w:val="00425AB6"/>
    <w:rsid w:val="00425BFC"/>
    <w:rsid w:val="004260D6"/>
    <w:rsid w:val="004263E5"/>
    <w:rsid w:val="00426676"/>
    <w:rsid w:val="0042710E"/>
    <w:rsid w:val="00427532"/>
    <w:rsid w:val="00427E84"/>
    <w:rsid w:val="00427FE3"/>
    <w:rsid w:val="00430244"/>
    <w:rsid w:val="00430E24"/>
    <w:rsid w:val="00430E74"/>
    <w:rsid w:val="00431202"/>
    <w:rsid w:val="00431440"/>
    <w:rsid w:val="00431935"/>
    <w:rsid w:val="00431AB4"/>
    <w:rsid w:val="00431C78"/>
    <w:rsid w:val="00432093"/>
    <w:rsid w:val="00432296"/>
    <w:rsid w:val="004323B7"/>
    <w:rsid w:val="00432850"/>
    <w:rsid w:val="00432A27"/>
    <w:rsid w:val="004331E2"/>
    <w:rsid w:val="004332B9"/>
    <w:rsid w:val="0043375D"/>
    <w:rsid w:val="004338F2"/>
    <w:rsid w:val="0043471F"/>
    <w:rsid w:val="004349FC"/>
    <w:rsid w:val="00434B49"/>
    <w:rsid w:val="00434DBA"/>
    <w:rsid w:val="0043542E"/>
    <w:rsid w:val="0043557F"/>
    <w:rsid w:val="00435A8A"/>
    <w:rsid w:val="00436E20"/>
    <w:rsid w:val="00436E32"/>
    <w:rsid w:val="00436EE2"/>
    <w:rsid w:val="00437127"/>
    <w:rsid w:val="0043762C"/>
    <w:rsid w:val="004376CE"/>
    <w:rsid w:val="0043780F"/>
    <w:rsid w:val="00437811"/>
    <w:rsid w:val="00437F88"/>
    <w:rsid w:val="004409EB"/>
    <w:rsid w:val="00440AED"/>
    <w:rsid w:val="0044115D"/>
    <w:rsid w:val="00441211"/>
    <w:rsid w:val="004417DF"/>
    <w:rsid w:val="00441B7B"/>
    <w:rsid w:val="00441B9B"/>
    <w:rsid w:val="00441C4E"/>
    <w:rsid w:val="0044204B"/>
    <w:rsid w:val="00442A3D"/>
    <w:rsid w:val="004436A1"/>
    <w:rsid w:val="004436A7"/>
    <w:rsid w:val="00443714"/>
    <w:rsid w:val="00443EB4"/>
    <w:rsid w:val="004440C8"/>
    <w:rsid w:val="0044461F"/>
    <w:rsid w:val="004446E5"/>
    <w:rsid w:val="004447F5"/>
    <w:rsid w:val="004453D5"/>
    <w:rsid w:val="00445408"/>
    <w:rsid w:val="00445AD3"/>
    <w:rsid w:val="004463A7"/>
    <w:rsid w:val="004466A2"/>
    <w:rsid w:val="0044697A"/>
    <w:rsid w:val="00446CA3"/>
    <w:rsid w:val="004478F8"/>
    <w:rsid w:val="004504A2"/>
    <w:rsid w:val="00450676"/>
    <w:rsid w:val="00450897"/>
    <w:rsid w:val="004508F9"/>
    <w:rsid w:val="00450BE1"/>
    <w:rsid w:val="00450E54"/>
    <w:rsid w:val="00451279"/>
    <w:rsid w:val="00451954"/>
    <w:rsid w:val="00451EF7"/>
    <w:rsid w:val="004520EE"/>
    <w:rsid w:val="00452218"/>
    <w:rsid w:val="004529C4"/>
    <w:rsid w:val="00452DA8"/>
    <w:rsid w:val="00452EB7"/>
    <w:rsid w:val="0045305F"/>
    <w:rsid w:val="0045329C"/>
    <w:rsid w:val="00453B4A"/>
    <w:rsid w:val="004541EE"/>
    <w:rsid w:val="004542B6"/>
    <w:rsid w:val="004548CA"/>
    <w:rsid w:val="00454B1A"/>
    <w:rsid w:val="00454BB7"/>
    <w:rsid w:val="0045520D"/>
    <w:rsid w:val="004559AA"/>
    <w:rsid w:val="00456700"/>
    <w:rsid w:val="00456B6A"/>
    <w:rsid w:val="00456FD0"/>
    <w:rsid w:val="004572AE"/>
    <w:rsid w:val="004578F8"/>
    <w:rsid w:val="00457B86"/>
    <w:rsid w:val="0046038A"/>
    <w:rsid w:val="00460552"/>
    <w:rsid w:val="0046056A"/>
    <w:rsid w:val="00460BB9"/>
    <w:rsid w:val="004612DF"/>
    <w:rsid w:val="00461A70"/>
    <w:rsid w:val="00461DD6"/>
    <w:rsid w:val="0046260F"/>
    <w:rsid w:val="004631E1"/>
    <w:rsid w:val="00463A8B"/>
    <w:rsid w:val="00463B03"/>
    <w:rsid w:val="00463C2A"/>
    <w:rsid w:val="00463C4D"/>
    <w:rsid w:val="00463F6D"/>
    <w:rsid w:val="004642BF"/>
    <w:rsid w:val="00464389"/>
    <w:rsid w:val="004646E4"/>
    <w:rsid w:val="004653AA"/>
    <w:rsid w:val="00465B74"/>
    <w:rsid w:val="00465CED"/>
    <w:rsid w:val="00465E68"/>
    <w:rsid w:val="004660DB"/>
    <w:rsid w:val="00466313"/>
    <w:rsid w:val="00466405"/>
    <w:rsid w:val="0046690F"/>
    <w:rsid w:val="00466BFC"/>
    <w:rsid w:val="00466D5A"/>
    <w:rsid w:val="00466E25"/>
    <w:rsid w:val="00466F17"/>
    <w:rsid w:val="00466FAF"/>
    <w:rsid w:val="00467050"/>
    <w:rsid w:val="0046763F"/>
    <w:rsid w:val="00467C8F"/>
    <w:rsid w:val="00470561"/>
    <w:rsid w:val="004706AF"/>
    <w:rsid w:val="00470747"/>
    <w:rsid w:val="00470AFD"/>
    <w:rsid w:val="00471293"/>
    <w:rsid w:val="00471B84"/>
    <w:rsid w:val="00471CE4"/>
    <w:rsid w:val="00471FA1"/>
    <w:rsid w:val="0047209A"/>
    <w:rsid w:val="004726F0"/>
    <w:rsid w:val="00473561"/>
    <w:rsid w:val="004736DA"/>
    <w:rsid w:val="00473C3B"/>
    <w:rsid w:val="004740F7"/>
    <w:rsid w:val="004742CE"/>
    <w:rsid w:val="004745EA"/>
    <w:rsid w:val="00474793"/>
    <w:rsid w:val="00474816"/>
    <w:rsid w:val="00474875"/>
    <w:rsid w:val="00475213"/>
    <w:rsid w:val="00475450"/>
    <w:rsid w:val="004754C9"/>
    <w:rsid w:val="004755FE"/>
    <w:rsid w:val="00475616"/>
    <w:rsid w:val="00475996"/>
    <w:rsid w:val="00476CE4"/>
    <w:rsid w:val="0047744D"/>
    <w:rsid w:val="004778F3"/>
    <w:rsid w:val="00477EBC"/>
    <w:rsid w:val="00480823"/>
    <w:rsid w:val="00480E7B"/>
    <w:rsid w:val="00481168"/>
    <w:rsid w:val="00481464"/>
    <w:rsid w:val="004818AC"/>
    <w:rsid w:val="004818C0"/>
    <w:rsid w:val="00481BED"/>
    <w:rsid w:val="00481C8C"/>
    <w:rsid w:val="00482213"/>
    <w:rsid w:val="004823DB"/>
    <w:rsid w:val="004825EF"/>
    <w:rsid w:val="00482847"/>
    <w:rsid w:val="00482D03"/>
    <w:rsid w:val="00482F87"/>
    <w:rsid w:val="0048301E"/>
    <w:rsid w:val="0048351C"/>
    <w:rsid w:val="00483A4D"/>
    <w:rsid w:val="00483B5B"/>
    <w:rsid w:val="00483C70"/>
    <w:rsid w:val="00483C9F"/>
    <w:rsid w:val="00483D6F"/>
    <w:rsid w:val="00484772"/>
    <w:rsid w:val="00484F85"/>
    <w:rsid w:val="00484FA8"/>
    <w:rsid w:val="0048531D"/>
    <w:rsid w:val="00485E44"/>
    <w:rsid w:val="00485FDA"/>
    <w:rsid w:val="00486018"/>
    <w:rsid w:val="0048620F"/>
    <w:rsid w:val="004862BF"/>
    <w:rsid w:val="0048657E"/>
    <w:rsid w:val="00486641"/>
    <w:rsid w:val="00486C7D"/>
    <w:rsid w:val="0048738C"/>
    <w:rsid w:val="00487C78"/>
    <w:rsid w:val="004904A5"/>
    <w:rsid w:val="004909FA"/>
    <w:rsid w:val="00490A77"/>
    <w:rsid w:val="00491082"/>
    <w:rsid w:val="004910A0"/>
    <w:rsid w:val="004910EC"/>
    <w:rsid w:val="0049126E"/>
    <w:rsid w:val="004915C1"/>
    <w:rsid w:val="004917B1"/>
    <w:rsid w:val="00491C1F"/>
    <w:rsid w:val="00492084"/>
    <w:rsid w:val="004922BF"/>
    <w:rsid w:val="00492509"/>
    <w:rsid w:val="00492C33"/>
    <w:rsid w:val="00493028"/>
    <w:rsid w:val="00493201"/>
    <w:rsid w:val="004935B7"/>
    <w:rsid w:val="004937C8"/>
    <w:rsid w:val="004939C1"/>
    <w:rsid w:val="00493A55"/>
    <w:rsid w:val="00493AF8"/>
    <w:rsid w:val="00493B9F"/>
    <w:rsid w:val="00493EC4"/>
    <w:rsid w:val="004946B7"/>
    <w:rsid w:val="00494FA7"/>
    <w:rsid w:val="00495734"/>
    <w:rsid w:val="0049606E"/>
    <w:rsid w:val="00496A6E"/>
    <w:rsid w:val="00496BE3"/>
    <w:rsid w:val="00497406"/>
    <w:rsid w:val="0049748F"/>
    <w:rsid w:val="00497719"/>
    <w:rsid w:val="0049772C"/>
    <w:rsid w:val="00497F5A"/>
    <w:rsid w:val="004A00C1"/>
    <w:rsid w:val="004A0361"/>
    <w:rsid w:val="004A03C3"/>
    <w:rsid w:val="004A0991"/>
    <w:rsid w:val="004A0DC5"/>
    <w:rsid w:val="004A118C"/>
    <w:rsid w:val="004A126A"/>
    <w:rsid w:val="004A130B"/>
    <w:rsid w:val="004A1D82"/>
    <w:rsid w:val="004A1E94"/>
    <w:rsid w:val="004A2B5A"/>
    <w:rsid w:val="004A2BFC"/>
    <w:rsid w:val="004A313E"/>
    <w:rsid w:val="004A32FC"/>
    <w:rsid w:val="004A3D38"/>
    <w:rsid w:val="004A487B"/>
    <w:rsid w:val="004A4A66"/>
    <w:rsid w:val="004A4F65"/>
    <w:rsid w:val="004A51BC"/>
    <w:rsid w:val="004A5C8D"/>
    <w:rsid w:val="004A62BC"/>
    <w:rsid w:val="004A6361"/>
    <w:rsid w:val="004A654D"/>
    <w:rsid w:val="004A6D48"/>
    <w:rsid w:val="004A79AE"/>
    <w:rsid w:val="004A7B80"/>
    <w:rsid w:val="004B0228"/>
    <w:rsid w:val="004B066B"/>
    <w:rsid w:val="004B06EB"/>
    <w:rsid w:val="004B0734"/>
    <w:rsid w:val="004B0778"/>
    <w:rsid w:val="004B0822"/>
    <w:rsid w:val="004B0F19"/>
    <w:rsid w:val="004B1159"/>
    <w:rsid w:val="004B15E8"/>
    <w:rsid w:val="004B16C4"/>
    <w:rsid w:val="004B17B7"/>
    <w:rsid w:val="004B18D0"/>
    <w:rsid w:val="004B1C98"/>
    <w:rsid w:val="004B1D55"/>
    <w:rsid w:val="004B2FD9"/>
    <w:rsid w:val="004B31AA"/>
    <w:rsid w:val="004B3800"/>
    <w:rsid w:val="004B3B24"/>
    <w:rsid w:val="004B3B28"/>
    <w:rsid w:val="004B3D1F"/>
    <w:rsid w:val="004B4484"/>
    <w:rsid w:val="004B451E"/>
    <w:rsid w:val="004B46F6"/>
    <w:rsid w:val="004B4B43"/>
    <w:rsid w:val="004B4C17"/>
    <w:rsid w:val="004B4DA0"/>
    <w:rsid w:val="004B4DE4"/>
    <w:rsid w:val="004B5057"/>
    <w:rsid w:val="004B572C"/>
    <w:rsid w:val="004B584B"/>
    <w:rsid w:val="004B5BA4"/>
    <w:rsid w:val="004B61EE"/>
    <w:rsid w:val="004B65A9"/>
    <w:rsid w:val="004B6CA9"/>
    <w:rsid w:val="004B6E6C"/>
    <w:rsid w:val="004B6E75"/>
    <w:rsid w:val="004B72C0"/>
    <w:rsid w:val="004B7967"/>
    <w:rsid w:val="004C033C"/>
    <w:rsid w:val="004C0357"/>
    <w:rsid w:val="004C149D"/>
    <w:rsid w:val="004C1543"/>
    <w:rsid w:val="004C1B6A"/>
    <w:rsid w:val="004C1CDE"/>
    <w:rsid w:val="004C1D80"/>
    <w:rsid w:val="004C1EA8"/>
    <w:rsid w:val="004C1F99"/>
    <w:rsid w:val="004C22F0"/>
    <w:rsid w:val="004C24A7"/>
    <w:rsid w:val="004C2693"/>
    <w:rsid w:val="004C26A7"/>
    <w:rsid w:val="004C2DC0"/>
    <w:rsid w:val="004C3201"/>
    <w:rsid w:val="004C3BA2"/>
    <w:rsid w:val="004C40DD"/>
    <w:rsid w:val="004C4312"/>
    <w:rsid w:val="004C4346"/>
    <w:rsid w:val="004C4481"/>
    <w:rsid w:val="004C4891"/>
    <w:rsid w:val="004C4BCA"/>
    <w:rsid w:val="004C551E"/>
    <w:rsid w:val="004C5FCF"/>
    <w:rsid w:val="004C611E"/>
    <w:rsid w:val="004C6186"/>
    <w:rsid w:val="004C7793"/>
    <w:rsid w:val="004C7C15"/>
    <w:rsid w:val="004C7CB1"/>
    <w:rsid w:val="004D0C52"/>
    <w:rsid w:val="004D0D56"/>
    <w:rsid w:val="004D0E7F"/>
    <w:rsid w:val="004D1090"/>
    <w:rsid w:val="004D1309"/>
    <w:rsid w:val="004D15A4"/>
    <w:rsid w:val="004D17B4"/>
    <w:rsid w:val="004D1851"/>
    <w:rsid w:val="004D1A2E"/>
    <w:rsid w:val="004D2051"/>
    <w:rsid w:val="004D21CA"/>
    <w:rsid w:val="004D24B0"/>
    <w:rsid w:val="004D2F87"/>
    <w:rsid w:val="004D2FFF"/>
    <w:rsid w:val="004D3359"/>
    <w:rsid w:val="004D371B"/>
    <w:rsid w:val="004D3F45"/>
    <w:rsid w:val="004D4EB1"/>
    <w:rsid w:val="004D5767"/>
    <w:rsid w:val="004D5A5D"/>
    <w:rsid w:val="004D5F41"/>
    <w:rsid w:val="004D60D1"/>
    <w:rsid w:val="004D660F"/>
    <w:rsid w:val="004D6649"/>
    <w:rsid w:val="004D6816"/>
    <w:rsid w:val="004D6855"/>
    <w:rsid w:val="004D6A02"/>
    <w:rsid w:val="004D6DD2"/>
    <w:rsid w:val="004D6E6D"/>
    <w:rsid w:val="004D7238"/>
    <w:rsid w:val="004D7898"/>
    <w:rsid w:val="004D7CD4"/>
    <w:rsid w:val="004E0044"/>
    <w:rsid w:val="004E0421"/>
    <w:rsid w:val="004E0847"/>
    <w:rsid w:val="004E0A5E"/>
    <w:rsid w:val="004E242E"/>
    <w:rsid w:val="004E259C"/>
    <w:rsid w:val="004E276A"/>
    <w:rsid w:val="004E27A2"/>
    <w:rsid w:val="004E2F95"/>
    <w:rsid w:val="004E2FD7"/>
    <w:rsid w:val="004E32F1"/>
    <w:rsid w:val="004E3658"/>
    <w:rsid w:val="004E391B"/>
    <w:rsid w:val="004E3B21"/>
    <w:rsid w:val="004E3C8F"/>
    <w:rsid w:val="004E3DE3"/>
    <w:rsid w:val="004E3FAA"/>
    <w:rsid w:val="004E4044"/>
    <w:rsid w:val="004E4112"/>
    <w:rsid w:val="004E4880"/>
    <w:rsid w:val="004E4ABA"/>
    <w:rsid w:val="004E5CDB"/>
    <w:rsid w:val="004E5D62"/>
    <w:rsid w:val="004E6254"/>
    <w:rsid w:val="004E68DB"/>
    <w:rsid w:val="004E6E4D"/>
    <w:rsid w:val="004E72C7"/>
    <w:rsid w:val="004F00A2"/>
    <w:rsid w:val="004F0174"/>
    <w:rsid w:val="004F075D"/>
    <w:rsid w:val="004F0DB4"/>
    <w:rsid w:val="004F0DBA"/>
    <w:rsid w:val="004F0E35"/>
    <w:rsid w:val="004F11C4"/>
    <w:rsid w:val="004F14FE"/>
    <w:rsid w:val="004F1593"/>
    <w:rsid w:val="004F1E5F"/>
    <w:rsid w:val="004F21E9"/>
    <w:rsid w:val="004F2684"/>
    <w:rsid w:val="004F29E6"/>
    <w:rsid w:val="004F2A74"/>
    <w:rsid w:val="004F2A8E"/>
    <w:rsid w:val="004F2F30"/>
    <w:rsid w:val="004F38C8"/>
    <w:rsid w:val="004F394D"/>
    <w:rsid w:val="004F3C17"/>
    <w:rsid w:val="004F3E64"/>
    <w:rsid w:val="004F409F"/>
    <w:rsid w:val="004F41AB"/>
    <w:rsid w:val="004F43C8"/>
    <w:rsid w:val="004F519E"/>
    <w:rsid w:val="004F5298"/>
    <w:rsid w:val="004F5752"/>
    <w:rsid w:val="004F5782"/>
    <w:rsid w:val="004F62DB"/>
    <w:rsid w:val="004F6E73"/>
    <w:rsid w:val="004F717F"/>
    <w:rsid w:val="004F7696"/>
    <w:rsid w:val="004F7EF8"/>
    <w:rsid w:val="00500461"/>
    <w:rsid w:val="00500858"/>
    <w:rsid w:val="00500AA0"/>
    <w:rsid w:val="00500E6D"/>
    <w:rsid w:val="00501271"/>
    <w:rsid w:val="005012C1"/>
    <w:rsid w:val="0050134D"/>
    <w:rsid w:val="0050137E"/>
    <w:rsid w:val="005014C2"/>
    <w:rsid w:val="00501537"/>
    <w:rsid w:val="00501899"/>
    <w:rsid w:val="00501D6C"/>
    <w:rsid w:val="00502578"/>
    <w:rsid w:val="0050259C"/>
    <w:rsid w:val="0050271F"/>
    <w:rsid w:val="00502CF5"/>
    <w:rsid w:val="00502F52"/>
    <w:rsid w:val="00503041"/>
    <w:rsid w:val="0050329C"/>
    <w:rsid w:val="005032A6"/>
    <w:rsid w:val="0050420B"/>
    <w:rsid w:val="0050441D"/>
    <w:rsid w:val="00504647"/>
    <w:rsid w:val="00504AF6"/>
    <w:rsid w:val="00504FF0"/>
    <w:rsid w:val="00505100"/>
    <w:rsid w:val="005055E7"/>
    <w:rsid w:val="00505DE4"/>
    <w:rsid w:val="005065EF"/>
    <w:rsid w:val="005066F7"/>
    <w:rsid w:val="00506C06"/>
    <w:rsid w:val="00506C9C"/>
    <w:rsid w:val="00506D1F"/>
    <w:rsid w:val="005070CF"/>
    <w:rsid w:val="00507410"/>
    <w:rsid w:val="00507D40"/>
    <w:rsid w:val="00507F25"/>
    <w:rsid w:val="00510241"/>
    <w:rsid w:val="005105B1"/>
    <w:rsid w:val="00510C0A"/>
    <w:rsid w:val="00510F3A"/>
    <w:rsid w:val="0051100E"/>
    <w:rsid w:val="0051129E"/>
    <w:rsid w:val="0051159B"/>
    <w:rsid w:val="00511661"/>
    <w:rsid w:val="005120AA"/>
    <w:rsid w:val="00512A2D"/>
    <w:rsid w:val="00512C36"/>
    <w:rsid w:val="00512C57"/>
    <w:rsid w:val="00512F14"/>
    <w:rsid w:val="00512FFD"/>
    <w:rsid w:val="0051338E"/>
    <w:rsid w:val="00513534"/>
    <w:rsid w:val="00513699"/>
    <w:rsid w:val="00513BE8"/>
    <w:rsid w:val="00513FA1"/>
    <w:rsid w:val="0051432C"/>
    <w:rsid w:val="0051451B"/>
    <w:rsid w:val="005149A2"/>
    <w:rsid w:val="00514B28"/>
    <w:rsid w:val="00514D3B"/>
    <w:rsid w:val="00515879"/>
    <w:rsid w:val="00515885"/>
    <w:rsid w:val="00515B25"/>
    <w:rsid w:val="00515D66"/>
    <w:rsid w:val="0051665A"/>
    <w:rsid w:val="00516FF8"/>
    <w:rsid w:val="00517095"/>
    <w:rsid w:val="00517242"/>
    <w:rsid w:val="005174A5"/>
    <w:rsid w:val="005174FA"/>
    <w:rsid w:val="0051796E"/>
    <w:rsid w:val="00517A6D"/>
    <w:rsid w:val="00517B8D"/>
    <w:rsid w:val="00517E48"/>
    <w:rsid w:val="005204B2"/>
    <w:rsid w:val="005205D8"/>
    <w:rsid w:val="005205FB"/>
    <w:rsid w:val="00520D68"/>
    <w:rsid w:val="00521059"/>
    <w:rsid w:val="0052133C"/>
    <w:rsid w:val="00521463"/>
    <w:rsid w:val="00521811"/>
    <w:rsid w:val="00522B13"/>
    <w:rsid w:val="0052335B"/>
    <w:rsid w:val="00523447"/>
    <w:rsid w:val="00523CA6"/>
    <w:rsid w:val="00523CE5"/>
    <w:rsid w:val="005247B1"/>
    <w:rsid w:val="00524C1C"/>
    <w:rsid w:val="00524C6D"/>
    <w:rsid w:val="0052507F"/>
    <w:rsid w:val="00525598"/>
    <w:rsid w:val="0052562C"/>
    <w:rsid w:val="005259DA"/>
    <w:rsid w:val="00525B10"/>
    <w:rsid w:val="0052687E"/>
    <w:rsid w:val="00526D1B"/>
    <w:rsid w:val="00527247"/>
    <w:rsid w:val="00527302"/>
    <w:rsid w:val="00530897"/>
    <w:rsid w:val="00530BF8"/>
    <w:rsid w:val="00530F9F"/>
    <w:rsid w:val="005315CC"/>
    <w:rsid w:val="00531828"/>
    <w:rsid w:val="00531E3C"/>
    <w:rsid w:val="00533B23"/>
    <w:rsid w:val="00533F11"/>
    <w:rsid w:val="00534071"/>
    <w:rsid w:val="0053445C"/>
    <w:rsid w:val="0053448D"/>
    <w:rsid w:val="0053473D"/>
    <w:rsid w:val="00534B2F"/>
    <w:rsid w:val="0053535C"/>
    <w:rsid w:val="00535C10"/>
    <w:rsid w:val="00535D39"/>
    <w:rsid w:val="005360C4"/>
    <w:rsid w:val="00536192"/>
    <w:rsid w:val="00536203"/>
    <w:rsid w:val="005369FF"/>
    <w:rsid w:val="00537080"/>
    <w:rsid w:val="0053730A"/>
    <w:rsid w:val="00537545"/>
    <w:rsid w:val="005408D0"/>
    <w:rsid w:val="00540927"/>
    <w:rsid w:val="0054123D"/>
    <w:rsid w:val="00541E85"/>
    <w:rsid w:val="00542B3C"/>
    <w:rsid w:val="00543051"/>
    <w:rsid w:val="0054312A"/>
    <w:rsid w:val="00543460"/>
    <w:rsid w:val="00543824"/>
    <w:rsid w:val="00543ED3"/>
    <w:rsid w:val="00544149"/>
    <w:rsid w:val="005447C9"/>
    <w:rsid w:val="0054480A"/>
    <w:rsid w:val="00544A0B"/>
    <w:rsid w:val="00544C20"/>
    <w:rsid w:val="00545050"/>
    <w:rsid w:val="005450B7"/>
    <w:rsid w:val="005453D6"/>
    <w:rsid w:val="005455A1"/>
    <w:rsid w:val="00546297"/>
    <w:rsid w:val="005466DF"/>
    <w:rsid w:val="005466E6"/>
    <w:rsid w:val="0054670A"/>
    <w:rsid w:val="00546A3B"/>
    <w:rsid w:val="00546C71"/>
    <w:rsid w:val="00547213"/>
    <w:rsid w:val="005472D6"/>
    <w:rsid w:val="00547397"/>
    <w:rsid w:val="005474FD"/>
    <w:rsid w:val="0054758F"/>
    <w:rsid w:val="0054767C"/>
    <w:rsid w:val="005476F8"/>
    <w:rsid w:val="00547A5F"/>
    <w:rsid w:val="00550955"/>
    <w:rsid w:val="00550A3C"/>
    <w:rsid w:val="00550A63"/>
    <w:rsid w:val="00550C17"/>
    <w:rsid w:val="00550D24"/>
    <w:rsid w:val="00551310"/>
    <w:rsid w:val="00551D0B"/>
    <w:rsid w:val="0055204A"/>
    <w:rsid w:val="0055267F"/>
    <w:rsid w:val="00553116"/>
    <w:rsid w:val="00554165"/>
    <w:rsid w:val="0055451F"/>
    <w:rsid w:val="00554538"/>
    <w:rsid w:val="005547CF"/>
    <w:rsid w:val="00554BB6"/>
    <w:rsid w:val="00554C3A"/>
    <w:rsid w:val="00555075"/>
    <w:rsid w:val="005550BD"/>
    <w:rsid w:val="00555AF4"/>
    <w:rsid w:val="00555D6D"/>
    <w:rsid w:val="005569DA"/>
    <w:rsid w:val="00556DD5"/>
    <w:rsid w:val="0055759C"/>
    <w:rsid w:val="00557727"/>
    <w:rsid w:val="005577FB"/>
    <w:rsid w:val="00557974"/>
    <w:rsid w:val="00557FE8"/>
    <w:rsid w:val="005606BB"/>
    <w:rsid w:val="0056089B"/>
    <w:rsid w:val="0056118D"/>
    <w:rsid w:val="005611A5"/>
    <w:rsid w:val="005611D2"/>
    <w:rsid w:val="00561ADA"/>
    <w:rsid w:val="00561B34"/>
    <w:rsid w:val="00561C6B"/>
    <w:rsid w:val="00562FAB"/>
    <w:rsid w:val="0056338B"/>
    <w:rsid w:val="00563531"/>
    <w:rsid w:val="005635F2"/>
    <w:rsid w:val="005638FA"/>
    <w:rsid w:val="0056392A"/>
    <w:rsid w:val="00563F8F"/>
    <w:rsid w:val="005643F7"/>
    <w:rsid w:val="0056487F"/>
    <w:rsid w:val="00565144"/>
    <w:rsid w:val="00565E60"/>
    <w:rsid w:val="0056606B"/>
    <w:rsid w:val="00566438"/>
    <w:rsid w:val="00566755"/>
    <w:rsid w:val="00566820"/>
    <w:rsid w:val="00566FEF"/>
    <w:rsid w:val="00567701"/>
    <w:rsid w:val="00567C3B"/>
    <w:rsid w:val="00567D18"/>
    <w:rsid w:val="00567F0F"/>
    <w:rsid w:val="00570468"/>
    <w:rsid w:val="00570550"/>
    <w:rsid w:val="00570DA5"/>
    <w:rsid w:val="00570F5B"/>
    <w:rsid w:val="00571C51"/>
    <w:rsid w:val="005724FF"/>
    <w:rsid w:val="00572828"/>
    <w:rsid w:val="005728D0"/>
    <w:rsid w:val="00572CDC"/>
    <w:rsid w:val="00572CF1"/>
    <w:rsid w:val="00573388"/>
    <w:rsid w:val="00573607"/>
    <w:rsid w:val="00573C2F"/>
    <w:rsid w:val="00573ECC"/>
    <w:rsid w:val="00574356"/>
    <w:rsid w:val="00574403"/>
    <w:rsid w:val="005745C8"/>
    <w:rsid w:val="00575BED"/>
    <w:rsid w:val="00575E54"/>
    <w:rsid w:val="005766F3"/>
    <w:rsid w:val="005767D7"/>
    <w:rsid w:val="005767FF"/>
    <w:rsid w:val="0057682A"/>
    <w:rsid w:val="00576ED7"/>
    <w:rsid w:val="0058016D"/>
    <w:rsid w:val="00580992"/>
    <w:rsid w:val="00580CE1"/>
    <w:rsid w:val="00580D09"/>
    <w:rsid w:val="00581447"/>
    <w:rsid w:val="005821AF"/>
    <w:rsid w:val="0058269D"/>
    <w:rsid w:val="00582862"/>
    <w:rsid w:val="005829B7"/>
    <w:rsid w:val="005829BA"/>
    <w:rsid w:val="00582B6D"/>
    <w:rsid w:val="00583670"/>
    <w:rsid w:val="00583990"/>
    <w:rsid w:val="005839F0"/>
    <w:rsid w:val="005848C8"/>
    <w:rsid w:val="00584BC7"/>
    <w:rsid w:val="005855E3"/>
    <w:rsid w:val="005858B5"/>
    <w:rsid w:val="00585A87"/>
    <w:rsid w:val="00586083"/>
    <w:rsid w:val="00586618"/>
    <w:rsid w:val="005866A0"/>
    <w:rsid w:val="00586938"/>
    <w:rsid w:val="0058704E"/>
    <w:rsid w:val="00587243"/>
    <w:rsid w:val="005877F0"/>
    <w:rsid w:val="00587989"/>
    <w:rsid w:val="00587D05"/>
    <w:rsid w:val="0059023F"/>
    <w:rsid w:val="00590EE0"/>
    <w:rsid w:val="00590F6C"/>
    <w:rsid w:val="0059165B"/>
    <w:rsid w:val="00591BD3"/>
    <w:rsid w:val="00591F7D"/>
    <w:rsid w:val="00592144"/>
    <w:rsid w:val="00592AAF"/>
    <w:rsid w:val="00592E2E"/>
    <w:rsid w:val="0059300D"/>
    <w:rsid w:val="005930D6"/>
    <w:rsid w:val="00593145"/>
    <w:rsid w:val="00593248"/>
    <w:rsid w:val="005932BF"/>
    <w:rsid w:val="00593766"/>
    <w:rsid w:val="00594098"/>
    <w:rsid w:val="0059464A"/>
    <w:rsid w:val="00594AAA"/>
    <w:rsid w:val="00594C50"/>
    <w:rsid w:val="00594D18"/>
    <w:rsid w:val="00594DAA"/>
    <w:rsid w:val="00594F13"/>
    <w:rsid w:val="00594F83"/>
    <w:rsid w:val="0059517F"/>
    <w:rsid w:val="00595476"/>
    <w:rsid w:val="005955F9"/>
    <w:rsid w:val="005957FE"/>
    <w:rsid w:val="00595E2C"/>
    <w:rsid w:val="00596CD4"/>
    <w:rsid w:val="00596D28"/>
    <w:rsid w:val="005977F0"/>
    <w:rsid w:val="00597AE3"/>
    <w:rsid w:val="005A06A1"/>
    <w:rsid w:val="005A0B2E"/>
    <w:rsid w:val="005A0E64"/>
    <w:rsid w:val="005A0F1A"/>
    <w:rsid w:val="005A15A4"/>
    <w:rsid w:val="005A1D04"/>
    <w:rsid w:val="005A21F0"/>
    <w:rsid w:val="005A22EA"/>
    <w:rsid w:val="005A2999"/>
    <w:rsid w:val="005A30FF"/>
    <w:rsid w:val="005A33C6"/>
    <w:rsid w:val="005A3748"/>
    <w:rsid w:val="005A4043"/>
    <w:rsid w:val="005A40C3"/>
    <w:rsid w:val="005A474A"/>
    <w:rsid w:val="005A52CB"/>
    <w:rsid w:val="005A578E"/>
    <w:rsid w:val="005A5CF4"/>
    <w:rsid w:val="005A5D83"/>
    <w:rsid w:val="005A5F56"/>
    <w:rsid w:val="005A61B6"/>
    <w:rsid w:val="005A667A"/>
    <w:rsid w:val="005A6E23"/>
    <w:rsid w:val="005A7049"/>
    <w:rsid w:val="005A75F7"/>
    <w:rsid w:val="005A7927"/>
    <w:rsid w:val="005A7BB8"/>
    <w:rsid w:val="005B00F7"/>
    <w:rsid w:val="005B04A2"/>
    <w:rsid w:val="005B04A9"/>
    <w:rsid w:val="005B0625"/>
    <w:rsid w:val="005B0F1B"/>
    <w:rsid w:val="005B1C44"/>
    <w:rsid w:val="005B1FFD"/>
    <w:rsid w:val="005B2103"/>
    <w:rsid w:val="005B2429"/>
    <w:rsid w:val="005B257A"/>
    <w:rsid w:val="005B26B0"/>
    <w:rsid w:val="005B3264"/>
    <w:rsid w:val="005B3948"/>
    <w:rsid w:val="005B3E3F"/>
    <w:rsid w:val="005B42E2"/>
    <w:rsid w:val="005B4387"/>
    <w:rsid w:val="005B4756"/>
    <w:rsid w:val="005B4839"/>
    <w:rsid w:val="005B4938"/>
    <w:rsid w:val="005B4A14"/>
    <w:rsid w:val="005B4C6E"/>
    <w:rsid w:val="005B528C"/>
    <w:rsid w:val="005B57F7"/>
    <w:rsid w:val="005B59F1"/>
    <w:rsid w:val="005B5C8C"/>
    <w:rsid w:val="005B6069"/>
    <w:rsid w:val="005B6A19"/>
    <w:rsid w:val="005B6AE5"/>
    <w:rsid w:val="005C08A5"/>
    <w:rsid w:val="005C0949"/>
    <w:rsid w:val="005C0AC5"/>
    <w:rsid w:val="005C15B4"/>
    <w:rsid w:val="005C1C20"/>
    <w:rsid w:val="005C1D7E"/>
    <w:rsid w:val="005C221B"/>
    <w:rsid w:val="005C2224"/>
    <w:rsid w:val="005C2428"/>
    <w:rsid w:val="005C2F93"/>
    <w:rsid w:val="005C37E5"/>
    <w:rsid w:val="005C38E5"/>
    <w:rsid w:val="005C3A5D"/>
    <w:rsid w:val="005C4611"/>
    <w:rsid w:val="005C4FE9"/>
    <w:rsid w:val="005C52CE"/>
    <w:rsid w:val="005C5A05"/>
    <w:rsid w:val="005C60A9"/>
    <w:rsid w:val="005C64C9"/>
    <w:rsid w:val="005C67CD"/>
    <w:rsid w:val="005C6B5C"/>
    <w:rsid w:val="005C6B77"/>
    <w:rsid w:val="005C6C94"/>
    <w:rsid w:val="005C71BC"/>
    <w:rsid w:val="005C72B6"/>
    <w:rsid w:val="005C7F28"/>
    <w:rsid w:val="005C7FA6"/>
    <w:rsid w:val="005D09C7"/>
    <w:rsid w:val="005D1336"/>
    <w:rsid w:val="005D1419"/>
    <w:rsid w:val="005D1769"/>
    <w:rsid w:val="005D18FB"/>
    <w:rsid w:val="005D2AF5"/>
    <w:rsid w:val="005D2CB5"/>
    <w:rsid w:val="005D2F7A"/>
    <w:rsid w:val="005D370A"/>
    <w:rsid w:val="005D43E7"/>
    <w:rsid w:val="005D485E"/>
    <w:rsid w:val="005D5180"/>
    <w:rsid w:val="005D5352"/>
    <w:rsid w:val="005D5404"/>
    <w:rsid w:val="005D615D"/>
    <w:rsid w:val="005D67F7"/>
    <w:rsid w:val="005D6F10"/>
    <w:rsid w:val="005D7087"/>
    <w:rsid w:val="005D7255"/>
    <w:rsid w:val="005D7911"/>
    <w:rsid w:val="005D7E4B"/>
    <w:rsid w:val="005E04AE"/>
    <w:rsid w:val="005E0F0D"/>
    <w:rsid w:val="005E116C"/>
    <w:rsid w:val="005E1337"/>
    <w:rsid w:val="005E1349"/>
    <w:rsid w:val="005E1387"/>
    <w:rsid w:val="005E1911"/>
    <w:rsid w:val="005E1C78"/>
    <w:rsid w:val="005E1F9A"/>
    <w:rsid w:val="005E25F4"/>
    <w:rsid w:val="005E2E1C"/>
    <w:rsid w:val="005E3567"/>
    <w:rsid w:val="005E36C3"/>
    <w:rsid w:val="005E3F34"/>
    <w:rsid w:val="005E4397"/>
    <w:rsid w:val="005E43D1"/>
    <w:rsid w:val="005E473E"/>
    <w:rsid w:val="005E4BBE"/>
    <w:rsid w:val="005E4E4C"/>
    <w:rsid w:val="005E4F38"/>
    <w:rsid w:val="005E5118"/>
    <w:rsid w:val="005E51D2"/>
    <w:rsid w:val="005E52EA"/>
    <w:rsid w:val="005E5E14"/>
    <w:rsid w:val="005E669C"/>
    <w:rsid w:val="005E6BB0"/>
    <w:rsid w:val="005E6C2A"/>
    <w:rsid w:val="005E7171"/>
    <w:rsid w:val="005E7178"/>
    <w:rsid w:val="005E74AC"/>
    <w:rsid w:val="005E787C"/>
    <w:rsid w:val="005E7F3F"/>
    <w:rsid w:val="005E7F6F"/>
    <w:rsid w:val="005F012B"/>
    <w:rsid w:val="005F0710"/>
    <w:rsid w:val="005F0E82"/>
    <w:rsid w:val="005F0FC8"/>
    <w:rsid w:val="005F1117"/>
    <w:rsid w:val="005F1587"/>
    <w:rsid w:val="005F1E31"/>
    <w:rsid w:val="005F2295"/>
    <w:rsid w:val="005F270D"/>
    <w:rsid w:val="005F296A"/>
    <w:rsid w:val="005F2AC0"/>
    <w:rsid w:val="005F2F68"/>
    <w:rsid w:val="005F3E83"/>
    <w:rsid w:val="005F400A"/>
    <w:rsid w:val="005F4130"/>
    <w:rsid w:val="005F4167"/>
    <w:rsid w:val="005F48C4"/>
    <w:rsid w:val="005F495F"/>
    <w:rsid w:val="005F4C94"/>
    <w:rsid w:val="005F51E6"/>
    <w:rsid w:val="005F52EA"/>
    <w:rsid w:val="005F5B93"/>
    <w:rsid w:val="005F5BA4"/>
    <w:rsid w:val="005F5E7E"/>
    <w:rsid w:val="005F691B"/>
    <w:rsid w:val="005F6BD0"/>
    <w:rsid w:val="005F72DA"/>
    <w:rsid w:val="005F74CF"/>
    <w:rsid w:val="0060003C"/>
    <w:rsid w:val="006001E5"/>
    <w:rsid w:val="00600377"/>
    <w:rsid w:val="006007E6"/>
    <w:rsid w:val="0060087C"/>
    <w:rsid w:val="00601A9E"/>
    <w:rsid w:val="00601BD3"/>
    <w:rsid w:val="00601D50"/>
    <w:rsid w:val="006022E9"/>
    <w:rsid w:val="00602BB4"/>
    <w:rsid w:val="006030CB"/>
    <w:rsid w:val="006035C7"/>
    <w:rsid w:val="006036D6"/>
    <w:rsid w:val="00604186"/>
    <w:rsid w:val="006041D1"/>
    <w:rsid w:val="006047FA"/>
    <w:rsid w:val="00604904"/>
    <w:rsid w:val="0060493E"/>
    <w:rsid w:val="00604A3A"/>
    <w:rsid w:val="00604D3D"/>
    <w:rsid w:val="00604D6E"/>
    <w:rsid w:val="00605E71"/>
    <w:rsid w:val="006066FD"/>
    <w:rsid w:val="0060676E"/>
    <w:rsid w:val="006069A5"/>
    <w:rsid w:val="00607812"/>
    <w:rsid w:val="006078B2"/>
    <w:rsid w:val="00610DDE"/>
    <w:rsid w:val="00610E5B"/>
    <w:rsid w:val="0061113F"/>
    <w:rsid w:val="006116AC"/>
    <w:rsid w:val="006119DD"/>
    <w:rsid w:val="00611EAB"/>
    <w:rsid w:val="00612115"/>
    <w:rsid w:val="006126C0"/>
    <w:rsid w:val="0061285C"/>
    <w:rsid w:val="00612891"/>
    <w:rsid w:val="00612ACB"/>
    <w:rsid w:val="00612AE7"/>
    <w:rsid w:val="00612CC8"/>
    <w:rsid w:val="00612E52"/>
    <w:rsid w:val="00612EAD"/>
    <w:rsid w:val="00613022"/>
    <w:rsid w:val="00613750"/>
    <w:rsid w:val="00613761"/>
    <w:rsid w:val="00613D8F"/>
    <w:rsid w:val="00613E5F"/>
    <w:rsid w:val="006142CB"/>
    <w:rsid w:val="00614788"/>
    <w:rsid w:val="0061480C"/>
    <w:rsid w:val="00614A1D"/>
    <w:rsid w:val="00614BD5"/>
    <w:rsid w:val="00615006"/>
    <w:rsid w:val="006156C1"/>
    <w:rsid w:val="00615CA5"/>
    <w:rsid w:val="00616351"/>
    <w:rsid w:val="00616359"/>
    <w:rsid w:val="00616619"/>
    <w:rsid w:val="0061689D"/>
    <w:rsid w:val="0061690F"/>
    <w:rsid w:val="00617708"/>
    <w:rsid w:val="0061785B"/>
    <w:rsid w:val="00617ECE"/>
    <w:rsid w:val="006201C8"/>
    <w:rsid w:val="00620837"/>
    <w:rsid w:val="00620932"/>
    <w:rsid w:val="00620C06"/>
    <w:rsid w:val="006212EB"/>
    <w:rsid w:val="00621772"/>
    <w:rsid w:val="00621E35"/>
    <w:rsid w:val="006220A3"/>
    <w:rsid w:val="00622483"/>
    <w:rsid w:val="006226D5"/>
    <w:rsid w:val="006227C7"/>
    <w:rsid w:val="00622DE4"/>
    <w:rsid w:val="00623466"/>
    <w:rsid w:val="00623496"/>
    <w:rsid w:val="006236C6"/>
    <w:rsid w:val="00623C21"/>
    <w:rsid w:val="00623D42"/>
    <w:rsid w:val="006241AA"/>
    <w:rsid w:val="006246AE"/>
    <w:rsid w:val="00624A9D"/>
    <w:rsid w:val="00624BF2"/>
    <w:rsid w:val="00624CBF"/>
    <w:rsid w:val="00624CD7"/>
    <w:rsid w:val="00624DB9"/>
    <w:rsid w:val="00624DDD"/>
    <w:rsid w:val="00625702"/>
    <w:rsid w:val="00625755"/>
    <w:rsid w:val="00625C73"/>
    <w:rsid w:val="0062627E"/>
    <w:rsid w:val="00626283"/>
    <w:rsid w:val="00626489"/>
    <w:rsid w:val="00626B7E"/>
    <w:rsid w:val="0062705E"/>
    <w:rsid w:val="006275F5"/>
    <w:rsid w:val="0062767C"/>
    <w:rsid w:val="00627B5D"/>
    <w:rsid w:val="00627BD9"/>
    <w:rsid w:val="00630219"/>
    <w:rsid w:val="0063085B"/>
    <w:rsid w:val="006309E8"/>
    <w:rsid w:val="00630CB3"/>
    <w:rsid w:val="00630CE9"/>
    <w:rsid w:val="00631294"/>
    <w:rsid w:val="00631366"/>
    <w:rsid w:val="00631A31"/>
    <w:rsid w:val="00631DB9"/>
    <w:rsid w:val="00631EDE"/>
    <w:rsid w:val="0063280E"/>
    <w:rsid w:val="006329E9"/>
    <w:rsid w:val="00632E5B"/>
    <w:rsid w:val="00633076"/>
    <w:rsid w:val="0063308E"/>
    <w:rsid w:val="006332F9"/>
    <w:rsid w:val="00633CC4"/>
    <w:rsid w:val="006344D3"/>
    <w:rsid w:val="0063455C"/>
    <w:rsid w:val="00634F9E"/>
    <w:rsid w:val="006350E7"/>
    <w:rsid w:val="00635211"/>
    <w:rsid w:val="00635906"/>
    <w:rsid w:val="00635B39"/>
    <w:rsid w:val="006360C3"/>
    <w:rsid w:val="00636730"/>
    <w:rsid w:val="00636A13"/>
    <w:rsid w:val="00636F10"/>
    <w:rsid w:val="006371EC"/>
    <w:rsid w:val="00637401"/>
    <w:rsid w:val="00637899"/>
    <w:rsid w:val="00637AE4"/>
    <w:rsid w:val="00640605"/>
    <w:rsid w:val="00640C00"/>
    <w:rsid w:val="00640FB5"/>
    <w:rsid w:val="006413CA"/>
    <w:rsid w:val="0064166E"/>
    <w:rsid w:val="006416CC"/>
    <w:rsid w:val="00641D54"/>
    <w:rsid w:val="00641E8A"/>
    <w:rsid w:val="00641F2B"/>
    <w:rsid w:val="006421C4"/>
    <w:rsid w:val="006426A5"/>
    <w:rsid w:val="00642848"/>
    <w:rsid w:val="00644DB1"/>
    <w:rsid w:val="0064502C"/>
    <w:rsid w:val="006454AB"/>
    <w:rsid w:val="00645D8C"/>
    <w:rsid w:val="00645FEB"/>
    <w:rsid w:val="006462FE"/>
    <w:rsid w:val="006465E4"/>
    <w:rsid w:val="0064674F"/>
    <w:rsid w:val="00646B01"/>
    <w:rsid w:val="00646B89"/>
    <w:rsid w:val="00646E6D"/>
    <w:rsid w:val="00647394"/>
    <w:rsid w:val="00647654"/>
    <w:rsid w:val="00647DC5"/>
    <w:rsid w:val="00647E98"/>
    <w:rsid w:val="006502AB"/>
    <w:rsid w:val="0065030E"/>
    <w:rsid w:val="006508AD"/>
    <w:rsid w:val="00650CAC"/>
    <w:rsid w:val="00650CFD"/>
    <w:rsid w:val="006517EE"/>
    <w:rsid w:val="006519AB"/>
    <w:rsid w:val="00651AA6"/>
    <w:rsid w:val="00651E6F"/>
    <w:rsid w:val="00653026"/>
    <w:rsid w:val="00653366"/>
    <w:rsid w:val="00653560"/>
    <w:rsid w:val="00653E0A"/>
    <w:rsid w:val="006547BA"/>
    <w:rsid w:val="0065494C"/>
    <w:rsid w:val="00654F48"/>
    <w:rsid w:val="0065584F"/>
    <w:rsid w:val="00655968"/>
    <w:rsid w:val="00656055"/>
    <w:rsid w:val="00656142"/>
    <w:rsid w:val="006561D0"/>
    <w:rsid w:val="006562D0"/>
    <w:rsid w:val="006563F6"/>
    <w:rsid w:val="00656B78"/>
    <w:rsid w:val="00656C48"/>
    <w:rsid w:val="00657005"/>
    <w:rsid w:val="00657033"/>
    <w:rsid w:val="00657292"/>
    <w:rsid w:val="0065768E"/>
    <w:rsid w:val="00657BF1"/>
    <w:rsid w:val="00657E78"/>
    <w:rsid w:val="00657F31"/>
    <w:rsid w:val="00660613"/>
    <w:rsid w:val="00660970"/>
    <w:rsid w:val="00660A82"/>
    <w:rsid w:val="00660C39"/>
    <w:rsid w:val="00660D84"/>
    <w:rsid w:val="00660F4C"/>
    <w:rsid w:val="006613AF"/>
    <w:rsid w:val="00661833"/>
    <w:rsid w:val="0066189D"/>
    <w:rsid w:val="00662CB0"/>
    <w:rsid w:val="00662E22"/>
    <w:rsid w:val="00662FC9"/>
    <w:rsid w:val="00663049"/>
    <w:rsid w:val="00663301"/>
    <w:rsid w:val="00663B2E"/>
    <w:rsid w:val="00663B5F"/>
    <w:rsid w:val="00663C0F"/>
    <w:rsid w:val="00663C49"/>
    <w:rsid w:val="00664162"/>
    <w:rsid w:val="006643A6"/>
    <w:rsid w:val="00664EB5"/>
    <w:rsid w:val="006651E6"/>
    <w:rsid w:val="006651F5"/>
    <w:rsid w:val="00665313"/>
    <w:rsid w:val="00665C0A"/>
    <w:rsid w:val="00666000"/>
    <w:rsid w:val="00666109"/>
    <w:rsid w:val="00666148"/>
    <w:rsid w:val="00666271"/>
    <w:rsid w:val="0066706C"/>
    <w:rsid w:val="00667454"/>
    <w:rsid w:val="006674EE"/>
    <w:rsid w:val="00671025"/>
    <w:rsid w:val="00671342"/>
    <w:rsid w:val="00671515"/>
    <w:rsid w:val="00671989"/>
    <w:rsid w:val="00671AD6"/>
    <w:rsid w:val="006722F5"/>
    <w:rsid w:val="006728D7"/>
    <w:rsid w:val="00672941"/>
    <w:rsid w:val="0067294B"/>
    <w:rsid w:val="00673880"/>
    <w:rsid w:val="00673BAB"/>
    <w:rsid w:val="00673FCA"/>
    <w:rsid w:val="0067405A"/>
    <w:rsid w:val="00674176"/>
    <w:rsid w:val="006744B7"/>
    <w:rsid w:val="006746F4"/>
    <w:rsid w:val="006747BA"/>
    <w:rsid w:val="00674DC4"/>
    <w:rsid w:val="00675191"/>
    <w:rsid w:val="0067527C"/>
    <w:rsid w:val="006752DE"/>
    <w:rsid w:val="00675360"/>
    <w:rsid w:val="00675552"/>
    <w:rsid w:val="00675AB9"/>
    <w:rsid w:val="006765B7"/>
    <w:rsid w:val="0067672A"/>
    <w:rsid w:val="00676A11"/>
    <w:rsid w:val="00676B72"/>
    <w:rsid w:val="00677051"/>
    <w:rsid w:val="00677118"/>
    <w:rsid w:val="006778D0"/>
    <w:rsid w:val="00677D53"/>
    <w:rsid w:val="00680212"/>
    <w:rsid w:val="00680752"/>
    <w:rsid w:val="00680754"/>
    <w:rsid w:val="006807B4"/>
    <w:rsid w:val="0068090E"/>
    <w:rsid w:val="00680AA0"/>
    <w:rsid w:val="0068124E"/>
    <w:rsid w:val="0068208E"/>
    <w:rsid w:val="00682328"/>
    <w:rsid w:val="00682455"/>
    <w:rsid w:val="00682476"/>
    <w:rsid w:val="0068291E"/>
    <w:rsid w:val="00682CD1"/>
    <w:rsid w:val="00682E2F"/>
    <w:rsid w:val="00683B47"/>
    <w:rsid w:val="00683E66"/>
    <w:rsid w:val="00683FA2"/>
    <w:rsid w:val="0068419A"/>
    <w:rsid w:val="006842C7"/>
    <w:rsid w:val="006842E1"/>
    <w:rsid w:val="0068461F"/>
    <w:rsid w:val="00684961"/>
    <w:rsid w:val="00684A7F"/>
    <w:rsid w:val="00684AAE"/>
    <w:rsid w:val="00684ECC"/>
    <w:rsid w:val="00685336"/>
    <w:rsid w:val="006859A0"/>
    <w:rsid w:val="00686A2D"/>
    <w:rsid w:val="00686D99"/>
    <w:rsid w:val="0068704A"/>
    <w:rsid w:val="00687505"/>
    <w:rsid w:val="006876D2"/>
    <w:rsid w:val="00690727"/>
    <w:rsid w:val="00690B37"/>
    <w:rsid w:val="00690E19"/>
    <w:rsid w:val="0069183F"/>
    <w:rsid w:val="006918E8"/>
    <w:rsid w:val="006919C4"/>
    <w:rsid w:val="00691AFE"/>
    <w:rsid w:val="00692137"/>
    <w:rsid w:val="0069229B"/>
    <w:rsid w:val="006925B9"/>
    <w:rsid w:val="00692ACA"/>
    <w:rsid w:val="00693B0E"/>
    <w:rsid w:val="00693BAE"/>
    <w:rsid w:val="00693C41"/>
    <w:rsid w:val="00694092"/>
    <w:rsid w:val="00694565"/>
    <w:rsid w:val="0069470A"/>
    <w:rsid w:val="0069579D"/>
    <w:rsid w:val="00695DEA"/>
    <w:rsid w:val="00695EAF"/>
    <w:rsid w:val="006962DC"/>
    <w:rsid w:val="00697025"/>
    <w:rsid w:val="0069740D"/>
    <w:rsid w:val="00697735"/>
    <w:rsid w:val="006A00D9"/>
    <w:rsid w:val="006A0693"/>
    <w:rsid w:val="006A1E9B"/>
    <w:rsid w:val="006A23CE"/>
    <w:rsid w:val="006A24AA"/>
    <w:rsid w:val="006A24FA"/>
    <w:rsid w:val="006A2694"/>
    <w:rsid w:val="006A2A12"/>
    <w:rsid w:val="006A2B27"/>
    <w:rsid w:val="006A2E39"/>
    <w:rsid w:val="006A3079"/>
    <w:rsid w:val="006A317F"/>
    <w:rsid w:val="006A3299"/>
    <w:rsid w:val="006A3682"/>
    <w:rsid w:val="006A36BE"/>
    <w:rsid w:val="006A39B5"/>
    <w:rsid w:val="006A39C7"/>
    <w:rsid w:val="006A3B90"/>
    <w:rsid w:val="006A3BB7"/>
    <w:rsid w:val="006A4079"/>
    <w:rsid w:val="006A40B2"/>
    <w:rsid w:val="006A41F6"/>
    <w:rsid w:val="006A4958"/>
    <w:rsid w:val="006A4DB3"/>
    <w:rsid w:val="006A4F31"/>
    <w:rsid w:val="006A506C"/>
    <w:rsid w:val="006A5255"/>
    <w:rsid w:val="006A52AF"/>
    <w:rsid w:val="006A564C"/>
    <w:rsid w:val="006A5A45"/>
    <w:rsid w:val="006A651B"/>
    <w:rsid w:val="006A69BE"/>
    <w:rsid w:val="006A6D99"/>
    <w:rsid w:val="006A6E25"/>
    <w:rsid w:val="006A73EA"/>
    <w:rsid w:val="006A75D3"/>
    <w:rsid w:val="006A7ACC"/>
    <w:rsid w:val="006B03BA"/>
    <w:rsid w:val="006B0BA0"/>
    <w:rsid w:val="006B0EBD"/>
    <w:rsid w:val="006B1529"/>
    <w:rsid w:val="006B1A82"/>
    <w:rsid w:val="006B1C7B"/>
    <w:rsid w:val="006B205B"/>
    <w:rsid w:val="006B2C62"/>
    <w:rsid w:val="006B32F5"/>
    <w:rsid w:val="006B3412"/>
    <w:rsid w:val="006B381E"/>
    <w:rsid w:val="006B3C21"/>
    <w:rsid w:val="006B3F22"/>
    <w:rsid w:val="006B430F"/>
    <w:rsid w:val="006B445E"/>
    <w:rsid w:val="006B45A8"/>
    <w:rsid w:val="006B46D9"/>
    <w:rsid w:val="006B485F"/>
    <w:rsid w:val="006B4AC5"/>
    <w:rsid w:val="006B4CC9"/>
    <w:rsid w:val="006B4D25"/>
    <w:rsid w:val="006B4EEB"/>
    <w:rsid w:val="006B50A8"/>
    <w:rsid w:val="006B5419"/>
    <w:rsid w:val="006B561D"/>
    <w:rsid w:val="006B5637"/>
    <w:rsid w:val="006B5E70"/>
    <w:rsid w:val="006B6D92"/>
    <w:rsid w:val="006B71B3"/>
    <w:rsid w:val="006B73B9"/>
    <w:rsid w:val="006B76E0"/>
    <w:rsid w:val="006B7B5D"/>
    <w:rsid w:val="006C02C2"/>
    <w:rsid w:val="006C05CF"/>
    <w:rsid w:val="006C0631"/>
    <w:rsid w:val="006C092E"/>
    <w:rsid w:val="006C0B12"/>
    <w:rsid w:val="006C12EF"/>
    <w:rsid w:val="006C1399"/>
    <w:rsid w:val="006C1DC7"/>
    <w:rsid w:val="006C1E83"/>
    <w:rsid w:val="006C2348"/>
    <w:rsid w:val="006C26B9"/>
    <w:rsid w:val="006C3188"/>
    <w:rsid w:val="006C31A5"/>
    <w:rsid w:val="006C3341"/>
    <w:rsid w:val="006C3737"/>
    <w:rsid w:val="006C40DD"/>
    <w:rsid w:val="006C42EF"/>
    <w:rsid w:val="006C4C3A"/>
    <w:rsid w:val="006C53F8"/>
    <w:rsid w:val="006C57EA"/>
    <w:rsid w:val="006C5843"/>
    <w:rsid w:val="006C5A8D"/>
    <w:rsid w:val="006C5CBB"/>
    <w:rsid w:val="006C65B8"/>
    <w:rsid w:val="006C6714"/>
    <w:rsid w:val="006C675C"/>
    <w:rsid w:val="006C69B0"/>
    <w:rsid w:val="006C6DD8"/>
    <w:rsid w:val="006C7296"/>
    <w:rsid w:val="006C76EE"/>
    <w:rsid w:val="006C78D7"/>
    <w:rsid w:val="006C7980"/>
    <w:rsid w:val="006C7FF8"/>
    <w:rsid w:val="006D0105"/>
    <w:rsid w:val="006D04A1"/>
    <w:rsid w:val="006D07C1"/>
    <w:rsid w:val="006D0825"/>
    <w:rsid w:val="006D0B13"/>
    <w:rsid w:val="006D0C2F"/>
    <w:rsid w:val="006D10F1"/>
    <w:rsid w:val="006D1501"/>
    <w:rsid w:val="006D1F80"/>
    <w:rsid w:val="006D2568"/>
    <w:rsid w:val="006D2AB3"/>
    <w:rsid w:val="006D32C2"/>
    <w:rsid w:val="006D32F4"/>
    <w:rsid w:val="006D3338"/>
    <w:rsid w:val="006D3517"/>
    <w:rsid w:val="006D3B98"/>
    <w:rsid w:val="006D3E0C"/>
    <w:rsid w:val="006D3F8C"/>
    <w:rsid w:val="006D41ED"/>
    <w:rsid w:val="006D4366"/>
    <w:rsid w:val="006D4910"/>
    <w:rsid w:val="006D4926"/>
    <w:rsid w:val="006D4EBF"/>
    <w:rsid w:val="006D507A"/>
    <w:rsid w:val="006D5762"/>
    <w:rsid w:val="006D5E2B"/>
    <w:rsid w:val="006D6686"/>
    <w:rsid w:val="006D669C"/>
    <w:rsid w:val="006D675C"/>
    <w:rsid w:val="006D6861"/>
    <w:rsid w:val="006D694B"/>
    <w:rsid w:val="006E03D4"/>
    <w:rsid w:val="006E0673"/>
    <w:rsid w:val="006E093F"/>
    <w:rsid w:val="006E098F"/>
    <w:rsid w:val="006E0AFB"/>
    <w:rsid w:val="006E0C0D"/>
    <w:rsid w:val="006E0C8F"/>
    <w:rsid w:val="006E128B"/>
    <w:rsid w:val="006E17ED"/>
    <w:rsid w:val="006E1B1A"/>
    <w:rsid w:val="006E1D71"/>
    <w:rsid w:val="006E1F81"/>
    <w:rsid w:val="006E2315"/>
    <w:rsid w:val="006E23D7"/>
    <w:rsid w:val="006E2C5C"/>
    <w:rsid w:val="006E2D5B"/>
    <w:rsid w:val="006E3338"/>
    <w:rsid w:val="006E34CB"/>
    <w:rsid w:val="006E3890"/>
    <w:rsid w:val="006E3ADD"/>
    <w:rsid w:val="006E3B38"/>
    <w:rsid w:val="006E3E0E"/>
    <w:rsid w:val="006E426C"/>
    <w:rsid w:val="006E519A"/>
    <w:rsid w:val="006E51E3"/>
    <w:rsid w:val="006E52F2"/>
    <w:rsid w:val="006E5D49"/>
    <w:rsid w:val="006E646D"/>
    <w:rsid w:val="006E709E"/>
    <w:rsid w:val="006E70EE"/>
    <w:rsid w:val="006E7456"/>
    <w:rsid w:val="006E75B9"/>
    <w:rsid w:val="006E7E38"/>
    <w:rsid w:val="006F0264"/>
    <w:rsid w:val="006F0A02"/>
    <w:rsid w:val="006F0B8A"/>
    <w:rsid w:val="006F1127"/>
    <w:rsid w:val="006F23D0"/>
    <w:rsid w:val="006F24B3"/>
    <w:rsid w:val="006F2F5E"/>
    <w:rsid w:val="006F34E7"/>
    <w:rsid w:val="006F3F7A"/>
    <w:rsid w:val="006F43F6"/>
    <w:rsid w:val="006F4700"/>
    <w:rsid w:val="006F47BD"/>
    <w:rsid w:val="006F4D31"/>
    <w:rsid w:val="006F512C"/>
    <w:rsid w:val="006F52EE"/>
    <w:rsid w:val="006F5409"/>
    <w:rsid w:val="006F58C1"/>
    <w:rsid w:val="006F59F1"/>
    <w:rsid w:val="006F5C1A"/>
    <w:rsid w:val="006F5E49"/>
    <w:rsid w:val="006F5F93"/>
    <w:rsid w:val="006F6205"/>
    <w:rsid w:val="006F643F"/>
    <w:rsid w:val="006F6638"/>
    <w:rsid w:val="006F6FD8"/>
    <w:rsid w:val="006F7054"/>
    <w:rsid w:val="006F724D"/>
    <w:rsid w:val="006F7483"/>
    <w:rsid w:val="006F7623"/>
    <w:rsid w:val="006F7953"/>
    <w:rsid w:val="0070085A"/>
    <w:rsid w:val="00700AD7"/>
    <w:rsid w:val="00700DDE"/>
    <w:rsid w:val="00701C2F"/>
    <w:rsid w:val="00701EDF"/>
    <w:rsid w:val="00701F39"/>
    <w:rsid w:val="007027EA"/>
    <w:rsid w:val="00702B87"/>
    <w:rsid w:val="0070346C"/>
    <w:rsid w:val="00703BD7"/>
    <w:rsid w:val="0070450C"/>
    <w:rsid w:val="00704B45"/>
    <w:rsid w:val="00704C12"/>
    <w:rsid w:val="00704FE4"/>
    <w:rsid w:val="00705A80"/>
    <w:rsid w:val="00705BF9"/>
    <w:rsid w:val="00705FB7"/>
    <w:rsid w:val="0070623F"/>
    <w:rsid w:val="007066A6"/>
    <w:rsid w:val="007074FC"/>
    <w:rsid w:val="00707CF5"/>
    <w:rsid w:val="00707E20"/>
    <w:rsid w:val="00710282"/>
    <w:rsid w:val="007106DC"/>
    <w:rsid w:val="00710A99"/>
    <w:rsid w:val="00710C0F"/>
    <w:rsid w:val="007114AA"/>
    <w:rsid w:val="0071164E"/>
    <w:rsid w:val="00711754"/>
    <w:rsid w:val="00711CAF"/>
    <w:rsid w:val="00711D31"/>
    <w:rsid w:val="00712B78"/>
    <w:rsid w:val="00712C89"/>
    <w:rsid w:val="0071382B"/>
    <w:rsid w:val="00713FA1"/>
    <w:rsid w:val="0071411E"/>
    <w:rsid w:val="00714498"/>
    <w:rsid w:val="00714867"/>
    <w:rsid w:val="007148E8"/>
    <w:rsid w:val="00714AC4"/>
    <w:rsid w:val="00714B3B"/>
    <w:rsid w:val="00714C06"/>
    <w:rsid w:val="00714E60"/>
    <w:rsid w:val="00714F56"/>
    <w:rsid w:val="00715090"/>
    <w:rsid w:val="00715781"/>
    <w:rsid w:val="00715A24"/>
    <w:rsid w:val="00715F72"/>
    <w:rsid w:val="00716F8D"/>
    <w:rsid w:val="0071768D"/>
    <w:rsid w:val="00720738"/>
    <w:rsid w:val="00720B16"/>
    <w:rsid w:val="00721017"/>
    <w:rsid w:val="00721057"/>
    <w:rsid w:val="00721107"/>
    <w:rsid w:val="0072187E"/>
    <w:rsid w:val="00721B93"/>
    <w:rsid w:val="00721CB2"/>
    <w:rsid w:val="00722549"/>
    <w:rsid w:val="007227CC"/>
    <w:rsid w:val="00722DBF"/>
    <w:rsid w:val="00722EEC"/>
    <w:rsid w:val="0072315D"/>
    <w:rsid w:val="007233DE"/>
    <w:rsid w:val="007240E1"/>
    <w:rsid w:val="007244CC"/>
    <w:rsid w:val="00724691"/>
    <w:rsid w:val="00724A46"/>
    <w:rsid w:val="00724BEA"/>
    <w:rsid w:val="00724CE2"/>
    <w:rsid w:val="00724DE4"/>
    <w:rsid w:val="00725398"/>
    <w:rsid w:val="007253A6"/>
    <w:rsid w:val="00725818"/>
    <w:rsid w:val="007259D5"/>
    <w:rsid w:val="00725E10"/>
    <w:rsid w:val="0072602C"/>
    <w:rsid w:val="00726DAF"/>
    <w:rsid w:val="0072706F"/>
    <w:rsid w:val="007272F5"/>
    <w:rsid w:val="007279B0"/>
    <w:rsid w:val="00730419"/>
    <w:rsid w:val="00730AFA"/>
    <w:rsid w:val="00730FA8"/>
    <w:rsid w:val="007315F0"/>
    <w:rsid w:val="00731C64"/>
    <w:rsid w:val="00731D87"/>
    <w:rsid w:val="007321D6"/>
    <w:rsid w:val="00732286"/>
    <w:rsid w:val="00732865"/>
    <w:rsid w:val="007328D3"/>
    <w:rsid w:val="00732FEE"/>
    <w:rsid w:val="0073331A"/>
    <w:rsid w:val="00733A93"/>
    <w:rsid w:val="00733D46"/>
    <w:rsid w:val="00733F27"/>
    <w:rsid w:val="00733F66"/>
    <w:rsid w:val="007340B2"/>
    <w:rsid w:val="00734696"/>
    <w:rsid w:val="0073481E"/>
    <w:rsid w:val="00734B6C"/>
    <w:rsid w:val="00735048"/>
    <w:rsid w:val="007357E4"/>
    <w:rsid w:val="007357F0"/>
    <w:rsid w:val="00735CAC"/>
    <w:rsid w:val="007368B2"/>
    <w:rsid w:val="007369C3"/>
    <w:rsid w:val="00736B00"/>
    <w:rsid w:val="00736D6A"/>
    <w:rsid w:val="00736F16"/>
    <w:rsid w:val="00736F35"/>
    <w:rsid w:val="0073715A"/>
    <w:rsid w:val="007371C4"/>
    <w:rsid w:val="007376A1"/>
    <w:rsid w:val="007378E3"/>
    <w:rsid w:val="007406AD"/>
    <w:rsid w:val="00740B6E"/>
    <w:rsid w:val="00740C56"/>
    <w:rsid w:val="00740F9B"/>
    <w:rsid w:val="007412FE"/>
    <w:rsid w:val="007416F4"/>
    <w:rsid w:val="007418C6"/>
    <w:rsid w:val="00741ABF"/>
    <w:rsid w:val="007421E3"/>
    <w:rsid w:val="00742221"/>
    <w:rsid w:val="00742577"/>
    <w:rsid w:val="00742688"/>
    <w:rsid w:val="00742A2F"/>
    <w:rsid w:val="00742FD2"/>
    <w:rsid w:val="00742FD3"/>
    <w:rsid w:val="00743184"/>
    <w:rsid w:val="00743585"/>
    <w:rsid w:val="00743640"/>
    <w:rsid w:val="007438B8"/>
    <w:rsid w:val="007439D3"/>
    <w:rsid w:val="00743ABB"/>
    <w:rsid w:val="00743B5A"/>
    <w:rsid w:val="00743B96"/>
    <w:rsid w:val="00743DB9"/>
    <w:rsid w:val="00743DDD"/>
    <w:rsid w:val="007446C7"/>
    <w:rsid w:val="007448D8"/>
    <w:rsid w:val="007449F5"/>
    <w:rsid w:val="0074504A"/>
    <w:rsid w:val="00745535"/>
    <w:rsid w:val="007458B8"/>
    <w:rsid w:val="00746515"/>
    <w:rsid w:val="00746D83"/>
    <w:rsid w:val="00746F73"/>
    <w:rsid w:val="00747101"/>
    <w:rsid w:val="00747187"/>
    <w:rsid w:val="00747251"/>
    <w:rsid w:val="0074742A"/>
    <w:rsid w:val="00747A6D"/>
    <w:rsid w:val="00747B01"/>
    <w:rsid w:val="00747D78"/>
    <w:rsid w:val="00747F86"/>
    <w:rsid w:val="00750102"/>
    <w:rsid w:val="007502DC"/>
    <w:rsid w:val="00750BB6"/>
    <w:rsid w:val="00750E24"/>
    <w:rsid w:val="00751922"/>
    <w:rsid w:val="00751BBC"/>
    <w:rsid w:val="00751C8D"/>
    <w:rsid w:val="00751D71"/>
    <w:rsid w:val="00751EF7"/>
    <w:rsid w:val="00752369"/>
    <w:rsid w:val="0075284B"/>
    <w:rsid w:val="00752A3E"/>
    <w:rsid w:val="00753813"/>
    <w:rsid w:val="00754BD5"/>
    <w:rsid w:val="007555D7"/>
    <w:rsid w:val="00755674"/>
    <w:rsid w:val="007559A3"/>
    <w:rsid w:val="00755D3A"/>
    <w:rsid w:val="00756128"/>
    <w:rsid w:val="00756E62"/>
    <w:rsid w:val="00756F30"/>
    <w:rsid w:val="007575C5"/>
    <w:rsid w:val="00760001"/>
    <w:rsid w:val="00760033"/>
    <w:rsid w:val="00760365"/>
    <w:rsid w:val="00760808"/>
    <w:rsid w:val="00760AF6"/>
    <w:rsid w:val="00760AFA"/>
    <w:rsid w:val="00760E43"/>
    <w:rsid w:val="00760F70"/>
    <w:rsid w:val="00760FDF"/>
    <w:rsid w:val="00761CD0"/>
    <w:rsid w:val="00761FAC"/>
    <w:rsid w:val="00762769"/>
    <w:rsid w:val="007628D0"/>
    <w:rsid w:val="00762C9C"/>
    <w:rsid w:val="00762D06"/>
    <w:rsid w:val="00762E20"/>
    <w:rsid w:val="00762E4F"/>
    <w:rsid w:val="007631A6"/>
    <w:rsid w:val="007639FC"/>
    <w:rsid w:val="0076471F"/>
    <w:rsid w:val="00764ACE"/>
    <w:rsid w:val="00764BF8"/>
    <w:rsid w:val="00765352"/>
    <w:rsid w:val="007654A9"/>
    <w:rsid w:val="007655A6"/>
    <w:rsid w:val="00765B37"/>
    <w:rsid w:val="00765BC3"/>
    <w:rsid w:val="0076616B"/>
    <w:rsid w:val="0076622F"/>
    <w:rsid w:val="0076636E"/>
    <w:rsid w:val="00766550"/>
    <w:rsid w:val="00766671"/>
    <w:rsid w:val="00766AFE"/>
    <w:rsid w:val="00766C4A"/>
    <w:rsid w:val="00766D46"/>
    <w:rsid w:val="0076737C"/>
    <w:rsid w:val="00767586"/>
    <w:rsid w:val="007678C4"/>
    <w:rsid w:val="00770230"/>
    <w:rsid w:val="00770290"/>
    <w:rsid w:val="0077066B"/>
    <w:rsid w:val="007709E3"/>
    <w:rsid w:val="00770C39"/>
    <w:rsid w:val="00770E5B"/>
    <w:rsid w:val="00770EE1"/>
    <w:rsid w:val="007715E9"/>
    <w:rsid w:val="007716B2"/>
    <w:rsid w:val="00771BF3"/>
    <w:rsid w:val="00771C55"/>
    <w:rsid w:val="00771CCB"/>
    <w:rsid w:val="0077221C"/>
    <w:rsid w:val="007724B9"/>
    <w:rsid w:val="007726CC"/>
    <w:rsid w:val="00772911"/>
    <w:rsid w:val="00773756"/>
    <w:rsid w:val="00773E42"/>
    <w:rsid w:val="00773F34"/>
    <w:rsid w:val="0077411B"/>
    <w:rsid w:val="00774285"/>
    <w:rsid w:val="00774BE7"/>
    <w:rsid w:val="00775727"/>
    <w:rsid w:val="00775AF6"/>
    <w:rsid w:val="00775C95"/>
    <w:rsid w:val="00775D24"/>
    <w:rsid w:val="00775D3E"/>
    <w:rsid w:val="00775EC4"/>
    <w:rsid w:val="00775FEA"/>
    <w:rsid w:val="00776199"/>
    <w:rsid w:val="007764E8"/>
    <w:rsid w:val="007765AC"/>
    <w:rsid w:val="00776610"/>
    <w:rsid w:val="007769A6"/>
    <w:rsid w:val="00776A3B"/>
    <w:rsid w:val="0077725F"/>
    <w:rsid w:val="007773EC"/>
    <w:rsid w:val="00777528"/>
    <w:rsid w:val="00777830"/>
    <w:rsid w:val="007778B8"/>
    <w:rsid w:val="00777BA7"/>
    <w:rsid w:val="00777DE7"/>
    <w:rsid w:val="00777E2F"/>
    <w:rsid w:val="00777FC9"/>
    <w:rsid w:val="0078034F"/>
    <w:rsid w:val="0078045E"/>
    <w:rsid w:val="0078051E"/>
    <w:rsid w:val="007805F5"/>
    <w:rsid w:val="0078147D"/>
    <w:rsid w:val="007817A7"/>
    <w:rsid w:val="0078188E"/>
    <w:rsid w:val="00781FFE"/>
    <w:rsid w:val="0078205B"/>
    <w:rsid w:val="00782327"/>
    <w:rsid w:val="00782724"/>
    <w:rsid w:val="00783050"/>
    <w:rsid w:val="00783B26"/>
    <w:rsid w:val="00783CAF"/>
    <w:rsid w:val="00783F7E"/>
    <w:rsid w:val="007842F3"/>
    <w:rsid w:val="0078474C"/>
    <w:rsid w:val="00784874"/>
    <w:rsid w:val="00784883"/>
    <w:rsid w:val="00784AEC"/>
    <w:rsid w:val="00784D70"/>
    <w:rsid w:val="007851E0"/>
    <w:rsid w:val="00785626"/>
    <w:rsid w:val="0078581F"/>
    <w:rsid w:val="007858DA"/>
    <w:rsid w:val="00785ABC"/>
    <w:rsid w:val="00785B25"/>
    <w:rsid w:val="00785B5E"/>
    <w:rsid w:val="0078600B"/>
    <w:rsid w:val="00786149"/>
    <w:rsid w:val="007864B4"/>
    <w:rsid w:val="0078660A"/>
    <w:rsid w:val="0078666C"/>
    <w:rsid w:val="00786844"/>
    <w:rsid w:val="00787142"/>
    <w:rsid w:val="007878C5"/>
    <w:rsid w:val="00787CB8"/>
    <w:rsid w:val="00787FD8"/>
    <w:rsid w:val="007905E1"/>
    <w:rsid w:val="00790DBC"/>
    <w:rsid w:val="00790FAC"/>
    <w:rsid w:val="007922D1"/>
    <w:rsid w:val="0079247F"/>
    <w:rsid w:val="007929AF"/>
    <w:rsid w:val="00793037"/>
    <w:rsid w:val="00793CCE"/>
    <w:rsid w:val="00793EC8"/>
    <w:rsid w:val="00793F44"/>
    <w:rsid w:val="00794278"/>
    <w:rsid w:val="00794A62"/>
    <w:rsid w:val="00794DC8"/>
    <w:rsid w:val="00795001"/>
    <w:rsid w:val="007959F6"/>
    <w:rsid w:val="00795BEF"/>
    <w:rsid w:val="00796201"/>
    <w:rsid w:val="00796330"/>
    <w:rsid w:val="00796D92"/>
    <w:rsid w:val="00797536"/>
    <w:rsid w:val="00797592"/>
    <w:rsid w:val="007A0395"/>
    <w:rsid w:val="007A05BA"/>
    <w:rsid w:val="007A05CD"/>
    <w:rsid w:val="007A0619"/>
    <w:rsid w:val="007A1598"/>
    <w:rsid w:val="007A1636"/>
    <w:rsid w:val="007A179E"/>
    <w:rsid w:val="007A1C58"/>
    <w:rsid w:val="007A22F9"/>
    <w:rsid w:val="007A2499"/>
    <w:rsid w:val="007A2630"/>
    <w:rsid w:val="007A26B4"/>
    <w:rsid w:val="007A26D0"/>
    <w:rsid w:val="007A2C4E"/>
    <w:rsid w:val="007A2C6C"/>
    <w:rsid w:val="007A3373"/>
    <w:rsid w:val="007A358F"/>
    <w:rsid w:val="007A3675"/>
    <w:rsid w:val="007A36C8"/>
    <w:rsid w:val="007A3892"/>
    <w:rsid w:val="007A40A2"/>
    <w:rsid w:val="007A4310"/>
    <w:rsid w:val="007A449F"/>
    <w:rsid w:val="007A4631"/>
    <w:rsid w:val="007A4730"/>
    <w:rsid w:val="007A48DD"/>
    <w:rsid w:val="007A5081"/>
    <w:rsid w:val="007A52CE"/>
    <w:rsid w:val="007A587D"/>
    <w:rsid w:val="007A6271"/>
    <w:rsid w:val="007A6331"/>
    <w:rsid w:val="007A6582"/>
    <w:rsid w:val="007A72D4"/>
    <w:rsid w:val="007A7540"/>
    <w:rsid w:val="007A75E8"/>
    <w:rsid w:val="007A7BA4"/>
    <w:rsid w:val="007A7C32"/>
    <w:rsid w:val="007A7C76"/>
    <w:rsid w:val="007A7D48"/>
    <w:rsid w:val="007A7DE0"/>
    <w:rsid w:val="007A7FFA"/>
    <w:rsid w:val="007B043E"/>
    <w:rsid w:val="007B16F5"/>
    <w:rsid w:val="007B1C82"/>
    <w:rsid w:val="007B1FEE"/>
    <w:rsid w:val="007B2193"/>
    <w:rsid w:val="007B2382"/>
    <w:rsid w:val="007B3197"/>
    <w:rsid w:val="007B329F"/>
    <w:rsid w:val="007B35E5"/>
    <w:rsid w:val="007B36D6"/>
    <w:rsid w:val="007B39A5"/>
    <w:rsid w:val="007B3A2E"/>
    <w:rsid w:val="007B42F5"/>
    <w:rsid w:val="007B4449"/>
    <w:rsid w:val="007B4EA7"/>
    <w:rsid w:val="007B54D7"/>
    <w:rsid w:val="007B58A6"/>
    <w:rsid w:val="007B590A"/>
    <w:rsid w:val="007B59D1"/>
    <w:rsid w:val="007B5F9A"/>
    <w:rsid w:val="007B6349"/>
    <w:rsid w:val="007B63A6"/>
    <w:rsid w:val="007B699F"/>
    <w:rsid w:val="007B6F92"/>
    <w:rsid w:val="007B7225"/>
    <w:rsid w:val="007B7677"/>
    <w:rsid w:val="007B76BD"/>
    <w:rsid w:val="007B7973"/>
    <w:rsid w:val="007B7C1F"/>
    <w:rsid w:val="007B7CBB"/>
    <w:rsid w:val="007C034B"/>
    <w:rsid w:val="007C1014"/>
    <w:rsid w:val="007C1489"/>
    <w:rsid w:val="007C19CD"/>
    <w:rsid w:val="007C1AA3"/>
    <w:rsid w:val="007C276D"/>
    <w:rsid w:val="007C2ACB"/>
    <w:rsid w:val="007C2B96"/>
    <w:rsid w:val="007C2E73"/>
    <w:rsid w:val="007C30D7"/>
    <w:rsid w:val="007C3AB5"/>
    <w:rsid w:val="007C403C"/>
    <w:rsid w:val="007C4994"/>
    <w:rsid w:val="007C4B4E"/>
    <w:rsid w:val="007C4F5E"/>
    <w:rsid w:val="007C60AB"/>
    <w:rsid w:val="007C672E"/>
    <w:rsid w:val="007C7742"/>
    <w:rsid w:val="007D006A"/>
    <w:rsid w:val="007D02A4"/>
    <w:rsid w:val="007D03AD"/>
    <w:rsid w:val="007D03CB"/>
    <w:rsid w:val="007D1056"/>
    <w:rsid w:val="007D10D4"/>
    <w:rsid w:val="007D1197"/>
    <w:rsid w:val="007D18C9"/>
    <w:rsid w:val="007D193F"/>
    <w:rsid w:val="007D1ED8"/>
    <w:rsid w:val="007D1FD9"/>
    <w:rsid w:val="007D2335"/>
    <w:rsid w:val="007D2A7B"/>
    <w:rsid w:val="007D2D90"/>
    <w:rsid w:val="007D353C"/>
    <w:rsid w:val="007D3857"/>
    <w:rsid w:val="007D473F"/>
    <w:rsid w:val="007D4E96"/>
    <w:rsid w:val="007D58D6"/>
    <w:rsid w:val="007D59E1"/>
    <w:rsid w:val="007D5D0C"/>
    <w:rsid w:val="007D5E07"/>
    <w:rsid w:val="007D60D0"/>
    <w:rsid w:val="007D6185"/>
    <w:rsid w:val="007D6732"/>
    <w:rsid w:val="007D73F1"/>
    <w:rsid w:val="007D7975"/>
    <w:rsid w:val="007D79B1"/>
    <w:rsid w:val="007D7CA3"/>
    <w:rsid w:val="007D7E23"/>
    <w:rsid w:val="007D7FD1"/>
    <w:rsid w:val="007E02B8"/>
    <w:rsid w:val="007E040A"/>
    <w:rsid w:val="007E0CA6"/>
    <w:rsid w:val="007E0D65"/>
    <w:rsid w:val="007E22F5"/>
    <w:rsid w:val="007E3A36"/>
    <w:rsid w:val="007E3D41"/>
    <w:rsid w:val="007E3DA9"/>
    <w:rsid w:val="007E3E40"/>
    <w:rsid w:val="007E43E1"/>
    <w:rsid w:val="007E4639"/>
    <w:rsid w:val="007E4B28"/>
    <w:rsid w:val="007E5735"/>
    <w:rsid w:val="007E5A0D"/>
    <w:rsid w:val="007E5DC7"/>
    <w:rsid w:val="007E6301"/>
    <w:rsid w:val="007E7389"/>
    <w:rsid w:val="007E7AE8"/>
    <w:rsid w:val="007F000A"/>
    <w:rsid w:val="007F099A"/>
    <w:rsid w:val="007F0AD5"/>
    <w:rsid w:val="007F0D0F"/>
    <w:rsid w:val="007F0F10"/>
    <w:rsid w:val="007F0F59"/>
    <w:rsid w:val="007F0FD9"/>
    <w:rsid w:val="007F125A"/>
    <w:rsid w:val="007F13F0"/>
    <w:rsid w:val="007F15AE"/>
    <w:rsid w:val="007F18B6"/>
    <w:rsid w:val="007F235D"/>
    <w:rsid w:val="007F296E"/>
    <w:rsid w:val="007F2D24"/>
    <w:rsid w:val="007F2DD1"/>
    <w:rsid w:val="007F2FEA"/>
    <w:rsid w:val="007F3329"/>
    <w:rsid w:val="007F36D3"/>
    <w:rsid w:val="007F41E4"/>
    <w:rsid w:val="007F4518"/>
    <w:rsid w:val="007F4DC2"/>
    <w:rsid w:val="007F4F17"/>
    <w:rsid w:val="007F5288"/>
    <w:rsid w:val="007F52ED"/>
    <w:rsid w:val="007F554B"/>
    <w:rsid w:val="007F5614"/>
    <w:rsid w:val="007F5A93"/>
    <w:rsid w:val="007F5B33"/>
    <w:rsid w:val="007F5D32"/>
    <w:rsid w:val="007F6334"/>
    <w:rsid w:val="007F6D26"/>
    <w:rsid w:val="008000C7"/>
    <w:rsid w:val="0080041C"/>
    <w:rsid w:val="008005C0"/>
    <w:rsid w:val="00800C6D"/>
    <w:rsid w:val="008010C5"/>
    <w:rsid w:val="0080126D"/>
    <w:rsid w:val="008018A9"/>
    <w:rsid w:val="00801982"/>
    <w:rsid w:val="00801BBC"/>
    <w:rsid w:val="008024BF"/>
    <w:rsid w:val="008024D9"/>
    <w:rsid w:val="008025E4"/>
    <w:rsid w:val="008027A9"/>
    <w:rsid w:val="00802E03"/>
    <w:rsid w:val="0080324E"/>
    <w:rsid w:val="008038D7"/>
    <w:rsid w:val="00803E6C"/>
    <w:rsid w:val="00803F28"/>
    <w:rsid w:val="008043CC"/>
    <w:rsid w:val="008046A5"/>
    <w:rsid w:val="00804DA3"/>
    <w:rsid w:val="00805AA1"/>
    <w:rsid w:val="00805CE6"/>
    <w:rsid w:val="008060BF"/>
    <w:rsid w:val="00806438"/>
    <w:rsid w:val="00806457"/>
    <w:rsid w:val="008077AF"/>
    <w:rsid w:val="008079CF"/>
    <w:rsid w:val="00810221"/>
    <w:rsid w:val="0081040A"/>
    <w:rsid w:val="00810828"/>
    <w:rsid w:val="00810C9C"/>
    <w:rsid w:val="00810FA0"/>
    <w:rsid w:val="008112FB"/>
    <w:rsid w:val="00811354"/>
    <w:rsid w:val="008115B0"/>
    <w:rsid w:val="00811A56"/>
    <w:rsid w:val="00811A9F"/>
    <w:rsid w:val="00811BF3"/>
    <w:rsid w:val="00811C61"/>
    <w:rsid w:val="00811DCE"/>
    <w:rsid w:val="0081219C"/>
    <w:rsid w:val="008125D9"/>
    <w:rsid w:val="008126EB"/>
    <w:rsid w:val="008134C4"/>
    <w:rsid w:val="00813527"/>
    <w:rsid w:val="008136E1"/>
    <w:rsid w:val="00813897"/>
    <w:rsid w:val="00813A1C"/>
    <w:rsid w:val="00813B57"/>
    <w:rsid w:val="00813E8E"/>
    <w:rsid w:val="00813F91"/>
    <w:rsid w:val="00814480"/>
    <w:rsid w:val="008145C6"/>
    <w:rsid w:val="00814AFD"/>
    <w:rsid w:val="00815430"/>
    <w:rsid w:val="00815E3C"/>
    <w:rsid w:val="00816709"/>
    <w:rsid w:val="008168C8"/>
    <w:rsid w:val="008168D6"/>
    <w:rsid w:val="00816E3B"/>
    <w:rsid w:val="008170AD"/>
    <w:rsid w:val="0081714D"/>
    <w:rsid w:val="00817B64"/>
    <w:rsid w:val="00817C7F"/>
    <w:rsid w:val="00820268"/>
    <w:rsid w:val="00820607"/>
    <w:rsid w:val="00820985"/>
    <w:rsid w:val="00821624"/>
    <w:rsid w:val="008219E9"/>
    <w:rsid w:val="00821AB4"/>
    <w:rsid w:val="00821D4B"/>
    <w:rsid w:val="00822825"/>
    <w:rsid w:val="00822871"/>
    <w:rsid w:val="00822FB7"/>
    <w:rsid w:val="008233E5"/>
    <w:rsid w:val="00823BE4"/>
    <w:rsid w:val="0082484B"/>
    <w:rsid w:val="00824ADB"/>
    <w:rsid w:val="00824B8E"/>
    <w:rsid w:val="00824FD8"/>
    <w:rsid w:val="0082599B"/>
    <w:rsid w:val="0082608D"/>
    <w:rsid w:val="00826855"/>
    <w:rsid w:val="00826DEB"/>
    <w:rsid w:val="00826E8B"/>
    <w:rsid w:val="008275AD"/>
    <w:rsid w:val="0083076A"/>
    <w:rsid w:val="00830985"/>
    <w:rsid w:val="00830B40"/>
    <w:rsid w:val="00830BA4"/>
    <w:rsid w:val="00830F3B"/>
    <w:rsid w:val="00831A52"/>
    <w:rsid w:val="00831B34"/>
    <w:rsid w:val="00831D8B"/>
    <w:rsid w:val="008326D2"/>
    <w:rsid w:val="008328CA"/>
    <w:rsid w:val="00832DF0"/>
    <w:rsid w:val="00833173"/>
    <w:rsid w:val="00833316"/>
    <w:rsid w:val="008334EC"/>
    <w:rsid w:val="00833686"/>
    <w:rsid w:val="00833697"/>
    <w:rsid w:val="008338C2"/>
    <w:rsid w:val="008338E6"/>
    <w:rsid w:val="00833ABC"/>
    <w:rsid w:val="00833D41"/>
    <w:rsid w:val="00834321"/>
    <w:rsid w:val="0083558D"/>
    <w:rsid w:val="00835A09"/>
    <w:rsid w:val="00835A73"/>
    <w:rsid w:val="00835E4F"/>
    <w:rsid w:val="0083604E"/>
    <w:rsid w:val="00836A60"/>
    <w:rsid w:val="00836BB2"/>
    <w:rsid w:val="00836C90"/>
    <w:rsid w:val="00836FC2"/>
    <w:rsid w:val="008401A4"/>
    <w:rsid w:val="00840829"/>
    <w:rsid w:val="00840A50"/>
    <w:rsid w:val="00841478"/>
    <w:rsid w:val="00841AD4"/>
    <w:rsid w:val="00842008"/>
    <w:rsid w:val="00842233"/>
    <w:rsid w:val="008427CF"/>
    <w:rsid w:val="00842BBA"/>
    <w:rsid w:val="00843371"/>
    <w:rsid w:val="00843848"/>
    <w:rsid w:val="00843A5F"/>
    <w:rsid w:val="008448CF"/>
    <w:rsid w:val="00844A0E"/>
    <w:rsid w:val="00844A9C"/>
    <w:rsid w:val="00845316"/>
    <w:rsid w:val="00845430"/>
    <w:rsid w:val="0084547F"/>
    <w:rsid w:val="008456AB"/>
    <w:rsid w:val="00845D80"/>
    <w:rsid w:val="008461C6"/>
    <w:rsid w:val="008461E0"/>
    <w:rsid w:val="008463B4"/>
    <w:rsid w:val="0084644B"/>
    <w:rsid w:val="008465F4"/>
    <w:rsid w:val="00846FE0"/>
    <w:rsid w:val="008471E1"/>
    <w:rsid w:val="00847977"/>
    <w:rsid w:val="00847E06"/>
    <w:rsid w:val="00847F6D"/>
    <w:rsid w:val="00850078"/>
    <w:rsid w:val="008502D2"/>
    <w:rsid w:val="00850612"/>
    <w:rsid w:val="00850EF9"/>
    <w:rsid w:val="00851037"/>
    <w:rsid w:val="0085166B"/>
    <w:rsid w:val="00851F2B"/>
    <w:rsid w:val="00852C0C"/>
    <w:rsid w:val="00852CD3"/>
    <w:rsid w:val="00852D98"/>
    <w:rsid w:val="0085308F"/>
    <w:rsid w:val="008532E0"/>
    <w:rsid w:val="0085353E"/>
    <w:rsid w:val="008539B3"/>
    <w:rsid w:val="00853E71"/>
    <w:rsid w:val="00854173"/>
    <w:rsid w:val="00854269"/>
    <w:rsid w:val="00854A52"/>
    <w:rsid w:val="00854AC1"/>
    <w:rsid w:val="00854BDB"/>
    <w:rsid w:val="008553C6"/>
    <w:rsid w:val="00855AC5"/>
    <w:rsid w:val="00855DF7"/>
    <w:rsid w:val="008571C3"/>
    <w:rsid w:val="0085761A"/>
    <w:rsid w:val="00857B76"/>
    <w:rsid w:val="00857F0A"/>
    <w:rsid w:val="008601C9"/>
    <w:rsid w:val="008605AE"/>
    <w:rsid w:val="008606DA"/>
    <w:rsid w:val="00860D64"/>
    <w:rsid w:val="00861B20"/>
    <w:rsid w:val="008621BC"/>
    <w:rsid w:val="00862A07"/>
    <w:rsid w:val="00862C31"/>
    <w:rsid w:val="0086305D"/>
    <w:rsid w:val="00864716"/>
    <w:rsid w:val="008647E3"/>
    <w:rsid w:val="00864D03"/>
    <w:rsid w:val="00864EAB"/>
    <w:rsid w:val="00865057"/>
    <w:rsid w:val="00865060"/>
    <w:rsid w:val="008651E2"/>
    <w:rsid w:val="00865500"/>
    <w:rsid w:val="0086576F"/>
    <w:rsid w:val="00865781"/>
    <w:rsid w:val="00865AA9"/>
    <w:rsid w:val="00865F5C"/>
    <w:rsid w:val="00866381"/>
    <w:rsid w:val="0086685E"/>
    <w:rsid w:val="0086693D"/>
    <w:rsid w:val="00866A8D"/>
    <w:rsid w:val="0086705C"/>
    <w:rsid w:val="00867A74"/>
    <w:rsid w:val="00867B4A"/>
    <w:rsid w:val="00867E90"/>
    <w:rsid w:val="00870A63"/>
    <w:rsid w:val="00870C08"/>
    <w:rsid w:val="00870C34"/>
    <w:rsid w:val="00871183"/>
    <w:rsid w:val="008711DE"/>
    <w:rsid w:val="008716C0"/>
    <w:rsid w:val="0087209B"/>
    <w:rsid w:val="00872117"/>
    <w:rsid w:val="008728C3"/>
    <w:rsid w:val="00872B71"/>
    <w:rsid w:val="0087363D"/>
    <w:rsid w:val="00873B4E"/>
    <w:rsid w:val="00873B82"/>
    <w:rsid w:val="00873E1D"/>
    <w:rsid w:val="00873F06"/>
    <w:rsid w:val="008742F1"/>
    <w:rsid w:val="008744B0"/>
    <w:rsid w:val="008746BC"/>
    <w:rsid w:val="00874766"/>
    <w:rsid w:val="00874DB1"/>
    <w:rsid w:val="00875189"/>
    <w:rsid w:val="008751BB"/>
    <w:rsid w:val="008758D1"/>
    <w:rsid w:val="008762F2"/>
    <w:rsid w:val="0087676F"/>
    <w:rsid w:val="00876787"/>
    <w:rsid w:val="00876CB7"/>
    <w:rsid w:val="00876EA2"/>
    <w:rsid w:val="0087705C"/>
    <w:rsid w:val="008774F0"/>
    <w:rsid w:val="00877954"/>
    <w:rsid w:val="00877A81"/>
    <w:rsid w:val="00877C83"/>
    <w:rsid w:val="0088089C"/>
    <w:rsid w:val="00880B26"/>
    <w:rsid w:val="00880B69"/>
    <w:rsid w:val="008816AC"/>
    <w:rsid w:val="00881887"/>
    <w:rsid w:val="00881BF8"/>
    <w:rsid w:val="00881E1B"/>
    <w:rsid w:val="0088207D"/>
    <w:rsid w:val="00882085"/>
    <w:rsid w:val="0088241E"/>
    <w:rsid w:val="008824E0"/>
    <w:rsid w:val="0088253B"/>
    <w:rsid w:val="008829A2"/>
    <w:rsid w:val="008832D5"/>
    <w:rsid w:val="0088353B"/>
    <w:rsid w:val="00883CE0"/>
    <w:rsid w:val="00883F02"/>
    <w:rsid w:val="00883F31"/>
    <w:rsid w:val="00883FF1"/>
    <w:rsid w:val="0088477B"/>
    <w:rsid w:val="00884954"/>
    <w:rsid w:val="00884F33"/>
    <w:rsid w:val="0088511A"/>
    <w:rsid w:val="0088528C"/>
    <w:rsid w:val="00885351"/>
    <w:rsid w:val="00885538"/>
    <w:rsid w:val="00885640"/>
    <w:rsid w:val="008857B4"/>
    <w:rsid w:val="00885CC2"/>
    <w:rsid w:val="0088652F"/>
    <w:rsid w:val="00886777"/>
    <w:rsid w:val="008868C4"/>
    <w:rsid w:val="00886A2C"/>
    <w:rsid w:val="00886CE6"/>
    <w:rsid w:val="00886CE8"/>
    <w:rsid w:val="00886E20"/>
    <w:rsid w:val="00886ED5"/>
    <w:rsid w:val="00886F2C"/>
    <w:rsid w:val="00887030"/>
    <w:rsid w:val="00887895"/>
    <w:rsid w:val="008878F3"/>
    <w:rsid w:val="00887CBD"/>
    <w:rsid w:val="00887FB2"/>
    <w:rsid w:val="008903DB"/>
    <w:rsid w:val="0089051D"/>
    <w:rsid w:val="0089096C"/>
    <w:rsid w:val="00890B20"/>
    <w:rsid w:val="00891359"/>
    <w:rsid w:val="00891AE6"/>
    <w:rsid w:val="00891FDA"/>
    <w:rsid w:val="008923F8"/>
    <w:rsid w:val="0089261E"/>
    <w:rsid w:val="0089284E"/>
    <w:rsid w:val="00892B75"/>
    <w:rsid w:val="00892D5B"/>
    <w:rsid w:val="00892DA6"/>
    <w:rsid w:val="00893200"/>
    <w:rsid w:val="0089335F"/>
    <w:rsid w:val="00893861"/>
    <w:rsid w:val="00893B25"/>
    <w:rsid w:val="0089448A"/>
    <w:rsid w:val="0089472C"/>
    <w:rsid w:val="00894D25"/>
    <w:rsid w:val="00894E80"/>
    <w:rsid w:val="0089518E"/>
    <w:rsid w:val="008955E6"/>
    <w:rsid w:val="00895B3D"/>
    <w:rsid w:val="00896359"/>
    <w:rsid w:val="00896483"/>
    <w:rsid w:val="00896996"/>
    <w:rsid w:val="00896D9E"/>
    <w:rsid w:val="00896DEA"/>
    <w:rsid w:val="00897785"/>
    <w:rsid w:val="008978F3"/>
    <w:rsid w:val="00897A08"/>
    <w:rsid w:val="008A01CB"/>
    <w:rsid w:val="008A0335"/>
    <w:rsid w:val="008A07D7"/>
    <w:rsid w:val="008A0DAF"/>
    <w:rsid w:val="008A0EA3"/>
    <w:rsid w:val="008A0F9E"/>
    <w:rsid w:val="008A1B16"/>
    <w:rsid w:val="008A1DBE"/>
    <w:rsid w:val="008A2186"/>
    <w:rsid w:val="008A2198"/>
    <w:rsid w:val="008A248F"/>
    <w:rsid w:val="008A2A1A"/>
    <w:rsid w:val="008A39C4"/>
    <w:rsid w:val="008A3ACB"/>
    <w:rsid w:val="008A3D23"/>
    <w:rsid w:val="008A3DA3"/>
    <w:rsid w:val="008A43FE"/>
    <w:rsid w:val="008A4675"/>
    <w:rsid w:val="008A4D28"/>
    <w:rsid w:val="008A4DC2"/>
    <w:rsid w:val="008A5088"/>
    <w:rsid w:val="008A533C"/>
    <w:rsid w:val="008A5E51"/>
    <w:rsid w:val="008A6168"/>
    <w:rsid w:val="008A653A"/>
    <w:rsid w:val="008A6A0A"/>
    <w:rsid w:val="008A6E6D"/>
    <w:rsid w:val="008A6F8F"/>
    <w:rsid w:val="008A749E"/>
    <w:rsid w:val="008A74DF"/>
    <w:rsid w:val="008A7645"/>
    <w:rsid w:val="008A79F9"/>
    <w:rsid w:val="008A7BF4"/>
    <w:rsid w:val="008B03D8"/>
    <w:rsid w:val="008B0CC1"/>
    <w:rsid w:val="008B0E49"/>
    <w:rsid w:val="008B12D7"/>
    <w:rsid w:val="008B179F"/>
    <w:rsid w:val="008B188A"/>
    <w:rsid w:val="008B1967"/>
    <w:rsid w:val="008B2997"/>
    <w:rsid w:val="008B29C5"/>
    <w:rsid w:val="008B2CAC"/>
    <w:rsid w:val="008B2F67"/>
    <w:rsid w:val="008B332E"/>
    <w:rsid w:val="008B3886"/>
    <w:rsid w:val="008B3A5F"/>
    <w:rsid w:val="008B3C0C"/>
    <w:rsid w:val="008B3E44"/>
    <w:rsid w:val="008B4D01"/>
    <w:rsid w:val="008B4D44"/>
    <w:rsid w:val="008B519C"/>
    <w:rsid w:val="008B5632"/>
    <w:rsid w:val="008B5974"/>
    <w:rsid w:val="008B59C1"/>
    <w:rsid w:val="008B59D6"/>
    <w:rsid w:val="008B5DDB"/>
    <w:rsid w:val="008B65DE"/>
    <w:rsid w:val="008B666F"/>
    <w:rsid w:val="008B669C"/>
    <w:rsid w:val="008B6A93"/>
    <w:rsid w:val="008B6DB8"/>
    <w:rsid w:val="008B70BF"/>
    <w:rsid w:val="008B72B9"/>
    <w:rsid w:val="008B741D"/>
    <w:rsid w:val="008B747F"/>
    <w:rsid w:val="008B7F5F"/>
    <w:rsid w:val="008C01D3"/>
    <w:rsid w:val="008C093A"/>
    <w:rsid w:val="008C1009"/>
    <w:rsid w:val="008C1069"/>
    <w:rsid w:val="008C10F4"/>
    <w:rsid w:val="008C1B62"/>
    <w:rsid w:val="008C1BCE"/>
    <w:rsid w:val="008C2056"/>
    <w:rsid w:val="008C46A1"/>
    <w:rsid w:val="008C4A15"/>
    <w:rsid w:val="008C4BAA"/>
    <w:rsid w:val="008C56FB"/>
    <w:rsid w:val="008C6013"/>
    <w:rsid w:val="008C605E"/>
    <w:rsid w:val="008C61CE"/>
    <w:rsid w:val="008C6391"/>
    <w:rsid w:val="008C63DA"/>
    <w:rsid w:val="008C641A"/>
    <w:rsid w:val="008C65F6"/>
    <w:rsid w:val="008C6612"/>
    <w:rsid w:val="008C6885"/>
    <w:rsid w:val="008C6AF2"/>
    <w:rsid w:val="008C6B1B"/>
    <w:rsid w:val="008C6BE3"/>
    <w:rsid w:val="008C6E53"/>
    <w:rsid w:val="008C71BC"/>
    <w:rsid w:val="008C74DC"/>
    <w:rsid w:val="008C78A4"/>
    <w:rsid w:val="008C7B30"/>
    <w:rsid w:val="008D0477"/>
    <w:rsid w:val="008D06B2"/>
    <w:rsid w:val="008D07EC"/>
    <w:rsid w:val="008D14A8"/>
    <w:rsid w:val="008D17B4"/>
    <w:rsid w:val="008D18F6"/>
    <w:rsid w:val="008D21F1"/>
    <w:rsid w:val="008D28C9"/>
    <w:rsid w:val="008D3401"/>
    <w:rsid w:val="008D350D"/>
    <w:rsid w:val="008D3572"/>
    <w:rsid w:val="008D37E6"/>
    <w:rsid w:val="008D3A17"/>
    <w:rsid w:val="008D3FF0"/>
    <w:rsid w:val="008D4118"/>
    <w:rsid w:val="008D4119"/>
    <w:rsid w:val="008D4136"/>
    <w:rsid w:val="008D429C"/>
    <w:rsid w:val="008D4416"/>
    <w:rsid w:val="008D4855"/>
    <w:rsid w:val="008D506C"/>
    <w:rsid w:val="008D5AA9"/>
    <w:rsid w:val="008D6161"/>
    <w:rsid w:val="008D6600"/>
    <w:rsid w:val="008D6809"/>
    <w:rsid w:val="008D7109"/>
    <w:rsid w:val="008D72AF"/>
    <w:rsid w:val="008D76C5"/>
    <w:rsid w:val="008D7B72"/>
    <w:rsid w:val="008E0238"/>
    <w:rsid w:val="008E0364"/>
    <w:rsid w:val="008E03C8"/>
    <w:rsid w:val="008E0508"/>
    <w:rsid w:val="008E0859"/>
    <w:rsid w:val="008E12F3"/>
    <w:rsid w:val="008E162C"/>
    <w:rsid w:val="008E1CEA"/>
    <w:rsid w:val="008E1D2B"/>
    <w:rsid w:val="008E2582"/>
    <w:rsid w:val="008E2CD9"/>
    <w:rsid w:val="008E2DF4"/>
    <w:rsid w:val="008E2F14"/>
    <w:rsid w:val="008E31F8"/>
    <w:rsid w:val="008E3579"/>
    <w:rsid w:val="008E497B"/>
    <w:rsid w:val="008E5021"/>
    <w:rsid w:val="008E5804"/>
    <w:rsid w:val="008E5961"/>
    <w:rsid w:val="008E607E"/>
    <w:rsid w:val="008E619E"/>
    <w:rsid w:val="008E658A"/>
    <w:rsid w:val="008E6A6E"/>
    <w:rsid w:val="008E7675"/>
    <w:rsid w:val="008E77C6"/>
    <w:rsid w:val="008F076D"/>
    <w:rsid w:val="008F0BAB"/>
    <w:rsid w:val="008F0D5A"/>
    <w:rsid w:val="008F0EA6"/>
    <w:rsid w:val="008F0EFB"/>
    <w:rsid w:val="008F0F5F"/>
    <w:rsid w:val="008F1B37"/>
    <w:rsid w:val="008F1E6A"/>
    <w:rsid w:val="008F1F9D"/>
    <w:rsid w:val="008F2211"/>
    <w:rsid w:val="008F252A"/>
    <w:rsid w:val="008F2BDA"/>
    <w:rsid w:val="008F2E4B"/>
    <w:rsid w:val="008F2EAC"/>
    <w:rsid w:val="008F324E"/>
    <w:rsid w:val="008F3576"/>
    <w:rsid w:val="008F37A9"/>
    <w:rsid w:val="008F38DC"/>
    <w:rsid w:val="008F3E4B"/>
    <w:rsid w:val="008F4BB0"/>
    <w:rsid w:val="008F4D4F"/>
    <w:rsid w:val="008F4E55"/>
    <w:rsid w:val="008F510E"/>
    <w:rsid w:val="008F554A"/>
    <w:rsid w:val="008F5984"/>
    <w:rsid w:val="008F5D2D"/>
    <w:rsid w:val="008F6931"/>
    <w:rsid w:val="008F6980"/>
    <w:rsid w:val="008F6BC9"/>
    <w:rsid w:val="008F6D16"/>
    <w:rsid w:val="008F6DE4"/>
    <w:rsid w:val="008F7462"/>
    <w:rsid w:val="008F7746"/>
    <w:rsid w:val="008F7817"/>
    <w:rsid w:val="008F7E37"/>
    <w:rsid w:val="009001D2"/>
    <w:rsid w:val="009002CB"/>
    <w:rsid w:val="00900937"/>
    <w:rsid w:val="00900971"/>
    <w:rsid w:val="00900BF5"/>
    <w:rsid w:val="00900ECD"/>
    <w:rsid w:val="009015EB"/>
    <w:rsid w:val="00901697"/>
    <w:rsid w:val="0090273A"/>
    <w:rsid w:val="00902BCC"/>
    <w:rsid w:val="00902EEE"/>
    <w:rsid w:val="00903297"/>
    <w:rsid w:val="0090359D"/>
    <w:rsid w:val="00903F92"/>
    <w:rsid w:val="009042EF"/>
    <w:rsid w:val="0090461B"/>
    <w:rsid w:val="0090485D"/>
    <w:rsid w:val="00904E1C"/>
    <w:rsid w:val="00904E46"/>
    <w:rsid w:val="00904E49"/>
    <w:rsid w:val="00906372"/>
    <w:rsid w:val="009063D2"/>
    <w:rsid w:val="00906F16"/>
    <w:rsid w:val="00907146"/>
    <w:rsid w:val="009073A5"/>
    <w:rsid w:val="0090759D"/>
    <w:rsid w:val="009075DF"/>
    <w:rsid w:val="0090770A"/>
    <w:rsid w:val="00907976"/>
    <w:rsid w:val="00910526"/>
    <w:rsid w:val="00910541"/>
    <w:rsid w:val="00910594"/>
    <w:rsid w:val="00910A24"/>
    <w:rsid w:val="0091161B"/>
    <w:rsid w:val="00911783"/>
    <w:rsid w:val="00911A01"/>
    <w:rsid w:val="00911FDB"/>
    <w:rsid w:val="00912334"/>
    <w:rsid w:val="009123A0"/>
    <w:rsid w:val="0091265B"/>
    <w:rsid w:val="00912DF2"/>
    <w:rsid w:val="00913524"/>
    <w:rsid w:val="00913627"/>
    <w:rsid w:val="009138F4"/>
    <w:rsid w:val="009149CF"/>
    <w:rsid w:val="00914CB1"/>
    <w:rsid w:val="00915AE2"/>
    <w:rsid w:val="00915D01"/>
    <w:rsid w:val="00916149"/>
    <w:rsid w:val="009178B5"/>
    <w:rsid w:val="00920648"/>
    <w:rsid w:val="00920B0C"/>
    <w:rsid w:val="00920C61"/>
    <w:rsid w:val="00920E38"/>
    <w:rsid w:val="0092108D"/>
    <w:rsid w:val="00921503"/>
    <w:rsid w:val="00921B1C"/>
    <w:rsid w:val="009224D9"/>
    <w:rsid w:val="00922896"/>
    <w:rsid w:val="009231F1"/>
    <w:rsid w:val="009232E9"/>
    <w:rsid w:val="00923385"/>
    <w:rsid w:val="00923D1A"/>
    <w:rsid w:val="00923D7B"/>
    <w:rsid w:val="00923E27"/>
    <w:rsid w:val="0092426C"/>
    <w:rsid w:val="009242B5"/>
    <w:rsid w:val="00924760"/>
    <w:rsid w:val="00924A9F"/>
    <w:rsid w:val="00925281"/>
    <w:rsid w:val="00925BFA"/>
    <w:rsid w:val="00925CF0"/>
    <w:rsid w:val="00925DBA"/>
    <w:rsid w:val="00926129"/>
    <w:rsid w:val="009262E8"/>
    <w:rsid w:val="0092666E"/>
    <w:rsid w:val="00927453"/>
    <w:rsid w:val="00927653"/>
    <w:rsid w:val="009276EF"/>
    <w:rsid w:val="00927769"/>
    <w:rsid w:val="009277A4"/>
    <w:rsid w:val="00927CB0"/>
    <w:rsid w:val="00927DA2"/>
    <w:rsid w:val="009308AD"/>
    <w:rsid w:val="009310B1"/>
    <w:rsid w:val="00931100"/>
    <w:rsid w:val="00931456"/>
    <w:rsid w:val="00931BE2"/>
    <w:rsid w:val="00931EE3"/>
    <w:rsid w:val="00932039"/>
    <w:rsid w:val="00932101"/>
    <w:rsid w:val="00932393"/>
    <w:rsid w:val="009328D6"/>
    <w:rsid w:val="00932977"/>
    <w:rsid w:val="00932B58"/>
    <w:rsid w:val="00932C20"/>
    <w:rsid w:val="0093367C"/>
    <w:rsid w:val="009339C4"/>
    <w:rsid w:val="00933CAD"/>
    <w:rsid w:val="00933ED8"/>
    <w:rsid w:val="00934484"/>
    <w:rsid w:val="009345C0"/>
    <w:rsid w:val="009349AE"/>
    <w:rsid w:val="00934C61"/>
    <w:rsid w:val="009350C2"/>
    <w:rsid w:val="00936943"/>
    <w:rsid w:val="00936B17"/>
    <w:rsid w:val="00936C4D"/>
    <w:rsid w:val="009375CB"/>
    <w:rsid w:val="00937E27"/>
    <w:rsid w:val="00937E7D"/>
    <w:rsid w:val="009400BC"/>
    <w:rsid w:val="00940560"/>
    <w:rsid w:val="0094080C"/>
    <w:rsid w:val="00941509"/>
    <w:rsid w:val="0094170A"/>
    <w:rsid w:val="00941A53"/>
    <w:rsid w:val="00941A6C"/>
    <w:rsid w:val="00941B61"/>
    <w:rsid w:val="00941D39"/>
    <w:rsid w:val="00942057"/>
    <w:rsid w:val="0094209E"/>
    <w:rsid w:val="00942179"/>
    <w:rsid w:val="009424D4"/>
    <w:rsid w:val="009429E2"/>
    <w:rsid w:val="00942DDA"/>
    <w:rsid w:val="00943056"/>
    <w:rsid w:val="0094310E"/>
    <w:rsid w:val="00943874"/>
    <w:rsid w:val="009439DC"/>
    <w:rsid w:val="009439E5"/>
    <w:rsid w:val="00943FE0"/>
    <w:rsid w:val="009449A0"/>
    <w:rsid w:val="00944BDA"/>
    <w:rsid w:val="009453F2"/>
    <w:rsid w:val="00945638"/>
    <w:rsid w:val="00946105"/>
    <w:rsid w:val="0094611B"/>
    <w:rsid w:val="00946738"/>
    <w:rsid w:val="0094691E"/>
    <w:rsid w:val="00946A0C"/>
    <w:rsid w:val="00946E52"/>
    <w:rsid w:val="00947519"/>
    <w:rsid w:val="0094798F"/>
    <w:rsid w:val="00947A7C"/>
    <w:rsid w:val="00947AD9"/>
    <w:rsid w:val="00947AFC"/>
    <w:rsid w:val="00950099"/>
    <w:rsid w:val="009501B6"/>
    <w:rsid w:val="009501F9"/>
    <w:rsid w:val="0095029C"/>
    <w:rsid w:val="00950B46"/>
    <w:rsid w:val="009512DD"/>
    <w:rsid w:val="0095169A"/>
    <w:rsid w:val="00951E71"/>
    <w:rsid w:val="00951FFD"/>
    <w:rsid w:val="00952184"/>
    <w:rsid w:val="009532C0"/>
    <w:rsid w:val="009536E9"/>
    <w:rsid w:val="00953847"/>
    <w:rsid w:val="00953ED2"/>
    <w:rsid w:val="00954037"/>
    <w:rsid w:val="00954196"/>
    <w:rsid w:val="00954849"/>
    <w:rsid w:val="00954857"/>
    <w:rsid w:val="00954DBF"/>
    <w:rsid w:val="009550CD"/>
    <w:rsid w:val="0095527D"/>
    <w:rsid w:val="009552EC"/>
    <w:rsid w:val="00955391"/>
    <w:rsid w:val="00955678"/>
    <w:rsid w:val="00955CA1"/>
    <w:rsid w:val="00955CAB"/>
    <w:rsid w:val="00956280"/>
    <w:rsid w:val="0095652A"/>
    <w:rsid w:val="00956551"/>
    <w:rsid w:val="0095672D"/>
    <w:rsid w:val="009569C0"/>
    <w:rsid w:val="00956AB8"/>
    <w:rsid w:val="00956C40"/>
    <w:rsid w:val="00956EFC"/>
    <w:rsid w:val="0095745D"/>
    <w:rsid w:val="00957A90"/>
    <w:rsid w:val="009600F8"/>
    <w:rsid w:val="00960849"/>
    <w:rsid w:val="0096088A"/>
    <w:rsid w:val="00960992"/>
    <w:rsid w:val="00961C50"/>
    <w:rsid w:val="00962869"/>
    <w:rsid w:val="00962C88"/>
    <w:rsid w:val="009635F1"/>
    <w:rsid w:val="009636D4"/>
    <w:rsid w:val="00963B75"/>
    <w:rsid w:val="00963D3E"/>
    <w:rsid w:val="00963D5D"/>
    <w:rsid w:val="00964727"/>
    <w:rsid w:val="009647E8"/>
    <w:rsid w:val="0096489D"/>
    <w:rsid w:val="00964C6F"/>
    <w:rsid w:val="00965BA4"/>
    <w:rsid w:val="0096609B"/>
    <w:rsid w:val="009662D8"/>
    <w:rsid w:val="00966631"/>
    <w:rsid w:val="009668E5"/>
    <w:rsid w:val="00967146"/>
    <w:rsid w:val="0096790B"/>
    <w:rsid w:val="00967934"/>
    <w:rsid w:val="009706DC"/>
    <w:rsid w:val="00970BB4"/>
    <w:rsid w:val="00970C4B"/>
    <w:rsid w:val="00970C7F"/>
    <w:rsid w:val="00970D64"/>
    <w:rsid w:val="009710D0"/>
    <w:rsid w:val="0097117D"/>
    <w:rsid w:val="00971574"/>
    <w:rsid w:val="0097188B"/>
    <w:rsid w:val="00971998"/>
    <w:rsid w:val="00971AC8"/>
    <w:rsid w:val="00971D9C"/>
    <w:rsid w:val="00972038"/>
    <w:rsid w:val="009720D5"/>
    <w:rsid w:val="00972369"/>
    <w:rsid w:val="00972BD5"/>
    <w:rsid w:val="00973753"/>
    <w:rsid w:val="00973886"/>
    <w:rsid w:val="009738B1"/>
    <w:rsid w:val="00973C60"/>
    <w:rsid w:val="0097401E"/>
    <w:rsid w:val="00974500"/>
    <w:rsid w:val="009745AC"/>
    <w:rsid w:val="009745C8"/>
    <w:rsid w:val="00974CF9"/>
    <w:rsid w:val="009750CF"/>
    <w:rsid w:val="009757BC"/>
    <w:rsid w:val="00976178"/>
    <w:rsid w:val="0097631E"/>
    <w:rsid w:val="0097654C"/>
    <w:rsid w:val="009769BF"/>
    <w:rsid w:val="00976D03"/>
    <w:rsid w:val="00976F22"/>
    <w:rsid w:val="00977392"/>
    <w:rsid w:val="00977917"/>
    <w:rsid w:val="009779CC"/>
    <w:rsid w:val="00977AB3"/>
    <w:rsid w:val="00977FC5"/>
    <w:rsid w:val="0098035C"/>
    <w:rsid w:val="00980A6B"/>
    <w:rsid w:val="00980EAC"/>
    <w:rsid w:val="00980FD7"/>
    <w:rsid w:val="009821C4"/>
    <w:rsid w:val="009824E6"/>
    <w:rsid w:val="009825F8"/>
    <w:rsid w:val="00982862"/>
    <w:rsid w:val="00982B48"/>
    <w:rsid w:val="00982C1C"/>
    <w:rsid w:val="00983081"/>
    <w:rsid w:val="0098338F"/>
    <w:rsid w:val="00983562"/>
    <w:rsid w:val="00983593"/>
    <w:rsid w:val="009838BE"/>
    <w:rsid w:val="009846B4"/>
    <w:rsid w:val="00984805"/>
    <w:rsid w:val="00984B48"/>
    <w:rsid w:val="00985053"/>
    <w:rsid w:val="009857A4"/>
    <w:rsid w:val="0098616B"/>
    <w:rsid w:val="00986576"/>
    <w:rsid w:val="0098674B"/>
    <w:rsid w:val="009869D7"/>
    <w:rsid w:val="00986AEC"/>
    <w:rsid w:val="00987647"/>
    <w:rsid w:val="009876D9"/>
    <w:rsid w:val="009878CF"/>
    <w:rsid w:val="00987B12"/>
    <w:rsid w:val="00987B42"/>
    <w:rsid w:val="0099053D"/>
    <w:rsid w:val="009906F6"/>
    <w:rsid w:val="00990A9A"/>
    <w:rsid w:val="00990CC7"/>
    <w:rsid w:val="00990EEE"/>
    <w:rsid w:val="00991037"/>
    <w:rsid w:val="00991AD6"/>
    <w:rsid w:val="00991D0C"/>
    <w:rsid w:val="00992613"/>
    <w:rsid w:val="0099269E"/>
    <w:rsid w:val="00992A92"/>
    <w:rsid w:val="00992F75"/>
    <w:rsid w:val="009932DC"/>
    <w:rsid w:val="00993604"/>
    <w:rsid w:val="00993833"/>
    <w:rsid w:val="00993B03"/>
    <w:rsid w:val="00993B6B"/>
    <w:rsid w:val="00993BA9"/>
    <w:rsid w:val="00993D5F"/>
    <w:rsid w:val="009947B2"/>
    <w:rsid w:val="0099495C"/>
    <w:rsid w:val="00994C96"/>
    <w:rsid w:val="00994C9F"/>
    <w:rsid w:val="00995109"/>
    <w:rsid w:val="00995329"/>
    <w:rsid w:val="00995522"/>
    <w:rsid w:val="00995AE2"/>
    <w:rsid w:val="00995C4A"/>
    <w:rsid w:val="00995E6A"/>
    <w:rsid w:val="00995EED"/>
    <w:rsid w:val="009961E2"/>
    <w:rsid w:val="0099642A"/>
    <w:rsid w:val="00996562"/>
    <w:rsid w:val="00996E79"/>
    <w:rsid w:val="0099782B"/>
    <w:rsid w:val="00997A1C"/>
    <w:rsid w:val="00997EEB"/>
    <w:rsid w:val="009A00E0"/>
    <w:rsid w:val="009A0320"/>
    <w:rsid w:val="009A042D"/>
    <w:rsid w:val="009A07FB"/>
    <w:rsid w:val="009A0CB3"/>
    <w:rsid w:val="009A1067"/>
    <w:rsid w:val="009A1197"/>
    <w:rsid w:val="009A16F3"/>
    <w:rsid w:val="009A18EB"/>
    <w:rsid w:val="009A19C3"/>
    <w:rsid w:val="009A1ACE"/>
    <w:rsid w:val="009A1AE7"/>
    <w:rsid w:val="009A1F4C"/>
    <w:rsid w:val="009A237A"/>
    <w:rsid w:val="009A28E8"/>
    <w:rsid w:val="009A295F"/>
    <w:rsid w:val="009A2BE7"/>
    <w:rsid w:val="009A2FF9"/>
    <w:rsid w:val="009A3140"/>
    <w:rsid w:val="009A329F"/>
    <w:rsid w:val="009A3313"/>
    <w:rsid w:val="009A331F"/>
    <w:rsid w:val="009A3438"/>
    <w:rsid w:val="009A45EB"/>
    <w:rsid w:val="009A57DA"/>
    <w:rsid w:val="009A59AA"/>
    <w:rsid w:val="009A612D"/>
    <w:rsid w:val="009A6651"/>
    <w:rsid w:val="009A6BDE"/>
    <w:rsid w:val="009A6BFE"/>
    <w:rsid w:val="009A6CA4"/>
    <w:rsid w:val="009A7406"/>
    <w:rsid w:val="009B0450"/>
    <w:rsid w:val="009B07AC"/>
    <w:rsid w:val="009B158A"/>
    <w:rsid w:val="009B1ABF"/>
    <w:rsid w:val="009B2183"/>
    <w:rsid w:val="009B275C"/>
    <w:rsid w:val="009B2A2E"/>
    <w:rsid w:val="009B3097"/>
    <w:rsid w:val="009B40DA"/>
    <w:rsid w:val="009B42C5"/>
    <w:rsid w:val="009B42E6"/>
    <w:rsid w:val="009B4857"/>
    <w:rsid w:val="009B4ED7"/>
    <w:rsid w:val="009B4F08"/>
    <w:rsid w:val="009B508C"/>
    <w:rsid w:val="009B5657"/>
    <w:rsid w:val="009B5C7E"/>
    <w:rsid w:val="009B5D8A"/>
    <w:rsid w:val="009B5E13"/>
    <w:rsid w:val="009C082D"/>
    <w:rsid w:val="009C1BFD"/>
    <w:rsid w:val="009C240E"/>
    <w:rsid w:val="009C2B6A"/>
    <w:rsid w:val="009C3359"/>
    <w:rsid w:val="009C3575"/>
    <w:rsid w:val="009C38B0"/>
    <w:rsid w:val="009C3C10"/>
    <w:rsid w:val="009C44D7"/>
    <w:rsid w:val="009C5023"/>
    <w:rsid w:val="009C57E0"/>
    <w:rsid w:val="009C5BE0"/>
    <w:rsid w:val="009C5CEA"/>
    <w:rsid w:val="009C62D9"/>
    <w:rsid w:val="009C63D4"/>
    <w:rsid w:val="009C6486"/>
    <w:rsid w:val="009C666E"/>
    <w:rsid w:val="009C68D5"/>
    <w:rsid w:val="009C69F3"/>
    <w:rsid w:val="009C6A21"/>
    <w:rsid w:val="009C6AA8"/>
    <w:rsid w:val="009C6B91"/>
    <w:rsid w:val="009C6C08"/>
    <w:rsid w:val="009C7F11"/>
    <w:rsid w:val="009D006D"/>
    <w:rsid w:val="009D0263"/>
    <w:rsid w:val="009D05BB"/>
    <w:rsid w:val="009D1065"/>
    <w:rsid w:val="009D1861"/>
    <w:rsid w:val="009D1A9F"/>
    <w:rsid w:val="009D2839"/>
    <w:rsid w:val="009D2FE5"/>
    <w:rsid w:val="009D3678"/>
    <w:rsid w:val="009D4084"/>
    <w:rsid w:val="009D42F9"/>
    <w:rsid w:val="009D4478"/>
    <w:rsid w:val="009D471F"/>
    <w:rsid w:val="009D4A4E"/>
    <w:rsid w:val="009D4CD4"/>
    <w:rsid w:val="009D5498"/>
    <w:rsid w:val="009D58E6"/>
    <w:rsid w:val="009D6684"/>
    <w:rsid w:val="009D73EE"/>
    <w:rsid w:val="009D773D"/>
    <w:rsid w:val="009D7D0E"/>
    <w:rsid w:val="009E02E3"/>
    <w:rsid w:val="009E04F2"/>
    <w:rsid w:val="009E05F2"/>
    <w:rsid w:val="009E0FE8"/>
    <w:rsid w:val="009E1085"/>
    <w:rsid w:val="009E1A35"/>
    <w:rsid w:val="009E2292"/>
    <w:rsid w:val="009E22F7"/>
    <w:rsid w:val="009E28F3"/>
    <w:rsid w:val="009E3358"/>
    <w:rsid w:val="009E3B8B"/>
    <w:rsid w:val="009E3C9D"/>
    <w:rsid w:val="009E3E2C"/>
    <w:rsid w:val="009E3F2D"/>
    <w:rsid w:val="009E413B"/>
    <w:rsid w:val="009E4271"/>
    <w:rsid w:val="009E427D"/>
    <w:rsid w:val="009E4504"/>
    <w:rsid w:val="009E47CD"/>
    <w:rsid w:val="009E48E4"/>
    <w:rsid w:val="009E49D8"/>
    <w:rsid w:val="009E4C77"/>
    <w:rsid w:val="009E4DB0"/>
    <w:rsid w:val="009E4DFE"/>
    <w:rsid w:val="009E4F05"/>
    <w:rsid w:val="009E5F4A"/>
    <w:rsid w:val="009E6675"/>
    <w:rsid w:val="009E70A2"/>
    <w:rsid w:val="009E7B08"/>
    <w:rsid w:val="009F0718"/>
    <w:rsid w:val="009F0B35"/>
    <w:rsid w:val="009F0C60"/>
    <w:rsid w:val="009F0EA9"/>
    <w:rsid w:val="009F1266"/>
    <w:rsid w:val="009F24CE"/>
    <w:rsid w:val="009F28A9"/>
    <w:rsid w:val="009F2D80"/>
    <w:rsid w:val="009F2F38"/>
    <w:rsid w:val="009F3540"/>
    <w:rsid w:val="009F389C"/>
    <w:rsid w:val="009F3E9F"/>
    <w:rsid w:val="009F4880"/>
    <w:rsid w:val="009F4E09"/>
    <w:rsid w:val="009F5BCF"/>
    <w:rsid w:val="009F6222"/>
    <w:rsid w:val="009F62F6"/>
    <w:rsid w:val="009F639B"/>
    <w:rsid w:val="009F69EC"/>
    <w:rsid w:val="009F6B70"/>
    <w:rsid w:val="009F7454"/>
    <w:rsid w:val="009F774B"/>
    <w:rsid w:val="009F78F4"/>
    <w:rsid w:val="00A000C5"/>
    <w:rsid w:val="00A001E7"/>
    <w:rsid w:val="00A00468"/>
    <w:rsid w:val="00A009F2"/>
    <w:rsid w:val="00A00B44"/>
    <w:rsid w:val="00A01213"/>
    <w:rsid w:val="00A017ED"/>
    <w:rsid w:val="00A018BE"/>
    <w:rsid w:val="00A0214D"/>
    <w:rsid w:val="00A02FF2"/>
    <w:rsid w:val="00A030F1"/>
    <w:rsid w:val="00A03355"/>
    <w:rsid w:val="00A03605"/>
    <w:rsid w:val="00A0455C"/>
    <w:rsid w:val="00A0465E"/>
    <w:rsid w:val="00A04669"/>
    <w:rsid w:val="00A049DB"/>
    <w:rsid w:val="00A04EBD"/>
    <w:rsid w:val="00A06013"/>
    <w:rsid w:val="00A0631C"/>
    <w:rsid w:val="00A0656D"/>
    <w:rsid w:val="00A06667"/>
    <w:rsid w:val="00A067EB"/>
    <w:rsid w:val="00A06A08"/>
    <w:rsid w:val="00A06B2F"/>
    <w:rsid w:val="00A06E7E"/>
    <w:rsid w:val="00A06F64"/>
    <w:rsid w:val="00A0716C"/>
    <w:rsid w:val="00A072D3"/>
    <w:rsid w:val="00A0749F"/>
    <w:rsid w:val="00A07629"/>
    <w:rsid w:val="00A07685"/>
    <w:rsid w:val="00A07CFE"/>
    <w:rsid w:val="00A07EA6"/>
    <w:rsid w:val="00A100A1"/>
    <w:rsid w:val="00A102F4"/>
    <w:rsid w:val="00A10C06"/>
    <w:rsid w:val="00A10C7A"/>
    <w:rsid w:val="00A1116C"/>
    <w:rsid w:val="00A11AF3"/>
    <w:rsid w:val="00A11B3A"/>
    <w:rsid w:val="00A12463"/>
    <w:rsid w:val="00A12565"/>
    <w:rsid w:val="00A13017"/>
    <w:rsid w:val="00A13046"/>
    <w:rsid w:val="00A135A7"/>
    <w:rsid w:val="00A13786"/>
    <w:rsid w:val="00A13BCB"/>
    <w:rsid w:val="00A149F5"/>
    <w:rsid w:val="00A14C60"/>
    <w:rsid w:val="00A14F1C"/>
    <w:rsid w:val="00A151DD"/>
    <w:rsid w:val="00A15858"/>
    <w:rsid w:val="00A159A6"/>
    <w:rsid w:val="00A1660B"/>
    <w:rsid w:val="00A16778"/>
    <w:rsid w:val="00A1696B"/>
    <w:rsid w:val="00A16BD8"/>
    <w:rsid w:val="00A16E37"/>
    <w:rsid w:val="00A16F81"/>
    <w:rsid w:val="00A170DD"/>
    <w:rsid w:val="00A1722A"/>
    <w:rsid w:val="00A17D76"/>
    <w:rsid w:val="00A17FAB"/>
    <w:rsid w:val="00A20828"/>
    <w:rsid w:val="00A20868"/>
    <w:rsid w:val="00A20C7C"/>
    <w:rsid w:val="00A21225"/>
    <w:rsid w:val="00A21479"/>
    <w:rsid w:val="00A2165B"/>
    <w:rsid w:val="00A21F71"/>
    <w:rsid w:val="00A223A0"/>
    <w:rsid w:val="00A226C8"/>
    <w:rsid w:val="00A2285C"/>
    <w:rsid w:val="00A22A4D"/>
    <w:rsid w:val="00A230D9"/>
    <w:rsid w:val="00A23235"/>
    <w:rsid w:val="00A234B9"/>
    <w:rsid w:val="00A237F5"/>
    <w:rsid w:val="00A23864"/>
    <w:rsid w:val="00A23912"/>
    <w:rsid w:val="00A23F3B"/>
    <w:rsid w:val="00A24347"/>
    <w:rsid w:val="00A2442A"/>
    <w:rsid w:val="00A244D6"/>
    <w:rsid w:val="00A24AB5"/>
    <w:rsid w:val="00A24CB7"/>
    <w:rsid w:val="00A2500C"/>
    <w:rsid w:val="00A25256"/>
    <w:rsid w:val="00A254FF"/>
    <w:rsid w:val="00A25BCA"/>
    <w:rsid w:val="00A25C99"/>
    <w:rsid w:val="00A25DD7"/>
    <w:rsid w:val="00A26036"/>
    <w:rsid w:val="00A266CC"/>
    <w:rsid w:val="00A26E30"/>
    <w:rsid w:val="00A26EC2"/>
    <w:rsid w:val="00A26F37"/>
    <w:rsid w:val="00A272F6"/>
    <w:rsid w:val="00A2775D"/>
    <w:rsid w:val="00A27872"/>
    <w:rsid w:val="00A2788E"/>
    <w:rsid w:val="00A27E4B"/>
    <w:rsid w:val="00A305D4"/>
    <w:rsid w:val="00A3060A"/>
    <w:rsid w:val="00A307A6"/>
    <w:rsid w:val="00A3135A"/>
    <w:rsid w:val="00A315B4"/>
    <w:rsid w:val="00A31BFF"/>
    <w:rsid w:val="00A3201C"/>
    <w:rsid w:val="00A32598"/>
    <w:rsid w:val="00A328D5"/>
    <w:rsid w:val="00A32A64"/>
    <w:rsid w:val="00A32AED"/>
    <w:rsid w:val="00A33017"/>
    <w:rsid w:val="00A335A3"/>
    <w:rsid w:val="00A339EA"/>
    <w:rsid w:val="00A3435A"/>
    <w:rsid w:val="00A34C9B"/>
    <w:rsid w:val="00A34DD3"/>
    <w:rsid w:val="00A355E0"/>
    <w:rsid w:val="00A35EC6"/>
    <w:rsid w:val="00A36278"/>
    <w:rsid w:val="00A3642F"/>
    <w:rsid w:val="00A36EC6"/>
    <w:rsid w:val="00A36F75"/>
    <w:rsid w:val="00A37021"/>
    <w:rsid w:val="00A3717D"/>
    <w:rsid w:val="00A373B6"/>
    <w:rsid w:val="00A37779"/>
    <w:rsid w:val="00A3779A"/>
    <w:rsid w:val="00A37A34"/>
    <w:rsid w:val="00A40233"/>
    <w:rsid w:val="00A4048B"/>
    <w:rsid w:val="00A40514"/>
    <w:rsid w:val="00A40634"/>
    <w:rsid w:val="00A4072D"/>
    <w:rsid w:val="00A40DF8"/>
    <w:rsid w:val="00A40E22"/>
    <w:rsid w:val="00A40F71"/>
    <w:rsid w:val="00A41138"/>
    <w:rsid w:val="00A416FD"/>
    <w:rsid w:val="00A419E9"/>
    <w:rsid w:val="00A41CBF"/>
    <w:rsid w:val="00A41FCE"/>
    <w:rsid w:val="00A42F7D"/>
    <w:rsid w:val="00A43387"/>
    <w:rsid w:val="00A434CD"/>
    <w:rsid w:val="00A436C5"/>
    <w:rsid w:val="00A43704"/>
    <w:rsid w:val="00A437A8"/>
    <w:rsid w:val="00A43C8E"/>
    <w:rsid w:val="00A44468"/>
    <w:rsid w:val="00A444D4"/>
    <w:rsid w:val="00A44AAA"/>
    <w:rsid w:val="00A452FD"/>
    <w:rsid w:val="00A45505"/>
    <w:rsid w:val="00A455A4"/>
    <w:rsid w:val="00A46259"/>
    <w:rsid w:val="00A46771"/>
    <w:rsid w:val="00A4691B"/>
    <w:rsid w:val="00A46AF2"/>
    <w:rsid w:val="00A4783E"/>
    <w:rsid w:val="00A47A6E"/>
    <w:rsid w:val="00A50918"/>
    <w:rsid w:val="00A50A30"/>
    <w:rsid w:val="00A50ADB"/>
    <w:rsid w:val="00A51252"/>
    <w:rsid w:val="00A51655"/>
    <w:rsid w:val="00A51D1D"/>
    <w:rsid w:val="00A51F00"/>
    <w:rsid w:val="00A5224D"/>
    <w:rsid w:val="00A52335"/>
    <w:rsid w:val="00A5268C"/>
    <w:rsid w:val="00A5270A"/>
    <w:rsid w:val="00A52830"/>
    <w:rsid w:val="00A5314E"/>
    <w:rsid w:val="00A534DB"/>
    <w:rsid w:val="00A5391E"/>
    <w:rsid w:val="00A53CA0"/>
    <w:rsid w:val="00A53CDA"/>
    <w:rsid w:val="00A53F7F"/>
    <w:rsid w:val="00A54185"/>
    <w:rsid w:val="00A55107"/>
    <w:rsid w:val="00A552DB"/>
    <w:rsid w:val="00A553AB"/>
    <w:rsid w:val="00A553DA"/>
    <w:rsid w:val="00A553E5"/>
    <w:rsid w:val="00A55546"/>
    <w:rsid w:val="00A5576F"/>
    <w:rsid w:val="00A55EC3"/>
    <w:rsid w:val="00A573FD"/>
    <w:rsid w:val="00A57729"/>
    <w:rsid w:val="00A57973"/>
    <w:rsid w:val="00A57EC8"/>
    <w:rsid w:val="00A6000A"/>
    <w:rsid w:val="00A603B7"/>
    <w:rsid w:val="00A60905"/>
    <w:rsid w:val="00A6150D"/>
    <w:rsid w:val="00A6151A"/>
    <w:rsid w:val="00A61981"/>
    <w:rsid w:val="00A61A41"/>
    <w:rsid w:val="00A61A81"/>
    <w:rsid w:val="00A61BEB"/>
    <w:rsid w:val="00A6268F"/>
    <w:rsid w:val="00A62709"/>
    <w:rsid w:val="00A62E0D"/>
    <w:rsid w:val="00A6311D"/>
    <w:rsid w:val="00A6321C"/>
    <w:rsid w:val="00A63310"/>
    <w:rsid w:val="00A63798"/>
    <w:rsid w:val="00A63B5B"/>
    <w:rsid w:val="00A63BBB"/>
    <w:rsid w:val="00A63CE4"/>
    <w:rsid w:val="00A63F48"/>
    <w:rsid w:val="00A64845"/>
    <w:rsid w:val="00A64A9F"/>
    <w:rsid w:val="00A6572E"/>
    <w:rsid w:val="00A65C93"/>
    <w:rsid w:val="00A6700B"/>
    <w:rsid w:val="00A67061"/>
    <w:rsid w:val="00A6720A"/>
    <w:rsid w:val="00A679FC"/>
    <w:rsid w:val="00A70AF0"/>
    <w:rsid w:val="00A7158E"/>
    <w:rsid w:val="00A715E8"/>
    <w:rsid w:val="00A71DC6"/>
    <w:rsid w:val="00A72168"/>
    <w:rsid w:val="00A7229B"/>
    <w:rsid w:val="00A72B88"/>
    <w:rsid w:val="00A73358"/>
    <w:rsid w:val="00A73E2E"/>
    <w:rsid w:val="00A73E5E"/>
    <w:rsid w:val="00A73E6A"/>
    <w:rsid w:val="00A74B3F"/>
    <w:rsid w:val="00A74CA4"/>
    <w:rsid w:val="00A74E66"/>
    <w:rsid w:val="00A74FDE"/>
    <w:rsid w:val="00A756C0"/>
    <w:rsid w:val="00A757CE"/>
    <w:rsid w:val="00A75BBB"/>
    <w:rsid w:val="00A75C89"/>
    <w:rsid w:val="00A764B2"/>
    <w:rsid w:val="00A765E2"/>
    <w:rsid w:val="00A7668C"/>
    <w:rsid w:val="00A767BD"/>
    <w:rsid w:val="00A768EF"/>
    <w:rsid w:val="00A76F5B"/>
    <w:rsid w:val="00A77024"/>
    <w:rsid w:val="00A770E0"/>
    <w:rsid w:val="00A774E2"/>
    <w:rsid w:val="00A77693"/>
    <w:rsid w:val="00A777F9"/>
    <w:rsid w:val="00A8102A"/>
    <w:rsid w:val="00A81392"/>
    <w:rsid w:val="00A813F3"/>
    <w:rsid w:val="00A813F8"/>
    <w:rsid w:val="00A81584"/>
    <w:rsid w:val="00A81B33"/>
    <w:rsid w:val="00A81DBB"/>
    <w:rsid w:val="00A82670"/>
    <w:rsid w:val="00A8397C"/>
    <w:rsid w:val="00A83A3E"/>
    <w:rsid w:val="00A83C7A"/>
    <w:rsid w:val="00A83CB8"/>
    <w:rsid w:val="00A83CD1"/>
    <w:rsid w:val="00A83CD3"/>
    <w:rsid w:val="00A83CE9"/>
    <w:rsid w:val="00A83EAA"/>
    <w:rsid w:val="00A83F26"/>
    <w:rsid w:val="00A84048"/>
    <w:rsid w:val="00A84193"/>
    <w:rsid w:val="00A84875"/>
    <w:rsid w:val="00A84FD2"/>
    <w:rsid w:val="00A8543D"/>
    <w:rsid w:val="00A85C79"/>
    <w:rsid w:val="00A85C93"/>
    <w:rsid w:val="00A86094"/>
    <w:rsid w:val="00A86232"/>
    <w:rsid w:val="00A86A1E"/>
    <w:rsid w:val="00A86D87"/>
    <w:rsid w:val="00A86F0B"/>
    <w:rsid w:val="00A87E21"/>
    <w:rsid w:val="00A90566"/>
    <w:rsid w:val="00A90A7B"/>
    <w:rsid w:val="00A90AD8"/>
    <w:rsid w:val="00A90BAD"/>
    <w:rsid w:val="00A90BDD"/>
    <w:rsid w:val="00A90C26"/>
    <w:rsid w:val="00A91964"/>
    <w:rsid w:val="00A91FBA"/>
    <w:rsid w:val="00A920FA"/>
    <w:rsid w:val="00A925E5"/>
    <w:rsid w:val="00A92655"/>
    <w:rsid w:val="00A92F98"/>
    <w:rsid w:val="00A934FD"/>
    <w:rsid w:val="00A9395D"/>
    <w:rsid w:val="00A93CBD"/>
    <w:rsid w:val="00A944C6"/>
    <w:rsid w:val="00A94581"/>
    <w:rsid w:val="00A94599"/>
    <w:rsid w:val="00A945A7"/>
    <w:rsid w:val="00A946A5"/>
    <w:rsid w:val="00A94776"/>
    <w:rsid w:val="00A94A7F"/>
    <w:rsid w:val="00A94BED"/>
    <w:rsid w:val="00A956E1"/>
    <w:rsid w:val="00A95937"/>
    <w:rsid w:val="00A96373"/>
    <w:rsid w:val="00A966D0"/>
    <w:rsid w:val="00A969D0"/>
    <w:rsid w:val="00A96A65"/>
    <w:rsid w:val="00A96C71"/>
    <w:rsid w:val="00A96D11"/>
    <w:rsid w:val="00A977F9"/>
    <w:rsid w:val="00A9782C"/>
    <w:rsid w:val="00A97E27"/>
    <w:rsid w:val="00AA0127"/>
    <w:rsid w:val="00AA01D4"/>
    <w:rsid w:val="00AA02E1"/>
    <w:rsid w:val="00AA1823"/>
    <w:rsid w:val="00AA21E8"/>
    <w:rsid w:val="00AA228E"/>
    <w:rsid w:val="00AA228F"/>
    <w:rsid w:val="00AA2790"/>
    <w:rsid w:val="00AA2F46"/>
    <w:rsid w:val="00AA3085"/>
    <w:rsid w:val="00AA367C"/>
    <w:rsid w:val="00AA4183"/>
    <w:rsid w:val="00AA44F1"/>
    <w:rsid w:val="00AA4E7F"/>
    <w:rsid w:val="00AA50BB"/>
    <w:rsid w:val="00AA5562"/>
    <w:rsid w:val="00AA57DD"/>
    <w:rsid w:val="00AA5E41"/>
    <w:rsid w:val="00AA6366"/>
    <w:rsid w:val="00AA696E"/>
    <w:rsid w:val="00AA6F29"/>
    <w:rsid w:val="00AA6F4A"/>
    <w:rsid w:val="00AA742B"/>
    <w:rsid w:val="00AA7474"/>
    <w:rsid w:val="00AA7526"/>
    <w:rsid w:val="00AA772B"/>
    <w:rsid w:val="00AA78C8"/>
    <w:rsid w:val="00AA7DED"/>
    <w:rsid w:val="00AA7F9B"/>
    <w:rsid w:val="00AB00AD"/>
    <w:rsid w:val="00AB02E3"/>
    <w:rsid w:val="00AB0426"/>
    <w:rsid w:val="00AB065D"/>
    <w:rsid w:val="00AB0E61"/>
    <w:rsid w:val="00AB0FE8"/>
    <w:rsid w:val="00AB15AD"/>
    <w:rsid w:val="00AB18C5"/>
    <w:rsid w:val="00AB1BDF"/>
    <w:rsid w:val="00AB1C10"/>
    <w:rsid w:val="00AB1F32"/>
    <w:rsid w:val="00AB26AA"/>
    <w:rsid w:val="00AB2CCE"/>
    <w:rsid w:val="00AB2DF2"/>
    <w:rsid w:val="00AB2F62"/>
    <w:rsid w:val="00AB3734"/>
    <w:rsid w:val="00AB3891"/>
    <w:rsid w:val="00AB3F58"/>
    <w:rsid w:val="00AB4A1F"/>
    <w:rsid w:val="00AB501C"/>
    <w:rsid w:val="00AB53FE"/>
    <w:rsid w:val="00AB5B0E"/>
    <w:rsid w:val="00AB5B88"/>
    <w:rsid w:val="00AB5D30"/>
    <w:rsid w:val="00AB5EB5"/>
    <w:rsid w:val="00AB6185"/>
    <w:rsid w:val="00AB6530"/>
    <w:rsid w:val="00AB6D0F"/>
    <w:rsid w:val="00AB6F21"/>
    <w:rsid w:val="00AB6F7A"/>
    <w:rsid w:val="00AB6FB8"/>
    <w:rsid w:val="00AB718E"/>
    <w:rsid w:val="00AB72F1"/>
    <w:rsid w:val="00AB7505"/>
    <w:rsid w:val="00AB7605"/>
    <w:rsid w:val="00AB7B46"/>
    <w:rsid w:val="00AB7ED9"/>
    <w:rsid w:val="00AC032A"/>
    <w:rsid w:val="00AC064D"/>
    <w:rsid w:val="00AC089E"/>
    <w:rsid w:val="00AC169D"/>
    <w:rsid w:val="00AC1AD2"/>
    <w:rsid w:val="00AC1ADD"/>
    <w:rsid w:val="00AC1C17"/>
    <w:rsid w:val="00AC2881"/>
    <w:rsid w:val="00AC2CAE"/>
    <w:rsid w:val="00AC2E84"/>
    <w:rsid w:val="00AC3038"/>
    <w:rsid w:val="00AC3ABC"/>
    <w:rsid w:val="00AC3D94"/>
    <w:rsid w:val="00AC4095"/>
    <w:rsid w:val="00AC4255"/>
    <w:rsid w:val="00AC4282"/>
    <w:rsid w:val="00AC4C91"/>
    <w:rsid w:val="00AC4EC5"/>
    <w:rsid w:val="00AC56BD"/>
    <w:rsid w:val="00AC5824"/>
    <w:rsid w:val="00AC5B2B"/>
    <w:rsid w:val="00AC5CF1"/>
    <w:rsid w:val="00AC5E55"/>
    <w:rsid w:val="00AC64E2"/>
    <w:rsid w:val="00AC6E73"/>
    <w:rsid w:val="00AC750C"/>
    <w:rsid w:val="00AC75CA"/>
    <w:rsid w:val="00AC7728"/>
    <w:rsid w:val="00AC7E71"/>
    <w:rsid w:val="00AD018E"/>
    <w:rsid w:val="00AD0544"/>
    <w:rsid w:val="00AD082D"/>
    <w:rsid w:val="00AD118E"/>
    <w:rsid w:val="00AD1F0B"/>
    <w:rsid w:val="00AD22EE"/>
    <w:rsid w:val="00AD23B5"/>
    <w:rsid w:val="00AD2D9E"/>
    <w:rsid w:val="00AD32DA"/>
    <w:rsid w:val="00AD330C"/>
    <w:rsid w:val="00AD36A9"/>
    <w:rsid w:val="00AD46C9"/>
    <w:rsid w:val="00AD50CC"/>
    <w:rsid w:val="00AD58CA"/>
    <w:rsid w:val="00AD5963"/>
    <w:rsid w:val="00AD5972"/>
    <w:rsid w:val="00AD5BF7"/>
    <w:rsid w:val="00AD5EE8"/>
    <w:rsid w:val="00AD6080"/>
    <w:rsid w:val="00AD64D1"/>
    <w:rsid w:val="00AD6D30"/>
    <w:rsid w:val="00AD7BA4"/>
    <w:rsid w:val="00AE03AA"/>
    <w:rsid w:val="00AE075A"/>
    <w:rsid w:val="00AE0B83"/>
    <w:rsid w:val="00AE1839"/>
    <w:rsid w:val="00AE1CD5"/>
    <w:rsid w:val="00AE22D5"/>
    <w:rsid w:val="00AE2A51"/>
    <w:rsid w:val="00AE2CDD"/>
    <w:rsid w:val="00AE368A"/>
    <w:rsid w:val="00AE36D2"/>
    <w:rsid w:val="00AE4528"/>
    <w:rsid w:val="00AE4974"/>
    <w:rsid w:val="00AE4B02"/>
    <w:rsid w:val="00AE4D27"/>
    <w:rsid w:val="00AE4DAA"/>
    <w:rsid w:val="00AE4EBF"/>
    <w:rsid w:val="00AE5056"/>
    <w:rsid w:val="00AE5232"/>
    <w:rsid w:val="00AE57CC"/>
    <w:rsid w:val="00AE5B59"/>
    <w:rsid w:val="00AE5D33"/>
    <w:rsid w:val="00AE5DE0"/>
    <w:rsid w:val="00AE62F9"/>
    <w:rsid w:val="00AE634E"/>
    <w:rsid w:val="00AE7015"/>
    <w:rsid w:val="00AE71A9"/>
    <w:rsid w:val="00AE72AA"/>
    <w:rsid w:val="00AF0D36"/>
    <w:rsid w:val="00AF10B1"/>
    <w:rsid w:val="00AF15F9"/>
    <w:rsid w:val="00AF1C94"/>
    <w:rsid w:val="00AF247B"/>
    <w:rsid w:val="00AF265B"/>
    <w:rsid w:val="00AF2843"/>
    <w:rsid w:val="00AF2C5C"/>
    <w:rsid w:val="00AF2D88"/>
    <w:rsid w:val="00AF2FD8"/>
    <w:rsid w:val="00AF41C3"/>
    <w:rsid w:val="00AF4B75"/>
    <w:rsid w:val="00AF4B96"/>
    <w:rsid w:val="00AF5EE4"/>
    <w:rsid w:val="00AF60DE"/>
    <w:rsid w:val="00AF62C7"/>
    <w:rsid w:val="00AF708D"/>
    <w:rsid w:val="00AF764A"/>
    <w:rsid w:val="00AF7675"/>
    <w:rsid w:val="00AF7A5D"/>
    <w:rsid w:val="00AF7BB2"/>
    <w:rsid w:val="00AF7BC8"/>
    <w:rsid w:val="00AF7F88"/>
    <w:rsid w:val="00B00325"/>
    <w:rsid w:val="00B009CA"/>
    <w:rsid w:val="00B00C58"/>
    <w:rsid w:val="00B00E3C"/>
    <w:rsid w:val="00B00F50"/>
    <w:rsid w:val="00B0101E"/>
    <w:rsid w:val="00B0106A"/>
    <w:rsid w:val="00B015BD"/>
    <w:rsid w:val="00B01B41"/>
    <w:rsid w:val="00B01E0A"/>
    <w:rsid w:val="00B02109"/>
    <w:rsid w:val="00B0244D"/>
    <w:rsid w:val="00B02A66"/>
    <w:rsid w:val="00B02A8B"/>
    <w:rsid w:val="00B02F03"/>
    <w:rsid w:val="00B02FA2"/>
    <w:rsid w:val="00B03A05"/>
    <w:rsid w:val="00B03AD9"/>
    <w:rsid w:val="00B04674"/>
    <w:rsid w:val="00B04842"/>
    <w:rsid w:val="00B048F4"/>
    <w:rsid w:val="00B049C8"/>
    <w:rsid w:val="00B04BAF"/>
    <w:rsid w:val="00B05AFB"/>
    <w:rsid w:val="00B0618B"/>
    <w:rsid w:val="00B06472"/>
    <w:rsid w:val="00B06C83"/>
    <w:rsid w:val="00B06DAE"/>
    <w:rsid w:val="00B06E5B"/>
    <w:rsid w:val="00B06F04"/>
    <w:rsid w:val="00B0710C"/>
    <w:rsid w:val="00B07425"/>
    <w:rsid w:val="00B07AB6"/>
    <w:rsid w:val="00B07CEA"/>
    <w:rsid w:val="00B07E61"/>
    <w:rsid w:val="00B10215"/>
    <w:rsid w:val="00B1043B"/>
    <w:rsid w:val="00B10B66"/>
    <w:rsid w:val="00B10B9F"/>
    <w:rsid w:val="00B1142B"/>
    <w:rsid w:val="00B11525"/>
    <w:rsid w:val="00B11645"/>
    <w:rsid w:val="00B116C5"/>
    <w:rsid w:val="00B11701"/>
    <w:rsid w:val="00B118F9"/>
    <w:rsid w:val="00B11EC5"/>
    <w:rsid w:val="00B1220E"/>
    <w:rsid w:val="00B12300"/>
    <w:rsid w:val="00B1293F"/>
    <w:rsid w:val="00B13ADB"/>
    <w:rsid w:val="00B13B8C"/>
    <w:rsid w:val="00B13D54"/>
    <w:rsid w:val="00B14231"/>
    <w:rsid w:val="00B1450D"/>
    <w:rsid w:val="00B14592"/>
    <w:rsid w:val="00B1472C"/>
    <w:rsid w:val="00B149D2"/>
    <w:rsid w:val="00B152D5"/>
    <w:rsid w:val="00B155AF"/>
    <w:rsid w:val="00B156DD"/>
    <w:rsid w:val="00B15EEE"/>
    <w:rsid w:val="00B160AB"/>
    <w:rsid w:val="00B16629"/>
    <w:rsid w:val="00B16DE0"/>
    <w:rsid w:val="00B1708F"/>
    <w:rsid w:val="00B173DF"/>
    <w:rsid w:val="00B17A05"/>
    <w:rsid w:val="00B17BD6"/>
    <w:rsid w:val="00B20123"/>
    <w:rsid w:val="00B2065E"/>
    <w:rsid w:val="00B20D28"/>
    <w:rsid w:val="00B20E3C"/>
    <w:rsid w:val="00B21226"/>
    <w:rsid w:val="00B21577"/>
    <w:rsid w:val="00B22044"/>
    <w:rsid w:val="00B22232"/>
    <w:rsid w:val="00B223F2"/>
    <w:rsid w:val="00B22456"/>
    <w:rsid w:val="00B22564"/>
    <w:rsid w:val="00B22831"/>
    <w:rsid w:val="00B22A4C"/>
    <w:rsid w:val="00B22EB6"/>
    <w:rsid w:val="00B231BF"/>
    <w:rsid w:val="00B2369B"/>
    <w:rsid w:val="00B23AD7"/>
    <w:rsid w:val="00B23DEA"/>
    <w:rsid w:val="00B24560"/>
    <w:rsid w:val="00B245AE"/>
    <w:rsid w:val="00B247E5"/>
    <w:rsid w:val="00B24C3F"/>
    <w:rsid w:val="00B24E35"/>
    <w:rsid w:val="00B2531B"/>
    <w:rsid w:val="00B25711"/>
    <w:rsid w:val="00B25823"/>
    <w:rsid w:val="00B258BB"/>
    <w:rsid w:val="00B25D3E"/>
    <w:rsid w:val="00B26035"/>
    <w:rsid w:val="00B26056"/>
    <w:rsid w:val="00B2667A"/>
    <w:rsid w:val="00B2694C"/>
    <w:rsid w:val="00B26FDA"/>
    <w:rsid w:val="00B2773E"/>
    <w:rsid w:val="00B27CF8"/>
    <w:rsid w:val="00B27D3C"/>
    <w:rsid w:val="00B301F1"/>
    <w:rsid w:val="00B307A5"/>
    <w:rsid w:val="00B3098B"/>
    <w:rsid w:val="00B309D1"/>
    <w:rsid w:val="00B3106C"/>
    <w:rsid w:val="00B315CC"/>
    <w:rsid w:val="00B318A5"/>
    <w:rsid w:val="00B31D76"/>
    <w:rsid w:val="00B320D9"/>
    <w:rsid w:val="00B3273E"/>
    <w:rsid w:val="00B32876"/>
    <w:rsid w:val="00B33E93"/>
    <w:rsid w:val="00B33EBF"/>
    <w:rsid w:val="00B34326"/>
    <w:rsid w:val="00B34B38"/>
    <w:rsid w:val="00B350BD"/>
    <w:rsid w:val="00B356B2"/>
    <w:rsid w:val="00B35E47"/>
    <w:rsid w:val="00B36127"/>
    <w:rsid w:val="00B361DA"/>
    <w:rsid w:val="00B363F3"/>
    <w:rsid w:val="00B36446"/>
    <w:rsid w:val="00B364CE"/>
    <w:rsid w:val="00B36511"/>
    <w:rsid w:val="00B3663B"/>
    <w:rsid w:val="00B36E1F"/>
    <w:rsid w:val="00B36F1B"/>
    <w:rsid w:val="00B370D3"/>
    <w:rsid w:val="00B373C2"/>
    <w:rsid w:val="00B37B15"/>
    <w:rsid w:val="00B40028"/>
    <w:rsid w:val="00B403C6"/>
    <w:rsid w:val="00B40430"/>
    <w:rsid w:val="00B404A5"/>
    <w:rsid w:val="00B40A38"/>
    <w:rsid w:val="00B40A83"/>
    <w:rsid w:val="00B40ADD"/>
    <w:rsid w:val="00B40B86"/>
    <w:rsid w:val="00B41241"/>
    <w:rsid w:val="00B4155A"/>
    <w:rsid w:val="00B4156C"/>
    <w:rsid w:val="00B41715"/>
    <w:rsid w:val="00B4198C"/>
    <w:rsid w:val="00B419E8"/>
    <w:rsid w:val="00B41BD0"/>
    <w:rsid w:val="00B420D0"/>
    <w:rsid w:val="00B422FF"/>
    <w:rsid w:val="00B42998"/>
    <w:rsid w:val="00B42BBF"/>
    <w:rsid w:val="00B42D58"/>
    <w:rsid w:val="00B42DBF"/>
    <w:rsid w:val="00B42F7A"/>
    <w:rsid w:val="00B4368C"/>
    <w:rsid w:val="00B4414F"/>
    <w:rsid w:val="00B442AD"/>
    <w:rsid w:val="00B44515"/>
    <w:rsid w:val="00B44539"/>
    <w:rsid w:val="00B4458C"/>
    <w:rsid w:val="00B44A5E"/>
    <w:rsid w:val="00B44C69"/>
    <w:rsid w:val="00B44D8B"/>
    <w:rsid w:val="00B45688"/>
    <w:rsid w:val="00B45D22"/>
    <w:rsid w:val="00B45DE4"/>
    <w:rsid w:val="00B45FD2"/>
    <w:rsid w:val="00B4626C"/>
    <w:rsid w:val="00B4685F"/>
    <w:rsid w:val="00B46A5F"/>
    <w:rsid w:val="00B47867"/>
    <w:rsid w:val="00B506FF"/>
    <w:rsid w:val="00B51008"/>
    <w:rsid w:val="00B5110E"/>
    <w:rsid w:val="00B51136"/>
    <w:rsid w:val="00B518B2"/>
    <w:rsid w:val="00B52199"/>
    <w:rsid w:val="00B525A6"/>
    <w:rsid w:val="00B529CF"/>
    <w:rsid w:val="00B52D67"/>
    <w:rsid w:val="00B53940"/>
    <w:rsid w:val="00B539AE"/>
    <w:rsid w:val="00B53C22"/>
    <w:rsid w:val="00B53E40"/>
    <w:rsid w:val="00B544C8"/>
    <w:rsid w:val="00B549A9"/>
    <w:rsid w:val="00B54B7A"/>
    <w:rsid w:val="00B55186"/>
    <w:rsid w:val="00B55237"/>
    <w:rsid w:val="00B5552D"/>
    <w:rsid w:val="00B557F7"/>
    <w:rsid w:val="00B55913"/>
    <w:rsid w:val="00B55A18"/>
    <w:rsid w:val="00B55B72"/>
    <w:rsid w:val="00B56376"/>
    <w:rsid w:val="00B568CC"/>
    <w:rsid w:val="00B56C31"/>
    <w:rsid w:val="00B56F4C"/>
    <w:rsid w:val="00B574E6"/>
    <w:rsid w:val="00B57B7D"/>
    <w:rsid w:val="00B57C83"/>
    <w:rsid w:val="00B57CE5"/>
    <w:rsid w:val="00B60194"/>
    <w:rsid w:val="00B601BF"/>
    <w:rsid w:val="00B6067D"/>
    <w:rsid w:val="00B60C54"/>
    <w:rsid w:val="00B612E5"/>
    <w:rsid w:val="00B62488"/>
    <w:rsid w:val="00B624CC"/>
    <w:rsid w:val="00B625E1"/>
    <w:rsid w:val="00B6270E"/>
    <w:rsid w:val="00B62A18"/>
    <w:rsid w:val="00B62C06"/>
    <w:rsid w:val="00B62C8B"/>
    <w:rsid w:val="00B62D01"/>
    <w:rsid w:val="00B62D42"/>
    <w:rsid w:val="00B62FC1"/>
    <w:rsid w:val="00B63892"/>
    <w:rsid w:val="00B63FDE"/>
    <w:rsid w:val="00B6414F"/>
    <w:rsid w:val="00B64163"/>
    <w:rsid w:val="00B642D0"/>
    <w:rsid w:val="00B64571"/>
    <w:rsid w:val="00B647D6"/>
    <w:rsid w:val="00B64A1F"/>
    <w:rsid w:val="00B650B6"/>
    <w:rsid w:val="00B6547D"/>
    <w:rsid w:val="00B6691C"/>
    <w:rsid w:val="00B66CF8"/>
    <w:rsid w:val="00B66FDD"/>
    <w:rsid w:val="00B67566"/>
    <w:rsid w:val="00B67846"/>
    <w:rsid w:val="00B67DC4"/>
    <w:rsid w:val="00B700B3"/>
    <w:rsid w:val="00B70385"/>
    <w:rsid w:val="00B704BA"/>
    <w:rsid w:val="00B70A87"/>
    <w:rsid w:val="00B7106C"/>
    <w:rsid w:val="00B71C24"/>
    <w:rsid w:val="00B72339"/>
    <w:rsid w:val="00B7255C"/>
    <w:rsid w:val="00B72619"/>
    <w:rsid w:val="00B72966"/>
    <w:rsid w:val="00B73529"/>
    <w:rsid w:val="00B73B8A"/>
    <w:rsid w:val="00B74635"/>
    <w:rsid w:val="00B749F3"/>
    <w:rsid w:val="00B74C31"/>
    <w:rsid w:val="00B74D57"/>
    <w:rsid w:val="00B74E88"/>
    <w:rsid w:val="00B75508"/>
    <w:rsid w:val="00B75BF1"/>
    <w:rsid w:val="00B75CC4"/>
    <w:rsid w:val="00B7676A"/>
    <w:rsid w:val="00B77A24"/>
    <w:rsid w:val="00B804A4"/>
    <w:rsid w:val="00B8055D"/>
    <w:rsid w:val="00B80681"/>
    <w:rsid w:val="00B80AC1"/>
    <w:rsid w:val="00B80B14"/>
    <w:rsid w:val="00B80CBC"/>
    <w:rsid w:val="00B81120"/>
    <w:rsid w:val="00B8120E"/>
    <w:rsid w:val="00B81BEB"/>
    <w:rsid w:val="00B81DE3"/>
    <w:rsid w:val="00B821BD"/>
    <w:rsid w:val="00B82797"/>
    <w:rsid w:val="00B827F1"/>
    <w:rsid w:val="00B82BC1"/>
    <w:rsid w:val="00B82DD3"/>
    <w:rsid w:val="00B83B9C"/>
    <w:rsid w:val="00B83CEA"/>
    <w:rsid w:val="00B841C9"/>
    <w:rsid w:val="00B841D3"/>
    <w:rsid w:val="00B84359"/>
    <w:rsid w:val="00B8469C"/>
    <w:rsid w:val="00B85702"/>
    <w:rsid w:val="00B858AC"/>
    <w:rsid w:val="00B85B19"/>
    <w:rsid w:val="00B860DC"/>
    <w:rsid w:val="00B86D26"/>
    <w:rsid w:val="00B86F5A"/>
    <w:rsid w:val="00B87584"/>
    <w:rsid w:val="00B87B65"/>
    <w:rsid w:val="00B87E66"/>
    <w:rsid w:val="00B87F6E"/>
    <w:rsid w:val="00B9099C"/>
    <w:rsid w:val="00B912AA"/>
    <w:rsid w:val="00B91479"/>
    <w:rsid w:val="00B915BC"/>
    <w:rsid w:val="00B91A78"/>
    <w:rsid w:val="00B91A7A"/>
    <w:rsid w:val="00B92546"/>
    <w:rsid w:val="00B93109"/>
    <w:rsid w:val="00B937FF"/>
    <w:rsid w:val="00B939E6"/>
    <w:rsid w:val="00B9408E"/>
    <w:rsid w:val="00B9419D"/>
    <w:rsid w:val="00B9484F"/>
    <w:rsid w:val="00B94D5E"/>
    <w:rsid w:val="00B95541"/>
    <w:rsid w:val="00B9560E"/>
    <w:rsid w:val="00B959FB"/>
    <w:rsid w:val="00B95B4B"/>
    <w:rsid w:val="00B95F17"/>
    <w:rsid w:val="00B963BD"/>
    <w:rsid w:val="00B969F0"/>
    <w:rsid w:val="00B96A27"/>
    <w:rsid w:val="00B96ABF"/>
    <w:rsid w:val="00B96BB9"/>
    <w:rsid w:val="00B96D39"/>
    <w:rsid w:val="00B970FE"/>
    <w:rsid w:val="00B97341"/>
    <w:rsid w:val="00B97C02"/>
    <w:rsid w:val="00B97EF5"/>
    <w:rsid w:val="00BA0087"/>
    <w:rsid w:val="00BA057D"/>
    <w:rsid w:val="00BA0D81"/>
    <w:rsid w:val="00BA114F"/>
    <w:rsid w:val="00BA1300"/>
    <w:rsid w:val="00BA1D0E"/>
    <w:rsid w:val="00BA21B2"/>
    <w:rsid w:val="00BA2B0E"/>
    <w:rsid w:val="00BA2DD0"/>
    <w:rsid w:val="00BA2EAF"/>
    <w:rsid w:val="00BA304F"/>
    <w:rsid w:val="00BA30A1"/>
    <w:rsid w:val="00BA361F"/>
    <w:rsid w:val="00BA39CD"/>
    <w:rsid w:val="00BA3ABD"/>
    <w:rsid w:val="00BA3F05"/>
    <w:rsid w:val="00BA434B"/>
    <w:rsid w:val="00BA4F2D"/>
    <w:rsid w:val="00BA524E"/>
    <w:rsid w:val="00BA59BD"/>
    <w:rsid w:val="00BA5F7B"/>
    <w:rsid w:val="00BA6320"/>
    <w:rsid w:val="00BA6A65"/>
    <w:rsid w:val="00BA7259"/>
    <w:rsid w:val="00BA7EC9"/>
    <w:rsid w:val="00BB014F"/>
    <w:rsid w:val="00BB0259"/>
    <w:rsid w:val="00BB052B"/>
    <w:rsid w:val="00BB07EB"/>
    <w:rsid w:val="00BB0E17"/>
    <w:rsid w:val="00BB129F"/>
    <w:rsid w:val="00BB2A9D"/>
    <w:rsid w:val="00BB2DF2"/>
    <w:rsid w:val="00BB31ED"/>
    <w:rsid w:val="00BB3431"/>
    <w:rsid w:val="00BB345B"/>
    <w:rsid w:val="00BB34A9"/>
    <w:rsid w:val="00BB39F9"/>
    <w:rsid w:val="00BB3DDD"/>
    <w:rsid w:val="00BB4610"/>
    <w:rsid w:val="00BB4929"/>
    <w:rsid w:val="00BB4F6C"/>
    <w:rsid w:val="00BB5457"/>
    <w:rsid w:val="00BB5796"/>
    <w:rsid w:val="00BB5B4C"/>
    <w:rsid w:val="00BB5C2C"/>
    <w:rsid w:val="00BB6038"/>
    <w:rsid w:val="00BB626A"/>
    <w:rsid w:val="00BB6BB9"/>
    <w:rsid w:val="00BB6F7C"/>
    <w:rsid w:val="00BB6F8D"/>
    <w:rsid w:val="00BB7006"/>
    <w:rsid w:val="00BB789C"/>
    <w:rsid w:val="00BB7B2C"/>
    <w:rsid w:val="00BB7C5B"/>
    <w:rsid w:val="00BC01B3"/>
    <w:rsid w:val="00BC0403"/>
    <w:rsid w:val="00BC0F59"/>
    <w:rsid w:val="00BC108B"/>
    <w:rsid w:val="00BC1A63"/>
    <w:rsid w:val="00BC1C41"/>
    <w:rsid w:val="00BC1C6A"/>
    <w:rsid w:val="00BC1CF1"/>
    <w:rsid w:val="00BC1FA2"/>
    <w:rsid w:val="00BC23E9"/>
    <w:rsid w:val="00BC2433"/>
    <w:rsid w:val="00BC2AD7"/>
    <w:rsid w:val="00BC336E"/>
    <w:rsid w:val="00BC365F"/>
    <w:rsid w:val="00BC3C0A"/>
    <w:rsid w:val="00BC4451"/>
    <w:rsid w:val="00BC4A03"/>
    <w:rsid w:val="00BC4CA9"/>
    <w:rsid w:val="00BC5425"/>
    <w:rsid w:val="00BC548E"/>
    <w:rsid w:val="00BC5918"/>
    <w:rsid w:val="00BC5B69"/>
    <w:rsid w:val="00BC5C4E"/>
    <w:rsid w:val="00BC5FCC"/>
    <w:rsid w:val="00BC623A"/>
    <w:rsid w:val="00BC6345"/>
    <w:rsid w:val="00BC64D1"/>
    <w:rsid w:val="00BC6711"/>
    <w:rsid w:val="00BC6A01"/>
    <w:rsid w:val="00BC6A18"/>
    <w:rsid w:val="00BC6A99"/>
    <w:rsid w:val="00BC724C"/>
    <w:rsid w:val="00BC7309"/>
    <w:rsid w:val="00BC7AC5"/>
    <w:rsid w:val="00BD01B9"/>
    <w:rsid w:val="00BD0375"/>
    <w:rsid w:val="00BD05A7"/>
    <w:rsid w:val="00BD09D4"/>
    <w:rsid w:val="00BD0C7C"/>
    <w:rsid w:val="00BD0F02"/>
    <w:rsid w:val="00BD12D7"/>
    <w:rsid w:val="00BD197E"/>
    <w:rsid w:val="00BD1FDD"/>
    <w:rsid w:val="00BD2046"/>
    <w:rsid w:val="00BD22BC"/>
    <w:rsid w:val="00BD28EB"/>
    <w:rsid w:val="00BD2FE8"/>
    <w:rsid w:val="00BD3669"/>
    <w:rsid w:val="00BD3977"/>
    <w:rsid w:val="00BD3D9C"/>
    <w:rsid w:val="00BD3E81"/>
    <w:rsid w:val="00BD3EF6"/>
    <w:rsid w:val="00BD3FF3"/>
    <w:rsid w:val="00BD42B3"/>
    <w:rsid w:val="00BD44B8"/>
    <w:rsid w:val="00BD5574"/>
    <w:rsid w:val="00BD5789"/>
    <w:rsid w:val="00BD5E65"/>
    <w:rsid w:val="00BD62C2"/>
    <w:rsid w:val="00BD69E0"/>
    <w:rsid w:val="00BD7618"/>
    <w:rsid w:val="00BD7D17"/>
    <w:rsid w:val="00BE0064"/>
    <w:rsid w:val="00BE0B2F"/>
    <w:rsid w:val="00BE0F6A"/>
    <w:rsid w:val="00BE1045"/>
    <w:rsid w:val="00BE1357"/>
    <w:rsid w:val="00BE1B9A"/>
    <w:rsid w:val="00BE20E2"/>
    <w:rsid w:val="00BE2604"/>
    <w:rsid w:val="00BE26D9"/>
    <w:rsid w:val="00BE2775"/>
    <w:rsid w:val="00BE2C86"/>
    <w:rsid w:val="00BE2F10"/>
    <w:rsid w:val="00BE2FFA"/>
    <w:rsid w:val="00BE34A9"/>
    <w:rsid w:val="00BE3590"/>
    <w:rsid w:val="00BE3D03"/>
    <w:rsid w:val="00BE3D16"/>
    <w:rsid w:val="00BE4688"/>
    <w:rsid w:val="00BE4B8B"/>
    <w:rsid w:val="00BE4C54"/>
    <w:rsid w:val="00BE513E"/>
    <w:rsid w:val="00BE539C"/>
    <w:rsid w:val="00BE5A64"/>
    <w:rsid w:val="00BE5AD3"/>
    <w:rsid w:val="00BE5D94"/>
    <w:rsid w:val="00BE61F2"/>
    <w:rsid w:val="00BE63B3"/>
    <w:rsid w:val="00BE67B3"/>
    <w:rsid w:val="00BE6E2D"/>
    <w:rsid w:val="00BE72B9"/>
    <w:rsid w:val="00BE79F3"/>
    <w:rsid w:val="00BE7A9B"/>
    <w:rsid w:val="00BF0012"/>
    <w:rsid w:val="00BF012E"/>
    <w:rsid w:val="00BF01CB"/>
    <w:rsid w:val="00BF0C26"/>
    <w:rsid w:val="00BF12A9"/>
    <w:rsid w:val="00BF13E6"/>
    <w:rsid w:val="00BF1787"/>
    <w:rsid w:val="00BF18D3"/>
    <w:rsid w:val="00BF1959"/>
    <w:rsid w:val="00BF1EB1"/>
    <w:rsid w:val="00BF22A8"/>
    <w:rsid w:val="00BF268D"/>
    <w:rsid w:val="00BF278C"/>
    <w:rsid w:val="00BF2907"/>
    <w:rsid w:val="00BF33CC"/>
    <w:rsid w:val="00BF3582"/>
    <w:rsid w:val="00BF3BF6"/>
    <w:rsid w:val="00BF4781"/>
    <w:rsid w:val="00BF4D0A"/>
    <w:rsid w:val="00BF5260"/>
    <w:rsid w:val="00BF57D9"/>
    <w:rsid w:val="00BF5815"/>
    <w:rsid w:val="00BF5853"/>
    <w:rsid w:val="00BF5AFF"/>
    <w:rsid w:val="00BF601B"/>
    <w:rsid w:val="00BF61CC"/>
    <w:rsid w:val="00BF6252"/>
    <w:rsid w:val="00BF65A5"/>
    <w:rsid w:val="00BF66E9"/>
    <w:rsid w:val="00BF6B4E"/>
    <w:rsid w:val="00BF6B7F"/>
    <w:rsid w:val="00BF6CC8"/>
    <w:rsid w:val="00BF7D8E"/>
    <w:rsid w:val="00BF7E8D"/>
    <w:rsid w:val="00BF7F82"/>
    <w:rsid w:val="00C001A8"/>
    <w:rsid w:val="00C0039C"/>
    <w:rsid w:val="00C006B4"/>
    <w:rsid w:val="00C00C41"/>
    <w:rsid w:val="00C00EBC"/>
    <w:rsid w:val="00C012A8"/>
    <w:rsid w:val="00C01551"/>
    <w:rsid w:val="00C019CE"/>
    <w:rsid w:val="00C01B97"/>
    <w:rsid w:val="00C0222D"/>
    <w:rsid w:val="00C0272F"/>
    <w:rsid w:val="00C02B5E"/>
    <w:rsid w:val="00C0356D"/>
    <w:rsid w:val="00C035F1"/>
    <w:rsid w:val="00C036DE"/>
    <w:rsid w:val="00C03721"/>
    <w:rsid w:val="00C03765"/>
    <w:rsid w:val="00C038D8"/>
    <w:rsid w:val="00C0394F"/>
    <w:rsid w:val="00C03BB1"/>
    <w:rsid w:val="00C0410E"/>
    <w:rsid w:val="00C041BA"/>
    <w:rsid w:val="00C04ED0"/>
    <w:rsid w:val="00C050A6"/>
    <w:rsid w:val="00C056A3"/>
    <w:rsid w:val="00C05B4A"/>
    <w:rsid w:val="00C062D5"/>
    <w:rsid w:val="00C06625"/>
    <w:rsid w:val="00C06E80"/>
    <w:rsid w:val="00C0711D"/>
    <w:rsid w:val="00C0717A"/>
    <w:rsid w:val="00C07A24"/>
    <w:rsid w:val="00C07A5D"/>
    <w:rsid w:val="00C10AE7"/>
    <w:rsid w:val="00C10BFA"/>
    <w:rsid w:val="00C10D65"/>
    <w:rsid w:val="00C11258"/>
    <w:rsid w:val="00C112BB"/>
    <w:rsid w:val="00C11440"/>
    <w:rsid w:val="00C11DDA"/>
    <w:rsid w:val="00C128BF"/>
    <w:rsid w:val="00C12D8A"/>
    <w:rsid w:val="00C1333E"/>
    <w:rsid w:val="00C13561"/>
    <w:rsid w:val="00C13586"/>
    <w:rsid w:val="00C1360B"/>
    <w:rsid w:val="00C13652"/>
    <w:rsid w:val="00C136AE"/>
    <w:rsid w:val="00C138C1"/>
    <w:rsid w:val="00C13E7C"/>
    <w:rsid w:val="00C14022"/>
    <w:rsid w:val="00C1489F"/>
    <w:rsid w:val="00C1544C"/>
    <w:rsid w:val="00C15623"/>
    <w:rsid w:val="00C1571F"/>
    <w:rsid w:val="00C15A70"/>
    <w:rsid w:val="00C15B64"/>
    <w:rsid w:val="00C15C62"/>
    <w:rsid w:val="00C16101"/>
    <w:rsid w:val="00C162DE"/>
    <w:rsid w:val="00C16636"/>
    <w:rsid w:val="00C166CF"/>
    <w:rsid w:val="00C16956"/>
    <w:rsid w:val="00C16D72"/>
    <w:rsid w:val="00C176B5"/>
    <w:rsid w:val="00C17D14"/>
    <w:rsid w:val="00C20D34"/>
    <w:rsid w:val="00C2112D"/>
    <w:rsid w:val="00C2147A"/>
    <w:rsid w:val="00C2192A"/>
    <w:rsid w:val="00C21A48"/>
    <w:rsid w:val="00C21A5F"/>
    <w:rsid w:val="00C21BC8"/>
    <w:rsid w:val="00C225B3"/>
    <w:rsid w:val="00C23247"/>
    <w:rsid w:val="00C23A34"/>
    <w:rsid w:val="00C23FF8"/>
    <w:rsid w:val="00C242BB"/>
    <w:rsid w:val="00C2432D"/>
    <w:rsid w:val="00C2439D"/>
    <w:rsid w:val="00C24444"/>
    <w:rsid w:val="00C24EAA"/>
    <w:rsid w:val="00C2503C"/>
    <w:rsid w:val="00C259C9"/>
    <w:rsid w:val="00C25ED9"/>
    <w:rsid w:val="00C262A5"/>
    <w:rsid w:val="00C263B1"/>
    <w:rsid w:val="00C264F8"/>
    <w:rsid w:val="00C26DFC"/>
    <w:rsid w:val="00C26F58"/>
    <w:rsid w:val="00C275C2"/>
    <w:rsid w:val="00C2795E"/>
    <w:rsid w:val="00C27B37"/>
    <w:rsid w:val="00C3033A"/>
    <w:rsid w:val="00C308BE"/>
    <w:rsid w:val="00C30B80"/>
    <w:rsid w:val="00C30E61"/>
    <w:rsid w:val="00C30F5B"/>
    <w:rsid w:val="00C3124E"/>
    <w:rsid w:val="00C31516"/>
    <w:rsid w:val="00C3169E"/>
    <w:rsid w:val="00C31ACB"/>
    <w:rsid w:val="00C32062"/>
    <w:rsid w:val="00C3225D"/>
    <w:rsid w:val="00C32A0A"/>
    <w:rsid w:val="00C32CAD"/>
    <w:rsid w:val="00C3305E"/>
    <w:rsid w:val="00C33261"/>
    <w:rsid w:val="00C334D2"/>
    <w:rsid w:val="00C3354D"/>
    <w:rsid w:val="00C33887"/>
    <w:rsid w:val="00C33AF9"/>
    <w:rsid w:val="00C33D19"/>
    <w:rsid w:val="00C34BA2"/>
    <w:rsid w:val="00C34D7B"/>
    <w:rsid w:val="00C34ECA"/>
    <w:rsid w:val="00C35808"/>
    <w:rsid w:val="00C35F5F"/>
    <w:rsid w:val="00C36491"/>
    <w:rsid w:val="00C36AFA"/>
    <w:rsid w:val="00C37194"/>
    <w:rsid w:val="00C37362"/>
    <w:rsid w:val="00C37C43"/>
    <w:rsid w:val="00C37CE7"/>
    <w:rsid w:val="00C40D31"/>
    <w:rsid w:val="00C40D4C"/>
    <w:rsid w:val="00C40F8D"/>
    <w:rsid w:val="00C4107E"/>
    <w:rsid w:val="00C418FC"/>
    <w:rsid w:val="00C4274D"/>
    <w:rsid w:val="00C42B4E"/>
    <w:rsid w:val="00C42BDD"/>
    <w:rsid w:val="00C42FAA"/>
    <w:rsid w:val="00C4334E"/>
    <w:rsid w:val="00C440DB"/>
    <w:rsid w:val="00C44384"/>
    <w:rsid w:val="00C44587"/>
    <w:rsid w:val="00C44AF5"/>
    <w:rsid w:val="00C450C8"/>
    <w:rsid w:val="00C452F3"/>
    <w:rsid w:val="00C459DE"/>
    <w:rsid w:val="00C45C0A"/>
    <w:rsid w:val="00C45DAB"/>
    <w:rsid w:val="00C46058"/>
    <w:rsid w:val="00C46160"/>
    <w:rsid w:val="00C46175"/>
    <w:rsid w:val="00C46E32"/>
    <w:rsid w:val="00C46E96"/>
    <w:rsid w:val="00C46FA1"/>
    <w:rsid w:val="00C475EF"/>
    <w:rsid w:val="00C477DE"/>
    <w:rsid w:val="00C47BCC"/>
    <w:rsid w:val="00C507EB"/>
    <w:rsid w:val="00C50B6F"/>
    <w:rsid w:val="00C50B74"/>
    <w:rsid w:val="00C50D78"/>
    <w:rsid w:val="00C51530"/>
    <w:rsid w:val="00C51790"/>
    <w:rsid w:val="00C524C7"/>
    <w:rsid w:val="00C525C2"/>
    <w:rsid w:val="00C529C4"/>
    <w:rsid w:val="00C52F64"/>
    <w:rsid w:val="00C530BA"/>
    <w:rsid w:val="00C5317F"/>
    <w:rsid w:val="00C53436"/>
    <w:rsid w:val="00C537FA"/>
    <w:rsid w:val="00C53914"/>
    <w:rsid w:val="00C53FCF"/>
    <w:rsid w:val="00C54336"/>
    <w:rsid w:val="00C546C4"/>
    <w:rsid w:val="00C54878"/>
    <w:rsid w:val="00C54DBB"/>
    <w:rsid w:val="00C54F52"/>
    <w:rsid w:val="00C55476"/>
    <w:rsid w:val="00C55573"/>
    <w:rsid w:val="00C55A28"/>
    <w:rsid w:val="00C55C62"/>
    <w:rsid w:val="00C55EB8"/>
    <w:rsid w:val="00C56238"/>
    <w:rsid w:val="00C56691"/>
    <w:rsid w:val="00C566A8"/>
    <w:rsid w:val="00C56A12"/>
    <w:rsid w:val="00C56A51"/>
    <w:rsid w:val="00C5704D"/>
    <w:rsid w:val="00C57451"/>
    <w:rsid w:val="00C57490"/>
    <w:rsid w:val="00C57723"/>
    <w:rsid w:val="00C577BD"/>
    <w:rsid w:val="00C6039E"/>
    <w:rsid w:val="00C60598"/>
    <w:rsid w:val="00C60714"/>
    <w:rsid w:val="00C6072B"/>
    <w:rsid w:val="00C60780"/>
    <w:rsid w:val="00C60818"/>
    <w:rsid w:val="00C608FB"/>
    <w:rsid w:val="00C60CC3"/>
    <w:rsid w:val="00C60D3A"/>
    <w:rsid w:val="00C60F1C"/>
    <w:rsid w:val="00C61184"/>
    <w:rsid w:val="00C613B4"/>
    <w:rsid w:val="00C6153A"/>
    <w:rsid w:val="00C6204C"/>
    <w:rsid w:val="00C626A7"/>
    <w:rsid w:val="00C628D9"/>
    <w:rsid w:val="00C62B3A"/>
    <w:rsid w:val="00C62DF7"/>
    <w:rsid w:val="00C62E63"/>
    <w:rsid w:val="00C62EEF"/>
    <w:rsid w:val="00C631CC"/>
    <w:rsid w:val="00C633B1"/>
    <w:rsid w:val="00C634C4"/>
    <w:rsid w:val="00C64254"/>
    <w:rsid w:val="00C64459"/>
    <w:rsid w:val="00C64794"/>
    <w:rsid w:val="00C649D6"/>
    <w:rsid w:val="00C64AD5"/>
    <w:rsid w:val="00C64C87"/>
    <w:rsid w:val="00C64D65"/>
    <w:rsid w:val="00C65139"/>
    <w:rsid w:val="00C6534D"/>
    <w:rsid w:val="00C6717F"/>
    <w:rsid w:val="00C67F99"/>
    <w:rsid w:val="00C70448"/>
    <w:rsid w:val="00C70B26"/>
    <w:rsid w:val="00C7110B"/>
    <w:rsid w:val="00C713D3"/>
    <w:rsid w:val="00C71E21"/>
    <w:rsid w:val="00C720CB"/>
    <w:rsid w:val="00C72647"/>
    <w:rsid w:val="00C72A5D"/>
    <w:rsid w:val="00C72D71"/>
    <w:rsid w:val="00C72E46"/>
    <w:rsid w:val="00C72F47"/>
    <w:rsid w:val="00C7303B"/>
    <w:rsid w:val="00C731D4"/>
    <w:rsid w:val="00C734C2"/>
    <w:rsid w:val="00C73BE7"/>
    <w:rsid w:val="00C7467A"/>
    <w:rsid w:val="00C74CFC"/>
    <w:rsid w:val="00C7503D"/>
    <w:rsid w:val="00C75475"/>
    <w:rsid w:val="00C764A3"/>
    <w:rsid w:val="00C7704E"/>
    <w:rsid w:val="00C776BB"/>
    <w:rsid w:val="00C80033"/>
    <w:rsid w:val="00C817C6"/>
    <w:rsid w:val="00C81847"/>
    <w:rsid w:val="00C818AC"/>
    <w:rsid w:val="00C81D94"/>
    <w:rsid w:val="00C81DC4"/>
    <w:rsid w:val="00C82575"/>
    <w:rsid w:val="00C82CF6"/>
    <w:rsid w:val="00C82F01"/>
    <w:rsid w:val="00C831DF"/>
    <w:rsid w:val="00C835CD"/>
    <w:rsid w:val="00C83D4B"/>
    <w:rsid w:val="00C83DAC"/>
    <w:rsid w:val="00C84716"/>
    <w:rsid w:val="00C84E3F"/>
    <w:rsid w:val="00C854AF"/>
    <w:rsid w:val="00C858D4"/>
    <w:rsid w:val="00C859E5"/>
    <w:rsid w:val="00C85EF2"/>
    <w:rsid w:val="00C8625E"/>
    <w:rsid w:val="00C8627A"/>
    <w:rsid w:val="00C8643C"/>
    <w:rsid w:val="00C868D0"/>
    <w:rsid w:val="00C869C0"/>
    <w:rsid w:val="00C86CCC"/>
    <w:rsid w:val="00C86ECD"/>
    <w:rsid w:val="00C8701B"/>
    <w:rsid w:val="00C87204"/>
    <w:rsid w:val="00C873BB"/>
    <w:rsid w:val="00C876D5"/>
    <w:rsid w:val="00C87A1A"/>
    <w:rsid w:val="00C87CB5"/>
    <w:rsid w:val="00C87EF4"/>
    <w:rsid w:val="00C90882"/>
    <w:rsid w:val="00C90A76"/>
    <w:rsid w:val="00C90D04"/>
    <w:rsid w:val="00C92A68"/>
    <w:rsid w:val="00C92E08"/>
    <w:rsid w:val="00C9322C"/>
    <w:rsid w:val="00C93572"/>
    <w:rsid w:val="00C941E5"/>
    <w:rsid w:val="00C9436E"/>
    <w:rsid w:val="00C94808"/>
    <w:rsid w:val="00C94F23"/>
    <w:rsid w:val="00C95438"/>
    <w:rsid w:val="00C954D3"/>
    <w:rsid w:val="00C95A00"/>
    <w:rsid w:val="00C95CBE"/>
    <w:rsid w:val="00C960FC"/>
    <w:rsid w:val="00C96126"/>
    <w:rsid w:val="00C96531"/>
    <w:rsid w:val="00C96FE9"/>
    <w:rsid w:val="00C972F3"/>
    <w:rsid w:val="00C976DD"/>
    <w:rsid w:val="00CA0969"/>
    <w:rsid w:val="00CA0B45"/>
    <w:rsid w:val="00CA0F72"/>
    <w:rsid w:val="00CA1A7F"/>
    <w:rsid w:val="00CA1E80"/>
    <w:rsid w:val="00CA1FB2"/>
    <w:rsid w:val="00CA2117"/>
    <w:rsid w:val="00CA2801"/>
    <w:rsid w:val="00CA36E0"/>
    <w:rsid w:val="00CA3C99"/>
    <w:rsid w:val="00CA4FE0"/>
    <w:rsid w:val="00CA55B6"/>
    <w:rsid w:val="00CA5A71"/>
    <w:rsid w:val="00CA5CB5"/>
    <w:rsid w:val="00CA6135"/>
    <w:rsid w:val="00CA6257"/>
    <w:rsid w:val="00CA658A"/>
    <w:rsid w:val="00CA6779"/>
    <w:rsid w:val="00CA6A4C"/>
    <w:rsid w:val="00CA6F6B"/>
    <w:rsid w:val="00CA7160"/>
    <w:rsid w:val="00CA7373"/>
    <w:rsid w:val="00CA7383"/>
    <w:rsid w:val="00CA73F1"/>
    <w:rsid w:val="00CA7B69"/>
    <w:rsid w:val="00CA7E2C"/>
    <w:rsid w:val="00CB04CA"/>
    <w:rsid w:val="00CB0BA0"/>
    <w:rsid w:val="00CB0C23"/>
    <w:rsid w:val="00CB0C7C"/>
    <w:rsid w:val="00CB0E6E"/>
    <w:rsid w:val="00CB0EA8"/>
    <w:rsid w:val="00CB10CE"/>
    <w:rsid w:val="00CB1163"/>
    <w:rsid w:val="00CB18DC"/>
    <w:rsid w:val="00CB1AC0"/>
    <w:rsid w:val="00CB1B9A"/>
    <w:rsid w:val="00CB1F43"/>
    <w:rsid w:val="00CB20A4"/>
    <w:rsid w:val="00CB215C"/>
    <w:rsid w:val="00CB258B"/>
    <w:rsid w:val="00CB3330"/>
    <w:rsid w:val="00CB3941"/>
    <w:rsid w:val="00CB3992"/>
    <w:rsid w:val="00CB4057"/>
    <w:rsid w:val="00CB44AB"/>
    <w:rsid w:val="00CB4BE6"/>
    <w:rsid w:val="00CB515C"/>
    <w:rsid w:val="00CB5DB9"/>
    <w:rsid w:val="00CB64A5"/>
    <w:rsid w:val="00CB6632"/>
    <w:rsid w:val="00CB67CB"/>
    <w:rsid w:val="00CB6A0D"/>
    <w:rsid w:val="00CB6A14"/>
    <w:rsid w:val="00CB6E95"/>
    <w:rsid w:val="00CB70A7"/>
    <w:rsid w:val="00CB7299"/>
    <w:rsid w:val="00CB7343"/>
    <w:rsid w:val="00CB7463"/>
    <w:rsid w:val="00CC00CA"/>
    <w:rsid w:val="00CC048A"/>
    <w:rsid w:val="00CC08DE"/>
    <w:rsid w:val="00CC0A49"/>
    <w:rsid w:val="00CC14E2"/>
    <w:rsid w:val="00CC17FB"/>
    <w:rsid w:val="00CC2CA2"/>
    <w:rsid w:val="00CC2FDF"/>
    <w:rsid w:val="00CC330F"/>
    <w:rsid w:val="00CC35FC"/>
    <w:rsid w:val="00CC37A1"/>
    <w:rsid w:val="00CC393C"/>
    <w:rsid w:val="00CC3C63"/>
    <w:rsid w:val="00CC4012"/>
    <w:rsid w:val="00CC4A34"/>
    <w:rsid w:val="00CC5519"/>
    <w:rsid w:val="00CC58BB"/>
    <w:rsid w:val="00CC5999"/>
    <w:rsid w:val="00CC5BA4"/>
    <w:rsid w:val="00CC5CC5"/>
    <w:rsid w:val="00CC64E6"/>
    <w:rsid w:val="00CC68F4"/>
    <w:rsid w:val="00CC69BE"/>
    <w:rsid w:val="00CC6A42"/>
    <w:rsid w:val="00CC6D9F"/>
    <w:rsid w:val="00CC7476"/>
    <w:rsid w:val="00CC74B6"/>
    <w:rsid w:val="00CC7C3C"/>
    <w:rsid w:val="00CC7D49"/>
    <w:rsid w:val="00CD0279"/>
    <w:rsid w:val="00CD0945"/>
    <w:rsid w:val="00CD0BBB"/>
    <w:rsid w:val="00CD0DEB"/>
    <w:rsid w:val="00CD16A1"/>
    <w:rsid w:val="00CD1A5C"/>
    <w:rsid w:val="00CD1DB5"/>
    <w:rsid w:val="00CD23E1"/>
    <w:rsid w:val="00CD288E"/>
    <w:rsid w:val="00CD28F7"/>
    <w:rsid w:val="00CD37D3"/>
    <w:rsid w:val="00CD3984"/>
    <w:rsid w:val="00CD3A07"/>
    <w:rsid w:val="00CD3B50"/>
    <w:rsid w:val="00CD41B1"/>
    <w:rsid w:val="00CD42D8"/>
    <w:rsid w:val="00CD47B5"/>
    <w:rsid w:val="00CD4AA5"/>
    <w:rsid w:val="00CD4F7C"/>
    <w:rsid w:val="00CD5510"/>
    <w:rsid w:val="00CD5757"/>
    <w:rsid w:val="00CD5E3D"/>
    <w:rsid w:val="00CD66B4"/>
    <w:rsid w:val="00CD67B1"/>
    <w:rsid w:val="00CD6B71"/>
    <w:rsid w:val="00CD6F64"/>
    <w:rsid w:val="00CD6FC2"/>
    <w:rsid w:val="00CD72E2"/>
    <w:rsid w:val="00CD7857"/>
    <w:rsid w:val="00CD78CC"/>
    <w:rsid w:val="00CD7DD2"/>
    <w:rsid w:val="00CE01E3"/>
    <w:rsid w:val="00CE080C"/>
    <w:rsid w:val="00CE0A71"/>
    <w:rsid w:val="00CE17F8"/>
    <w:rsid w:val="00CE1C39"/>
    <w:rsid w:val="00CE31F7"/>
    <w:rsid w:val="00CE34FE"/>
    <w:rsid w:val="00CE3556"/>
    <w:rsid w:val="00CE3A12"/>
    <w:rsid w:val="00CE3BF6"/>
    <w:rsid w:val="00CE3D53"/>
    <w:rsid w:val="00CE3E9D"/>
    <w:rsid w:val="00CE3FA9"/>
    <w:rsid w:val="00CE42EA"/>
    <w:rsid w:val="00CE439C"/>
    <w:rsid w:val="00CE4AA6"/>
    <w:rsid w:val="00CE5067"/>
    <w:rsid w:val="00CE524F"/>
    <w:rsid w:val="00CE53EA"/>
    <w:rsid w:val="00CE5AEE"/>
    <w:rsid w:val="00CE5C26"/>
    <w:rsid w:val="00CE5CC3"/>
    <w:rsid w:val="00CE5EC2"/>
    <w:rsid w:val="00CE7708"/>
    <w:rsid w:val="00CE7710"/>
    <w:rsid w:val="00CE7DCC"/>
    <w:rsid w:val="00CF02A8"/>
    <w:rsid w:val="00CF0509"/>
    <w:rsid w:val="00CF06B3"/>
    <w:rsid w:val="00CF0D9D"/>
    <w:rsid w:val="00CF0E2F"/>
    <w:rsid w:val="00CF1ABE"/>
    <w:rsid w:val="00CF1BCE"/>
    <w:rsid w:val="00CF1EA3"/>
    <w:rsid w:val="00CF1EED"/>
    <w:rsid w:val="00CF1FA8"/>
    <w:rsid w:val="00CF20CE"/>
    <w:rsid w:val="00CF2330"/>
    <w:rsid w:val="00CF2355"/>
    <w:rsid w:val="00CF2E28"/>
    <w:rsid w:val="00CF39E6"/>
    <w:rsid w:val="00CF3B9A"/>
    <w:rsid w:val="00CF40FC"/>
    <w:rsid w:val="00CF416F"/>
    <w:rsid w:val="00CF42BE"/>
    <w:rsid w:val="00CF4BE8"/>
    <w:rsid w:val="00CF4C17"/>
    <w:rsid w:val="00CF4DDF"/>
    <w:rsid w:val="00CF4E87"/>
    <w:rsid w:val="00CF507F"/>
    <w:rsid w:val="00CF51A7"/>
    <w:rsid w:val="00CF545A"/>
    <w:rsid w:val="00CF545D"/>
    <w:rsid w:val="00CF569F"/>
    <w:rsid w:val="00CF56A1"/>
    <w:rsid w:val="00CF56A8"/>
    <w:rsid w:val="00CF5F9A"/>
    <w:rsid w:val="00CF6059"/>
    <w:rsid w:val="00CF6C15"/>
    <w:rsid w:val="00CF6DC6"/>
    <w:rsid w:val="00CF6F19"/>
    <w:rsid w:val="00CF72B6"/>
    <w:rsid w:val="00CF7688"/>
    <w:rsid w:val="00CF7EFD"/>
    <w:rsid w:val="00D007EA"/>
    <w:rsid w:val="00D00843"/>
    <w:rsid w:val="00D00CC8"/>
    <w:rsid w:val="00D01165"/>
    <w:rsid w:val="00D0182D"/>
    <w:rsid w:val="00D01EC6"/>
    <w:rsid w:val="00D02DF1"/>
    <w:rsid w:val="00D02EC4"/>
    <w:rsid w:val="00D03294"/>
    <w:rsid w:val="00D0334A"/>
    <w:rsid w:val="00D03526"/>
    <w:rsid w:val="00D03567"/>
    <w:rsid w:val="00D03E70"/>
    <w:rsid w:val="00D048B9"/>
    <w:rsid w:val="00D0490D"/>
    <w:rsid w:val="00D04948"/>
    <w:rsid w:val="00D04E03"/>
    <w:rsid w:val="00D0503F"/>
    <w:rsid w:val="00D050D2"/>
    <w:rsid w:val="00D05222"/>
    <w:rsid w:val="00D05467"/>
    <w:rsid w:val="00D0562B"/>
    <w:rsid w:val="00D05AC4"/>
    <w:rsid w:val="00D05D58"/>
    <w:rsid w:val="00D06323"/>
    <w:rsid w:val="00D06D1B"/>
    <w:rsid w:val="00D07009"/>
    <w:rsid w:val="00D070E6"/>
    <w:rsid w:val="00D07375"/>
    <w:rsid w:val="00D079C8"/>
    <w:rsid w:val="00D10276"/>
    <w:rsid w:val="00D109EF"/>
    <w:rsid w:val="00D10AD1"/>
    <w:rsid w:val="00D11164"/>
    <w:rsid w:val="00D1117A"/>
    <w:rsid w:val="00D114D7"/>
    <w:rsid w:val="00D1151C"/>
    <w:rsid w:val="00D118C5"/>
    <w:rsid w:val="00D120B3"/>
    <w:rsid w:val="00D12D56"/>
    <w:rsid w:val="00D13F1C"/>
    <w:rsid w:val="00D13F66"/>
    <w:rsid w:val="00D1478B"/>
    <w:rsid w:val="00D14982"/>
    <w:rsid w:val="00D1503A"/>
    <w:rsid w:val="00D151BF"/>
    <w:rsid w:val="00D15675"/>
    <w:rsid w:val="00D159E7"/>
    <w:rsid w:val="00D15E4F"/>
    <w:rsid w:val="00D15E89"/>
    <w:rsid w:val="00D16036"/>
    <w:rsid w:val="00D16393"/>
    <w:rsid w:val="00D16E09"/>
    <w:rsid w:val="00D17337"/>
    <w:rsid w:val="00D17973"/>
    <w:rsid w:val="00D17BCA"/>
    <w:rsid w:val="00D17CDB"/>
    <w:rsid w:val="00D17F15"/>
    <w:rsid w:val="00D20D1E"/>
    <w:rsid w:val="00D2119D"/>
    <w:rsid w:val="00D2134C"/>
    <w:rsid w:val="00D21450"/>
    <w:rsid w:val="00D21C83"/>
    <w:rsid w:val="00D21E1F"/>
    <w:rsid w:val="00D226C1"/>
    <w:rsid w:val="00D228BE"/>
    <w:rsid w:val="00D229B6"/>
    <w:rsid w:val="00D229DB"/>
    <w:rsid w:val="00D22C4E"/>
    <w:rsid w:val="00D22DB6"/>
    <w:rsid w:val="00D22F78"/>
    <w:rsid w:val="00D23588"/>
    <w:rsid w:val="00D2407E"/>
    <w:rsid w:val="00D249B3"/>
    <w:rsid w:val="00D24AE1"/>
    <w:rsid w:val="00D24F28"/>
    <w:rsid w:val="00D24F51"/>
    <w:rsid w:val="00D25003"/>
    <w:rsid w:val="00D255A1"/>
    <w:rsid w:val="00D25EC6"/>
    <w:rsid w:val="00D25EDD"/>
    <w:rsid w:val="00D25F33"/>
    <w:rsid w:val="00D261EC"/>
    <w:rsid w:val="00D26338"/>
    <w:rsid w:val="00D26351"/>
    <w:rsid w:val="00D26866"/>
    <w:rsid w:val="00D26AFD"/>
    <w:rsid w:val="00D27831"/>
    <w:rsid w:val="00D30236"/>
    <w:rsid w:val="00D302FF"/>
    <w:rsid w:val="00D3105D"/>
    <w:rsid w:val="00D310AC"/>
    <w:rsid w:val="00D31BDA"/>
    <w:rsid w:val="00D321A1"/>
    <w:rsid w:val="00D323C9"/>
    <w:rsid w:val="00D32900"/>
    <w:rsid w:val="00D32A15"/>
    <w:rsid w:val="00D32B8A"/>
    <w:rsid w:val="00D33151"/>
    <w:rsid w:val="00D33C61"/>
    <w:rsid w:val="00D341DE"/>
    <w:rsid w:val="00D34220"/>
    <w:rsid w:val="00D342DC"/>
    <w:rsid w:val="00D34B4B"/>
    <w:rsid w:val="00D34B79"/>
    <w:rsid w:val="00D3521C"/>
    <w:rsid w:val="00D35729"/>
    <w:rsid w:val="00D35B56"/>
    <w:rsid w:val="00D35F99"/>
    <w:rsid w:val="00D3613D"/>
    <w:rsid w:val="00D369B1"/>
    <w:rsid w:val="00D36C17"/>
    <w:rsid w:val="00D36C41"/>
    <w:rsid w:val="00D36DA4"/>
    <w:rsid w:val="00D37120"/>
    <w:rsid w:val="00D3754A"/>
    <w:rsid w:val="00D37793"/>
    <w:rsid w:val="00D37C0E"/>
    <w:rsid w:val="00D37EEA"/>
    <w:rsid w:val="00D40247"/>
    <w:rsid w:val="00D40627"/>
    <w:rsid w:val="00D40BB6"/>
    <w:rsid w:val="00D40EF6"/>
    <w:rsid w:val="00D41672"/>
    <w:rsid w:val="00D41CD5"/>
    <w:rsid w:val="00D41D49"/>
    <w:rsid w:val="00D41F25"/>
    <w:rsid w:val="00D41F53"/>
    <w:rsid w:val="00D42805"/>
    <w:rsid w:val="00D4293B"/>
    <w:rsid w:val="00D42B0C"/>
    <w:rsid w:val="00D42DDC"/>
    <w:rsid w:val="00D43119"/>
    <w:rsid w:val="00D432D7"/>
    <w:rsid w:val="00D43562"/>
    <w:rsid w:val="00D436A8"/>
    <w:rsid w:val="00D4393F"/>
    <w:rsid w:val="00D43A6A"/>
    <w:rsid w:val="00D43AE9"/>
    <w:rsid w:val="00D43C15"/>
    <w:rsid w:val="00D4474D"/>
    <w:rsid w:val="00D447AE"/>
    <w:rsid w:val="00D451E1"/>
    <w:rsid w:val="00D451F4"/>
    <w:rsid w:val="00D4523D"/>
    <w:rsid w:val="00D45CF0"/>
    <w:rsid w:val="00D462F9"/>
    <w:rsid w:val="00D467EC"/>
    <w:rsid w:val="00D46E74"/>
    <w:rsid w:val="00D4722B"/>
    <w:rsid w:val="00D4731F"/>
    <w:rsid w:val="00D47564"/>
    <w:rsid w:val="00D47858"/>
    <w:rsid w:val="00D47A4C"/>
    <w:rsid w:val="00D47EC2"/>
    <w:rsid w:val="00D5043D"/>
    <w:rsid w:val="00D50A83"/>
    <w:rsid w:val="00D50B81"/>
    <w:rsid w:val="00D51319"/>
    <w:rsid w:val="00D518C6"/>
    <w:rsid w:val="00D51C28"/>
    <w:rsid w:val="00D52029"/>
    <w:rsid w:val="00D522AF"/>
    <w:rsid w:val="00D52591"/>
    <w:rsid w:val="00D52679"/>
    <w:rsid w:val="00D52801"/>
    <w:rsid w:val="00D5280E"/>
    <w:rsid w:val="00D52AAF"/>
    <w:rsid w:val="00D52D1F"/>
    <w:rsid w:val="00D52E7D"/>
    <w:rsid w:val="00D53477"/>
    <w:rsid w:val="00D53565"/>
    <w:rsid w:val="00D53CF4"/>
    <w:rsid w:val="00D54586"/>
    <w:rsid w:val="00D545B8"/>
    <w:rsid w:val="00D5462E"/>
    <w:rsid w:val="00D54DD8"/>
    <w:rsid w:val="00D552C2"/>
    <w:rsid w:val="00D5573F"/>
    <w:rsid w:val="00D55B9E"/>
    <w:rsid w:val="00D55DC3"/>
    <w:rsid w:val="00D55F13"/>
    <w:rsid w:val="00D5668B"/>
    <w:rsid w:val="00D5668D"/>
    <w:rsid w:val="00D566D7"/>
    <w:rsid w:val="00D576FE"/>
    <w:rsid w:val="00D5772B"/>
    <w:rsid w:val="00D5780E"/>
    <w:rsid w:val="00D5798D"/>
    <w:rsid w:val="00D57B2F"/>
    <w:rsid w:val="00D57CE1"/>
    <w:rsid w:val="00D57F5C"/>
    <w:rsid w:val="00D61C99"/>
    <w:rsid w:val="00D62259"/>
    <w:rsid w:val="00D622B2"/>
    <w:rsid w:val="00D6238C"/>
    <w:rsid w:val="00D62452"/>
    <w:rsid w:val="00D6263C"/>
    <w:rsid w:val="00D633AF"/>
    <w:rsid w:val="00D63BD2"/>
    <w:rsid w:val="00D63C4B"/>
    <w:rsid w:val="00D63CEB"/>
    <w:rsid w:val="00D6454E"/>
    <w:rsid w:val="00D64BF9"/>
    <w:rsid w:val="00D6506F"/>
    <w:rsid w:val="00D65904"/>
    <w:rsid w:val="00D65A48"/>
    <w:rsid w:val="00D65DE0"/>
    <w:rsid w:val="00D66018"/>
    <w:rsid w:val="00D6648F"/>
    <w:rsid w:val="00D666E0"/>
    <w:rsid w:val="00D6685C"/>
    <w:rsid w:val="00D669A6"/>
    <w:rsid w:val="00D669EB"/>
    <w:rsid w:val="00D66F6F"/>
    <w:rsid w:val="00D6776E"/>
    <w:rsid w:val="00D679A8"/>
    <w:rsid w:val="00D67B2F"/>
    <w:rsid w:val="00D67B91"/>
    <w:rsid w:val="00D705CE"/>
    <w:rsid w:val="00D70713"/>
    <w:rsid w:val="00D70D5E"/>
    <w:rsid w:val="00D70E95"/>
    <w:rsid w:val="00D7140E"/>
    <w:rsid w:val="00D714FF"/>
    <w:rsid w:val="00D71AF3"/>
    <w:rsid w:val="00D71F90"/>
    <w:rsid w:val="00D72096"/>
    <w:rsid w:val="00D7263E"/>
    <w:rsid w:val="00D7283F"/>
    <w:rsid w:val="00D7289C"/>
    <w:rsid w:val="00D72C81"/>
    <w:rsid w:val="00D7343F"/>
    <w:rsid w:val="00D73E01"/>
    <w:rsid w:val="00D74C12"/>
    <w:rsid w:val="00D74C27"/>
    <w:rsid w:val="00D75026"/>
    <w:rsid w:val="00D75341"/>
    <w:rsid w:val="00D754C6"/>
    <w:rsid w:val="00D7580F"/>
    <w:rsid w:val="00D75FA9"/>
    <w:rsid w:val="00D7630A"/>
    <w:rsid w:val="00D774EA"/>
    <w:rsid w:val="00D7788F"/>
    <w:rsid w:val="00D77DBB"/>
    <w:rsid w:val="00D77F4B"/>
    <w:rsid w:val="00D77FFC"/>
    <w:rsid w:val="00D80781"/>
    <w:rsid w:val="00D80A7F"/>
    <w:rsid w:val="00D821CC"/>
    <w:rsid w:val="00D82A43"/>
    <w:rsid w:val="00D82E2A"/>
    <w:rsid w:val="00D836D6"/>
    <w:rsid w:val="00D8374C"/>
    <w:rsid w:val="00D840DC"/>
    <w:rsid w:val="00D8483D"/>
    <w:rsid w:val="00D84841"/>
    <w:rsid w:val="00D8484F"/>
    <w:rsid w:val="00D84EC6"/>
    <w:rsid w:val="00D84F36"/>
    <w:rsid w:val="00D85667"/>
    <w:rsid w:val="00D858A5"/>
    <w:rsid w:val="00D85A06"/>
    <w:rsid w:val="00D8640B"/>
    <w:rsid w:val="00D8652B"/>
    <w:rsid w:val="00D865A8"/>
    <w:rsid w:val="00D866E3"/>
    <w:rsid w:val="00D86C6A"/>
    <w:rsid w:val="00D86E32"/>
    <w:rsid w:val="00D86F5C"/>
    <w:rsid w:val="00D87283"/>
    <w:rsid w:val="00D87BC9"/>
    <w:rsid w:val="00D87BFF"/>
    <w:rsid w:val="00D87E3B"/>
    <w:rsid w:val="00D87F64"/>
    <w:rsid w:val="00D87FE2"/>
    <w:rsid w:val="00D90532"/>
    <w:rsid w:val="00D90F4B"/>
    <w:rsid w:val="00D91774"/>
    <w:rsid w:val="00D91C88"/>
    <w:rsid w:val="00D92023"/>
    <w:rsid w:val="00D9234D"/>
    <w:rsid w:val="00D923E6"/>
    <w:rsid w:val="00D92D8A"/>
    <w:rsid w:val="00D93395"/>
    <w:rsid w:val="00D9412F"/>
    <w:rsid w:val="00D947DF"/>
    <w:rsid w:val="00D94892"/>
    <w:rsid w:val="00D94C26"/>
    <w:rsid w:val="00D94DC6"/>
    <w:rsid w:val="00D95179"/>
    <w:rsid w:val="00D95697"/>
    <w:rsid w:val="00D95712"/>
    <w:rsid w:val="00D958EE"/>
    <w:rsid w:val="00D95969"/>
    <w:rsid w:val="00D95A52"/>
    <w:rsid w:val="00D95C91"/>
    <w:rsid w:val="00D960A5"/>
    <w:rsid w:val="00D96229"/>
    <w:rsid w:val="00D9643E"/>
    <w:rsid w:val="00D96662"/>
    <w:rsid w:val="00D96A8B"/>
    <w:rsid w:val="00D96C42"/>
    <w:rsid w:val="00D97675"/>
    <w:rsid w:val="00D97E2A"/>
    <w:rsid w:val="00DA0A48"/>
    <w:rsid w:val="00DA0CB0"/>
    <w:rsid w:val="00DA0CF4"/>
    <w:rsid w:val="00DA0F08"/>
    <w:rsid w:val="00DA0FCE"/>
    <w:rsid w:val="00DA1609"/>
    <w:rsid w:val="00DA165F"/>
    <w:rsid w:val="00DA1D56"/>
    <w:rsid w:val="00DA1DAF"/>
    <w:rsid w:val="00DA23CC"/>
    <w:rsid w:val="00DA24AA"/>
    <w:rsid w:val="00DA24D4"/>
    <w:rsid w:val="00DA307D"/>
    <w:rsid w:val="00DA34E7"/>
    <w:rsid w:val="00DA378C"/>
    <w:rsid w:val="00DA44ED"/>
    <w:rsid w:val="00DA46A4"/>
    <w:rsid w:val="00DA4FDF"/>
    <w:rsid w:val="00DA52DE"/>
    <w:rsid w:val="00DA54C4"/>
    <w:rsid w:val="00DA58A9"/>
    <w:rsid w:val="00DA5A44"/>
    <w:rsid w:val="00DA5B56"/>
    <w:rsid w:val="00DA5FAB"/>
    <w:rsid w:val="00DA62A6"/>
    <w:rsid w:val="00DA6683"/>
    <w:rsid w:val="00DA6A60"/>
    <w:rsid w:val="00DA6B9D"/>
    <w:rsid w:val="00DA6D03"/>
    <w:rsid w:val="00DA6D14"/>
    <w:rsid w:val="00DA6D78"/>
    <w:rsid w:val="00DA6E9E"/>
    <w:rsid w:val="00DA6FCD"/>
    <w:rsid w:val="00DA7336"/>
    <w:rsid w:val="00DA7371"/>
    <w:rsid w:val="00DA7997"/>
    <w:rsid w:val="00DA7A12"/>
    <w:rsid w:val="00DB00A4"/>
    <w:rsid w:val="00DB052C"/>
    <w:rsid w:val="00DB0771"/>
    <w:rsid w:val="00DB0ECC"/>
    <w:rsid w:val="00DB0EE7"/>
    <w:rsid w:val="00DB0EF1"/>
    <w:rsid w:val="00DB10D5"/>
    <w:rsid w:val="00DB1196"/>
    <w:rsid w:val="00DB13FB"/>
    <w:rsid w:val="00DB2A41"/>
    <w:rsid w:val="00DB2C23"/>
    <w:rsid w:val="00DB2CC5"/>
    <w:rsid w:val="00DB3B1E"/>
    <w:rsid w:val="00DB3BED"/>
    <w:rsid w:val="00DB3DA4"/>
    <w:rsid w:val="00DB45FD"/>
    <w:rsid w:val="00DB4648"/>
    <w:rsid w:val="00DB4949"/>
    <w:rsid w:val="00DB4B66"/>
    <w:rsid w:val="00DB583C"/>
    <w:rsid w:val="00DB58D9"/>
    <w:rsid w:val="00DB5AD2"/>
    <w:rsid w:val="00DB5C14"/>
    <w:rsid w:val="00DB5CC2"/>
    <w:rsid w:val="00DB5FCA"/>
    <w:rsid w:val="00DB65AF"/>
    <w:rsid w:val="00DB67AF"/>
    <w:rsid w:val="00DB6995"/>
    <w:rsid w:val="00DB6E88"/>
    <w:rsid w:val="00DB7185"/>
    <w:rsid w:val="00DB77E1"/>
    <w:rsid w:val="00DC0075"/>
    <w:rsid w:val="00DC032E"/>
    <w:rsid w:val="00DC071F"/>
    <w:rsid w:val="00DC0CC9"/>
    <w:rsid w:val="00DC1297"/>
    <w:rsid w:val="00DC183E"/>
    <w:rsid w:val="00DC19E3"/>
    <w:rsid w:val="00DC1B65"/>
    <w:rsid w:val="00DC23A2"/>
    <w:rsid w:val="00DC28E7"/>
    <w:rsid w:val="00DC2EF9"/>
    <w:rsid w:val="00DC3209"/>
    <w:rsid w:val="00DC34A3"/>
    <w:rsid w:val="00DC37DA"/>
    <w:rsid w:val="00DC38FF"/>
    <w:rsid w:val="00DC3E59"/>
    <w:rsid w:val="00DC4263"/>
    <w:rsid w:val="00DC466C"/>
    <w:rsid w:val="00DC483E"/>
    <w:rsid w:val="00DC4C85"/>
    <w:rsid w:val="00DC4E0B"/>
    <w:rsid w:val="00DC4F51"/>
    <w:rsid w:val="00DC6603"/>
    <w:rsid w:val="00DC6CCA"/>
    <w:rsid w:val="00DC6D41"/>
    <w:rsid w:val="00DC71AC"/>
    <w:rsid w:val="00DC7227"/>
    <w:rsid w:val="00DC7730"/>
    <w:rsid w:val="00DC7943"/>
    <w:rsid w:val="00DC7A0D"/>
    <w:rsid w:val="00DC7A79"/>
    <w:rsid w:val="00DC7B23"/>
    <w:rsid w:val="00DC7E7F"/>
    <w:rsid w:val="00DC7FBC"/>
    <w:rsid w:val="00DD0733"/>
    <w:rsid w:val="00DD08C3"/>
    <w:rsid w:val="00DD1B96"/>
    <w:rsid w:val="00DD1E1F"/>
    <w:rsid w:val="00DD206B"/>
    <w:rsid w:val="00DD226F"/>
    <w:rsid w:val="00DD2A53"/>
    <w:rsid w:val="00DD3A69"/>
    <w:rsid w:val="00DD3E89"/>
    <w:rsid w:val="00DD4021"/>
    <w:rsid w:val="00DD42BB"/>
    <w:rsid w:val="00DD4420"/>
    <w:rsid w:val="00DD455B"/>
    <w:rsid w:val="00DD4A15"/>
    <w:rsid w:val="00DD4D55"/>
    <w:rsid w:val="00DD4DC6"/>
    <w:rsid w:val="00DD59C2"/>
    <w:rsid w:val="00DD5E55"/>
    <w:rsid w:val="00DD6196"/>
    <w:rsid w:val="00DD63A1"/>
    <w:rsid w:val="00DD63C4"/>
    <w:rsid w:val="00DD6C06"/>
    <w:rsid w:val="00DD71F3"/>
    <w:rsid w:val="00DD72A3"/>
    <w:rsid w:val="00DD72AB"/>
    <w:rsid w:val="00DD748E"/>
    <w:rsid w:val="00DD7567"/>
    <w:rsid w:val="00DD7657"/>
    <w:rsid w:val="00DD77EE"/>
    <w:rsid w:val="00DD7C81"/>
    <w:rsid w:val="00DE05DA"/>
    <w:rsid w:val="00DE0868"/>
    <w:rsid w:val="00DE12B3"/>
    <w:rsid w:val="00DE1AAA"/>
    <w:rsid w:val="00DE1DD0"/>
    <w:rsid w:val="00DE1F96"/>
    <w:rsid w:val="00DE1FC6"/>
    <w:rsid w:val="00DE2082"/>
    <w:rsid w:val="00DE2605"/>
    <w:rsid w:val="00DE372B"/>
    <w:rsid w:val="00DE3D21"/>
    <w:rsid w:val="00DE42F6"/>
    <w:rsid w:val="00DE4511"/>
    <w:rsid w:val="00DE48C3"/>
    <w:rsid w:val="00DE4C5B"/>
    <w:rsid w:val="00DE4D27"/>
    <w:rsid w:val="00DE5182"/>
    <w:rsid w:val="00DE52C4"/>
    <w:rsid w:val="00DE563F"/>
    <w:rsid w:val="00DE5B54"/>
    <w:rsid w:val="00DE5B5A"/>
    <w:rsid w:val="00DE5DC1"/>
    <w:rsid w:val="00DE6664"/>
    <w:rsid w:val="00DE67C4"/>
    <w:rsid w:val="00DE67E1"/>
    <w:rsid w:val="00DE6CF7"/>
    <w:rsid w:val="00DE6D05"/>
    <w:rsid w:val="00DE7586"/>
    <w:rsid w:val="00DF0929"/>
    <w:rsid w:val="00DF0B3C"/>
    <w:rsid w:val="00DF0B8C"/>
    <w:rsid w:val="00DF0D27"/>
    <w:rsid w:val="00DF0F2C"/>
    <w:rsid w:val="00DF11B0"/>
    <w:rsid w:val="00DF11CF"/>
    <w:rsid w:val="00DF172B"/>
    <w:rsid w:val="00DF213E"/>
    <w:rsid w:val="00DF2872"/>
    <w:rsid w:val="00DF2CB9"/>
    <w:rsid w:val="00DF2ED4"/>
    <w:rsid w:val="00DF34E0"/>
    <w:rsid w:val="00DF3723"/>
    <w:rsid w:val="00DF3791"/>
    <w:rsid w:val="00DF37F1"/>
    <w:rsid w:val="00DF3D65"/>
    <w:rsid w:val="00DF3E32"/>
    <w:rsid w:val="00DF3E81"/>
    <w:rsid w:val="00DF43A3"/>
    <w:rsid w:val="00DF4CFA"/>
    <w:rsid w:val="00DF5644"/>
    <w:rsid w:val="00DF58AE"/>
    <w:rsid w:val="00DF5C5B"/>
    <w:rsid w:val="00DF63DF"/>
    <w:rsid w:val="00DF6A91"/>
    <w:rsid w:val="00DF7541"/>
    <w:rsid w:val="00DF756D"/>
    <w:rsid w:val="00DF760B"/>
    <w:rsid w:val="00DF7865"/>
    <w:rsid w:val="00E00343"/>
    <w:rsid w:val="00E006B7"/>
    <w:rsid w:val="00E01143"/>
    <w:rsid w:val="00E01180"/>
    <w:rsid w:val="00E01667"/>
    <w:rsid w:val="00E01F8D"/>
    <w:rsid w:val="00E021FF"/>
    <w:rsid w:val="00E02349"/>
    <w:rsid w:val="00E02904"/>
    <w:rsid w:val="00E03017"/>
    <w:rsid w:val="00E03035"/>
    <w:rsid w:val="00E033B6"/>
    <w:rsid w:val="00E035FB"/>
    <w:rsid w:val="00E03638"/>
    <w:rsid w:val="00E0394C"/>
    <w:rsid w:val="00E03BD1"/>
    <w:rsid w:val="00E03DDD"/>
    <w:rsid w:val="00E03F8B"/>
    <w:rsid w:val="00E0408C"/>
    <w:rsid w:val="00E04B26"/>
    <w:rsid w:val="00E04C00"/>
    <w:rsid w:val="00E0515D"/>
    <w:rsid w:val="00E05820"/>
    <w:rsid w:val="00E05B47"/>
    <w:rsid w:val="00E05B59"/>
    <w:rsid w:val="00E063A0"/>
    <w:rsid w:val="00E0644C"/>
    <w:rsid w:val="00E07E44"/>
    <w:rsid w:val="00E10330"/>
    <w:rsid w:val="00E1050E"/>
    <w:rsid w:val="00E10746"/>
    <w:rsid w:val="00E10A78"/>
    <w:rsid w:val="00E10BB7"/>
    <w:rsid w:val="00E11264"/>
    <w:rsid w:val="00E11317"/>
    <w:rsid w:val="00E117BF"/>
    <w:rsid w:val="00E118AF"/>
    <w:rsid w:val="00E11A00"/>
    <w:rsid w:val="00E1211F"/>
    <w:rsid w:val="00E12452"/>
    <w:rsid w:val="00E12DC4"/>
    <w:rsid w:val="00E13281"/>
    <w:rsid w:val="00E13581"/>
    <w:rsid w:val="00E13987"/>
    <w:rsid w:val="00E146B9"/>
    <w:rsid w:val="00E14DB7"/>
    <w:rsid w:val="00E1501E"/>
    <w:rsid w:val="00E157A4"/>
    <w:rsid w:val="00E15866"/>
    <w:rsid w:val="00E15BC1"/>
    <w:rsid w:val="00E15C0C"/>
    <w:rsid w:val="00E15D85"/>
    <w:rsid w:val="00E160FF"/>
    <w:rsid w:val="00E1620D"/>
    <w:rsid w:val="00E16217"/>
    <w:rsid w:val="00E16503"/>
    <w:rsid w:val="00E166BE"/>
    <w:rsid w:val="00E16723"/>
    <w:rsid w:val="00E1692E"/>
    <w:rsid w:val="00E16B7E"/>
    <w:rsid w:val="00E16C70"/>
    <w:rsid w:val="00E17099"/>
    <w:rsid w:val="00E173C6"/>
    <w:rsid w:val="00E175DC"/>
    <w:rsid w:val="00E175EF"/>
    <w:rsid w:val="00E178DB"/>
    <w:rsid w:val="00E179D8"/>
    <w:rsid w:val="00E17C9D"/>
    <w:rsid w:val="00E17D8E"/>
    <w:rsid w:val="00E17FC1"/>
    <w:rsid w:val="00E201C5"/>
    <w:rsid w:val="00E2036F"/>
    <w:rsid w:val="00E2077E"/>
    <w:rsid w:val="00E2131C"/>
    <w:rsid w:val="00E21C01"/>
    <w:rsid w:val="00E223F0"/>
    <w:rsid w:val="00E22A65"/>
    <w:rsid w:val="00E2337E"/>
    <w:rsid w:val="00E23AC0"/>
    <w:rsid w:val="00E23EAD"/>
    <w:rsid w:val="00E242FA"/>
    <w:rsid w:val="00E24333"/>
    <w:rsid w:val="00E245FC"/>
    <w:rsid w:val="00E250D8"/>
    <w:rsid w:val="00E255F9"/>
    <w:rsid w:val="00E256F5"/>
    <w:rsid w:val="00E25B14"/>
    <w:rsid w:val="00E26368"/>
    <w:rsid w:val="00E265E6"/>
    <w:rsid w:val="00E26AA9"/>
    <w:rsid w:val="00E26BB0"/>
    <w:rsid w:val="00E26F13"/>
    <w:rsid w:val="00E270A3"/>
    <w:rsid w:val="00E27437"/>
    <w:rsid w:val="00E274E2"/>
    <w:rsid w:val="00E278E0"/>
    <w:rsid w:val="00E27D8F"/>
    <w:rsid w:val="00E27EDE"/>
    <w:rsid w:val="00E30170"/>
    <w:rsid w:val="00E302E0"/>
    <w:rsid w:val="00E30721"/>
    <w:rsid w:val="00E31268"/>
    <w:rsid w:val="00E31EA1"/>
    <w:rsid w:val="00E32315"/>
    <w:rsid w:val="00E324DD"/>
    <w:rsid w:val="00E326AC"/>
    <w:rsid w:val="00E3270E"/>
    <w:rsid w:val="00E3280C"/>
    <w:rsid w:val="00E32E33"/>
    <w:rsid w:val="00E330A9"/>
    <w:rsid w:val="00E335F2"/>
    <w:rsid w:val="00E33BA1"/>
    <w:rsid w:val="00E33CAB"/>
    <w:rsid w:val="00E34170"/>
    <w:rsid w:val="00E344B0"/>
    <w:rsid w:val="00E34666"/>
    <w:rsid w:val="00E34BE0"/>
    <w:rsid w:val="00E34DA5"/>
    <w:rsid w:val="00E355A4"/>
    <w:rsid w:val="00E35795"/>
    <w:rsid w:val="00E35C2D"/>
    <w:rsid w:val="00E35E82"/>
    <w:rsid w:val="00E3684A"/>
    <w:rsid w:val="00E36A03"/>
    <w:rsid w:val="00E3700F"/>
    <w:rsid w:val="00E37066"/>
    <w:rsid w:val="00E3755D"/>
    <w:rsid w:val="00E37860"/>
    <w:rsid w:val="00E37F1F"/>
    <w:rsid w:val="00E401A5"/>
    <w:rsid w:val="00E401D8"/>
    <w:rsid w:val="00E411B8"/>
    <w:rsid w:val="00E413F8"/>
    <w:rsid w:val="00E414E0"/>
    <w:rsid w:val="00E41A53"/>
    <w:rsid w:val="00E41E1B"/>
    <w:rsid w:val="00E422D4"/>
    <w:rsid w:val="00E426BB"/>
    <w:rsid w:val="00E42830"/>
    <w:rsid w:val="00E42A36"/>
    <w:rsid w:val="00E43E87"/>
    <w:rsid w:val="00E44B55"/>
    <w:rsid w:val="00E44BFE"/>
    <w:rsid w:val="00E450D1"/>
    <w:rsid w:val="00E4560F"/>
    <w:rsid w:val="00E45CE6"/>
    <w:rsid w:val="00E45F4D"/>
    <w:rsid w:val="00E4677E"/>
    <w:rsid w:val="00E468BF"/>
    <w:rsid w:val="00E46BB8"/>
    <w:rsid w:val="00E46C22"/>
    <w:rsid w:val="00E46F0C"/>
    <w:rsid w:val="00E47100"/>
    <w:rsid w:val="00E47333"/>
    <w:rsid w:val="00E47455"/>
    <w:rsid w:val="00E475AC"/>
    <w:rsid w:val="00E47A33"/>
    <w:rsid w:val="00E47C8E"/>
    <w:rsid w:val="00E47F37"/>
    <w:rsid w:val="00E504B3"/>
    <w:rsid w:val="00E50BBB"/>
    <w:rsid w:val="00E50C41"/>
    <w:rsid w:val="00E50E17"/>
    <w:rsid w:val="00E50EF1"/>
    <w:rsid w:val="00E511BE"/>
    <w:rsid w:val="00E512B1"/>
    <w:rsid w:val="00E5130F"/>
    <w:rsid w:val="00E5133C"/>
    <w:rsid w:val="00E514B7"/>
    <w:rsid w:val="00E51853"/>
    <w:rsid w:val="00E5191E"/>
    <w:rsid w:val="00E51B50"/>
    <w:rsid w:val="00E51E24"/>
    <w:rsid w:val="00E52075"/>
    <w:rsid w:val="00E52238"/>
    <w:rsid w:val="00E5299E"/>
    <w:rsid w:val="00E52A54"/>
    <w:rsid w:val="00E531AF"/>
    <w:rsid w:val="00E53C46"/>
    <w:rsid w:val="00E53C97"/>
    <w:rsid w:val="00E53DDE"/>
    <w:rsid w:val="00E54870"/>
    <w:rsid w:val="00E549CA"/>
    <w:rsid w:val="00E54CC5"/>
    <w:rsid w:val="00E54D55"/>
    <w:rsid w:val="00E5592D"/>
    <w:rsid w:val="00E55F4F"/>
    <w:rsid w:val="00E5606A"/>
    <w:rsid w:val="00E561B1"/>
    <w:rsid w:val="00E561EF"/>
    <w:rsid w:val="00E56383"/>
    <w:rsid w:val="00E567F4"/>
    <w:rsid w:val="00E56D07"/>
    <w:rsid w:val="00E57119"/>
    <w:rsid w:val="00E57267"/>
    <w:rsid w:val="00E5736E"/>
    <w:rsid w:val="00E57C5E"/>
    <w:rsid w:val="00E57CE1"/>
    <w:rsid w:val="00E57F53"/>
    <w:rsid w:val="00E6028D"/>
    <w:rsid w:val="00E60458"/>
    <w:rsid w:val="00E605B5"/>
    <w:rsid w:val="00E60D03"/>
    <w:rsid w:val="00E6156F"/>
    <w:rsid w:val="00E616EA"/>
    <w:rsid w:val="00E6173E"/>
    <w:rsid w:val="00E61795"/>
    <w:rsid w:val="00E620ED"/>
    <w:rsid w:val="00E62726"/>
    <w:rsid w:val="00E62D95"/>
    <w:rsid w:val="00E62E13"/>
    <w:rsid w:val="00E63411"/>
    <w:rsid w:val="00E63CD4"/>
    <w:rsid w:val="00E640A6"/>
    <w:rsid w:val="00E64540"/>
    <w:rsid w:val="00E64941"/>
    <w:rsid w:val="00E649F0"/>
    <w:rsid w:val="00E64EFC"/>
    <w:rsid w:val="00E64FAF"/>
    <w:rsid w:val="00E6535D"/>
    <w:rsid w:val="00E65BEE"/>
    <w:rsid w:val="00E65EE3"/>
    <w:rsid w:val="00E66311"/>
    <w:rsid w:val="00E66932"/>
    <w:rsid w:val="00E66AF7"/>
    <w:rsid w:val="00E66EB8"/>
    <w:rsid w:val="00E67325"/>
    <w:rsid w:val="00E67352"/>
    <w:rsid w:val="00E67659"/>
    <w:rsid w:val="00E67777"/>
    <w:rsid w:val="00E67C4F"/>
    <w:rsid w:val="00E7006D"/>
    <w:rsid w:val="00E70AA2"/>
    <w:rsid w:val="00E70ACA"/>
    <w:rsid w:val="00E71040"/>
    <w:rsid w:val="00E71179"/>
    <w:rsid w:val="00E712D0"/>
    <w:rsid w:val="00E71B72"/>
    <w:rsid w:val="00E71D19"/>
    <w:rsid w:val="00E7278A"/>
    <w:rsid w:val="00E729AF"/>
    <w:rsid w:val="00E729BB"/>
    <w:rsid w:val="00E72A5E"/>
    <w:rsid w:val="00E72D19"/>
    <w:rsid w:val="00E731B4"/>
    <w:rsid w:val="00E732EF"/>
    <w:rsid w:val="00E737F9"/>
    <w:rsid w:val="00E73950"/>
    <w:rsid w:val="00E73CD4"/>
    <w:rsid w:val="00E74163"/>
    <w:rsid w:val="00E74627"/>
    <w:rsid w:val="00E74678"/>
    <w:rsid w:val="00E751E5"/>
    <w:rsid w:val="00E75B8D"/>
    <w:rsid w:val="00E75F78"/>
    <w:rsid w:val="00E75FBF"/>
    <w:rsid w:val="00E761E4"/>
    <w:rsid w:val="00E762DE"/>
    <w:rsid w:val="00E7671E"/>
    <w:rsid w:val="00E77247"/>
    <w:rsid w:val="00E7728D"/>
    <w:rsid w:val="00E774BC"/>
    <w:rsid w:val="00E77526"/>
    <w:rsid w:val="00E77567"/>
    <w:rsid w:val="00E77D29"/>
    <w:rsid w:val="00E80206"/>
    <w:rsid w:val="00E80267"/>
    <w:rsid w:val="00E805C4"/>
    <w:rsid w:val="00E80B2E"/>
    <w:rsid w:val="00E81737"/>
    <w:rsid w:val="00E82079"/>
    <w:rsid w:val="00E82556"/>
    <w:rsid w:val="00E827EE"/>
    <w:rsid w:val="00E82997"/>
    <w:rsid w:val="00E8334D"/>
    <w:rsid w:val="00E83531"/>
    <w:rsid w:val="00E83690"/>
    <w:rsid w:val="00E83A92"/>
    <w:rsid w:val="00E83E37"/>
    <w:rsid w:val="00E8420D"/>
    <w:rsid w:val="00E845A2"/>
    <w:rsid w:val="00E849BC"/>
    <w:rsid w:val="00E849D5"/>
    <w:rsid w:val="00E85830"/>
    <w:rsid w:val="00E85A23"/>
    <w:rsid w:val="00E85AE9"/>
    <w:rsid w:val="00E86701"/>
    <w:rsid w:val="00E8679B"/>
    <w:rsid w:val="00E86BA4"/>
    <w:rsid w:val="00E86D0C"/>
    <w:rsid w:val="00E8712D"/>
    <w:rsid w:val="00E87487"/>
    <w:rsid w:val="00E87AB1"/>
    <w:rsid w:val="00E901A3"/>
    <w:rsid w:val="00E90CF8"/>
    <w:rsid w:val="00E91343"/>
    <w:rsid w:val="00E913B7"/>
    <w:rsid w:val="00E91493"/>
    <w:rsid w:val="00E91564"/>
    <w:rsid w:val="00E917EB"/>
    <w:rsid w:val="00E920D1"/>
    <w:rsid w:val="00E92519"/>
    <w:rsid w:val="00E93414"/>
    <w:rsid w:val="00E9359C"/>
    <w:rsid w:val="00E93C62"/>
    <w:rsid w:val="00E940A7"/>
    <w:rsid w:val="00E9411A"/>
    <w:rsid w:val="00E946AD"/>
    <w:rsid w:val="00E94E62"/>
    <w:rsid w:val="00E955B7"/>
    <w:rsid w:val="00E95DFF"/>
    <w:rsid w:val="00E9622A"/>
    <w:rsid w:val="00E9622D"/>
    <w:rsid w:val="00E96540"/>
    <w:rsid w:val="00E96595"/>
    <w:rsid w:val="00E971F8"/>
    <w:rsid w:val="00E97242"/>
    <w:rsid w:val="00E97597"/>
    <w:rsid w:val="00EA0129"/>
    <w:rsid w:val="00EA0BB8"/>
    <w:rsid w:val="00EA0E2A"/>
    <w:rsid w:val="00EA0EBA"/>
    <w:rsid w:val="00EA1508"/>
    <w:rsid w:val="00EA1913"/>
    <w:rsid w:val="00EA1AE5"/>
    <w:rsid w:val="00EA20A1"/>
    <w:rsid w:val="00EA254F"/>
    <w:rsid w:val="00EA2978"/>
    <w:rsid w:val="00EA2B9A"/>
    <w:rsid w:val="00EA322E"/>
    <w:rsid w:val="00EA3B77"/>
    <w:rsid w:val="00EA3C39"/>
    <w:rsid w:val="00EA3CCF"/>
    <w:rsid w:val="00EA45D6"/>
    <w:rsid w:val="00EA47E4"/>
    <w:rsid w:val="00EA4BB7"/>
    <w:rsid w:val="00EA4C1C"/>
    <w:rsid w:val="00EA4C7F"/>
    <w:rsid w:val="00EA4DC9"/>
    <w:rsid w:val="00EA57F1"/>
    <w:rsid w:val="00EA58F7"/>
    <w:rsid w:val="00EA6090"/>
    <w:rsid w:val="00EA6564"/>
    <w:rsid w:val="00EA75C4"/>
    <w:rsid w:val="00EA7CAD"/>
    <w:rsid w:val="00EB03E1"/>
    <w:rsid w:val="00EB0F8D"/>
    <w:rsid w:val="00EB1854"/>
    <w:rsid w:val="00EB19DC"/>
    <w:rsid w:val="00EB23D7"/>
    <w:rsid w:val="00EB2448"/>
    <w:rsid w:val="00EB2F21"/>
    <w:rsid w:val="00EB30DA"/>
    <w:rsid w:val="00EB32BD"/>
    <w:rsid w:val="00EB3744"/>
    <w:rsid w:val="00EB3745"/>
    <w:rsid w:val="00EB3985"/>
    <w:rsid w:val="00EB3FD8"/>
    <w:rsid w:val="00EB4495"/>
    <w:rsid w:val="00EB50FE"/>
    <w:rsid w:val="00EB5297"/>
    <w:rsid w:val="00EB54A0"/>
    <w:rsid w:val="00EB598A"/>
    <w:rsid w:val="00EB59E5"/>
    <w:rsid w:val="00EB5B34"/>
    <w:rsid w:val="00EB5C2A"/>
    <w:rsid w:val="00EB6925"/>
    <w:rsid w:val="00EB6AF5"/>
    <w:rsid w:val="00EB70EF"/>
    <w:rsid w:val="00EB715B"/>
    <w:rsid w:val="00EB7251"/>
    <w:rsid w:val="00EB7D8E"/>
    <w:rsid w:val="00EC02C1"/>
    <w:rsid w:val="00EC055C"/>
    <w:rsid w:val="00EC0E7B"/>
    <w:rsid w:val="00EC146D"/>
    <w:rsid w:val="00EC1492"/>
    <w:rsid w:val="00EC1824"/>
    <w:rsid w:val="00EC1A44"/>
    <w:rsid w:val="00EC1CAA"/>
    <w:rsid w:val="00EC2611"/>
    <w:rsid w:val="00EC2FCD"/>
    <w:rsid w:val="00EC3920"/>
    <w:rsid w:val="00EC39DD"/>
    <w:rsid w:val="00EC3FB3"/>
    <w:rsid w:val="00EC43DC"/>
    <w:rsid w:val="00EC4849"/>
    <w:rsid w:val="00EC4A60"/>
    <w:rsid w:val="00EC53A5"/>
    <w:rsid w:val="00EC53C8"/>
    <w:rsid w:val="00EC5426"/>
    <w:rsid w:val="00EC5E24"/>
    <w:rsid w:val="00EC621C"/>
    <w:rsid w:val="00EC6222"/>
    <w:rsid w:val="00EC630C"/>
    <w:rsid w:val="00EC63DE"/>
    <w:rsid w:val="00EC6615"/>
    <w:rsid w:val="00EC66B4"/>
    <w:rsid w:val="00EC6C52"/>
    <w:rsid w:val="00EC6CEB"/>
    <w:rsid w:val="00EC6ED8"/>
    <w:rsid w:val="00EC732E"/>
    <w:rsid w:val="00EC7480"/>
    <w:rsid w:val="00EC7733"/>
    <w:rsid w:val="00EC7BFA"/>
    <w:rsid w:val="00ED01B9"/>
    <w:rsid w:val="00ED06DF"/>
    <w:rsid w:val="00ED15B7"/>
    <w:rsid w:val="00ED25D5"/>
    <w:rsid w:val="00ED287B"/>
    <w:rsid w:val="00ED2AB6"/>
    <w:rsid w:val="00ED2F82"/>
    <w:rsid w:val="00ED376E"/>
    <w:rsid w:val="00ED3861"/>
    <w:rsid w:val="00ED3EB4"/>
    <w:rsid w:val="00ED4429"/>
    <w:rsid w:val="00ED4E24"/>
    <w:rsid w:val="00ED5044"/>
    <w:rsid w:val="00ED5822"/>
    <w:rsid w:val="00ED5915"/>
    <w:rsid w:val="00ED5A91"/>
    <w:rsid w:val="00ED5FCF"/>
    <w:rsid w:val="00ED607F"/>
    <w:rsid w:val="00ED65B6"/>
    <w:rsid w:val="00ED6991"/>
    <w:rsid w:val="00ED762C"/>
    <w:rsid w:val="00ED7745"/>
    <w:rsid w:val="00ED7CBA"/>
    <w:rsid w:val="00ED7DF5"/>
    <w:rsid w:val="00ED7E7F"/>
    <w:rsid w:val="00ED7F48"/>
    <w:rsid w:val="00EE0198"/>
    <w:rsid w:val="00EE051B"/>
    <w:rsid w:val="00EE0F60"/>
    <w:rsid w:val="00EE13D5"/>
    <w:rsid w:val="00EE1880"/>
    <w:rsid w:val="00EE1926"/>
    <w:rsid w:val="00EE2629"/>
    <w:rsid w:val="00EE2ECD"/>
    <w:rsid w:val="00EE2F45"/>
    <w:rsid w:val="00EE38F7"/>
    <w:rsid w:val="00EE4527"/>
    <w:rsid w:val="00EE505D"/>
    <w:rsid w:val="00EE51F8"/>
    <w:rsid w:val="00EE53D9"/>
    <w:rsid w:val="00EE56E8"/>
    <w:rsid w:val="00EE588A"/>
    <w:rsid w:val="00EE6DBE"/>
    <w:rsid w:val="00EE7331"/>
    <w:rsid w:val="00EE7840"/>
    <w:rsid w:val="00EE7A1A"/>
    <w:rsid w:val="00EE7AE8"/>
    <w:rsid w:val="00EE7BE1"/>
    <w:rsid w:val="00EF04EB"/>
    <w:rsid w:val="00EF05E7"/>
    <w:rsid w:val="00EF077F"/>
    <w:rsid w:val="00EF08DF"/>
    <w:rsid w:val="00EF1906"/>
    <w:rsid w:val="00EF1952"/>
    <w:rsid w:val="00EF19E3"/>
    <w:rsid w:val="00EF1A46"/>
    <w:rsid w:val="00EF2032"/>
    <w:rsid w:val="00EF29C1"/>
    <w:rsid w:val="00EF2A43"/>
    <w:rsid w:val="00EF2D2D"/>
    <w:rsid w:val="00EF3113"/>
    <w:rsid w:val="00EF3176"/>
    <w:rsid w:val="00EF384C"/>
    <w:rsid w:val="00EF3952"/>
    <w:rsid w:val="00EF4381"/>
    <w:rsid w:val="00EF43E2"/>
    <w:rsid w:val="00EF445E"/>
    <w:rsid w:val="00EF462F"/>
    <w:rsid w:val="00EF4E25"/>
    <w:rsid w:val="00EF4F7E"/>
    <w:rsid w:val="00EF52CF"/>
    <w:rsid w:val="00EF534F"/>
    <w:rsid w:val="00EF54AA"/>
    <w:rsid w:val="00EF5629"/>
    <w:rsid w:val="00EF5823"/>
    <w:rsid w:val="00EF59B6"/>
    <w:rsid w:val="00EF671B"/>
    <w:rsid w:val="00EF6E7A"/>
    <w:rsid w:val="00EF7133"/>
    <w:rsid w:val="00EF7AB1"/>
    <w:rsid w:val="00EF7ADD"/>
    <w:rsid w:val="00F0075D"/>
    <w:rsid w:val="00F0084F"/>
    <w:rsid w:val="00F00B63"/>
    <w:rsid w:val="00F01895"/>
    <w:rsid w:val="00F01A6F"/>
    <w:rsid w:val="00F02056"/>
    <w:rsid w:val="00F0244F"/>
    <w:rsid w:val="00F0291D"/>
    <w:rsid w:val="00F03088"/>
    <w:rsid w:val="00F03291"/>
    <w:rsid w:val="00F0373A"/>
    <w:rsid w:val="00F03C36"/>
    <w:rsid w:val="00F04803"/>
    <w:rsid w:val="00F04D42"/>
    <w:rsid w:val="00F04DB6"/>
    <w:rsid w:val="00F05234"/>
    <w:rsid w:val="00F05A78"/>
    <w:rsid w:val="00F07172"/>
    <w:rsid w:val="00F071B0"/>
    <w:rsid w:val="00F07217"/>
    <w:rsid w:val="00F07A49"/>
    <w:rsid w:val="00F100F0"/>
    <w:rsid w:val="00F103BD"/>
    <w:rsid w:val="00F10895"/>
    <w:rsid w:val="00F109F9"/>
    <w:rsid w:val="00F11069"/>
    <w:rsid w:val="00F11996"/>
    <w:rsid w:val="00F12000"/>
    <w:rsid w:val="00F12608"/>
    <w:rsid w:val="00F12977"/>
    <w:rsid w:val="00F12C39"/>
    <w:rsid w:val="00F12C3E"/>
    <w:rsid w:val="00F12F5D"/>
    <w:rsid w:val="00F13470"/>
    <w:rsid w:val="00F13589"/>
    <w:rsid w:val="00F1423B"/>
    <w:rsid w:val="00F14256"/>
    <w:rsid w:val="00F145B4"/>
    <w:rsid w:val="00F14E9C"/>
    <w:rsid w:val="00F154F1"/>
    <w:rsid w:val="00F16C37"/>
    <w:rsid w:val="00F16D64"/>
    <w:rsid w:val="00F17154"/>
    <w:rsid w:val="00F171D2"/>
    <w:rsid w:val="00F17214"/>
    <w:rsid w:val="00F17495"/>
    <w:rsid w:val="00F17627"/>
    <w:rsid w:val="00F177C1"/>
    <w:rsid w:val="00F17FCC"/>
    <w:rsid w:val="00F2029A"/>
    <w:rsid w:val="00F20405"/>
    <w:rsid w:val="00F2089D"/>
    <w:rsid w:val="00F20C57"/>
    <w:rsid w:val="00F20CFB"/>
    <w:rsid w:val="00F20FCE"/>
    <w:rsid w:val="00F210EE"/>
    <w:rsid w:val="00F213C3"/>
    <w:rsid w:val="00F21C57"/>
    <w:rsid w:val="00F21D4D"/>
    <w:rsid w:val="00F2207D"/>
    <w:rsid w:val="00F222AE"/>
    <w:rsid w:val="00F2299E"/>
    <w:rsid w:val="00F22BEE"/>
    <w:rsid w:val="00F22FC1"/>
    <w:rsid w:val="00F23077"/>
    <w:rsid w:val="00F23186"/>
    <w:rsid w:val="00F2381E"/>
    <w:rsid w:val="00F23A57"/>
    <w:rsid w:val="00F23D73"/>
    <w:rsid w:val="00F24B97"/>
    <w:rsid w:val="00F24CDA"/>
    <w:rsid w:val="00F24E9E"/>
    <w:rsid w:val="00F25FD1"/>
    <w:rsid w:val="00F26D63"/>
    <w:rsid w:val="00F26DC9"/>
    <w:rsid w:val="00F26F25"/>
    <w:rsid w:val="00F27003"/>
    <w:rsid w:val="00F27722"/>
    <w:rsid w:val="00F27894"/>
    <w:rsid w:val="00F279C0"/>
    <w:rsid w:val="00F27ECA"/>
    <w:rsid w:val="00F30246"/>
    <w:rsid w:val="00F302FE"/>
    <w:rsid w:val="00F30D3B"/>
    <w:rsid w:val="00F32322"/>
    <w:rsid w:val="00F324BB"/>
    <w:rsid w:val="00F32792"/>
    <w:rsid w:val="00F3279C"/>
    <w:rsid w:val="00F33008"/>
    <w:rsid w:val="00F33111"/>
    <w:rsid w:val="00F338E7"/>
    <w:rsid w:val="00F33A11"/>
    <w:rsid w:val="00F33EB9"/>
    <w:rsid w:val="00F33F62"/>
    <w:rsid w:val="00F34941"/>
    <w:rsid w:val="00F34C97"/>
    <w:rsid w:val="00F34DF8"/>
    <w:rsid w:val="00F35201"/>
    <w:rsid w:val="00F35337"/>
    <w:rsid w:val="00F35C9B"/>
    <w:rsid w:val="00F362ED"/>
    <w:rsid w:val="00F3671C"/>
    <w:rsid w:val="00F36B6F"/>
    <w:rsid w:val="00F37431"/>
    <w:rsid w:val="00F378B9"/>
    <w:rsid w:val="00F37DD8"/>
    <w:rsid w:val="00F37E24"/>
    <w:rsid w:val="00F37EC6"/>
    <w:rsid w:val="00F37FA5"/>
    <w:rsid w:val="00F404BF"/>
    <w:rsid w:val="00F40954"/>
    <w:rsid w:val="00F4098E"/>
    <w:rsid w:val="00F40CCB"/>
    <w:rsid w:val="00F40D43"/>
    <w:rsid w:val="00F40E45"/>
    <w:rsid w:val="00F40FCB"/>
    <w:rsid w:val="00F411C0"/>
    <w:rsid w:val="00F4122C"/>
    <w:rsid w:val="00F420F5"/>
    <w:rsid w:val="00F42C26"/>
    <w:rsid w:val="00F42D30"/>
    <w:rsid w:val="00F42EB9"/>
    <w:rsid w:val="00F431AC"/>
    <w:rsid w:val="00F43386"/>
    <w:rsid w:val="00F43760"/>
    <w:rsid w:val="00F43D34"/>
    <w:rsid w:val="00F43E81"/>
    <w:rsid w:val="00F4426D"/>
    <w:rsid w:val="00F443D7"/>
    <w:rsid w:val="00F444FD"/>
    <w:rsid w:val="00F44868"/>
    <w:rsid w:val="00F44A7C"/>
    <w:rsid w:val="00F44BAD"/>
    <w:rsid w:val="00F44C95"/>
    <w:rsid w:val="00F44DB1"/>
    <w:rsid w:val="00F45344"/>
    <w:rsid w:val="00F45671"/>
    <w:rsid w:val="00F456FE"/>
    <w:rsid w:val="00F457E6"/>
    <w:rsid w:val="00F458AD"/>
    <w:rsid w:val="00F45AC0"/>
    <w:rsid w:val="00F45C60"/>
    <w:rsid w:val="00F45EF6"/>
    <w:rsid w:val="00F462F2"/>
    <w:rsid w:val="00F465A2"/>
    <w:rsid w:val="00F46664"/>
    <w:rsid w:val="00F467AC"/>
    <w:rsid w:val="00F46D84"/>
    <w:rsid w:val="00F4750C"/>
    <w:rsid w:val="00F4765E"/>
    <w:rsid w:val="00F47BFF"/>
    <w:rsid w:val="00F47ED0"/>
    <w:rsid w:val="00F47F2B"/>
    <w:rsid w:val="00F50023"/>
    <w:rsid w:val="00F5069A"/>
    <w:rsid w:val="00F50731"/>
    <w:rsid w:val="00F50C6B"/>
    <w:rsid w:val="00F51804"/>
    <w:rsid w:val="00F5198F"/>
    <w:rsid w:val="00F5236B"/>
    <w:rsid w:val="00F531ED"/>
    <w:rsid w:val="00F54022"/>
    <w:rsid w:val="00F54DCD"/>
    <w:rsid w:val="00F54DEA"/>
    <w:rsid w:val="00F54E32"/>
    <w:rsid w:val="00F5500C"/>
    <w:rsid w:val="00F5564E"/>
    <w:rsid w:val="00F55896"/>
    <w:rsid w:val="00F55AEF"/>
    <w:rsid w:val="00F55C60"/>
    <w:rsid w:val="00F55CDE"/>
    <w:rsid w:val="00F56134"/>
    <w:rsid w:val="00F5668B"/>
    <w:rsid w:val="00F56B52"/>
    <w:rsid w:val="00F56D3C"/>
    <w:rsid w:val="00F573E9"/>
    <w:rsid w:val="00F576DD"/>
    <w:rsid w:val="00F606CB"/>
    <w:rsid w:val="00F60753"/>
    <w:rsid w:val="00F6078E"/>
    <w:rsid w:val="00F60AC8"/>
    <w:rsid w:val="00F60C48"/>
    <w:rsid w:val="00F612E0"/>
    <w:rsid w:val="00F61EE8"/>
    <w:rsid w:val="00F61F4A"/>
    <w:rsid w:val="00F62722"/>
    <w:rsid w:val="00F62BC9"/>
    <w:rsid w:val="00F62FA6"/>
    <w:rsid w:val="00F6311F"/>
    <w:rsid w:val="00F63232"/>
    <w:rsid w:val="00F632C1"/>
    <w:rsid w:val="00F6344F"/>
    <w:rsid w:val="00F637DA"/>
    <w:rsid w:val="00F638C6"/>
    <w:rsid w:val="00F63BDF"/>
    <w:rsid w:val="00F63E06"/>
    <w:rsid w:val="00F646A0"/>
    <w:rsid w:val="00F64BDA"/>
    <w:rsid w:val="00F64DA9"/>
    <w:rsid w:val="00F64EC8"/>
    <w:rsid w:val="00F64FA5"/>
    <w:rsid w:val="00F657C6"/>
    <w:rsid w:val="00F66489"/>
    <w:rsid w:val="00F664A6"/>
    <w:rsid w:val="00F6665F"/>
    <w:rsid w:val="00F66948"/>
    <w:rsid w:val="00F67059"/>
    <w:rsid w:val="00F67195"/>
    <w:rsid w:val="00F67AF5"/>
    <w:rsid w:val="00F67F23"/>
    <w:rsid w:val="00F70120"/>
    <w:rsid w:val="00F701C9"/>
    <w:rsid w:val="00F702B9"/>
    <w:rsid w:val="00F70508"/>
    <w:rsid w:val="00F70D8A"/>
    <w:rsid w:val="00F71110"/>
    <w:rsid w:val="00F71297"/>
    <w:rsid w:val="00F7177B"/>
    <w:rsid w:val="00F71C22"/>
    <w:rsid w:val="00F71FE7"/>
    <w:rsid w:val="00F7298D"/>
    <w:rsid w:val="00F72B8E"/>
    <w:rsid w:val="00F73000"/>
    <w:rsid w:val="00F737EB"/>
    <w:rsid w:val="00F737F7"/>
    <w:rsid w:val="00F73D74"/>
    <w:rsid w:val="00F73E77"/>
    <w:rsid w:val="00F74046"/>
    <w:rsid w:val="00F74208"/>
    <w:rsid w:val="00F74436"/>
    <w:rsid w:val="00F744B9"/>
    <w:rsid w:val="00F7450E"/>
    <w:rsid w:val="00F7452C"/>
    <w:rsid w:val="00F74763"/>
    <w:rsid w:val="00F7488E"/>
    <w:rsid w:val="00F75143"/>
    <w:rsid w:val="00F75623"/>
    <w:rsid w:val="00F756B8"/>
    <w:rsid w:val="00F75717"/>
    <w:rsid w:val="00F75953"/>
    <w:rsid w:val="00F75990"/>
    <w:rsid w:val="00F76E1E"/>
    <w:rsid w:val="00F7733D"/>
    <w:rsid w:val="00F77637"/>
    <w:rsid w:val="00F778BD"/>
    <w:rsid w:val="00F77AB1"/>
    <w:rsid w:val="00F77F42"/>
    <w:rsid w:val="00F8023D"/>
    <w:rsid w:val="00F80276"/>
    <w:rsid w:val="00F8050C"/>
    <w:rsid w:val="00F806EA"/>
    <w:rsid w:val="00F80807"/>
    <w:rsid w:val="00F80C64"/>
    <w:rsid w:val="00F80E46"/>
    <w:rsid w:val="00F80F81"/>
    <w:rsid w:val="00F81595"/>
    <w:rsid w:val="00F825AB"/>
    <w:rsid w:val="00F8274B"/>
    <w:rsid w:val="00F82ACE"/>
    <w:rsid w:val="00F82E46"/>
    <w:rsid w:val="00F837F4"/>
    <w:rsid w:val="00F83B29"/>
    <w:rsid w:val="00F83D6C"/>
    <w:rsid w:val="00F84396"/>
    <w:rsid w:val="00F84ADB"/>
    <w:rsid w:val="00F84EDA"/>
    <w:rsid w:val="00F8505F"/>
    <w:rsid w:val="00F85596"/>
    <w:rsid w:val="00F855FB"/>
    <w:rsid w:val="00F85A01"/>
    <w:rsid w:val="00F85BC8"/>
    <w:rsid w:val="00F86567"/>
    <w:rsid w:val="00F8662F"/>
    <w:rsid w:val="00F8663A"/>
    <w:rsid w:val="00F866D1"/>
    <w:rsid w:val="00F87964"/>
    <w:rsid w:val="00F87B07"/>
    <w:rsid w:val="00F87CEF"/>
    <w:rsid w:val="00F90519"/>
    <w:rsid w:val="00F907A1"/>
    <w:rsid w:val="00F91293"/>
    <w:rsid w:val="00F91607"/>
    <w:rsid w:val="00F91672"/>
    <w:rsid w:val="00F916D3"/>
    <w:rsid w:val="00F9177A"/>
    <w:rsid w:val="00F91ED7"/>
    <w:rsid w:val="00F920C1"/>
    <w:rsid w:val="00F9213F"/>
    <w:rsid w:val="00F9299C"/>
    <w:rsid w:val="00F92E30"/>
    <w:rsid w:val="00F9365C"/>
    <w:rsid w:val="00F93F13"/>
    <w:rsid w:val="00F941BD"/>
    <w:rsid w:val="00F942CB"/>
    <w:rsid w:val="00F94716"/>
    <w:rsid w:val="00F94836"/>
    <w:rsid w:val="00F94971"/>
    <w:rsid w:val="00F94B33"/>
    <w:rsid w:val="00F94C13"/>
    <w:rsid w:val="00F95554"/>
    <w:rsid w:val="00F955B8"/>
    <w:rsid w:val="00F95BD7"/>
    <w:rsid w:val="00F95FB3"/>
    <w:rsid w:val="00F95FE4"/>
    <w:rsid w:val="00F9621E"/>
    <w:rsid w:val="00F96811"/>
    <w:rsid w:val="00F9683A"/>
    <w:rsid w:val="00F96E54"/>
    <w:rsid w:val="00F96E72"/>
    <w:rsid w:val="00F96FFD"/>
    <w:rsid w:val="00F9769C"/>
    <w:rsid w:val="00F97D5B"/>
    <w:rsid w:val="00F97D82"/>
    <w:rsid w:val="00FA02E3"/>
    <w:rsid w:val="00FA04F4"/>
    <w:rsid w:val="00FA06DA"/>
    <w:rsid w:val="00FA0ADB"/>
    <w:rsid w:val="00FA13C8"/>
    <w:rsid w:val="00FA18B9"/>
    <w:rsid w:val="00FA1DAD"/>
    <w:rsid w:val="00FA227F"/>
    <w:rsid w:val="00FA2581"/>
    <w:rsid w:val="00FA2EDF"/>
    <w:rsid w:val="00FA3942"/>
    <w:rsid w:val="00FA4385"/>
    <w:rsid w:val="00FA46B7"/>
    <w:rsid w:val="00FA4FF9"/>
    <w:rsid w:val="00FA5433"/>
    <w:rsid w:val="00FA5712"/>
    <w:rsid w:val="00FA5A7D"/>
    <w:rsid w:val="00FA5C1C"/>
    <w:rsid w:val="00FA5C5C"/>
    <w:rsid w:val="00FA5DAA"/>
    <w:rsid w:val="00FA6030"/>
    <w:rsid w:val="00FA617A"/>
    <w:rsid w:val="00FA6D5C"/>
    <w:rsid w:val="00FA7531"/>
    <w:rsid w:val="00FA7CFC"/>
    <w:rsid w:val="00FA7E27"/>
    <w:rsid w:val="00FB0788"/>
    <w:rsid w:val="00FB0854"/>
    <w:rsid w:val="00FB0AE6"/>
    <w:rsid w:val="00FB0B58"/>
    <w:rsid w:val="00FB0CF2"/>
    <w:rsid w:val="00FB0D44"/>
    <w:rsid w:val="00FB0EF2"/>
    <w:rsid w:val="00FB10FB"/>
    <w:rsid w:val="00FB1630"/>
    <w:rsid w:val="00FB1E6E"/>
    <w:rsid w:val="00FB1ED0"/>
    <w:rsid w:val="00FB1FC6"/>
    <w:rsid w:val="00FB2C4E"/>
    <w:rsid w:val="00FB34C3"/>
    <w:rsid w:val="00FB35D6"/>
    <w:rsid w:val="00FB3D71"/>
    <w:rsid w:val="00FB4164"/>
    <w:rsid w:val="00FB443D"/>
    <w:rsid w:val="00FB4484"/>
    <w:rsid w:val="00FB4555"/>
    <w:rsid w:val="00FB476E"/>
    <w:rsid w:val="00FB49FE"/>
    <w:rsid w:val="00FB4C10"/>
    <w:rsid w:val="00FB4CA5"/>
    <w:rsid w:val="00FB5019"/>
    <w:rsid w:val="00FB566F"/>
    <w:rsid w:val="00FB581F"/>
    <w:rsid w:val="00FB59F1"/>
    <w:rsid w:val="00FB603A"/>
    <w:rsid w:val="00FB6465"/>
    <w:rsid w:val="00FB691F"/>
    <w:rsid w:val="00FB6DE4"/>
    <w:rsid w:val="00FB7386"/>
    <w:rsid w:val="00FB75C4"/>
    <w:rsid w:val="00FB7808"/>
    <w:rsid w:val="00FB7C9C"/>
    <w:rsid w:val="00FB7FFC"/>
    <w:rsid w:val="00FC075D"/>
    <w:rsid w:val="00FC07E9"/>
    <w:rsid w:val="00FC0B35"/>
    <w:rsid w:val="00FC0ED0"/>
    <w:rsid w:val="00FC19DF"/>
    <w:rsid w:val="00FC1C66"/>
    <w:rsid w:val="00FC1CDD"/>
    <w:rsid w:val="00FC1D94"/>
    <w:rsid w:val="00FC1F31"/>
    <w:rsid w:val="00FC2383"/>
    <w:rsid w:val="00FC25D3"/>
    <w:rsid w:val="00FC27AC"/>
    <w:rsid w:val="00FC31A9"/>
    <w:rsid w:val="00FC3633"/>
    <w:rsid w:val="00FC38D4"/>
    <w:rsid w:val="00FC3900"/>
    <w:rsid w:val="00FC41CA"/>
    <w:rsid w:val="00FC4226"/>
    <w:rsid w:val="00FC4C77"/>
    <w:rsid w:val="00FC4D10"/>
    <w:rsid w:val="00FC512E"/>
    <w:rsid w:val="00FC57EC"/>
    <w:rsid w:val="00FC58C6"/>
    <w:rsid w:val="00FC5A0A"/>
    <w:rsid w:val="00FC5A38"/>
    <w:rsid w:val="00FC5BC3"/>
    <w:rsid w:val="00FC60C6"/>
    <w:rsid w:val="00FC6337"/>
    <w:rsid w:val="00FC66A7"/>
    <w:rsid w:val="00FC692F"/>
    <w:rsid w:val="00FC6A19"/>
    <w:rsid w:val="00FC7036"/>
    <w:rsid w:val="00FC7136"/>
    <w:rsid w:val="00FC7D8D"/>
    <w:rsid w:val="00FD097D"/>
    <w:rsid w:val="00FD0A7B"/>
    <w:rsid w:val="00FD0B5E"/>
    <w:rsid w:val="00FD0B7C"/>
    <w:rsid w:val="00FD115D"/>
    <w:rsid w:val="00FD1343"/>
    <w:rsid w:val="00FD1390"/>
    <w:rsid w:val="00FD16C2"/>
    <w:rsid w:val="00FD203E"/>
    <w:rsid w:val="00FD22D1"/>
    <w:rsid w:val="00FD24AA"/>
    <w:rsid w:val="00FD25A8"/>
    <w:rsid w:val="00FD2756"/>
    <w:rsid w:val="00FD2B00"/>
    <w:rsid w:val="00FD2BE5"/>
    <w:rsid w:val="00FD2F8E"/>
    <w:rsid w:val="00FD31A9"/>
    <w:rsid w:val="00FD3459"/>
    <w:rsid w:val="00FD38C5"/>
    <w:rsid w:val="00FD3C80"/>
    <w:rsid w:val="00FD3D20"/>
    <w:rsid w:val="00FD4459"/>
    <w:rsid w:val="00FD44AE"/>
    <w:rsid w:val="00FD481E"/>
    <w:rsid w:val="00FD489E"/>
    <w:rsid w:val="00FD48A9"/>
    <w:rsid w:val="00FD5102"/>
    <w:rsid w:val="00FD5473"/>
    <w:rsid w:val="00FD5919"/>
    <w:rsid w:val="00FD6BBE"/>
    <w:rsid w:val="00FD726B"/>
    <w:rsid w:val="00FD75EB"/>
    <w:rsid w:val="00FE02F8"/>
    <w:rsid w:val="00FE0640"/>
    <w:rsid w:val="00FE109D"/>
    <w:rsid w:val="00FE1555"/>
    <w:rsid w:val="00FE1D36"/>
    <w:rsid w:val="00FE1E8B"/>
    <w:rsid w:val="00FE2029"/>
    <w:rsid w:val="00FE25B8"/>
    <w:rsid w:val="00FE26EA"/>
    <w:rsid w:val="00FE29CC"/>
    <w:rsid w:val="00FE2D60"/>
    <w:rsid w:val="00FE3340"/>
    <w:rsid w:val="00FE3446"/>
    <w:rsid w:val="00FE3465"/>
    <w:rsid w:val="00FE38E7"/>
    <w:rsid w:val="00FE3B73"/>
    <w:rsid w:val="00FE3BAE"/>
    <w:rsid w:val="00FE3FB5"/>
    <w:rsid w:val="00FE42A4"/>
    <w:rsid w:val="00FE4527"/>
    <w:rsid w:val="00FE4740"/>
    <w:rsid w:val="00FE4816"/>
    <w:rsid w:val="00FE4D63"/>
    <w:rsid w:val="00FE539B"/>
    <w:rsid w:val="00FE5E5B"/>
    <w:rsid w:val="00FE5FAB"/>
    <w:rsid w:val="00FE6386"/>
    <w:rsid w:val="00FE693C"/>
    <w:rsid w:val="00FF0498"/>
    <w:rsid w:val="00FF0F48"/>
    <w:rsid w:val="00FF1435"/>
    <w:rsid w:val="00FF1B6D"/>
    <w:rsid w:val="00FF1CB1"/>
    <w:rsid w:val="00FF206D"/>
    <w:rsid w:val="00FF20ED"/>
    <w:rsid w:val="00FF212C"/>
    <w:rsid w:val="00FF2205"/>
    <w:rsid w:val="00FF29AE"/>
    <w:rsid w:val="00FF3324"/>
    <w:rsid w:val="00FF3CB3"/>
    <w:rsid w:val="00FF3D94"/>
    <w:rsid w:val="00FF3E09"/>
    <w:rsid w:val="00FF458A"/>
    <w:rsid w:val="00FF4889"/>
    <w:rsid w:val="00FF49A2"/>
    <w:rsid w:val="00FF4DE9"/>
    <w:rsid w:val="00FF5143"/>
    <w:rsid w:val="00FF543D"/>
    <w:rsid w:val="00FF55A6"/>
    <w:rsid w:val="00FF56E2"/>
    <w:rsid w:val="00FF5707"/>
    <w:rsid w:val="00FF5EB4"/>
    <w:rsid w:val="00FF5F4C"/>
    <w:rsid w:val="00FF61DF"/>
    <w:rsid w:val="00FF6490"/>
    <w:rsid w:val="00FF66A6"/>
    <w:rsid w:val="00FF6C5C"/>
    <w:rsid w:val="00FF717F"/>
    <w:rsid w:val="00FF7E8B"/>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4097"/>
    <o:shapelayout v:ext="edit">
      <o:idmap v:ext="edit" data="1"/>
    </o:shapelayout>
  </w:shapeDefaults>
  <w:decimalSymbol w:val="."/>
  <w:listSeparator w:val=","/>
  <w14:docId w14:val="32CB3191"/>
  <w15:chartTrackingRefBased/>
  <w15:docId w15:val="{6EB9B680-9378-45F9-89E9-2011A7CA8D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zh-TW"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6D07C1"/>
  </w:style>
  <w:style w:type="paragraph" w:styleId="1">
    <w:name w:val="heading 1"/>
    <w:basedOn w:val="a0"/>
    <w:next w:val="a0"/>
    <w:link w:val="10"/>
    <w:uiPriority w:val="9"/>
    <w:qFormat/>
    <w:rsid w:val="00742A2F"/>
    <w:pPr>
      <w:keepNext/>
      <w:spacing w:after="0" w:line="360" w:lineRule="auto"/>
      <w:outlineLvl w:val="0"/>
    </w:pPr>
    <w:rPr>
      <w:rFonts w:ascii="Times New Roman" w:hAnsi="Times New Roman" w:cs="Times New Roman"/>
      <w:b/>
      <w:sz w:val="24"/>
    </w:rPr>
  </w:style>
  <w:style w:type="paragraph" w:styleId="2">
    <w:name w:val="heading 2"/>
    <w:basedOn w:val="a0"/>
    <w:next w:val="a0"/>
    <w:link w:val="20"/>
    <w:uiPriority w:val="9"/>
    <w:semiHidden/>
    <w:unhideWhenUsed/>
    <w:qFormat/>
    <w:rsid w:val="00220355"/>
    <w:pPr>
      <w:keepNext/>
      <w:spacing w:line="720" w:lineRule="auto"/>
      <w:outlineLvl w:val="1"/>
    </w:pPr>
    <w:rPr>
      <w:rFonts w:asciiTheme="majorHAnsi" w:eastAsiaTheme="majorEastAsia" w:hAnsiTheme="majorHAnsi" w:cstheme="majorBidi"/>
      <w:b/>
      <w:bCs/>
      <w:sz w:val="48"/>
      <w:szCs w:val="48"/>
    </w:rPr>
  </w:style>
  <w:style w:type="paragraph" w:styleId="3">
    <w:name w:val="heading 3"/>
    <w:basedOn w:val="a0"/>
    <w:next w:val="a0"/>
    <w:link w:val="30"/>
    <w:uiPriority w:val="9"/>
    <w:semiHidden/>
    <w:unhideWhenUsed/>
    <w:qFormat/>
    <w:rsid w:val="006F34E7"/>
    <w:pPr>
      <w:keepNext/>
      <w:spacing w:line="720" w:lineRule="auto"/>
      <w:outlineLvl w:val="2"/>
    </w:pPr>
    <w:rPr>
      <w:rFonts w:asciiTheme="majorHAnsi" w:eastAsiaTheme="majorEastAsia" w:hAnsiTheme="majorHAnsi" w:cstheme="majorBidi"/>
      <w:b/>
      <w:bCs/>
      <w:sz w:val="36"/>
      <w:szCs w:val="36"/>
    </w:rPr>
  </w:style>
  <w:style w:type="paragraph" w:styleId="4">
    <w:name w:val="heading 4"/>
    <w:basedOn w:val="a0"/>
    <w:next w:val="a0"/>
    <w:link w:val="40"/>
    <w:uiPriority w:val="9"/>
    <w:semiHidden/>
    <w:unhideWhenUsed/>
    <w:qFormat/>
    <w:rsid w:val="006022E9"/>
    <w:pPr>
      <w:keepNext/>
      <w:spacing w:line="720" w:lineRule="auto"/>
      <w:outlineLvl w:val="3"/>
    </w:pPr>
    <w:rPr>
      <w:rFonts w:asciiTheme="majorHAnsi" w:eastAsiaTheme="majorEastAsia" w:hAnsiTheme="majorHAnsi" w:cstheme="majorBidi"/>
      <w:sz w:val="36"/>
      <w:szCs w:val="36"/>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styleId="a4">
    <w:name w:val="annotation reference"/>
    <w:basedOn w:val="a1"/>
    <w:uiPriority w:val="99"/>
    <w:semiHidden/>
    <w:unhideWhenUsed/>
    <w:rsid w:val="005B04A9"/>
    <w:rPr>
      <w:sz w:val="16"/>
      <w:szCs w:val="16"/>
    </w:rPr>
  </w:style>
  <w:style w:type="paragraph" w:styleId="a5">
    <w:name w:val="annotation text"/>
    <w:basedOn w:val="a0"/>
    <w:link w:val="a6"/>
    <w:uiPriority w:val="99"/>
    <w:unhideWhenUsed/>
    <w:rsid w:val="005B04A9"/>
    <w:pPr>
      <w:spacing w:line="240" w:lineRule="auto"/>
    </w:pPr>
    <w:rPr>
      <w:sz w:val="20"/>
      <w:szCs w:val="20"/>
    </w:rPr>
  </w:style>
  <w:style w:type="character" w:customStyle="1" w:styleId="a6">
    <w:name w:val="註解文字 字元"/>
    <w:basedOn w:val="a1"/>
    <w:link w:val="a5"/>
    <w:uiPriority w:val="99"/>
    <w:rsid w:val="005B04A9"/>
    <w:rPr>
      <w:sz w:val="20"/>
      <w:szCs w:val="20"/>
    </w:rPr>
  </w:style>
  <w:style w:type="paragraph" w:styleId="a7">
    <w:name w:val="annotation subject"/>
    <w:basedOn w:val="a5"/>
    <w:next w:val="a5"/>
    <w:link w:val="a8"/>
    <w:uiPriority w:val="99"/>
    <w:semiHidden/>
    <w:unhideWhenUsed/>
    <w:rsid w:val="005B04A9"/>
    <w:rPr>
      <w:b/>
      <w:bCs/>
    </w:rPr>
  </w:style>
  <w:style w:type="character" w:customStyle="1" w:styleId="a8">
    <w:name w:val="註解主旨 字元"/>
    <w:basedOn w:val="a6"/>
    <w:link w:val="a7"/>
    <w:uiPriority w:val="99"/>
    <w:semiHidden/>
    <w:rsid w:val="005B04A9"/>
    <w:rPr>
      <w:b/>
      <w:bCs/>
      <w:sz w:val="20"/>
      <w:szCs w:val="20"/>
    </w:rPr>
  </w:style>
  <w:style w:type="paragraph" w:styleId="a9">
    <w:name w:val="Balloon Text"/>
    <w:basedOn w:val="a0"/>
    <w:link w:val="aa"/>
    <w:uiPriority w:val="99"/>
    <w:semiHidden/>
    <w:unhideWhenUsed/>
    <w:rsid w:val="005B04A9"/>
    <w:pPr>
      <w:spacing w:after="0" w:line="240" w:lineRule="auto"/>
    </w:pPr>
    <w:rPr>
      <w:rFonts w:ascii="Segoe UI" w:hAnsi="Segoe UI" w:cs="Segoe UI"/>
      <w:sz w:val="18"/>
      <w:szCs w:val="18"/>
    </w:rPr>
  </w:style>
  <w:style w:type="character" w:customStyle="1" w:styleId="aa">
    <w:name w:val="註解方塊文字 字元"/>
    <w:basedOn w:val="a1"/>
    <w:link w:val="a9"/>
    <w:uiPriority w:val="99"/>
    <w:semiHidden/>
    <w:rsid w:val="005B04A9"/>
    <w:rPr>
      <w:rFonts w:ascii="Segoe UI" w:hAnsi="Segoe UI" w:cs="Segoe UI"/>
      <w:sz w:val="18"/>
      <w:szCs w:val="18"/>
    </w:rPr>
  </w:style>
  <w:style w:type="character" w:styleId="ab">
    <w:name w:val="Hyperlink"/>
    <w:basedOn w:val="a1"/>
    <w:uiPriority w:val="99"/>
    <w:unhideWhenUsed/>
    <w:rsid w:val="004447F5"/>
    <w:rPr>
      <w:color w:val="0563C1" w:themeColor="hyperlink"/>
      <w:u w:val="single"/>
    </w:rPr>
  </w:style>
  <w:style w:type="character" w:customStyle="1" w:styleId="UnresolvedMention1">
    <w:name w:val="Unresolved Mention1"/>
    <w:basedOn w:val="a1"/>
    <w:uiPriority w:val="99"/>
    <w:semiHidden/>
    <w:unhideWhenUsed/>
    <w:rsid w:val="004447F5"/>
    <w:rPr>
      <w:color w:val="808080"/>
      <w:shd w:val="clear" w:color="auto" w:fill="E6E6E6"/>
    </w:rPr>
  </w:style>
  <w:style w:type="character" w:styleId="ac">
    <w:name w:val="Placeholder Text"/>
    <w:basedOn w:val="a1"/>
    <w:uiPriority w:val="99"/>
    <w:semiHidden/>
    <w:rsid w:val="004447F5"/>
    <w:rPr>
      <w:color w:val="808080"/>
    </w:rPr>
  </w:style>
  <w:style w:type="table" w:styleId="ad">
    <w:name w:val="Table Grid"/>
    <w:basedOn w:val="a2"/>
    <w:uiPriority w:val="39"/>
    <w:rsid w:val="00B939E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Web">
    <w:name w:val="Normal (Web)"/>
    <w:basedOn w:val="a0"/>
    <w:uiPriority w:val="99"/>
    <w:semiHidden/>
    <w:unhideWhenUsed/>
    <w:rsid w:val="009C44D7"/>
    <w:pPr>
      <w:spacing w:before="100" w:beforeAutospacing="1" w:after="100" w:afterAutospacing="1" w:line="240" w:lineRule="auto"/>
    </w:pPr>
    <w:rPr>
      <w:rFonts w:ascii="Times New Roman" w:eastAsia="Times New Roman" w:hAnsi="Times New Roman" w:cs="Times New Roman"/>
      <w:sz w:val="24"/>
      <w:szCs w:val="24"/>
    </w:rPr>
  </w:style>
  <w:style w:type="paragraph" w:styleId="ae">
    <w:name w:val="header"/>
    <w:basedOn w:val="a0"/>
    <w:link w:val="af"/>
    <w:uiPriority w:val="99"/>
    <w:unhideWhenUsed/>
    <w:rsid w:val="00EF29C1"/>
    <w:pPr>
      <w:tabs>
        <w:tab w:val="center" w:pos="4680"/>
        <w:tab w:val="right" w:pos="9360"/>
      </w:tabs>
      <w:spacing w:after="0" w:line="240" w:lineRule="auto"/>
    </w:pPr>
  </w:style>
  <w:style w:type="character" w:customStyle="1" w:styleId="af">
    <w:name w:val="頁首 字元"/>
    <w:basedOn w:val="a1"/>
    <w:link w:val="ae"/>
    <w:uiPriority w:val="99"/>
    <w:rsid w:val="00EF29C1"/>
  </w:style>
  <w:style w:type="paragraph" w:styleId="af0">
    <w:name w:val="footer"/>
    <w:basedOn w:val="a0"/>
    <w:link w:val="af1"/>
    <w:uiPriority w:val="99"/>
    <w:unhideWhenUsed/>
    <w:rsid w:val="00EF29C1"/>
    <w:pPr>
      <w:tabs>
        <w:tab w:val="center" w:pos="4680"/>
        <w:tab w:val="right" w:pos="9360"/>
      </w:tabs>
      <w:spacing w:after="0" w:line="240" w:lineRule="auto"/>
    </w:pPr>
  </w:style>
  <w:style w:type="character" w:customStyle="1" w:styleId="af1">
    <w:name w:val="頁尾 字元"/>
    <w:basedOn w:val="a1"/>
    <w:link w:val="af0"/>
    <w:uiPriority w:val="99"/>
    <w:rsid w:val="00EF29C1"/>
  </w:style>
  <w:style w:type="paragraph" w:styleId="af2">
    <w:name w:val="Revision"/>
    <w:hidden/>
    <w:uiPriority w:val="99"/>
    <w:semiHidden/>
    <w:rsid w:val="00C1571F"/>
    <w:pPr>
      <w:spacing w:after="0" w:line="240" w:lineRule="auto"/>
    </w:pPr>
  </w:style>
  <w:style w:type="paragraph" w:styleId="af3">
    <w:name w:val="List Paragraph"/>
    <w:basedOn w:val="a0"/>
    <w:uiPriority w:val="34"/>
    <w:qFormat/>
    <w:rsid w:val="006D07C1"/>
    <w:pPr>
      <w:ind w:left="720"/>
      <w:contextualSpacing/>
    </w:pPr>
    <w:rPr>
      <w:rFonts w:ascii="Times New Roman" w:hAnsi="Times New Roman"/>
    </w:rPr>
  </w:style>
  <w:style w:type="character" w:customStyle="1" w:styleId="UnresolvedMention2">
    <w:name w:val="Unresolved Mention2"/>
    <w:basedOn w:val="a1"/>
    <w:uiPriority w:val="99"/>
    <w:rsid w:val="00721107"/>
    <w:rPr>
      <w:color w:val="605E5C"/>
      <w:shd w:val="clear" w:color="auto" w:fill="E1DFDD"/>
    </w:rPr>
  </w:style>
  <w:style w:type="table" w:styleId="21">
    <w:name w:val="Plain Table 2"/>
    <w:basedOn w:val="a2"/>
    <w:uiPriority w:val="42"/>
    <w:rsid w:val="00F5069A"/>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styleId="af4">
    <w:name w:val="page number"/>
    <w:basedOn w:val="a1"/>
    <w:uiPriority w:val="99"/>
    <w:unhideWhenUsed/>
    <w:rsid w:val="00A52335"/>
    <w:rPr>
      <w:rFonts w:ascii="Times New Roman" w:hAnsi="Times New Roman"/>
    </w:rPr>
  </w:style>
  <w:style w:type="table" w:styleId="5">
    <w:name w:val="Plain Table 5"/>
    <w:basedOn w:val="a2"/>
    <w:uiPriority w:val="45"/>
    <w:rsid w:val="00A12565"/>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22">
    <w:name w:val="List Table 2"/>
    <w:basedOn w:val="a2"/>
    <w:uiPriority w:val="47"/>
    <w:rsid w:val="00A12565"/>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af5">
    <w:name w:val="line number"/>
    <w:basedOn w:val="a1"/>
    <w:uiPriority w:val="99"/>
    <w:semiHidden/>
    <w:unhideWhenUsed/>
    <w:rsid w:val="006D07C1"/>
    <w:rPr>
      <w:rFonts w:ascii="Times New Roman" w:hAnsi="Times New Roman"/>
      <w:sz w:val="24"/>
    </w:rPr>
  </w:style>
  <w:style w:type="paragraph" w:styleId="a">
    <w:name w:val="List Number"/>
    <w:basedOn w:val="a0"/>
    <w:uiPriority w:val="99"/>
    <w:unhideWhenUsed/>
    <w:rsid w:val="006D07C1"/>
    <w:pPr>
      <w:numPr>
        <w:numId w:val="11"/>
      </w:numPr>
      <w:contextualSpacing/>
    </w:pPr>
  </w:style>
  <w:style w:type="character" w:customStyle="1" w:styleId="tl8wme">
    <w:name w:val="tl8wme"/>
    <w:basedOn w:val="a1"/>
    <w:rsid w:val="009F69EC"/>
  </w:style>
  <w:style w:type="character" w:customStyle="1" w:styleId="sv">
    <w:name w:val="sv"/>
    <w:basedOn w:val="a1"/>
    <w:rsid w:val="009F69EC"/>
  </w:style>
  <w:style w:type="character" w:customStyle="1" w:styleId="UnresolvedMention3">
    <w:name w:val="Unresolved Mention3"/>
    <w:basedOn w:val="a1"/>
    <w:uiPriority w:val="99"/>
    <w:rsid w:val="007D59E1"/>
    <w:rPr>
      <w:color w:val="605E5C"/>
      <w:shd w:val="clear" w:color="auto" w:fill="E1DFDD"/>
    </w:rPr>
  </w:style>
  <w:style w:type="paragraph" w:styleId="af6">
    <w:name w:val="Date"/>
    <w:basedOn w:val="a0"/>
    <w:next w:val="a0"/>
    <w:link w:val="af7"/>
    <w:uiPriority w:val="99"/>
    <w:semiHidden/>
    <w:unhideWhenUsed/>
    <w:rsid w:val="00860D64"/>
  </w:style>
  <w:style w:type="character" w:customStyle="1" w:styleId="af7">
    <w:name w:val="日期 字元"/>
    <w:basedOn w:val="a1"/>
    <w:link w:val="af6"/>
    <w:uiPriority w:val="99"/>
    <w:semiHidden/>
    <w:rsid w:val="00860D64"/>
  </w:style>
  <w:style w:type="paragraph" w:styleId="af8">
    <w:name w:val="Title"/>
    <w:basedOn w:val="a0"/>
    <w:next w:val="a0"/>
    <w:link w:val="af9"/>
    <w:uiPriority w:val="10"/>
    <w:qFormat/>
    <w:rsid w:val="001B2C5F"/>
    <w:pPr>
      <w:spacing w:after="0" w:line="360" w:lineRule="auto"/>
      <w:jc w:val="center"/>
    </w:pPr>
    <w:rPr>
      <w:rFonts w:ascii="Times New Roman" w:hAnsi="Times New Roman" w:cs="Times New Roman"/>
      <w:b/>
      <w:sz w:val="32"/>
      <w:szCs w:val="26"/>
    </w:rPr>
  </w:style>
  <w:style w:type="character" w:customStyle="1" w:styleId="af9">
    <w:name w:val="標題 字元"/>
    <w:basedOn w:val="a1"/>
    <w:link w:val="af8"/>
    <w:uiPriority w:val="10"/>
    <w:rsid w:val="001B2C5F"/>
    <w:rPr>
      <w:rFonts w:ascii="Times New Roman" w:hAnsi="Times New Roman" w:cs="Times New Roman"/>
      <w:b/>
      <w:sz w:val="32"/>
      <w:szCs w:val="26"/>
    </w:rPr>
  </w:style>
  <w:style w:type="character" w:customStyle="1" w:styleId="10">
    <w:name w:val="標題 1 字元"/>
    <w:basedOn w:val="a1"/>
    <w:link w:val="1"/>
    <w:uiPriority w:val="9"/>
    <w:rsid w:val="00742A2F"/>
    <w:rPr>
      <w:rFonts w:ascii="Times New Roman" w:hAnsi="Times New Roman" w:cs="Times New Roman"/>
      <w:b/>
      <w:sz w:val="24"/>
    </w:rPr>
  </w:style>
  <w:style w:type="paragraph" w:styleId="afa">
    <w:name w:val="No Spacing"/>
    <w:basedOn w:val="a0"/>
    <w:uiPriority w:val="1"/>
    <w:qFormat/>
    <w:rsid w:val="00742A2F"/>
    <w:pPr>
      <w:spacing w:after="0" w:line="360" w:lineRule="auto"/>
      <w:ind w:firstLine="720"/>
      <w:jc w:val="both"/>
    </w:pPr>
    <w:rPr>
      <w:rFonts w:ascii="Times New Roman" w:hAnsi="Times New Roman" w:cs="Times New Roman"/>
      <w:sz w:val="24"/>
      <w:szCs w:val="24"/>
    </w:rPr>
  </w:style>
  <w:style w:type="character" w:customStyle="1" w:styleId="20">
    <w:name w:val="標題 2 字元"/>
    <w:basedOn w:val="a1"/>
    <w:link w:val="2"/>
    <w:uiPriority w:val="9"/>
    <w:semiHidden/>
    <w:rsid w:val="00220355"/>
    <w:rPr>
      <w:rFonts w:asciiTheme="majorHAnsi" w:eastAsiaTheme="majorEastAsia" w:hAnsiTheme="majorHAnsi" w:cstheme="majorBidi"/>
      <w:b/>
      <w:bCs/>
      <w:sz w:val="48"/>
      <w:szCs w:val="48"/>
    </w:rPr>
  </w:style>
  <w:style w:type="paragraph" w:styleId="HTML">
    <w:name w:val="HTML Preformatted"/>
    <w:basedOn w:val="a0"/>
    <w:link w:val="HTML0"/>
    <w:uiPriority w:val="99"/>
    <w:semiHidden/>
    <w:unhideWhenUsed/>
    <w:rsid w:val="00BF6CC8"/>
    <w:rPr>
      <w:rFonts w:ascii="Courier New" w:hAnsi="Courier New" w:cs="Courier New"/>
      <w:sz w:val="20"/>
      <w:szCs w:val="20"/>
    </w:rPr>
  </w:style>
  <w:style w:type="character" w:customStyle="1" w:styleId="HTML0">
    <w:name w:val="HTML 預設格式 字元"/>
    <w:basedOn w:val="a1"/>
    <w:link w:val="HTML"/>
    <w:uiPriority w:val="99"/>
    <w:semiHidden/>
    <w:rsid w:val="00BF6CC8"/>
    <w:rPr>
      <w:rFonts w:ascii="Courier New" w:hAnsi="Courier New" w:cs="Courier New"/>
      <w:sz w:val="20"/>
      <w:szCs w:val="20"/>
    </w:rPr>
  </w:style>
  <w:style w:type="character" w:customStyle="1" w:styleId="30">
    <w:name w:val="標題 3 字元"/>
    <w:basedOn w:val="a1"/>
    <w:link w:val="3"/>
    <w:uiPriority w:val="9"/>
    <w:semiHidden/>
    <w:rsid w:val="006F34E7"/>
    <w:rPr>
      <w:rFonts w:asciiTheme="majorHAnsi" w:eastAsiaTheme="majorEastAsia" w:hAnsiTheme="majorHAnsi" w:cstheme="majorBidi"/>
      <w:b/>
      <w:bCs/>
      <w:sz w:val="36"/>
      <w:szCs w:val="36"/>
    </w:rPr>
  </w:style>
  <w:style w:type="character" w:styleId="afb">
    <w:name w:val="Unresolved Mention"/>
    <w:basedOn w:val="a1"/>
    <w:uiPriority w:val="99"/>
    <w:semiHidden/>
    <w:unhideWhenUsed/>
    <w:rsid w:val="003E73AC"/>
    <w:rPr>
      <w:color w:val="605E5C"/>
      <w:shd w:val="clear" w:color="auto" w:fill="E1DFDD"/>
    </w:rPr>
  </w:style>
  <w:style w:type="character" w:customStyle="1" w:styleId="40">
    <w:name w:val="標題 4 字元"/>
    <w:basedOn w:val="a1"/>
    <w:link w:val="4"/>
    <w:uiPriority w:val="9"/>
    <w:semiHidden/>
    <w:rsid w:val="006022E9"/>
    <w:rPr>
      <w:rFonts w:asciiTheme="majorHAnsi" w:eastAsiaTheme="majorEastAsia" w:hAnsiTheme="majorHAnsi" w:cstheme="majorBidi"/>
      <w:sz w:val="36"/>
      <w:szCs w:val="3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5796">
      <w:bodyDiv w:val="1"/>
      <w:marLeft w:val="0"/>
      <w:marRight w:val="0"/>
      <w:marTop w:val="0"/>
      <w:marBottom w:val="0"/>
      <w:divBdr>
        <w:top w:val="none" w:sz="0" w:space="0" w:color="auto"/>
        <w:left w:val="none" w:sz="0" w:space="0" w:color="auto"/>
        <w:bottom w:val="none" w:sz="0" w:space="0" w:color="auto"/>
        <w:right w:val="none" w:sz="0" w:space="0" w:color="auto"/>
      </w:divBdr>
      <w:divsChild>
        <w:div w:id="1742633940">
          <w:marLeft w:val="640"/>
          <w:marRight w:val="0"/>
          <w:marTop w:val="0"/>
          <w:marBottom w:val="0"/>
          <w:divBdr>
            <w:top w:val="none" w:sz="0" w:space="0" w:color="auto"/>
            <w:left w:val="none" w:sz="0" w:space="0" w:color="auto"/>
            <w:bottom w:val="none" w:sz="0" w:space="0" w:color="auto"/>
            <w:right w:val="none" w:sz="0" w:space="0" w:color="auto"/>
          </w:divBdr>
        </w:div>
        <w:div w:id="408384453">
          <w:marLeft w:val="640"/>
          <w:marRight w:val="0"/>
          <w:marTop w:val="0"/>
          <w:marBottom w:val="0"/>
          <w:divBdr>
            <w:top w:val="none" w:sz="0" w:space="0" w:color="auto"/>
            <w:left w:val="none" w:sz="0" w:space="0" w:color="auto"/>
            <w:bottom w:val="none" w:sz="0" w:space="0" w:color="auto"/>
            <w:right w:val="none" w:sz="0" w:space="0" w:color="auto"/>
          </w:divBdr>
        </w:div>
        <w:div w:id="1696611954">
          <w:marLeft w:val="640"/>
          <w:marRight w:val="0"/>
          <w:marTop w:val="0"/>
          <w:marBottom w:val="0"/>
          <w:divBdr>
            <w:top w:val="none" w:sz="0" w:space="0" w:color="auto"/>
            <w:left w:val="none" w:sz="0" w:space="0" w:color="auto"/>
            <w:bottom w:val="none" w:sz="0" w:space="0" w:color="auto"/>
            <w:right w:val="none" w:sz="0" w:space="0" w:color="auto"/>
          </w:divBdr>
        </w:div>
        <w:div w:id="707266611">
          <w:marLeft w:val="640"/>
          <w:marRight w:val="0"/>
          <w:marTop w:val="0"/>
          <w:marBottom w:val="0"/>
          <w:divBdr>
            <w:top w:val="none" w:sz="0" w:space="0" w:color="auto"/>
            <w:left w:val="none" w:sz="0" w:space="0" w:color="auto"/>
            <w:bottom w:val="none" w:sz="0" w:space="0" w:color="auto"/>
            <w:right w:val="none" w:sz="0" w:space="0" w:color="auto"/>
          </w:divBdr>
        </w:div>
        <w:div w:id="240411050">
          <w:marLeft w:val="640"/>
          <w:marRight w:val="0"/>
          <w:marTop w:val="0"/>
          <w:marBottom w:val="0"/>
          <w:divBdr>
            <w:top w:val="none" w:sz="0" w:space="0" w:color="auto"/>
            <w:left w:val="none" w:sz="0" w:space="0" w:color="auto"/>
            <w:bottom w:val="none" w:sz="0" w:space="0" w:color="auto"/>
            <w:right w:val="none" w:sz="0" w:space="0" w:color="auto"/>
          </w:divBdr>
        </w:div>
        <w:div w:id="1467353768">
          <w:marLeft w:val="640"/>
          <w:marRight w:val="0"/>
          <w:marTop w:val="0"/>
          <w:marBottom w:val="0"/>
          <w:divBdr>
            <w:top w:val="none" w:sz="0" w:space="0" w:color="auto"/>
            <w:left w:val="none" w:sz="0" w:space="0" w:color="auto"/>
            <w:bottom w:val="none" w:sz="0" w:space="0" w:color="auto"/>
            <w:right w:val="none" w:sz="0" w:space="0" w:color="auto"/>
          </w:divBdr>
        </w:div>
        <w:div w:id="1795637081">
          <w:marLeft w:val="640"/>
          <w:marRight w:val="0"/>
          <w:marTop w:val="0"/>
          <w:marBottom w:val="0"/>
          <w:divBdr>
            <w:top w:val="none" w:sz="0" w:space="0" w:color="auto"/>
            <w:left w:val="none" w:sz="0" w:space="0" w:color="auto"/>
            <w:bottom w:val="none" w:sz="0" w:space="0" w:color="auto"/>
            <w:right w:val="none" w:sz="0" w:space="0" w:color="auto"/>
          </w:divBdr>
        </w:div>
        <w:div w:id="1250627012">
          <w:marLeft w:val="640"/>
          <w:marRight w:val="0"/>
          <w:marTop w:val="0"/>
          <w:marBottom w:val="0"/>
          <w:divBdr>
            <w:top w:val="none" w:sz="0" w:space="0" w:color="auto"/>
            <w:left w:val="none" w:sz="0" w:space="0" w:color="auto"/>
            <w:bottom w:val="none" w:sz="0" w:space="0" w:color="auto"/>
            <w:right w:val="none" w:sz="0" w:space="0" w:color="auto"/>
          </w:divBdr>
        </w:div>
        <w:div w:id="657656490">
          <w:marLeft w:val="640"/>
          <w:marRight w:val="0"/>
          <w:marTop w:val="0"/>
          <w:marBottom w:val="0"/>
          <w:divBdr>
            <w:top w:val="none" w:sz="0" w:space="0" w:color="auto"/>
            <w:left w:val="none" w:sz="0" w:space="0" w:color="auto"/>
            <w:bottom w:val="none" w:sz="0" w:space="0" w:color="auto"/>
            <w:right w:val="none" w:sz="0" w:space="0" w:color="auto"/>
          </w:divBdr>
        </w:div>
        <w:div w:id="495343466">
          <w:marLeft w:val="640"/>
          <w:marRight w:val="0"/>
          <w:marTop w:val="0"/>
          <w:marBottom w:val="0"/>
          <w:divBdr>
            <w:top w:val="none" w:sz="0" w:space="0" w:color="auto"/>
            <w:left w:val="none" w:sz="0" w:space="0" w:color="auto"/>
            <w:bottom w:val="none" w:sz="0" w:space="0" w:color="auto"/>
            <w:right w:val="none" w:sz="0" w:space="0" w:color="auto"/>
          </w:divBdr>
        </w:div>
        <w:div w:id="476384050">
          <w:marLeft w:val="640"/>
          <w:marRight w:val="0"/>
          <w:marTop w:val="0"/>
          <w:marBottom w:val="0"/>
          <w:divBdr>
            <w:top w:val="none" w:sz="0" w:space="0" w:color="auto"/>
            <w:left w:val="none" w:sz="0" w:space="0" w:color="auto"/>
            <w:bottom w:val="none" w:sz="0" w:space="0" w:color="auto"/>
            <w:right w:val="none" w:sz="0" w:space="0" w:color="auto"/>
          </w:divBdr>
        </w:div>
        <w:div w:id="39742720">
          <w:marLeft w:val="640"/>
          <w:marRight w:val="0"/>
          <w:marTop w:val="0"/>
          <w:marBottom w:val="0"/>
          <w:divBdr>
            <w:top w:val="none" w:sz="0" w:space="0" w:color="auto"/>
            <w:left w:val="none" w:sz="0" w:space="0" w:color="auto"/>
            <w:bottom w:val="none" w:sz="0" w:space="0" w:color="auto"/>
            <w:right w:val="none" w:sz="0" w:space="0" w:color="auto"/>
          </w:divBdr>
        </w:div>
        <w:div w:id="888490430">
          <w:marLeft w:val="640"/>
          <w:marRight w:val="0"/>
          <w:marTop w:val="0"/>
          <w:marBottom w:val="0"/>
          <w:divBdr>
            <w:top w:val="none" w:sz="0" w:space="0" w:color="auto"/>
            <w:left w:val="none" w:sz="0" w:space="0" w:color="auto"/>
            <w:bottom w:val="none" w:sz="0" w:space="0" w:color="auto"/>
            <w:right w:val="none" w:sz="0" w:space="0" w:color="auto"/>
          </w:divBdr>
        </w:div>
        <w:div w:id="508251180">
          <w:marLeft w:val="640"/>
          <w:marRight w:val="0"/>
          <w:marTop w:val="0"/>
          <w:marBottom w:val="0"/>
          <w:divBdr>
            <w:top w:val="none" w:sz="0" w:space="0" w:color="auto"/>
            <w:left w:val="none" w:sz="0" w:space="0" w:color="auto"/>
            <w:bottom w:val="none" w:sz="0" w:space="0" w:color="auto"/>
            <w:right w:val="none" w:sz="0" w:space="0" w:color="auto"/>
          </w:divBdr>
        </w:div>
        <w:div w:id="1122502230">
          <w:marLeft w:val="640"/>
          <w:marRight w:val="0"/>
          <w:marTop w:val="0"/>
          <w:marBottom w:val="0"/>
          <w:divBdr>
            <w:top w:val="none" w:sz="0" w:space="0" w:color="auto"/>
            <w:left w:val="none" w:sz="0" w:space="0" w:color="auto"/>
            <w:bottom w:val="none" w:sz="0" w:space="0" w:color="auto"/>
            <w:right w:val="none" w:sz="0" w:space="0" w:color="auto"/>
          </w:divBdr>
        </w:div>
        <w:div w:id="214508301">
          <w:marLeft w:val="640"/>
          <w:marRight w:val="0"/>
          <w:marTop w:val="0"/>
          <w:marBottom w:val="0"/>
          <w:divBdr>
            <w:top w:val="none" w:sz="0" w:space="0" w:color="auto"/>
            <w:left w:val="none" w:sz="0" w:space="0" w:color="auto"/>
            <w:bottom w:val="none" w:sz="0" w:space="0" w:color="auto"/>
            <w:right w:val="none" w:sz="0" w:space="0" w:color="auto"/>
          </w:divBdr>
        </w:div>
        <w:div w:id="1174420450">
          <w:marLeft w:val="640"/>
          <w:marRight w:val="0"/>
          <w:marTop w:val="0"/>
          <w:marBottom w:val="0"/>
          <w:divBdr>
            <w:top w:val="none" w:sz="0" w:space="0" w:color="auto"/>
            <w:left w:val="none" w:sz="0" w:space="0" w:color="auto"/>
            <w:bottom w:val="none" w:sz="0" w:space="0" w:color="auto"/>
            <w:right w:val="none" w:sz="0" w:space="0" w:color="auto"/>
          </w:divBdr>
        </w:div>
        <w:div w:id="1900676333">
          <w:marLeft w:val="640"/>
          <w:marRight w:val="0"/>
          <w:marTop w:val="0"/>
          <w:marBottom w:val="0"/>
          <w:divBdr>
            <w:top w:val="none" w:sz="0" w:space="0" w:color="auto"/>
            <w:left w:val="none" w:sz="0" w:space="0" w:color="auto"/>
            <w:bottom w:val="none" w:sz="0" w:space="0" w:color="auto"/>
            <w:right w:val="none" w:sz="0" w:space="0" w:color="auto"/>
          </w:divBdr>
        </w:div>
        <w:div w:id="312106879">
          <w:marLeft w:val="640"/>
          <w:marRight w:val="0"/>
          <w:marTop w:val="0"/>
          <w:marBottom w:val="0"/>
          <w:divBdr>
            <w:top w:val="none" w:sz="0" w:space="0" w:color="auto"/>
            <w:left w:val="none" w:sz="0" w:space="0" w:color="auto"/>
            <w:bottom w:val="none" w:sz="0" w:space="0" w:color="auto"/>
            <w:right w:val="none" w:sz="0" w:space="0" w:color="auto"/>
          </w:divBdr>
        </w:div>
        <w:div w:id="492719210">
          <w:marLeft w:val="640"/>
          <w:marRight w:val="0"/>
          <w:marTop w:val="0"/>
          <w:marBottom w:val="0"/>
          <w:divBdr>
            <w:top w:val="none" w:sz="0" w:space="0" w:color="auto"/>
            <w:left w:val="none" w:sz="0" w:space="0" w:color="auto"/>
            <w:bottom w:val="none" w:sz="0" w:space="0" w:color="auto"/>
            <w:right w:val="none" w:sz="0" w:space="0" w:color="auto"/>
          </w:divBdr>
        </w:div>
        <w:div w:id="487211272">
          <w:marLeft w:val="640"/>
          <w:marRight w:val="0"/>
          <w:marTop w:val="0"/>
          <w:marBottom w:val="0"/>
          <w:divBdr>
            <w:top w:val="none" w:sz="0" w:space="0" w:color="auto"/>
            <w:left w:val="none" w:sz="0" w:space="0" w:color="auto"/>
            <w:bottom w:val="none" w:sz="0" w:space="0" w:color="auto"/>
            <w:right w:val="none" w:sz="0" w:space="0" w:color="auto"/>
          </w:divBdr>
        </w:div>
        <w:div w:id="1910650624">
          <w:marLeft w:val="640"/>
          <w:marRight w:val="0"/>
          <w:marTop w:val="0"/>
          <w:marBottom w:val="0"/>
          <w:divBdr>
            <w:top w:val="none" w:sz="0" w:space="0" w:color="auto"/>
            <w:left w:val="none" w:sz="0" w:space="0" w:color="auto"/>
            <w:bottom w:val="none" w:sz="0" w:space="0" w:color="auto"/>
            <w:right w:val="none" w:sz="0" w:space="0" w:color="auto"/>
          </w:divBdr>
        </w:div>
        <w:div w:id="193274099">
          <w:marLeft w:val="640"/>
          <w:marRight w:val="0"/>
          <w:marTop w:val="0"/>
          <w:marBottom w:val="0"/>
          <w:divBdr>
            <w:top w:val="none" w:sz="0" w:space="0" w:color="auto"/>
            <w:left w:val="none" w:sz="0" w:space="0" w:color="auto"/>
            <w:bottom w:val="none" w:sz="0" w:space="0" w:color="auto"/>
            <w:right w:val="none" w:sz="0" w:space="0" w:color="auto"/>
          </w:divBdr>
        </w:div>
        <w:div w:id="491262251">
          <w:marLeft w:val="640"/>
          <w:marRight w:val="0"/>
          <w:marTop w:val="0"/>
          <w:marBottom w:val="0"/>
          <w:divBdr>
            <w:top w:val="none" w:sz="0" w:space="0" w:color="auto"/>
            <w:left w:val="none" w:sz="0" w:space="0" w:color="auto"/>
            <w:bottom w:val="none" w:sz="0" w:space="0" w:color="auto"/>
            <w:right w:val="none" w:sz="0" w:space="0" w:color="auto"/>
          </w:divBdr>
        </w:div>
        <w:div w:id="543056681">
          <w:marLeft w:val="640"/>
          <w:marRight w:val="0"/>
          <w:marTop w:val="0"/>
          <w:marBottom w:val="0"/>
          <w:divBdr>
            <w:top w:val="none" w:sz="0" w:space="0" w:color="auto"/>
            <w:left w:val="none" w:sz="0" w:space="0" w:color="auto"/>
            <w:bottom w:val="none" w:sz="0" w:space="0" w:color="auto"/>
            <w:right w:val="none" w:sz="0" w:space="0" w:color="auto"/>
          </w:divBdr>
        </w:div>
        <w:div w:id="1116410712">
          <w:marLeft w:val="640"/>
          <w:marRight w:val="0"/>
          <w:marTop w:val="0"/>
          <w:marBottom w:val="0"/>
          <w:divBdr>
            <w:top w:val="none" w:sz="0" w:space="0" w:color="auto"/>
            <w:left w:val="none" w:sz="0" w:space="0" w:color="auto"/>
            <w:bottom w:val="none" w:sz="0" w:space="0" w:color="auto"/>
            <w:right w:val="none" w:sz="0" w:space="0" w:color="auto"/>
          </w:divBdr>
        </w:div>
        <w:div w:id="518861584">
          <w:marLeft w:val="640"/>
          <w:marRight w:val="0"/>
          <w:marTop w:val="0"/>
          <w:marBottom w:val="0"/>
          <w:divBdr>
            <w:top w:val="none" w:sz="0" w:space="0" w:color="auto"/>
            <w:left w:val="none" w:sz="0" w:space="0" w:color="auto"/>
            <w:bottom w:val="none" w:sz="0" w:space="0" w:color="auto"/>
            <w:right w:val="none" w:sz="0" w:space="0" w:color="auto"/>
          </w:divBdr>
        </w:div>
        <w:div w:id="268510583">
          <w:marLeft w:val="640"/>
          <w:marRight w:val="0"/>
          <w:marTop w:val="0"/>
          <w:marBottom w:val="0"/>
          <w:divBdr>
            <w:top w:val="none" w:sz="0" w:space="0" w:color="auto"/>
            <w:left w:val="none" w:sz="0" w:space="0" w:color="auto"/>
            <w:bottom w:val="none" w:sz="0" w:space="0" w:color="auto"/>
            <w:right w:val="none" w:sz="0" w:space="0" w:color="auto"/>
          </w:divBdr>
        </w:div>
        <w:div w:id="1301617558">
          <w:marLeft w:val="640"/>
          <w:marRight w:val="0"/>
          <w:marTop w:val="0"/>
          <w:marBottom w:val="0"/>
          <w:divBdr>
            <w:top w:val="none" w:sz="0" w:space="0" w:color="auto"/>
            <w:left w:val="none" w:sz="0" w:space="0" w:color="auto"/>
            <w:bottom w:val="none" w:sz="0" w:space="0" w:color="auto"/>
            <w:right w:val="none" w:sz="0" w:space="0" w:color="auto"/>
          </w:divBdr>
        </w:div>
        <w:div w:id="1683168888">
          <w:marLeft w:val="640"/>
          <w:marRight w:val="0"/>
          <w:marTop w:val="0"/>
          <w:marBottom w:val="0"/>
          <w:divBdr>
            <w:top w:val="none" w:sz="0" w:space="0" w:color="auto"/>
            <w:left w:val="none" w:sz="0" w:space="0" w:color="auto"/>
            <w:bottom w:val="none" w:sz="0" w:space="0" w:color="auto"/>
            <w:right w:val="none" w:sz="0" w:space="0" w:color="auto"/>
          </w:divBdr>
        </w:div>
        <w:div w:id="1880169871">
          <w:marLeft w:val="640"/>
          <w:marRight w:val="0"/>
          <w:marTop w:val="0"/>
          <w:marBottom w:val="0"/>
          <w:divBdr>
            <w:top w:val="none" w:sz="0" w:space="0" w:color="auto"/>
            <w:left w:val="none" w:sz="0" w:space="0" w:color="auto"/>
            <w:bottom w:val="none" w:sz="0" w:space="0" w:color="auto"/>
            <w:right w:val="none" w:sz="0" w:space="0" w:color="auto"/>
          </w:divBdr>
        </w:div>
        <w:div w:id="400755439">
          <w:marLeft w:val="640"/>
          <w:marRight w:val="0"/>
          <w:marTop w:val="0"/>
          <w:marBottom w:val="0"/>
          <w:divBdr>
            <w:top w:val="none" w:sz="0" w:space="0" w:color="auto"/>
            <w:left w:val="none" w:sz="0" w:space="0" w:color="auto"/>
            <w:bottom w:val="none" w:sz="0" w:space="0" w:color="auto"/>
            <w:right w:val="none" w:sz="0" w:space="0" w:color="auto"/>
          </w:divBdr>
        </w:div>
        <w:div w:id="1929269830">
          <w:marLeft w:val="640"/>
          <w:marRight w:val="0"/>
          <w:marTop w:val="0"/>
          <w:marBottom w:val="0"/>
          <w:divBdr>
            <w:top w:val="none" w:sz="0" w:space="0" w:color="auto"/>
            <w:left w:val="none" w:sz="0" w:space="0" w:color="auto"/>
            <w:bottom w:val="none" w:sz="0" w:space="0" w:color="auto"/>
            <w:right w:val="none" w:sz="0" w:space="0" w:color="auto"/>
          </w:divBdr>
        </w:div>
        <w:div w:id="1922787308">
          <w:marLeft w:val="640"/>
          <w:marRight w:val="0"/>
          <w:marTop w:val="0"/>
          <w:marBottom w:val="0"/>
          <w:divBdr>
            <w:top w:val="none" w:sz="0" w:space="0" w:color="auto"/>
            <w:left w:val="none" w:sz="0" w:space="0" w:color="auto"/>
            <w:bottom w:val="none" w:sz="0" w:space="0" w:color="auto"/>
            <w:right w:val="none" w:sz="0" w:space="0" w:color="auto"/>
          </w:divBdr>
        </w:div>
        <w:div w:id="1596330371">
          <w:marLeft w:val="640"/>
          <w:marRight w:val="0"/>
          <w:marTop w:val="0"/>
          <w:marBottom w:val="0"/>
          <w:divBdr>
            <w:top w:val="none" w:sz="0" w:space="0" w:color="auto"/>
            <w:left w:val="none" w:sz="0" w:space="0" w:color="auto"/>
            <w:bottom w:val="none" w:sz="0" w:space="0" w:color="auto"/>
            <w:right w:val="none" w:sz="0" w:space="0" w:color="auto"/>
          </w:divBdr>
        </w:div>
        <w:div w:id="1717852504">
          <w:marLeft w:val="640"/>
          <w:marRight w:val="0"/>
          <w:marTop w:val="0"/>
          <w:marBottom w:val="0"/>
          <w:divBdr>
            <w:top w:val="none" w:sz="0" w:space="0" w:color="auto"/>
            <w:left w:val="none" w:sz="0" w:space="0" w:color="auto"/>
            <w:bottom w:val="none" w:sz="0" w:space="0" w:color="auto"/>
            <w:right w:val="none" w:sz="0" w:space="0" w:color="auto"/>
          </w:divBdr>
        </w:div>
        <w:div w:id="893078319">
          <w:marLeft w:val="640"/>
          <w:marRight w:val="0"/>
          <w:marTop w:val="0"/>
          <w:marBottom w:val="0"/>
          <w:divBdr>
            <w:top w:val="none" w:sz="0" w:space="0" w:color="auto"/>
            <w:left w:val="none" w:sz="0" w:space="0" w:color="auto"/>
            <w:bottom w:val="none" w:sz="0" w:space="0" w:color="auto"/>
            <w:right w:val="none" w:sz="0" w:space="0" w:color="auto"/>
          </w:divBdr>
        </w:div>
        <w:div w:id="1948846158">
          <w:marLeft w:val="640"/>
          <w:marRight w:val="0"/>
          <w:marTop w:val="0"/>
          <w:marBottom w:val="0"/>
          <w:divBdr>
            <w:top w:val="none" w:sz="0" w:space="0" w:color="auto"/>
            <w:left w:val="none" w:sz="0" w:space="0" w:color="auto"/>
            <w:bottom w:val="none" w:sz="0" w:space="0" w:color="auto"/>
            <w:right w:val="none" w:sz="0" w:space="0" w:color="auto"/>
          </w:divBdr>
        </w:div>
        <w:div w:id="457377769">
          <w:marLeft w:val="640"/>
          <w:marRight w:val="0"/>
          <w:marTop w:val="0"/>
          <w:marBottom w:val="0"/>
          <w:divBdr>
            <w:top w:val="none" w:sz="0" w:space="0" w:color="auto"/>
            <w:left w:val="none" w:sz="0" w:space="0" w:color="auto"/>
            <w:bottom w:val="none" w:sz="0" w:space="0" w:color="auto"/>
            <w:right w:val="none" w:sz="0" w:space="0" w:color="auto"/>
          </w:divBdr>
        </w:div>
        <w:div w:id="268321681">
          <w:marLeft w:val="640"/>
          <w:marRight w:val="0"/>
          <w:marTop w:val="0"/>
          <w:marBottom w:val="0"/>
          <w:divBdr>
            <w:top w:val="none" w:sz="0" w:space="0" w:color="auto"/>
            <w:left w:val="none" w:sz="0" w:space="0" w:color="auto"/>
            <w:bottom w:val="none" w:sz="0" w:space="0" w:color="auto"/>
            <w:right w:val="none" w:sz="0" w:space="0" w:color="auto"/>
          </w:divBdr>
        </w:div>
        <w:div w:id="664404836">
          <w:marLeft w:val="640"/>
          <w:marRight w:val="0"/>
          <w:marTop w:val="0"/>
          <w:marBottom w:val="0"/>
          <w:divBdr>
            <w:top w:val="none" w:sz="0" w:space="0" w:color="auto"/>
            <w:left w:val="none" w:sz="0" w:space="0" w:color="auto"/>
            <w:bottom w:val="none" w:sz="0" w:space="0" w:color="auto"/>
            <w:right w:val="none" w:sz="0" w:space="0" w:color="auto"/>
          </w:divBdr>
        </w:div>
        <w:div w:id="299573074">
          <w:marLeft w:val="640"/>
          <w:marRight w:val="0"/>
          <w:marTop w:val="0"/>
          <w:marBottom w:val="0"/>
          <w:divBdr>
            <w:top w:val="none" w:sz="0" w:space="0" w:color="auto"/>
            <w:left w:val="none" w:sz="0" w:space="0" w:color="auto"/>
            <w:bottom w:val="none" w:sz="0" w:space="0" w:color="auto"/>
            <w:right w:val="none" w:sz="0" w:space="0" w:color="auto"/>
          </w:divBdr>
        </w:div>
        <w:div w:id="233203806">
          <w:marLeft w:val="640"/>
          <w:marRight w:val="0"/>
          <w:marTop w:val="0"/>
          <w:marBottom w:val="0"/>
          <w:divBdr>
            <w:top w:val="none" w:sz="0" w:space="0" w:color="auto"/>
            <w:left w:val="none" w:sz="0" w:space="0" w:color="auto"/>
            <w:bottom w:val="none" w:sz="0" w:space="0" w:color="auto"/>
            <w:right w:val="none" w:sz="0" w:space="0" w:color="auto"/>
          </w:divBdr>
        </w:div>
        <w:div w:id="2132245489">
          <w:marLeft w:val="640"/>
          <w:marRight w:val="0"/>
          <w:marTop w:val="0"/>
          <w:marBottom w:val="0"/>
          <w:divBdr>
            <w:top w:val="none" w:sz="0" w:space="0" w:color="auto"/>
            <w:left w:val="none" w:sz="0" w:space="0" w:color="auto"/>
            <w:bottom w:val="none" w:sz="0" w:space="0" w:color="auto"/>
            <w:right w:val="none" w:sz="0" w:space="0" w:color="auto"/>
          </w:divBdr>
        </w:div>
        <w:div w:id="17631326">
          <w:marLeft w:val="640"/>
          <w:marRight w:val="0"/>
          <w:marTop w:val="0"/>
          <w:marBottom w:val="0"/>
          <w:divBdr>
            <w:top w:val="none" w:sz="0" w:space="0" w:color="auto"/>
            <w:left w:val="none" w:sz="0" w:space="0" w:color="auto"/>
            <w:bottom w:val="none" w:sz="0" w:space="0" w:color="auto"/>
            <w:right w:val="none" w:sz="0" w:space="0" w:color="auto"/>
          </w:divBdr>
        </w:div>
        <w:div w:id="50933891">
          <w:marLeft w:val="640"/>
          <w:marRight w:val="0"/>
          <w:marTop w:val="0"/>
          <w:marBottom w:val="0"/>
          <w:divBdr>
            <w:top w:val="none" w:sz="0" w:space="0" w:color="auto"/>
            <w:left w:val="none" w:sz="0" w:space="0" w:color="auto"/>
            <w:bottom w:val="none" w:sz="0" w:space="0" w:color="auto"/>
            <w:right w:val="none" w:sz="0" w:space="0" w:color="auto"/>
          </w:divBdr>
        </w:div>
        <w:div w:id="367267109">
          <w:marLeft w:val="640"/>
          <w:marRight w:val="0"/>
          <w:marTop w:val="0"/>
          <w:marBottom w:val="0"/>
          <w:divBdr>
            <w:top w:val="none" w:sz="0" w:space="0" w:color="auto"/>
            <w:left w:val="none" w:sz="0" w:space="0" w:color="auto"/>
            <w:bottom w:val="none" w:sz="0" w:space="0" w:color="auto"/>
            <w:right w:val="none" w:sz="0" w:space="0" w:color="auto"/>
          </w:divBdr>
        </w:div>
        <w:div w:id="1032801762">
          <w:marLeft w:val="640"/>
          <w:marRight w:val="0"/>
          <w:marTop w:val="0"/>
          <w:marBottom w:val="0"/>
          <w:divBdr>
            <w:top w:val="none" w:sz="0" w:space="0" w:color="auto"/>
            <w:left w:val="none" w:sz="0" w:space="0" w:color="auto"/>
            <w:bottom w:val="none" w:sz="0" w:space="0" w:color="auto"/>
            <w:right w:val="none" w:sz="0" w:space="0" w:color="auto"/>
          </w:divBdr>
        </w:div>
        <w:div w:id="20056116">
          <w:marLeft w:val="640"/>
          <w:marRight w:val="0"/>
          <w:marTop w:val="0"/>
          <w:marBottom w:val="0"/>
          <w:divBdr>
            <w:top w:val="none" w:sz="0" w:space="0" w:color="auto"/>
            <w:left w:val="none" w:sz="0" w:space="0" w:color="auto"/>
            <w:bottom w:val="none" w:sz="0" w:space="0" w:color="auto"/>
            <w:right w:val="none" w:sz="0" w:space="0" w:color="auto"/>
          </w:divBdr>
        </w:div>
        <w:div w:id="741684548">
          <w:marLeft w:val="640"/>
          <w:marRight w:val="0"/>
          <w:marTop w:val="0"/>
          <w:marBottom w:val="0"/>
          <w:divBdr>
            <w:top w:val="none" w:sz="0" w:space="0" w:color="auto"/>
            <w:left w:val="none" w:sz="0" w:space="0" w:color="auto"/>
            <w:bottom w:val="none" w:sz="0" w:space="0" w:color="auto"/>
            <w:right w:val="none" w:sz="0" w:space="0" w:color="auto"/>
          </w:divBdr>
        </w:div>
        <w:div w:id="346249792">
          <w:marLeft w:val="640"/>
          <w:marRight w:val="0"/>
          <w:marTop w:val="0"/>
          <w:marBottom w:val="0"/>
          <w:divBdr>
            <w:top w:val="none" w:sz="0" w:space="0" w:color="auto"/>
            <w:left w:val="none" w:sz="0" w:space="0" w:color="auto"/>
            <w:bottom w:val="none" w:sz="0" w:space="0" w:color="auto"/>
            <w:right w:val="none" w:sz="0" w:space="0" w:color="auto"/>
          </w:divBdr>
        </w:div>
        <w:div w:id="2076968097">
          <w:marLeft w:val="640"/>
          <w:marRight w:val="0"/>
          <w:marTop w:val="0"/>
          <w:marBottom w:val="0"/>
          <w:divBdr>
            <w:top w:val="none" w:sz="0" w:space="0" w:color="auto"/>
            <w:left w:val="none" w:sz="0" w:space="0" w:color="auto"/>
            <w:bottom w:val="none" w:sz="0" w:space="0" w:color="auto"/>
            <w:right w:val="none" w:sz="0" w:space="0" w:color="auto"/>
          </w:divBdr>
        </w:div>
        <w:div w:id="712388256">
          <w:marLeft w:val="640"/>
          <w:marRight w:val="0"/>
          <w:marTop w:val="0"/>
          <w:marBottom w:val="0"/>
          <w:divBdr>
            <w:top w:val="none" w:sz="0" w:space="0" w:color="auto"/>
            <w:left w:val="none" w:sz="0" w:space="0" w:color="auto"/>
            <w:bottom w:val="none" w:sz="0" w:space="0" w:color="auto"/>
            <w:right w:val="none" w:sz="0" w:space="0" w:color="auto"/>
          </w:divBdr>
        </w:div>
        <w:div w:id="1483355588">
          <w:marLeft w:val="640"/>
          <w:marRight w:val="0"/>
          <w:marTop w:val="0"/>
          <w:marBottom w:val="0"/>
          <w:divBdr>
            <w:top w:val="none" w:sz="0" w:space="0" w:color="auto"/>
            <w:left w:val="none" w:sz="0" w:space="0" w:color="auto"/>
            <w:bottom w:val="none" w:sz="0" w:space="0" w:color="auto"/>
            <w:right w:val="none" w:sz="0" w:space="0" w:color="auto"/>
          </w:divBdr>
        </w:div>
        <w:div w:id="721252006">
          <w:marLeft w:val="640"/>
          <w:marRight w:val="0"/>
          <w:marTop w:val="0"/>
          <w:marBottom w:val="0"/>
          <w:divBdr>
            <w:top w:val="none" w:sz="0" w:space="0" w:color="auto"/>
            <w:left w:val="none" w:sz="0" w:space="0" w:color="auto"/>
            <w:bottom w:val="none" w:sz="0" w:space="0" w:color="auto"/>
            <w:right w:val="none" w:sz="0" w:space="0" w:color="auto"/>
          </w:divBdr>
        </w:div>
        <w:div w:id="1819225354">
          <w:marLeft w:val="640"/>
          <w:marRight w:val="0"/>
          <w:marTop w:val="0"/>
          <w:marBottom w:val="0"/>
          <w:divBdr>
            <w:top w:val="none" w:sz="0" w:space="0" w:color="auto"/>
            <w:left w:val="none" w:sz="0" w:space="0" w:color="auto"/>
            <w:bottom w:val="none" w:sz="0" w:space="0" w:color="auto"/>
            <w:right w:val="none" w:sz="0" w:space="0" w:color="auto"/>
          </w:divBdr>
        </w:div>
        <w:div w:id="1807504547">
          <w:marLeft w:val="640"/>
          <w:marRight w:val="0"/>
          <w:marTop w:val="0"/>
          <w:marBottom w:val="0"/>
          <w:divBdr>
            <w:top w:val="none" w:sz="0" w:space="0" w:color="auto"/>
            <w:left w:val="none" w:sz="0" w:space="0" w:color="auto"/>
            <w:bottom w:val="none" w:sz="0" w:space="0" w:color="auto"/>
            <w:right w:val="none" w:sz="0" w:space="0" w:color="auto"/>
          </w:divBdr>
        </w:div>
      </w:divsChild>
    </w:div>
    <w:div w:id="5525651">
      <w:bodyDiv w:val="1"/>
      <w:marLeft w:val="0"/>
      <w:marRight w:val="0"/>
      <w:marTop w:val="0"/>
      <w:marBottom w:val="0"/>
      <w:divBdr>
        <w:top w:val="none" w:sz="0" w:space="0" w:color="auto"/>
        <w:left w:val="none" w:sz="0" w:space="0" w:color="auto"/>
        <w:bottom w:val="none" w:sz="0" w:space="0" w:color="auto"/>
        <w:right w:val="none" w:sz="0" w:space="0" w:color="auto"/>
      </w:divBdr>
      <w:divsChild>
        <w:div w:id="373382664">
          <w:marLeft w:val="640"/>
          <w:marRight w:val="0"/>
          <w:marTop w:val="0"/>
          <w:marBottom w:val="0"/>
          <w:divBdr>
            <w:top w:val="none" w:sz="0" w:space="0" w:color="auto"/>
            <w:left w:val="none" w:sz="0" w:space="0" w:color="auto"/>
            <w:bottom w:val="none" w:sz="0" w:space="0" w:color="auto"/>
            <w:right w:val="none" w:sz="0" w:space="0" w:color="auto"/>
          </w:divBdr>
        </w:div>
        <w:div w:id="1933198525">
          <w:marLeft w:val="640"/>
          <w:marRight w:val="0"/>
          <w:marTop w:val="0"/>
          <w:marBottom w:val="0"/>
          <w:divBdr>
            <w:top w:val="none" w:sz="0" w:space="0" w:color="auto"/>
            <w:left w:val="none" w:sz="0" w:space="0" w:color="auto"/>
            <w:bottom w:val="none" w:sz="0" w:space="0" w:color="auto"/>
            <w:right w:val="none" w:sz="0" w:space="0" w:color="auto"/>
          </w:divBdr>
        </w:div>
        <w:div w:id="656761060">
          <w:marLeft w:val="640"/>
          <w:marRight w:val="0"/>
          <w:marTop w:val="0"/>
          <w:marBottom w:val="0"/>
          <w:divBdr>
            <w:top w:val="none" w:sz="0" w:space="0" w:color="auto"/>
            <w:left w:val="none" w:sz="0" w:space="0" w:color="auto"/>
            <w:bottom w:val="none" w:sz="0" w:space="0" w:color="auto"/>
            <w:right w:val="none" w:sz="0" w:space="0" w:color="auto"/>
          </w:divBdr>
        </w:div>
        <w:div w:id="996226483">
          <w:marLeft w:val="640"/>
          <w:marRight w:val="0"/>
          <w:marTop w:val="0"/>
          <w:marBottom w:val="0"/>
          <w:divBdr>
            <w:top w:val="none" w:sz="0" w:space="0" w:color="auto"/>
            <w:left w:val="none" w:sz="0" w:space="0" w:color="auto"/>
            <w:bottom w:val="none" w:sz="0" w:space="0" w:color="auto"/>
            <w:right w:val="none" w:sz="0" w:space="0" w:color="auto"/>
          </w:divBdr>
        </w:div>
        <w:div w:id="427166646">
          <w:marLeft w:val="640"/>
          <w:marRight w:val="0"/>
          <w:marTop w:val="0"/>
          <w:marBottom w:val="0"/>
          <w:divBdr>
            <w:top w:val="none" w:sz="0" w:space="0" w:color="auto"/>
            <w:left w:val="none" w:sz="0" w:space="0" w:color="auto"/>
            <w:bottom w:val="none" w:sz="0" w:space="0" w:color="auto"/>
            <w:right w:val="none" w:sz="0" w:space="0" w:color="auto"/>
          </w:divBdr>
        </w:div>
        <w:div w:id="1134441456">
          <w:marLeft w:val="640"/>
          <w:marRight w:val="0"/>
          <w:marTop w:val="0"/>
          <w:marBottom w:val="0"/>
          <w:divBdr>
            <w:top w:val="none" w:sz="0" w:space="0" w:color="auto"/>
            <w:left w:val="none" w:sz="0" w:space="0" w:color="auto"/>
            <w:bottom w:val="none" w:sz="0" w:space="0" w:color="auto"/>
            <w:right w:val="none" w:sz="0" w:space="0" w:color="auto"/>
          </w:divBdr>
        </w:div>
        <w:div w:id="256641096">
          <w:marLeft w:val="640"/>
          <w:marRight w:val="0"/>
          <w:marTop w:val="0"/>
          <w:marBottom w:val="0"/>
          <w:divBdr>
            <w:top w:val="none" w:sz="0" w:space="0" w:color="auto"/>
            <w:left w:val="none" w:sz="0" w:space="0" w:color="auto"/>
            <w:bottom w:val="none" w:sz="0" w:space="0" w:color="auto"/>
            <w:right w:val="none" w:sz="0" w:space="0" w:color="auto"/>
          </w:divBdr>
        </w:div>
        <w:div w:id="1136486449">
          <w:marLeft w:val="640"/>
          <w:marRight w:val="0"/>
          <w:marTop w:val="0"/>
          <w:marBottom w:val="0"/>
          <w:divBdr>
            <w:top w:val="none" w:sz="0" w:space="0" w:color="auto"/>
            <w:left w:val="none" w:sz="0" w:space="0" w:color="auto"/>
            <w:bottom w:val="none" w:sz="0" w:space="0" w:color="auto"/>
            <w:right w:val="none" w:sz="0" w:space="0" w:color="auto"/>
          </w:divBdr>
        </w:div>
        <w:div w:id="1038316565">
          <w:marLeft w:val="640"/>
          <w:marRight w:val="0"/>
          <w:marTop w:val="0"/>
          <w:marBottom w:val="0"/>
          <w:divBdr>
            <w:top w:val="none" w:sz="0" w:space="0" w:color="auto"/>
            <w:left w:val="none" w:sz="0" w:space="0" w:color="auto"/>
            <w:bottom w:val="none" w:sz="0" w:space="0" w:color="auto"/>
            <w:right w:val="none" w:sz="0" w:space="0" w:color="auto"/>
          </w:divBdr>
        </w:div>
        <w:div w:id="2045861314">
          <w:marLeft w:val="640"/>
          <w:marRight w:val="0"/>
          <w:marTop w:val="0"/>
          <w:marBottom w:val="0"/>
          <w:divBdr>
            <w:top w:val="none" w:sz="0" w:space="0" w:color="auto"/>
            <w:left w:val="none" w:sz="0" w:space="0" w:color="auto"/>
            <w:bottom w:val="none" w:sz="0" w:space="0" w:color="auto"/>
            <w:right w:val="none" w:sz="0" w:space="0" w:color="auto"/>
          </w:divBdr>
        </w:div>
        <w:div w:id="229776769">
          <w:marLeft w:val="640"/>
          <w:marRight w:val="0"/>
          <w:marTop w:val="0"/>
          <w:marBottom w:val="0"/>
          <w:divBdr>
            <w:top w:val="none" w:sz="0" w:space="0" w:color="auto"/>
            <w:left w:val="none" w:sz="0" w:space="0" w:color="auto"/>
            <w:bottom w:val="none" w:sz="0" w:space="0" w:color="auto"/>
            <w:right w:val="none" w:sz="0" w:space="0" w:color="auto"/>
          </w:divBdr>
        </w:div>
        <w:div w:id="3015337">
          <w:marLeft w:val="640"/>
          <w:marRight w:val="0"/>
          <w:marTop w:val="0"/>
          <w:marBottom w:val="0"/>
          <w:divBdr>
            <w:top w:val="none" w:sz="0" w:space="0" w:color="auto"/>
            <w:left w:val="none" w:sz="0" w:space="0" w:color="auto"/>
            <w:bottom w:val="none" w:sz="0" w:space="0" w:color="auto"/>
            <w:right w:val="none" w:sz="0" w:space="0" w:color="auto"/>
          </w:divBdr>
        </w:div>
        <w:div w:id="441191161">
          <w:marLeft w:val="640"/>
          <w:marRight w:val="0"/>
          <w:marTop w:val="0"/>
          <w:marBottom w:val="0"/>
          <w:divBdr>
            <w:top w:val="none" w:sz="0" w:space="0" w:color="auto"/>
            <w:left w:val="none" w:sz="0" w:space="0" w:color="auto"/>
            <w:bottom w:val="none" w:sz="0" w:space="0" w:color="auto"/>
            <w:right w:val="none" w:sz="0" w:space="0" w:color="auto"/>
          </w:divBdr>
        </w:div>
        <w:div w:id="1917350911">
          <w:marLeft w:val="640"/>
          <w:marRight w:val="0"/>
          <w:marTop w:val="0"/>
          <w:marBottom w:val="0"/>
          <w:divBdr>
            <w:top w:val="none" w:sz="0" w:space="0" w:color="auto"/>
            <w:left w:val="none" w:sz="0" w:space="0" w:color="auto"/>
            <w:bottom w:val="none" w:sz="0" w:space="0" w:color="auto"/>
            <w:right w:val="none" w:sz="0" w:space="0" w:color="auto"/>
          </w:divBdr>
        </w:div>
        <w:div w:id="708576397">
          <w:marLeft w:val="640"/>
          <w:marRight w:val="0"/>
          <w:marTop w:val="0"/>
          <w:marBottom w:val="0"/>
          <w:divBdr>
            <w:top w:val="none" w:sz="0" w:space="0" w:color="auto"/>
            <w:left w:val="none" w:sz="0" w:space="0" w:color="auto"/>
            <w:bottom w:val="none" w:sz="0" w:space="0" w:color="auto"/>
            <w:right w:val="none" w:sz="0" w:space="0" w:color="auto"/>
          </w:divBdr>
        </w:div>
        <w:div w:id="530537827">
          <w:marLeft w:val="640"/>
          <w:marRight w:val="0"/>
          <w:marTop w:val="0"/>
          <w:marBottom w:val="0"/>
          <w:divBdr>
            <w:top w:val="none" w:sz="0" w:space="0" w:color="auto"/>
            <w:left w:val="none" w:sz="0" w:space="0" w:color="auto"/>
            <w:bottom w:val="none" w:sz="0" w:space="0" w:color="auto"/>
            <w:right w:val="none" w:sz="0" w:space="0" w:color="auto"/>
          </w:divBdr>
        </w:div>
        <w:div w:id="1420831858">
          <w:marLeft w:val="640"/>
          <w:marRight w:val="0"/>
          <w:marTop w:val="0"/>
          <w:marBottom w:val="0"/>
          <w:divBdr>
            <w:top w:val="none" w:sz="0" w:space="0" w:color="auto"/>
            <w:left w:val="none" w:sz="0" w:space="0" w:color="auto"/>
            <w:bottom w:val="none" w:sz="0" w:space="0" w:color="auto"/>
            <w:right w:val="none" w:sz="0" w:space="0" w:color="auto"/>
          </w:divBdr>
        </w:div>
        <w:div w:id="969089070">
          <w:marLeft w:val="640"/>
          <w:marRight w:val="0"/>
          <w:marTop w:val="0"/>
          <w:marBottom w:val="0"/>
          <w:divBdr>
            <w:top w:val="none" w:sz="0" w:space="0" w:color="auto"/>
            <w:left w:val="none" w:sz="0" w:space="0" w:color="auto"/>
            <w:bottom w:val="none" w:sz="0" w:space="0" w:color="auto"/>
            <w:right w:val="none" w:sz="0" w:space="0" w:color="auto"/>
          </w:divBdr>
        </w:div>
        <w:div w:id="469791510">
          <w:marLeft w:val="640"/>
          <w:marRight w:val="0"/>
          <w:marTop w:val="0"/>
          <w:marBottom w:val="0"/>
          <w:divBdr>
            <w:top w:val="none" w:sz="0" w:space="0" w:color="auto"/>
            <w:left w:val="none" w:sz="0" w:space="0" w:color="auto"/>
            <w:bottom w:val="none" w:sz="0" w:space="0" w:color="auto"/>
            <w:right w:val="none" w:sz="0" w:space="0" w:color="auto"/>
          </w:divBdr>
        </w:div>
        <w:div w:id="862668483">
          <w:marLeft w:val="640"/>
          <w:marRight w:val="0"/>
          <w:marTop w:val="0"/>
          <w:marBottom w:val="0"/>
          <w:divBdr>
            <w:top w:val="none" w:sz="0" w:space="0" w:color="auto"/>
            <w:left w:val="none" w:sz="0" w:space="0" w:color="auto"/>
            <w:bottom w:val="none" w:sz="0" w:space="0" w:color="auto"/>
            <w:right w:val="none" w:sz="0" w:space="0" w:color="auto"/>
          </w:divBdr>
        </w:div>
        <w:div w:id="1437679088">
          <w:marLeft w:val="640"/>
          <w:marRight w:val="0"/>
          <w:marTop w:val="0"/>
          <w:marBottom w:val="0"/>
          <w:divBdr>
            <w:top w:val="none" w:sz="0" w:space="0" w:color="auto"/>
            <w:left w:val="none" w:sz="0" w:space="0" w:color="auto"/>
            <w:bottom w:val="none" w:sz="0" w:space="0" w:color="auto"/>
            <w:right w:val="none" w:sz="0" w:space="0" w:color="auto"/>
          </w:divBdr>
        </w:div>
        <w:div w:id="663554666">
          <w:marLeft w:val="640"/>
          <w:marRight w:val="0"/>
          <w:marTop w:val="0"/>
          <w:marBottom w:val="0"/>
          <w:divBdr>
            <w:top w:val="none" w:sz="0" w:space="0" w:color="auto"/>
            <w:left w:val="none" w:sz="0" w:space="0" w:color="auto"/>
            <w:bottom w:val="none" w:sz="0" w:space="0" w:color="auto"/>
            <w:right w:val="none" w:sz="0" w:space="0" w:color="auto"/>
          </w:divBdr>
        </w:div>
        <w:div w:id="158280402">
          <w:marLeft w:val="640"/>
          <w:marRight w:val="0"/>
          <w:marTop w:val="0"/>
          <w:marBottom w:val="0"/>
          <w:divBdr>
            <w:top w:val="none" w:sz="0" w:space="0" w:color="auto"/>
            <w:left w:val="none" w:sz="0" w:space="0" w:color="auto"/>
            <w:bottom w:val="none" w:sz="0" w:space="0" w:color="auto"/>
            <w:right w:val="none" w:sz="0" w:space="0" w:color="auto"/>
          </w:divBdr>
        </w:div>
        <w:div w:id="1403213058">
          <w:marLeft w:val="640"/>
          <w:marRight w:val="0"/>
          <w:marTop w:val="0"/>
          <w:marBottom w:val="0"/>
          <w:divBdr>
            <w:top w:val="none" w:sz="0" w:space="0" w:color="auto"/>
            <w:left w:val="none" w:sz="0" w:space="0" w:color="auto"/>
            <w:bottom w:val="none" w:sz="0" w:space="0" w:color="auto"/>
            <w:right w:val="none" w:sz="0" w:space="0" w:color="auto"/>
          </w:divBdr>
        </w:div>
        <w:div w:id="1429277930">
          <w:marLeft w:val="640"/>
          <w:marRight w:val="0"/>
          <w:marTop w:val="0"/>
          <w:marBottom w:val="0"/>
          <w:divBdr>
            <w:top w:val="none" w:sz="0" w:space="0" w:color="auto"/>
            <w:left w:val="none" w:sz="0" w:space="0" w:color="auto"/>
            <w:bottom w:val="none" w:sz="0" w:space="0" w:color="auto"/>
            <w:right w:val="none" w:sz="0" w:space="0" w:color="auto"/>
          </w:divBdr>
        </w:div>
        <w:div w:id="1933539263">
          <w:marLeft w:val="640"/>
          <w:marRight w:val="0"/>
          <w:marTop w:val="0"/>
          <w:marBottom w:val="0"/>
          <w:divBdr>
            <w:top w:val="none" w:sz="0" w:space="0" w:color="auto"/>
            <w:left w:val="none" w:sz="0" w:space="0" w:color="auto"/>
            <w:bottom w:val="none" w:sz="0" w:space="0" w:color="auto"/>
            <w:right w:val="none" w:sz="0" w:space="0" w:color="auto"/>
          </w:divBdr>
        </w:div>
        <w:div w:id="102650828">
          <w:marLeft w:val="640"/>
          <w:marRight w:val="0"/>
          <w:marTop w:val="0"/>
          <w:marBottom w:val="0"/>
          <w:divBdr>
            <w:top w:val="none" w:sz="0" w:space="0" w:color="auto"/>
            <w:left w:val="none" w:sz="0" w:space="0" w:color="auto"/>
            <w:bottom w:val="none" w:sz="0" w:space="0" w:color="auto"/>
            <w:right w:val="none" w:sz="0" w:space="0" w:color="auto"/>
          </w:divBdr>
        </w:div>
        <w:div w:id="1463497991">
          <w:marLeft w:val="640"/>
          <w:marRight w:val="0"/>
          <w:marTop w:val="0"/>
          <w:marBottom w:val="0"/>
          <w:divBdr>
            <w:top w:val="none" w:sz="0" w:space="0" w:color="auto"/>
            <w:left w:val="none" w:sz="0" w:space="0" w:color="auto"/>
            <w:bottom w:val="none" w:sz="0" w:space="0" w:color="auto"/>
            <w:right w:val="none" w:sz="0" w:space="0" w:color="auto"/>
          </w:divBdr>
        </w:div>
        <w:div w:id="1964842195">
          <w:marLeft w:val="640"/>
          <w:marRight w:val="0"/>
          <w:marTop w:val="0"/>
          <w:marBottom w:val="0"/>
          <w:divBdr>
            <w:top w:val="none" w:sz="0" w:space="0" w:color="auto"/>
            <w:left w:val="none" w:sz="0" w:space="0" w:color="auto"/>
            <w:bottom w:val="none" w:sz="0" w:space="0" w:color="auto"/>
            <w:right w:val="none" w:sz="0" w:space="0" w:color="auto"/>
          </w:divBdr>
        </w:div>
        <w:div w:id="1617757519">
          <w:marLeft w:val="640"/>
          <w:marRight w:val="0"/>
          <w:marTop w:val="0"/>
          <w:marBottom w:val="0"/>
          <w:divBdr>
            <w:top w:val="none" w:sz="0" w:space="0" w:color="auto"/>
            <w:left w:val="none" w:sz="0" w:space="0" w:color="auto"/>
            <w:bottom w:val="none" w:sz="0" w:space="0" w:color="auto"/>
            <w:right w:val="none" w:sz="0" w:space="0" w:color="auto"/>
          </w:divBdr>
        </w:div>
        <w:div w:id="838816364">
          <w:marLeft w:val="640"/>
          <w:marRight w:val="0"/>
          <w:marTop w:val="0"/>
          <w:marBottom w:val="0"/>
          <w:divBdr>
            <w:top w:val="none" w:sz="0" w:space="0" w:color="auto"/>
            <w:left w:val="none" w:sz="0" w:space="0" w:color="auto"/>
            <w:bottom w:val="none" w:sz="0" w:space="0" w:color="auto"/>
            <w:right w:val="none" w:sz="0" w:space="0" w:color="auto"/>
          </w:divBdr>
        </w:div>
        <w:div w:id="552158678">
          <w:marLeft w:val="640"/>
          <w:marRight w:val="0"/>
          <w:marTop w:val="0"/>
          <w:marBottom w:val="0"/>
          <w:divBdr>
            <w:top w:val="none" w:sz="0" w:space="0" w:color="auto"/>
            <w:left w:val="none" w:sz="0" w:space="0" w:color="auto"/>
            <w:bottom w:val="none" w:sz="0" w:space="0" w:color="auto"/>
            <w:right w:val="none" w:sz="0" w:space="0" w:color="auto"/>
          </w:divBdr>
        </w:div>
        <w:div w:id="875778263">
          <w:marLeft w:val="640"/>
          <w:marRight w:val="0"/>
          <w:marTop w:val="0"/>
          <w:marBottom w:val="0"/>
          <w:divBdr>
            <w:top w:val="none" w:sz="0" w:space="0" w:color="auto"/>
            <w:left w:val="none" w:sz="0" w:space="0" w:color="auto"/>
            <w:bottom w:val="none" w:sz="0" w:space="0" w:color="auto"/>
            <w:right w:val="none" w:sz="0" w:space="0" w:color="auto"/>
          </w:divBdr>
        </w:div>
        <w:div w:id="1902249784">
          <w:marLeft w:val="640"/>
          <w:marRight w:val="0"/>
          <w:marTop w:val="0"/>
          <w:marBottom w:val="0"/>
          <w:divBdr>
            <w:top w:val="none" w:sz="0" w:space="0" w:color="auto"/>
            <w:left w:val="none" w:sz="0" w:space="0" w:color="auto"/>
            <w:bottom w:val="none" w:sz="0" w:space="0" w:color="auto"/>
            <w:right w:val="none" w:sz="0" w:space="0" w:color="auto"/>
          </w:divBdr>
        </w:div>
        <w:div w:id="108667748">
          <w:marLeft w:val="640"/>
          <w:marRight w:val="0"/>
          <w:marTop w:val="0"/>
          <w:marBottom w:val="0"/>
          <w:divBdr>
            <w:top w:val="none" w:sz="0" w:space="0" w:color="auto"/>
            <w:left w:val="none" w:sz="0" w:space="0" w:color="auto"/>
            <w:bottom w:val="none" w:sz="0" w:space="0" w:color="auto"/>
            <w:right w:val="none" w:sz="0" w:space="0" w:color="auto"/>
          </w:divBdr>
        </w:div>
        <w:div w:id="1299146460">
          <w:marLeft w:val="640"/>
          <w:marRight w:val="0"/>
          <w:marTop w:val="0"/>
          <w:marBottom w:val="0"/>
          <w:divBdr>
            <w:top w:val="none" w:sz="0" w:space="0" w:color="auto"/>
            <w:left w:val="none" w:sz="0" w:space="0" w:color="auto"/>
            <w:bottom w:val="none" w:sz="0" w:space="0" w:color="auto"/>
            <w:right w:val="none" w:sz="0" w:space="0" w:color="auto"/>
          </w:divBdr>
        </w:div>
        <w:div w:id="471026747">
          <w:marLeft w:val="640"/>
          <w:marRight w:val="0"/>
          <w:marTop w:val="0"/>
          <w:marBottom w:val="0"/>
          <w:divBdr>
            <w:top w:val="none" w:sz="0" w:space="0" w:color="auto"/>
            <w:left w:val="none" w:sz="0" w:space="0" w:color="auto"/>
            <w:bottom w:val="none" w:sz="0" w:space="0" w:color="auto"/>
            <w:right w:val="none" w:sz="0" w:space="0" w:color="auto"/>
          </w:divBdr>
        </w:div>
        <w:div w:id="576939343">
          <w:marLeft w:val="640"/>
          <w:marRight w:val="0"/>
          <w:marTop w:val="0"/>
          <w:marBottom w:val="0"/>
          <w:divBdr>
            <w:top w:val="none" w:sz="0" w:space="0" w:color="auto"/>
            <w:left w:val="none" w:sz="0" w:space="0" w:color="auto"/>
            <w:bottom w:val="none" w:sz="0" w:space="0" w:color="auto"/>
            <w:right w:val="none" w:sz="0" w:space="0" w:color="auto"/>
          </w:divBdr>
        </w:div>
        <w:div w:id="1055196987">
          <w:marLeft w:val="640"/>
          <w:marRight w:val="0"/>
          <w:marTop w:val="0"/>
          <w:marBottom w:val="0"/>
          <w:divBdr>
            <w:top w:val="none" w:sz="0" w:space="0" w:color="auto"/>
            <w:left w:val="none" w:sz="0" w:space="0" w:color="auto"/>
            <w:bottom w:val="none" w:sz="0" w:space="0" w:color="auto"/>
            <w:right w:val="none" w:sz="0" w:space="0" w:color="auto"/>
          </w:divBdr>
        </w:div>
        <w:div w:id="2023049174">
          <w:marLeft w:val="640"/>
          <w:marRight w:val="0"/>
          <w:marTop w:val="0"/>
          <w:marBottom w:val="0"/>
          <w:divBdr>
            <w:top w:val="none" w:sz="0" w:space="0" w:color="auto"/>
            <w:left w:val="none" w:sz="0" w:space="0" w:color="auto"/>
            <w:bottom w:val="none" w:sz="0" w:space="0" w:color="auto"/>
            <w:right w:val="none" w:sz="0" w:space="0" w:color="auto"/>
          </w:divBdr>
        </w:div>
        <w:div w:id="1738238033">
          <w:marLeft w:val="640"/>
          <w:marRight w:val="0"/>
          <w:marTop w:val="0"/>
          <w:marBottom w:val="0"/>
          <w:divBdr>
            <w:top w:val="none" w:sz="0" w:space="0" w:color="auto"/>
            <w:left w:val="none" w:sz="0" w:space="0" w:color="auto"/>
            <w:bottom w:val="none" w:sz="0" w:space="0" w:color="auto"/>
            <w:right w:val="none" w:sz="0" w:space="0" w:color="auto"/>
          </w:divBdr>
        </w:div>
      </w:divsChild>
    </w:div>
    <w:div w:id="9379433">
      <w:bodyDiv w:val="1"/>
      <w:marLeft w:val="0"/>
      <w:marRight w:val="0"/>
      <w:marTop w:val="0"/>
      <w:marBottom w:val="0"/>
      <w:divBdr>
        <w:top w:val="none" w:sz="0" w:space="0" w:color="auto"/>
        <w:left w:val="none" w:sz="0" w:space="0" w:color="auto"/>
        <w:bottom w:val="none" w:sz="0" w:space="0" w:color="auto"/>
        <w:right w:val="none" w:sz="0" w:space="0" w:color="auto"/>
      </w:divBdr>
      <w:divsChild>
        <w:div w:id="1185948353">
          <w:marLeft w:val="640"/>
          <w:marRight w:val="0"/>
          <w:marTop w:val="0"/>
          <w:marBottom w:val="0"/>
          <w:divBdr>
            <w:top w:val="none" w:sz="0" w:space="0" w:color="auto"/>
            <w:left w:val="none" w:sz="0" w:space="0" w:color="auto"/>
            <w:bottom w:val="none" w:sz="0" w:space="0" w:color="auto"/>
            <w:right w:val="none" w:sz="0" w:space="0" w:color="auto"/>
          </w:divBdr>
        </w:div>
        <w:div w:id="1255357511">
          <w:marLeft w:val="640"/>
          <w:marRight w:val="0"/>
          <w:marTop w:val="0"/>
          <w:marBottom w:val="0"/>
          <w:divBdr>
            <w:top w:val="none" w:sz="0" w:space="0" w:color="auto"/>
            <w:left w:val="none" w:sz="0" w:space="0" w:color="auto"/>
            <w:bottom w:val="none" w:sz="0" w:space="0" w:color="auto"/>
            <w:right w:val="none" w:sz="0" w:space="0" w:color="auto"/>
          </w:divBdr>
        </w:div>
        <w:div w:id="175194478">
          <w:marLeft w:val="640"/>
          <w:marRight w:val="0"/>
          <w:marTop w:val="0"/>
          <w:marBottom w:val="0"/>
          <w:divBdr>
            <w:top w:val="none" w:sz="0" w:space="0" w:color="auto"/>
            <w:left w:val="none" w:sz="0" w:space="0" w:color="auto"/>
            <w:bottom w:val="none" w:sz="0" w:space="0" w:color="auto"/>
            <w:right w:val="none" w:sz="0" w:space="0" w:color="auto"/>
          </w:divBdr>
        </w:div>
        <w:div w:id="908467702">
          <w:marLeft w:val="640"/>
          <w:marRight w:val="0"/>
          <w:marTop w:val="0"/>
          <w:marBottom w:val="0"/>
          <w:divBdr>
            <w:top w:val="none" w:sz="0" w:space="0" w:color="auto"/>
            <w:left w:val="none" w:sz="0" w:space="0" w:color="auto"/>
            <w:bottom w:val="none" w:sz="0" w:space="0" w:color="auto"/>
            <w:right w:val="none" w:sz="0" w:space="0" w:color="auto"/>
          </w:divBdr>
        </w:div>
        <w:div w:id="1893928752">
          <w:marLeft w:val="640"/>
          <w:marRight w:val="0"/>
          <w:marTop w:val="0"/>
          <w:marBottom w:val="0"/>
          <w:divBdr>
            <w:top w:val="none" w:sz="0" w:space="0" w:color="auto"/>
            <w:left w:val="none" w:sz="0" w:space="0" w:color="auto"/>
            <w:bottom w:val="none" w:sz="0" w:space="0" w:color="auto"/>
            <w:right w:val="none" w:sz="0" w:space="0" w:color="auto"/>
          </w:divBdr>
        </w:div>
        <w:div w:id="605306013">
          <w:marLeft w:val="640"/>
          <w:marRight w:val="0"/>
          <w:marTop w:val="0"/>
          <w:marBottom w:val="0"/>
          <w:divBdr>
            <w:top w:val="none" w:sz="0" w:space="0" w:color="auto"/>
            <w:left w:val="none" w:sz="0" w:space="0" w:color="auto"/>
            <w:bottom w:val="none" w:sz="0" w:space="0" w:color="auto"/>
            <w:right w:val="none" w:sz="0" w:space="0" w:color="auto"/>
          </w:divBdr>
        </w:div>
        <w:div w:id="1865367040">
          <w:marLeft w:val="640"/>
          <w:marRight w:val="0"/>
          <w:marTop w:val="0"/>
          <w:marBottom w:val="0"/>
          <w:divBdr>
            <w:top w:val="none" w:sz="0" w:space="0" w:color="auto"/>
            <w:left w:val="none" w:sz="0" w:space="0" w:color="auto"/>
            <w:bottom w:val="none" w:sz="0" w:space="0" w:color="auto"/>
            <w:right w:val="none" w:sz="0" w:space="0" w:color="auto"/>
          </w:divBdr>
        </w:div>
        <w:div w:id="560560515">
          <w:marLeft w:val="640"/>
          <w:marRight w:val="0"/>
          <w:marTop w:val="0"/>
          <w:marBottom w:val="0"/>
          <w:divBdr>
            <w:top w:val="none" w:sz="0" w:space="0" w:color="auto"/>
            <w:left w:val="none" w:sz="0" w:space="0" w:color="auto"/>
            <w:bottom w:val="none" w:sz="0" w:space="0" w:color="auto"/>
            <w:right w:val="none" w:sz="0" w:space="0" w:color="auto"/>
          </w:divBdr>
        </w:div>
        <w:div w:id="924455152">
          <w:marLeft w:val="640"/>
          <w:marRight w:val="0"/>
          <w:marTop w:val="0"/>
          <w:marBottom w:val="0"/>
          <w:divBdr>
            <w:top w:val="none" w:sz="0" w:space="0" w:color="auto"/>
            <w:left w:val="none" w:sz="0" w:space="0" w:color="auto"/>
            <w:bottom w:val="none" w:sz="0" w:space="0" w:color="auto"/>
            <w:right w:val="none" w:sz="0" w:space="0" w:color="auto"/>
          </w:divBdr>
        </w:div>
        <w:div w:id="1298755412">
          <w:marLeft w:val="640"/>
          <w:marRight w:val="0"/>
          <w:marTop w:val="0"/>
          <w:marBottom w:val="0"/>
          <w:divBdr>
            <w:top w:val="none" w:sz="0" w:space="0" w:color="auto"/>
            <w:left w:val="none" w:sz="0" w:space="0" w:color="auto"/>
            <w:bottom w:val="none" w:sz="0" w:space="0" w:color="auto"/>
            <w:right w:val="none" w:sz="0" w:space="0" w:color="auto"/>
          </w:divBdr>
        </w:div>
        <w:div w:id="137261575">
          <w:marLeft w:val="640"/>
          <w:marRight w:val="0"/>
          <w:marTop w:val="0"/>
          <w:marBottom w:val="0"/>
          <w:divBdr>
            <w:top w:val="none" w:sz="0" w:space="0" w:color="auto"/>
            <w:left w:val="none" w:sz="0" w:space="0" w:color="auto"/>
            <w:bottom w:val="none" w:sz="0" w:space="0" w:color="auto"/>
            <w:right w:val="none" w:sz="0" w:space="0" w:color="auto"/>
          </w:divBdr>
        </w:div>
        <w:div w:id="443770743">
          <w:marLeft w:val="640"/>
          <w:marRight w:val="0"/>
          <w:marTop w:val="0"/>
          <w:marBottom w:val="0"/>
          <w:divBdr>
            <w:top w:val="none" w:sz="0" w:space="0" w:color="auto"/>
            <w:left w:val="none" w:sz="0" w:space="0" w:color="auto"/>
            <w:bottom w:val="none" w:sz="0" w:space="0" w:color="auto"/>
            <w:right w:val="none" w:sz="0" w:space="0" w:color="auto"/>
          </w:divBdr>
        </w:div>
        <w:div w:id="1871607703">
          <w:marLeft w:val="640"/>
          <w:marRight w:val="0"/>
          <w:marTop w:val="0"/>
          <w:marBottom w:val="0"/>
          <w:divBdr>
            <w:top w:val="none" w:sz="0" w:space="0" w:color="auto"/>
            <w:left w:val="none" w:sz="0" w:space="0" w:color="auto"/>
            <w:bottom w:val="none" w:sz="0" w:space="0" w:color="auto"/>
            <w:right w:val="none" w:sz="0" w:space="0" w:color="auto"/>
          </w:divBdr>
        </w:div>
        <w:div w:id="75857695">
          <w:marLeft w:val="640"/>
          <w:marRight w:val="0"/>
          <w:marTop w:val="0"/>
          <w:marBottom w:val="0"/>
          <w:divBdr>
            <w:top w:val="none" w:sz="0" w:space="0" w:color="auto"/>
            <w:left w:val="none" w:sz="0" w:space="0" w:color="auto"/>
            <w:bottom w:val="none" w:sz="0" w:space="0" w:color="auto"/>
            <w:right w:val="none" w:sz="0" w:space="0" w:color="auto"/>
          </w:divBdr>
        </w:div>
        <w:div w:id="2110538795">
          <w:marLeft w:val="640"/>
          <w:marRight w:val="0"/>
          <w:marTop w:val="0"/>
          <w:marBottom w:val="0"/>
          <w:divBdr>
            <w:top w:val="none" w:sz="0" w:space="0" w:color="auto"/>
            <w:left w:val="none" w:sz="0" w:space="0" w:color="auto"/>
            <w:bottom w:val="none" w:sz="0" w:space="0" w:color="auto"/>
            <w:right w:val="none" w:sz="0" w:space="0" w:color="auto"/>
          </w:divBdr>
        </w:div>
        <w:div w:id="872423929">
          <w:marLeft w:val="640"/>
          <w:marRight w:val="0"/>
          <w:marTop w:val="0"/>
          <w:marBottom w:val="0"/>
          <w:divBdr>
            <w:top w:val="none" w:sz="0" w:space="0" w:color="auto"/>
            <w:left w:val="none" w:sz="0" w:space="0" w:color="auto"/>
            <w:bottom w:val="none" w:sz="0" w:space="0" w:color="auto"/>
            <w:right w:val="none" w:sz="0" w:space="0" w:color="auto"/>
          </w:divBdr>
        </w:div>
        <w:div w:id="1863012182">
          <w:marLeft w:val="640"/>
          <w:marRight w:val="0"/>
          <w:marTop w:val="0"/>
          <w:marBottom w:val="0"/>
          <w:divBdr>
            <w:top w:val="none" w:sz="0" w:space="0" w:color="auto"/>
            <w:left w:val="none" w:sz="0" w:space="0" w:color="auto"/>
            <w:bottom w:val="none" w:sz="0" w:space="0" w:color="auto"/>
            <w:right w:val="none" w:sz="0" w:space="0" w:color="auto"/>
          </w:divBdr>
        </w:div>
        <w:div w:id="894700410">
          <w:marLeft w:val="640"/>
          <w:marRight w:val="0"/>
          <w:marTop w:val="0"/>
          <w:marBottom w:val="0"/>
          <w:divBdr>
            <w:top w:val="none" w:sz="0" w:space="0" w:color="auto"/>
            <w:left w:val="none" w:sz="0" w:space="0" w:color="auto"/>
            <w:bottom w:val="none" w:sz="0" w:space="0" w:color="auto"/>
            <w:right w:val="none" w:sz="0" w:space="0" w:color="auto"/>
          </w:divBdr>
        </w:div>
        <w:div w:id="1675450020">
          <w:marLeft w:val="640"/>
          <w:marRight w:val="0"/>
          <w:marTop w:val="0"/>
          <w:marBottom w:val="0"/>
          <w:divBdr>
            <w:top w:val="none" w:sz="0" w:space="0" w:color="auto"/>
            <w:left w:val="none" w:sz="0" w:space="0" w:color="auto"/>
            <w:bottom w:val="none" w:sz="0" w:space="0" w:color="auto"/>
            <w:right w:val="none" w:sz="0" w:space="0" w:color="auto"/>
          </w:divBdr>
        </w:div>
        <w:div w:id="1699701819">
          <w:marLeft w:val="640"/>
          <w:marRight w:val="0"/>
          <w:marTop w:val="0"/>
          <w:marBottom w:val="0"/>
          <w:divBdr>
            <w:top w:val="none" w:sz="0" w:space="0" w:color="auto"/>
            <w:left w:val="none" w:sz="0" w:space="0" w:color="auto"/>
            <w:bottom w:val="none" w:sz="0" w:space="0" w:color="auto"/>
            <w:right w:val="none" w:sz="0" w:space="0" w:color="auto"/>
          </w:divBdr>
        </w:div>
        <w:div w:id="1299649052">
          <w:marLeft w:val="640"/>
          <w:marRight w:val="0"/>
          <w:marTop w:val="0"/>
          <w:marBottom w:val="0"/>
          <w:divBdr>
            <w:top w:val="none" w:sz="0" w:space="0" w:color="auto"/>
            <w:left w:val="none" w:sz="0" w:space="0" w:color="auto"/>
            <w:bottom w:val="none" w:sz="0" w:space="0" w:color="auto"/>
            <w:right w:val="none" w:sz="0" w:space="0" w:color="auto"/>
          </w:divBdr>
        </w:div>
        <w:div w:id="930703969">
          <w:marLeft w:val="640"/>
          <w:marRight w:val="0"/>
          <w:marTop w:val="0"/>
          <w:marBottom w:val="0"/>
          <w:divBdr>
            <w:top w:val="none" w:sz="0" w:space="0" w:color="auto"/>
            <w:left w:val="none" w:sz="0" w:space="0" w:color="auto"/>
            <w:bottom w:val="none" w:sz="0" w:space="0" w:color="auto"/>
            <w:right w:val="none" w:sz="0" w:space="0" w:color="auto"/>
          </w:divBdr>
        </w:div>
        <w:div w:id="1116364859">
          <w:marLeft w:val="640"/>
          <w:marRight w:val="0"/>
          <w:marTop w:val="0"/>
          <w:marBottom w:val="0"/>
          <w:divBdr>
            <w:top w:val="none" w:sz="0" w:space="0" w:color="auto"/>
            <w:left w:val="none" w:sz="0" w:space="0" w:color="auto"/>
            <w:bottom w:val="none" w:sz="0" w:space="0" w:color="auto"/>
            <w:right w:val="none" w:sz="0" w:space="0" w:color="auto"/>
          </w:divBdr>
        </w:div>
        <w:div w:id="1485462677">
          <w:marLeft w:val="640"/>
          <w:marRight w:val="0"/>
          <w:marTop w:val="0"/>
          <w:marBottom w:val="0"/>
          <w:divBdr>
            <w:top w:val="none" w:sz="0" w:space="0" w:color="auto"/>
            <w:left w:val="none" w:sz="0" w:space="0" w:color="auto"/>
            <w:bottom w:val="none" w:sz="0" w:space="0" w:color="auto"/>
            <w:right w:val="none" w:sz="0" w:space="0" w:color="auto"/>
          </w:divBdr>
        </w:div>
        <w:div w:id="1585989408">
          <w:marLeft w:val="640"/>
          <w:marRight w:val="0"/>
          <w:marTop w:val="0"/>
          <w:marBottom w:val="0"/>
          <w:divBdr>
            <w:top w:val="none" w:sz="0" w:space="0" w:color="auto"/>
            <w:left w:val="none" w:sz="0" w:space="0" w:color="auto"/>
            <w:bottom w:val="none" w:sz="0" w:space="0" w:color="auto"/>
            <w:right w:val="none" w:sz="0" w:space="0" w:color="auto"/>
          </w:divBdr>
        </w:div>
        <w:div w:id="710610796">
          <w:marLeft w:val="640"/>
          <w:marRight w:val="0"/>
          <w:marTop w:val="0"/>
          <w:marBottom w:val="0"/>
          <w:divBdr>
            <w:top w:val="none" w:sz="0" w:space="0" w:color="auto"/>
            <w:left w:val="none" w:sz="0" w:space="0" w:color="auto"/>
            <w:bottom w:val="none" w:sz="0" w:space="0" w:color="auto"/>
            <w:right w:val="none" w:sz="0" w:space="0" w:color="auto"/>
          </w:divBdr>
        </w:div>
        <w:div w:id="989018991">
          <w:marLeft w:val="640"/>
          <w:marRight w:val="0"/>
          <w:marTop w:val="0"/>
          <w:marBottom w:val="0"/>
          <w:divBdr>
            <w:top w:val="none" w:sz="0" w:space="0" w:color="auto"/>
            <w:left w:val="none" w:sz="0" w:space="0" w:color="auto"/>
            <w:bottom w:val="none" w:sz="0" w:space="0" w:color="auto"/>
            <w:right w:val="none" w:sz="0" w:space="0" w:color="auto"/>
          </w:divBdr>
        </w:div>
        <w:div w:id="991301046">
          <w:marLeft w:val="640"/>
          <w:marRight w:val="0"/>
          <w:marTop w:val="0"/>
          <w:marBottom w:val="0"/>
          <w:divBdr>
            <w:top w:val="none" w:sz="0" w:space="0" w:color="auto"/>
            <w:left w:val="none" w:sz="0" w:space="0" w:color="auto"/>
            <w:bottom w:val="none" w:sz="0" w:space="0" w:color="auto"/>
            <w:right w:val="none" w:sz="0" w:space="0" w:color="auto"/>
          </w:divBdr>
        </w:div>
        <w:div w:id="445395105">
          <w:marLeft w:val="640"/>
          <w:marRight w:val="0"/>
          <w:marTop w:val="0"/>
          <w:marBottom w:val="0"/>
          <w:divBdr>
            <w:top w:val="none" w:sz="0" w:space="0" w:color="auto"/>
            <w:left w:val="none" w:sz="0" w:space="0" w:color="auto"/>
            <w:bottom w:val="none" w:sz="0" w:space="0" w:color="auto"/>
            <w:right w:val="none" w:sz="0" w:space="0" w:color="auto"/>
          </w:divBdr>
        </w:div>
        <w:div w:id="800807748">
          <w:marLeft w:val="640"/>
          <w:marRight w:val="0"/>
          <w:marTop w:val="0"/>
          <w:marBottom w:val="0"/>
          <w:divBdr>
            <w:top w:val="none" w:sz="0" w:space="0" w:color="auto"/>
            <w:left w:val="none" w:sz="0" w:space="0" w:color="auto"/>
            <w:bottom w:val="none" w:sz="0" w:space="0" w:color="auto"/>
            <w:right w:val="none" w:sz="0" w:space="0" w:color="auto"/>
          </w:divBdr>
        </w:div>
        <w:div w:id="1749424848">
          <w:marLeft w:val="640"/>
          <w:marRight w:val="0"/>
          <w:marTop w:val="0"/>
          <w:marBottom w:val="0"/>
          <w:divBdr>
            <w:top w:val="none" w:sz="0" w:space="0" w:color="auto"/>
            <w:left w:val="none" w:sz="0" w:space="0" w:color="auto"/>
            <w:bottom w:val="none" w:sz="0" w:space="0" w:color="auto"/>
            <w:right w:val="none" w:sz="0" w:space="0" w:color="auto"/>
          </w:divBdr>
        </w:div>
        <w:div w:id="672224114">
          <w:marLeft w:val="640"/>
          <w:marRight w:val="0"/>
          <w:marTop w:val="0"/>
          <w:marBottom w:val="0"/>
          <w:divBdr>
            <w:top w:val="none" w:sz="0" w:space="0" w:color="auto"/>
            <w:left w:val="none" w:sz="0" w:space="0" w:color="auto"/>
            <w:bottom w:val="none" w:sz="0" w:space="0" w:color="auto"/>
            <w:right w:val="none" w:sz="0" w:space="0" w:color="auto"/>
          </w:divBdr>
        </w:div>
        <w:div w:id="1660113129">
          <w:marLeft w:val="640"/>
          <w:marRight w:val="0"/>
          <w:marTop w:val="0"/>
          <w:marBottom w:val="0"/>
          <w:divBdr>
            <w:top w:val="none" w:sz="0" w:space="0" w:color="auto"/>
            <w:left w:val="none" w:sz="0" w:space="0" w:color="auto"/>
            <w:bottom w:val="none" w:sz="0" w:space="0" w:color="auto"/>
            <w:right w:val="none" w:sz="0" w:space="0" w:color="auto"/>
          </w:divBdr>
        </w:div>
        <w:div w:id="174731345">
          <w:marLeft w:val="640"/>
          <w:marRight w:val="0"/>
          <w:marTop w:val="0"/>
          <w:marBottom w:val="0"/>
          <w:divBdr>
            <w:top w:val="none" w:sz="0" w:space="0" w:color="auto"/>
            <w:left w:val="none" w:sz="0" w:space="0" w:color="auto"/>
            <w:bottom w:val="none" w:sz="0" w:space="0" w:color="auto"/>
            <w:right w:val="none" w:sz="0" w:space="0" w:color="auto"/>
          </w:divBdr>
        </w:div>
        <w:div w:id="801195693">
          <w:marLeft w:val="640"/>
          <w:marRight w:val="0"/>
          <w:marTop w:val="0"/>
          <w:marBottom w:val="0"/>
          <w:divBdr>
            <w:top w:val="none" w:sz="0" w:space="0" w:color="auto"/>
            <w:left w:val="none" w:sz="0" w:space="0" w:color="auto"/>
            <w:bottom w:val="none" w:sz="0" w:space="0" w:color="auto"/>
            <w:right w:val="none" w:sz="0" w:space="0" w:color="auto"/>
          </w:divBdr>
        </w:div>
        <w:div w:id="126364920">
          <w:marLeft w:val="640"/>
          <w:marRight w:val="0"/>
          <w:marTop w:val="0"/>
          <w:marBottom w:val="0"/>
          <w:divBdr>
            <w:top w:val="none" w:sz="0" w:space="0" w:color="auto"/>
            <w:left w:val="none" w:sz="0" w:space="0" w:color="auto"/>
            <w:bottom w:val="none" w:sz="0" w:space="0" w:color="auto"/>
            <w:right w:val="none" w:sz="0" w:space="0" w:color="auto"/>
          </w:divBdr>
        </w:div>
        <w:div w:id="952828052">
          <w:marLeft w:val="640"/>
          <w:marRight w:val="0"/>
          <w:marTop w:val="0"/>
          <w:marBottom w:val="0"/>
          <w:divBdr>
            <w:top w:val="none" w:sz="0" w:space="0" w:color="auto"/>
            <w:left w:val="none" w:sz="0" w:space="0" w:color="auto"/>
            <w:bottom w:val="none" w:sz="0" w:space="0" w:color="auto"/>
            <w:right w:val="none" w:sz="0" w:space="0" w:color="auto"/>
          </w:divBdr>
        </w:div>
        <w:div w:id="591596827">
          <w:marLeft w:val="640"/>
          <w:marRight w:val="0"/>
          <w:marTop w:val="0"/>
          <w:marBottom w:val="0"/>
          <w:divBdr>
            <w:top w:val="none" w:sz="0" w:space="0" w:color="auto"/>
            <w:left w:val="none" w:sz="0" w:space="0" w:color="auto"/>
            <w:bottom w:val="none" w:sz="0" w:space="0" w:color="auto"/>
            <w:right w:val="none" w:sz="0" w:space="0" w:color="auto"/>
          </w:divBdr>
        </w:div>
        <w:div w:id="1376588273">
          <w:marLeft w:val="640"/>
          <w:marRight w:val="0"/>
          <w:marTop w:val="0"/>
          <w:marBottom w:val="0"/>
          <w:divBdr>
            <w:top w:val="none" w:sz="0" w:space="0" w:color="auto"/>
            <w:left w:val="none" w:sz="0" w:space="0" w:color="auto"/>
            <w:bottom w:val="none" w:sz="0" w:space="0" w:color="auto"/>
            <w:right w:val="none" w:sz="0" w:space="0" w:color="auto"/>
          </w:divBdr>
        </w:div>
        <w:div w:id="1673557994">
          <w:marLeft w:val="640"/>
          <w:marRight w:val="0"/>
          <w:marTop w:val="0"/>
          <w:marBottom w:val="0"/>
          <w:divBdr>
            <w:top w:val="none" w:sz="0" w:space="0" w:color="auto"/>
            <w:left w:val="none" w:sz="0" w:space="0" w:color="auto"/>
            <w:bottom w:val="none" w:sz="0" w:space="0" w:color="auto"/>
            <w:right w:val="none" w:sz="0" w:space="0" w:color="auto"/>
          </w:divBdr>
        </w:div>
      </w:divsChild>
    </w:div>
    <w:div w:id="10844102">
      <w:bodyDiv w:val="1"/>
      <w:marLeft w:val="0"/>
      <w:marRight w:val="0"/>
      <w:marTop w:val="0"/>
      <w:marBottom w:val="0"/>
      <w:divBdr>
        <w:top w:val="none" w:sz="0" w:space="0" w:color="auto"/>
        <w:left w:val="none" w:sz="0" w:space="0" w:color="auto"/>
        <w:bottom w:val="none" w:sz="0" w:space="0" w:color="auto"/>
        <w:right w:val="none" w:sz="0" w:space="0" w:color="auto"/>
      </w:divBdr>
    </w:div>
    <w:div w:id="16465369">
      <w:bodyDiv w:val="1"/>
      <w:marLeft w:val="0"/>
      <w:marRight w:val="0"/>
      <w:marTop w:val="0"/>
      <w:marBottom w:val="0"/>
      <w:divBdr>
        <w:top w:val="none" w:sz="0" w:space="0" w:color="auto"/>
        <w:left w:val="none" w:sz="0" w:space="0" w:color="auto"/>
        <w:bottom w:val="none" w:sz="0" w:space="0" w:color="auto"/>
        <w:right w:val="none" w:sz="0" w:space="0" w:color="auto"/>
      </w:divBdr>
      <w:divsChild>
        <w:div w:id="847450262">
          <w:marLeft w:val="640"/>
          <w:marRight w:val="0"/>
          <w:marTop w:val="0"/>
          <w:marBottom w:val="0"/>
          <w:divBdr>
            <w:top w:val="none" w:sz="0" w:space="0" w:color="auto"/>
            <w:left w:val="none" w:sz="0" w:space="0" w:color="auto"/>
            <w:bottom w:val="none" w:sz="0" w:space="0" w:color="auto"/>
            <w:right w:val="none" w:sz="0" w:space="0" w:color="auto"/>
          </w:divBdr>
        </w:div>
        <w:div w:id="1390686227">
          <w:marLeft w:val="640"/>
          <w:marRight w:val="0"/>
          <w:marTop w:val="0"/>
          <w:marBottom w:val="0"/>
          <w:divBdr>
            <w:top w:val="none" w:sz="0" w:space="0" w:color="auto"/>
            <w:left w:val="none" w:sz="0" w:space="0" w:color="auto"/>
            <w:bottom w:val="none" w:sz="0" w:space="0" w:color="auto"/>
            <w:right w:val="none" w:sz="0" w:space="0" w:color="auto"/>
          </w:divBdr>
        </w:div>
        <w:div w:id="1703902616">
          <w:marLeft w:val="640"/>
          <w:marRight w:val="0"/>
          <w:marTop w:val="0"/>
          <w:marBottom w:val="0"/>
          <w:divBdr>
            <w:top w:val="none" w:sz="0" w:space="0" w:color="auto"/>
            <w:left w:val="none" w:sz="0" w:space="0" w:color="auto"/>
            <w:bottom w:val="none" w:sz="0" w:space="0" w:color="auto"/>
            <w:right w:val="none" w:sz="0" w:space="0" w:color="auto"/>
          </w:divBdr>
        </w:div>
        <w:div w:id="1383558095">
          <w:marLeft w:val="640"/>
          <w:marRight w:val="0"/>
          <w:marTop w:val="0"/>
          <w:marBottom w:val="0"/>
          <w:divBdr>
            <w:top w:val="none" w:sz="0" w:space="0" w:color="auto"/>
            <w:left w:val="none" w:sz="0" w:space="0" w:color="auto"/>
            <w:bottom w:val="none" w:sz="0" w:space="0" w:color="auto"/>
            <w:right w:val="none" w:sz="0" w:space="0" w:color="auto"/>
          </w:divBdr>
        </w:div>
        <w:div w:id="2039308351">
          <w:marLeft w:val="640"/>
          <w:marRight w:val="0"/>
          <w:marTop w:val="0"/>
          <w:marBottom w:val="0"/>
          <w:divBdr>
            <w:top w:val="none" w:sz="0" w:space="0" w:color="auto"/>
            <w:left w:val="none" w:sz="0" w:space="0" w:color="auto"/>
            <w:bottom w:val="none" w:sz="0" w:space="0" w:color="auto"/>
            <w:right w:val="none" w:sz="0" w:space="0" w:color="auto"/>
          </w:divBdr>
        </w:div>
        <w:div w:id="50617846">
          <w:marLeft w:val="640"/>
          <w:marRight w:val="0"/>
          <w:marTop w:val="0"/>
          <w:marBottom w:val="0"/>
          <w:divBdr>
            <w:top w:val="none" w:sz="0" w:space="0" w:color="auto"/>
            <w:left w:val="none" w:sz="0" w:space="0" w:color="auto"/>
            <w:bottom w:val="none" w:sz="0" w:space="0" w:color="auto"/>
            <w:right w:val="none" w:sz="0" w:space="0" w:color="auto"/>
          </w:divBdr>
        </w:div>
        <w:div w:id="1163204675">
          <w:marLeft w:val="640"/>
          <w:marRight w:val="0"/>
          <w:marTop w:val="0"/>
          <w:marBottom w:val="0"/>
          <w:divBdr>
            <w:top w:val="none" w:sz="0" w:space="0" w:color="auto"/>
            <w:left w:val="none" w:sz="0" w:space="0" w:color="auto"/>
            <w:bottom w:val="none" w:sz="0" w:space="0" w:color="auto"/>
            <w:right w:val="none" w:sz="0" w:space="0" w:color="auto"/>
          </w:divBdr>
        </w:div>
        <w:div w:id="1165171168">
          <w:marLeft w:val="640"/>
          <w:marRight w:val="0"/>
          <w:marTop w:val="0"/>
          <w:marBottom w:val="0"/>
          <w:divBdr>
            <w:top w:val="none" w:sz="0" w:space="0" w:color="auto"/>
            <w:left w:val="none" w:sz="0" w:space="0" w:color="auto"/>
            <w:bottom w:val="none" w:sz="0" w:space="0" w:color="auto"/>
            <w:right w:val="none" w:sz="0" w:space="0" w:color="auto"/>
          </w:divBdr>
        </w:div>
        <w:div w:id="1169370578">
          <w:marLeft w:val="640"/>
          <w:marRight w:val="0"/>
          <w:marTop w:val="0"/>
          <w:marBottom w:val="0"/>
          <w:divBdr>
            <w:top w:val="none" w:sz="0" w:space="0" w:color="auto"/>
            <w:left w:val="none" w:sz="0" w:space="0" w:color="auto"/>
            <w:bottom w:val="none" w:sz="0" w:space="0" w:color="auto"/>
            <w:right w:val="none" w:sz="0" w:space="0" w:color="auto"/>
          </w:divBdr>
        </w:div>
        <w:div w:id="1911572857">
          <w:marLeft w:val="640"/>
          <w:marRight w:val="0"/>
          <w:marTop w:val="0"/>
          <w:marBottom w:val="0"/>
          <w:divBdr>
            <w:top w:val="none" w:sz="0" w:space="0" w:color="auto"/>
            <w:left w:val="none" w:sz="0" w:space="0" w:color="auto"/>
            <w:bottom w:val="none" w:sz="0" w:space="0" w:color="auto"/>
            <w:right w:val="none" w:sz="0" w:space="0" w:color="auto"/>
          </w:divBdr>
        </w:div>
        <w:div w:id="1098674327">
          <w:marLeft w:val="640"/>
          <w:marRight w:val="0"/>
          <w:marTop w:val="0"/>
          <w:marBottom w:val="0"/>
          <w:divBdr>
            <w:top w:val="none" w:sz="0" w:space="0" w:color="auto"/>
            <w:left w:val="none" w:sz="0" w:space="0" w:color="auto"/>
            <w:bottom w:val="none" w:sz="0" w:space="0" w:color="auto"/>
            <w:right w:val="none" w:sz="0" w:space="0" w:color="auto"/>
          </w:divBdr>
        </w:div>
      </w:divsChild>
    </w:div>
    <w:div w:id="16587024">
      <w:bodyDiv w:val="1"/>
      <w:marLeft w:val="0"/>
      <w:marRight w:val="0"/>
      <w:marTop w:val="0"/>
      <w:marBottom w:val="0"/>
      <w:divBdr>
        <w:top w:val="none" w:sz="0" w:space="0" w:color="auto"/>
        <w:left w:val="none" w:sz="0" w:space="0" w:color="auto"/>
        <w:bottom w:val="none" w:sz="0" w:space="0" w:color="auto"/>
        <w:right w:val="none" w:sz="0" w:space="0" w:color="auto"/>
      </w:divBdr>
      <w:divsChild>
        <w:div w:id="508448404">
          <w:marLeft w:val="640"/>
          <w:marRight w:val="0"/>
          <w:marTop w:val="0"/>
          <w:marBottom w:val="0"/>
          <w:divBdr>
            <w:top w:val="none" w:sz="0" w:space="0" w:color="auto"/>
            <w:left w:val="none" w:sz="0" w:space="0" w:color="auto"/>
            <w:bottom w:val="none" w:sz="0" w:space="0" w:color="auto"/>
            <w:right w:val="none" w:sz="0" w:space="0" w:color="auto"/>
          </w:divBdr>
        </w:div>
        <w:div w:id="570190158">
          <w:marLeft w:val="640"/>
          <w:marRight w:val="0"/>
          <w:marTop w:val="0"/>
          <w:marBottom w:val="0"/>
          <w:divBdr>
            <w:top w:val="none" w:sz="0" w:space="0" w:color="auto"/>
            <w:left w:val="none" w:sz="0" w:space="0" w:color="auto"/>
            <w:bottom w:val="none" w:sz="0" w:space="0" w:color="auto"/>
            <w:right w:val="none" w:sz="0" w:space="0" w:color="auto"/>
          </w:divBdr>
        </w:div>
        <w:div w:id="1942755402">
          <w:marLeft w:val="640"/>
          <w:marRight w:val="0"/>
          <w:marTop w:val="0"/>
          <w:marBottom w:val="0"/>
          <w:divBdr>
            <w:top w:val="none" w:sz="0" w:space="0" w:color="auto"/>
            <w:left w:val="none" w:sz="0" w:space="0" w:color="auto"/>
            <w:bottom w:val="none" w:sz="0" w:space="0" w:color="auto"/>
            <w:right w:val="none" w:sz="0" w:space="0" w:color="auto"/>
          </w:divBdr>
        </w:div>
        <w:div w:id="1660420973">
          <w:marLeft w:val="640"/>
          <w:marRight w:val="0"/>
          <w:marTop w:val="0"/>
          <w:marBottom w:val="0"/>
          <w:divBdr>
            <w:top w:val="none" w:sz="0" w:space="0" w:color="auto"/>
            <w:left w:val="none" w:sz="0" w:space="0" w:color="auto"/>
            <w:bottom w:val="none" w:sz="0" w:space="0" w:color="auto"/>
            <w:right w:val="none" w:sz="0" w:space="0" w:color="auto"/>
          </w:divBdr>
        </w:div>
        <w:div w:id="2069985656">
          <w:marLeft w:val="640"/>
          <w:marRight w:val="0"/>
          <w:marTop w:val="0"/>
          <w:marBottom w:val="0"/>
          <w:divBdr>
            <w:top w:val="none" w:sz="0" w:space="0" w:color="auto"/>
            <w:left w:val="none" w:sz="0" w:space="0" w:color="auto"/>
            <w:bottom w:val="none" w:sz="0" w:space="0" w:color="auto"/>
            <w:right w:val="none" w:sz="0" w:space="0" w:color="auto"/>
          </w:divBdr>
        </w:div>
        <w:div w:id="353925283">
          <w:marLeft w:val="640"/>
          <w:marRight w:val="0"/>
          <w:marTop w:val="0"/>
          <w:marBottom w:val="0"/>
          <w:divBdr>
            <w:top w:val="none" w:sz="0" w:space="0" w:color="auto"/>
            <w:left w:val="none" w:sz="0" w:space="0" w:color="auto"/>
            <w:bottom w:val="none" w:sz="0" w:space="0" w:color="auto"/>
            <w:right w:val="none" w:sz="0" w:space="0" w:color="auto"/>
          </w:divBdr>
        </w:div>
        <w:div w:id="745152268">
          <w:marLeft w:val="640"/>
          <w:marRight w:val="0"/>
          <w:marTop w:val="0"/>
          <w:marBottom w:val="0"/>
          <w:divBdr>
            <w:top w:val="none" w:sz="0" w:space="0" w:color="auto"/>
            <w:left w:val="none" w:sz="0" w:space="0" w:color="auto"/>
            <w:bottom w:val="none" w:sz="0" w:space="0" w:color="auto"/>
            <w:right w:val="none" w:sz="0" w:space="0" w:color="auto"/>
          </w:divBdr>
        </w:div>
        <w:div w:id="522524969">
          <w:marLeft w:val="640"/>
          <w:marRight w:val="0"/>
          <w:marTop w:val="0"/>
          <w:marBottom w:val="0"/>
          <w:divBdr>
            <w:top w:val="none" w:sz="0" w:space="0" w:color="auto"/>
            <w:left w:val="none" w:sz="0" w:space="0" w:color="auto"/>
            <w:bottom w:val="none" w:sz="0" w:space="0" w:color="auto"/>
            <w:right w:val="none" w:sz="0" w:space="0" w:color="auto"/>
          </w:divBdr>
        </w:div>
        <w:div w:id="1015688637">
          <w:marLeft w:val="640"/>
          <w:marRight w:val="0"/>
          <w:marTop w:val="0"/>
          <w:marBottom w:val="0"/>
          <w:divBdr>
            <w:top w:val="none" w:sz="0" w:space="0" w:color="auto"/>
            <w:left w:val="none" w:sz="0" w:space="0" w:color="auto"/>
            <w:bottom w:val="none" w:sz="0" w:space="0" w:color="auto"/>
            <w:right w:val="none" w:sz="0" w:space="0" w:color="auto"/>
          </w:divBdr>
        </w:div>
        <w:div w:id="801387800">
          <w:marLeft w:val="640"/>
          <w:marRight w:val="0"/>
          <w:marTop w:val="0"/>
          <w:marBottom w:val="0"/>
          <w:divBdr>
            <w:top w:val="none" w:sz="0" w:space="0" w:color="auto"/>
            <w:left w:val="none" w:sz="0" w:space="0" w:color="auto"/>
            <w:bottom w:val="none" w:sz="0" w:space="0" w:color="auto"/>
            <w:right w:val="none" w:sz="0" w:space="0" w:color="auto"/>
          </w:divBdr>
        </w:div>
        <w:div w:id="1921669878">
          <w:marLeft w:val="640"/>
          <w:marRight w:val="0"/>
          <w:marTop w:val="0"/>
          <w:marBottom w:val="0"/>
          <w:divBdr>
            <w:top w:val="none" w:sz="0" w:space="0" w:color="auto"/>
            <w:left w:val="none" w:sz="0" w:space="0" w:color="auto"/>
            <w:bottom w:val="none" w:sz="0" w:space="0" w:color="auto"/>
            <w:right w:val="none" w:sz="0" w:space="0" w:color="auto"/>
          </w:divBdr>
        </w:div>
        <w:div w:id="545336484">
          <w:marLeft w:val="640"/>
          <w:marRight w:val="0"/>
          <w:marTop w:val="0"/>
          <w:marBottom w:val="0"/>
          <w:divBdr>
            <w:top w:val="none" w:sz="0" w:space="0" w:color="auto"/>
            <w:left w:val="none" w:sz="0" w:space="0" w:color="auto"/>
            <w:bottom w:val="none" w:sz="0" w:space="0" w:color="auto"/>
            <w:right w:val="none" w:sz="0" w:space="0" w:color="auto"/>
          </w:divBdr>
        </w:div>
        <w:div w:id="648629654">
          <w:marLeft w:val="640"/>
          <w:marRight w:val="0"/>
          <w:marTop w:val="0"/>
          <w:marBottom w:val="0"/>
          <w:divBdr>
            <w:top w:val="none" w:sz="0" w:space="0" w:color="auto"/>
            <w:left w:val="none" w:sz="0" w:space="0" w:color="auto"/>
            <w:bottom w:val="none" w:sz="0" w:space="0" w:color="auto"/>
            <w:right w:val="none" w:sz="0" w:space="0" w:color="auto"/>
          </w:divBdr>
        </w:div>
        <w:div w:id="374550124">
          <w:marLeft w:val="640"/>
          <w:marRight w:val="0"/>
          <w:marTop w:val="0"/>
          <w:marBottom w:val="0"/>
          <w:divBdr>
            <w:top w:val="none" w:sz="0" w:space="0" w:color="auto"/>
            <w:left w:val="none" w:sz="0" w:space="0" w:color="auto"/>
            <w:bottom w:val="none" w:sz="0" w:space="0" w:color="auto"/>
            <w:right w:val="none" w:sz="0" w:space="0" w:color="auto"/>
          </w:divBdr>
        </w:div>
        <w:div w:id="169301575">
          <w:marLeft w:val="640"/>
          <w:marRight w:val="0"/>
          <w:marTop w:val="0"/>
          <w:marBottom w:val="0"/>
          <w:divBdr>
            <w:top w:val="none" w:sz="0" w:space="0" w:color="auto"/>
            <w:left w:val="none" w:sz="0" w:space="0" w:color="auto"/>
            <w:bottom w:val="none" w:sz="0" w:space="0" w:color="auto"/>
            <w:right w:val="none" w:sz="0" w:space="0" w:color="auto"/>
          </w:divBdr>
        </w:div>
        <w:div w:id="2008092611">
          <w:marLeft w:val="640"/>
          <w:marRight w:val="0"/>
          <w:marTop w:val="0"/>
          <w:marBottom w:val="0"/>
          <w:divBdr>
            <w:top w:val="none" w:sz="0" w:space="0" w:color="auto"/>
            <w:left w:val="none" w:sz="0" w:space="0" w:color="auto"/>
            <w:bottom w:val="none" w:sz="0" w:space="0" w:color="auto"/>
            <w:right w:val="none" w:sz="0" w:space="0" w:color="auto"/>
          </w:divBdr>
        </w:div>
        <w:div w:id="1117061248">
          <w:marLeft w:val="640"/>
          <w:marRight w:val="0"/>
          <w:marTop w:val="0"/>
          <w:marBottom w:val="0"/>
          <w:divBdr>
            <w:top w:val="none" w:sz="0" w:space="0" w:color="auto"/>
            <w:left w:val="none" w:sz="0" w:space="0" w:color="auto"/>
            <w:bottom w:val="none" w:sz="0" w:space="0" w:color="auto"/>
            <w:right w:val="none" w:sz="0" w:space="0" w:color="auto"/>
          </w:divBdr>
        </w:div>
        <w:div w:id="1128740251">
          <w:marLeft w:val="640"/>
          <w:marRight w:val="0"/>
          <w:marTop w:val="0"/>
          <w:marBottom w:val="0"/>
          <w:divBdr>
            <w:top w:val="none" w:sz="0" w:space="0" w:color="auto"/>
            <w:left w:val="none" w:sz="0" w:space="0" w:color="auto"/>
            <w:bottom w:val="none" w:sz="0" w:space="0" w:color="auto"/>
            <w:right w:val="none" w:sz="0" w:space="0" w:color="auto"/>
          </w:divBdr>
        </w:div>
        <w:div w:id="621154588">
          <w:marLeft w:val="640"/>
          <w:marRight w:val="0"/>
          <w:marTop w:val="0"/>
          <w:marBottom w:val="0"/>
          <w:divBdr>
            <w:top w:val="none" w:sz="0" w:space="0" w:color="auto"/>
            <w:left w:val="none" w:sz="0" w:space="0" w:color="auto"/>
            <w:bottom w:val="none" w:sz="0" w:space="0" w:color="auto"/>
            <w:right w:val="none" w:sz="0" w:space="0" w:color="auto"/>
          </w:divBdr>
        </w:div>
        <w:div w:id="1865317784">
          <w:marLeft w:val="640"/>
          <w:marRight w:val="0"/>
          <w:marTop w:val="0"/>
          <w:marBottom w:val="0"/>
          <w:divBdr>
            <w:top w:val="none" w:sz="0" w:space="0" w:color="auto"/>
            <w:left w:val="none" w:sz="0" w:space="0" w:color="auto"/>
            <w:bottom w:val="none" w:sz="0" w:space="0" w:color="auto"/>
            <w:right w:val="none" w:sz="0" w:space="0" w:color="auto"/>
          </w:divBdr>
        </w:div>
        <w:div w:id="1712924205">
          <w:marLeft w:val="640"/>
          <w:marRight w:val="0"/>
          <w:marTop w:val="0"/>
          <w:marBottom w:val="0"/>
          <w:divBdr>
            <w:top w:val="none" w:sz="0" w:space="0" w:color="auto"/>
            <w:left w:val="none" w:sz="0" w:space="0" w:color="auto"/>
            <w:bottom w:val="none" w:sz="0" w:space="0" w:color="auto"/>
            <w:right w:val="none" w:sz="0" w:space="0" w:color="auto"/>
          </w:divBdr>
        </w:div>
        <w:div w:id="619798372">
          <w:marLeft w:val="640"/>
          <w:marRight w:val="0"/>
          <w:marTop w:val="0"/>
          <w:marBottom w:val="0"/>
          <w:divBdr>
            <w:top w:val="none" w:sz="0" w:space="0" w:color="auto"/>
            <w:left w:val="none" w:sz="0" w:space="0" w:color="auto"/>
            <w:bottom w:val="none" w:sz="0" w:space="0" w:color="auto"/>
            <w:right w:val="none" w:sz="0" w:space="0" w:color="auto"/>
          </w:divBdr>
        </w:div>
        <w:div w:id="309748857">
          <w:marLeft w:val="640"/>
          <w:marRight w:val="0"/>
          <w:marTop w:val="0"/>
          <w:marBottom w:val="0"/>
          <w:divBdr>
            <w:top w:val="none" w:sz="0" w:space="0" w:color="auto"/>
            <w:left w:val="none" w:sz="0" w:space="0" w:color="auto"/>
            <w:bottom w:val="none" w:sz="0" w:space="0" w:color="auto"/>
            <w:right w:val="none" w:sz="0" w:space="0" w:color="auto"/>
          </w:divBdr>
        </w:div>
        <w:div w:id="662127840">
          <w:marLeft w:val="640"/>
          <w:marRight w:val="0"/>
          <w:marTop w:val="0"/>
          <w:marBottom w:val="0"/>
          <w:divBdr>
            <w:top w:val="none" w:sz="0" w:space="0" w:color="auto"/>
            <w:left w:val="none" w:sz="0" w:space="0" w:color="auto"/>
            <w:bottom w:val="none" w:sz="0" w:space="0" w:color="auto"/>
            <w:right w:val="none" w:sz="0" w:space="0" w:color="auto"/>
          </w:divBdr>
        </w:div>
        <w:div w:id="1533690829">
          <w:marLeft w:val="640"/>
          <w:marRight w:val="0"/>
          <w:marTop w:val="0"/>
          <w:marBottom w:val="0"/>
          <w:divBdr>
            <w:top w:val="none" w:sz="0" w:space="0" w:color="auto"/>
            <w:left w:val="none" w:sz="0" w:space="0" w:color="auto"/>
            <w:bottom w:val="none" w:sz="0" w:space="0" w:color="auto"/>
            <w:right w:val="none" w:sz="0" w:space="0" w:color="auto"/>
          </w:divBdr>
        </w:div>
        <w:div w:id="844978840">
          <w:marLeft w:val="640"/>
          <w:marRight w:val="0"/>
          <w:marTop w:val="0"/>
          <w:marBottom w:val="0"/>
          <w:divBdr>
            <w:top w:val="none" w:sz="0" w:space="0" w:color="auto"/>
            <w:left w:val="none" w:sz="0" w:space="0" w:color="auto"/>
            <w:bottom w:val="none" w:sz="0" w:space="0" w:color="auto"/>
            <w:right w:val="none" w:sz="0" w:space="0" w:color="auto"/>
          </w:divBdr>
        </w:div>
        <w:div w:id="479418561">
          <w:marLeft w:val="640"/>
          <w:marRight w:val="0"/>
          <w:marTop w:val="0"/>
          <w:marBottom w:val="0"/>
          <w:divBdr>
            <w:top w:val="none" w:sz="0" w:space="0" w:color="auto"/>
            <w:left w:val="none" w:sz="0" w:space="0" w:color="auto"/>
            <w:bottom w:val="none" w:sz="0" w:space="0" w:color="auto"/>
            <w:right w:val="none" w:sz="0" w:space="0" w:color="auto"/>
          </w:divBdr>
        </w:div>
        <w:div w:id="2010062375">
          <w:marLeft w:val="640"/>
          <w:marRight w:val="0"/>
          <w:marTop w:val="0"/>
          <w:marBottom w:val="0"/>
          <w:divBdr>
            <w:top w:val="none" w:sz="0" w:space="0" w:color="auto"/>
            <w:left w:val="none" w:sz="0" w:space="0" w:color="auto"/>
            <w:bottom w:val="none" w:sz="0" w:space="0" w:color="auto"/>
            <w:right w:val="none" w:sz="0" w:space="0" w:color="auto"/>
          </w:divBdr>
        </w:div>
        <w:div w:id="1192456477">
          <w:marLeft w:val="640"/>
          <w:marRight w:val="0"/>
          <w:marTop w:val="0"/>
          <w:marBottom w:val="0"/>
          <w:divBdr>
            <w:top w:val="none" w:sz="0" w:space="0" w:color="auto"/>
            <w:left w:val="none" w:sz="0" w:space="0" w:color="auto"/>
            <w:bottom w:val="none" w:sz="0" w:space="0" w:color="auto"/>
            <w:right w:val="none" w:sz="0" w:space="0" w:color="auto"/>
          </w:divBdr>
        </w:div>
        <w:div w:id="77017574">
          <w:marLeft w:val="640"/>
          <w:marRight w:val="0"/>
          <w:marTop w:val="0"/>
          <w:marBottom w:val="0"/>
          <w:divBdr>
            <w:top w:val="none" w:sz="0" w:space="0" w:color="auto"/>
            <w:left w:val="none" w:sz="0" w:space="0" w:color="auto"/>
            <w:bottom w:val="none" w:sz="0" w:space="0" w:color="auto"/>
            <w:right w:val="none" w:sz="0" w:space="0" w:color="auto"/>
          </w:divBdr>
        </w:div>
        <w:div w:id="1364818694">
          <w:marLeft w:val="640"/>
          <w:marRight w:val="0"/>
          <w:marTop w:val="0"/>
          <w:marBottom w:val="0"/>
          <w:divBdr>
            <w:top w:val="none" w:sz="0" w:space="0" w:color="auto"/>
            <w:left w:val="none" w:sz="0" w:space="0" w:color="auto"/>
            <w:bottom w:val="none" w:sz="0" w:space="0" w:color="auto"/>
            <w:right w:val="none" w:sz="0" w:space="0" w:color="auto"/>
          </w:divBdr>
        </w:div>
        <w:div w:id="1183785370">
          <w:marLeft w:val="640"/>
          <w:marRight w:val="0"/>
          <w:marTop w:val="0"/>
          <w:marBottom w:val="0"/>
          <w:divBdr>
            <w:top w:val="none" w:sz="0" w:space="0" w:color="auto"/>
            <w:left w:val="none" w:sz="0" w:space="0" w:color="auto"/>
            <w:bottom w:val="none" w:sz="0" w:space="0" w:color="auto"/>
            <w:right w:val="none" w:sz="0" w:space="0" w:color="auto"/>
          </w:divBdr>
        </w:div>
        <w:div w:id="759062336">
          <w:marLeft w:val="640"/>
          <w:marRight w:val="0"/>
          <w:marTop w:val="0"/>
          <w:marBottom w:val="0"/>
          <w:divBdr>
            <w:top w:val="none" w:sz="0" w:space="0" w:color="auto"/>
            <w:left w:val="none" w:sz="0" w:space="0" w:color="auto"/>
            <w:bottom w:val="none" w:sz="0" w:space="0" w:color="auto"/>
            <w:right w:val="none" w:sz="0" w:space="0" w:color="auto"/>
          </w:divBdr>
        </w:div>
        <w:div w:id="1006981487">
          <w:marLeft w:val="640"/>
          <w:marRight w:val="0"/>
          <w:marTop w:val="0"/>
          <w:marBottom w:val="0"/>
          <w:divBdr>
            <w:top w:val="none" w:sz="0" w:space="0" w:color="auto"/>
            <w:left w:val="none" w:sz="0" w:space="0" w:color="auto"/>
            <w:bottom w:val="none" w:sz="0" w:space="0" w:color="auto"/>
            <w:right w:val="none" w:sz="0" w:space="0" w:color="auto"/>
          </w:divBdr>
        </w:div>
        <w:div w:id="943078727">
          <w:marLeft w:val="640"/>
          <w:marRight w:val="0"/>
          <w:marTop w:val="0"/>
          <w:marBottom w:val="0"/>
          <w:divBdr>
            <w:top w:val="none" w:sz="0" w:space="0" w:color="auto"/>
            <w:left w:val="none" w:sz="0" w:space="0" w:color="auto"/>
            <w:bottom w:val="none" w:sz="0" w:space="0" w:color="auto"/>
            <w:right w:val="none" w:sz="0" w:space="0" w:color="auto"/>
          </w:divBdr>
        </w:div>
        <w:div w:id="1732843728">
          <w:marLeft w:val="640"/>
          <w:marRight w:val="0"/>
          <w:marTop w:val="0"/>
          <w:marBottom w:val="0"/>
          <w:divBdr>
            <w:top w:val="none" w:sz="0" w:space="0" w:color="auto"/>
            <w:left w:val="none" w:sz="0" w:space="0" w:color="auto"/>
            <w:bottom w:val="none" w:sz="0" w:space="0" w:color="auto"/>
            <w:right w:val="none" w:sz="0" w:space="0" w:color="auto"/>
          </w:divBdr>
        </w:div>
        <w:div w:id="1972704358">
          <w:marLeft w:val="640"/>
          <w:marRight w:val="0"/>
          <w:marTop w:val="0"/>
          <w:marBottom w:val="0"/>
          <w:divBdr>
            <w:top w:val="none" w:sz="0" w:space="0" w:color="auto"/>
            <w:left w:val="none" w:sz="0" w:space="0" w:color="auto"/>
            <w:bottom w:val="none" w:sz="0" w:space="0" w:color="auto"/>
            <w:right w:val="none" w:sz="0" w:space="0" w:color="auto"/>
          </w:divBdr>
        </w:div>
        <w:div w:id="743334909">
          <w:marLeft w:val="640"/>
          <w:marRight w:val="0"/>
          <w:marTop w:val="0"/>
          <w:marBottom w:val="0"/>
          <w:divBdr>
            <w:top w:val="none" w:sz="0" w:space="0" w:color="auto"/>
            <w:left w:val="none" w:sz="0" w:space="0" w:color="auto"/>
            <w:bottom w:val="none" w:sz="0" w:space="0" w:color="auto"/>
            <w:right w:val="none" w:sz="0" w:space="0" w:color="auto"/>
          </w:divBdr>
        </w:div>
      </w:divsChild>
    </w:div>
    <w:div w:id="19742585">
      <w:bodyDiv w:val="1"/>
      <w:marLeft w:val="0"/>
      <w:marRight w:val="0"/>
      <w:marTop w:val="0"/>
      <w:marBottom w:val="0"/>
      <w:divBdr>
        <w:top w:val="none" w:sz="0" w:space="0" w:color="auto"/>
        <w:left w:val="none" w:sz="0" w:space="0" w:color="auto"/>
        <w:bottom w:val="none" w:sz="0" w:space="0" w:color="auto"/>
        <w:right w:val="none" w:sz="0" w:space="0" w:color="auto"/>
      </w:divBdr>
    </w:div>
    <w:div w:id="21518546">
      <w:bodyDiv w:val="1"/>
      <w:marLeft w:val="0"/>
      <w:marRight w:val="0"/>
      <w:marTop w:val="0"/>
      <w:marBottom w:val="0"/>
      <w:divBdr>
        <w:top w:val="none" w:sz="0" w:space="0" w:color="auto"/>
        <w:left w:val="none" w:sz="0" w:space="0" w:color="auto"/>
        <w:bottom w:val="none" w:sz="0" w:space="0" w:color="auto"/>
        <w:right w:val="none" w:sz="0" w:space="0" w:color="auto"/>
      </w:divBdr>
    </w:div>
    <w:div w:id="22248707">
      <w:bodyDiv w:val="1"/>
      <w:marLeft w:val="0"/>
      <w:marRight w:val="0"/>
      <w:marTop w:val="0"/>
      <w:marBottom w:val="0"/>
      <w:divBdr>
        <w:top w:val="none" w:sz="0" w:space="0" w:color="auto"/>
        <w:left w:val="none" w:sz="0" w:space="0" w:color="auto"/>
        <w:bottom w:val="none" w:sz="0" w:space="0" w:color="auto"/>
        <w:right w:val="none" w:sz="0" w:space="0" w:color="auto"/>
      </w:divBdr>
      <w:divsChild>
        <w:div w:id="790326604">
          <w:marLeft w:val="480"/>
          <w:marRight w:val="0"/>
          <w:marTop w:val="0"/>
          <w:marBottom w:val="0"/>
          <w:divBdr>
            <w:top w:val="none" w:sz="0" w:space="0" w:color="auto"/>
            <w:left w:val="none" w:sz="0" w:space="0" w:color="auto"/>
            <w:bottom w:val="none" w:sz="0" w:space="0" w:color="auto"/>
            <w:right w:val="none" w:sz="0" w:space="0" w:color="auto"/>
          </w:divBdr>
        </w:div>
        <w:div w:id="788016218">
          <w:marLeft w:val="480"/>
          <w:marRight w:val="0"/>
          <w:marTop w:val="0"/>
          <w:marBottom w:val="0"/>
          <w:divBdr>
            <w:top w:val="none" w:sz="0" w:space="0" w:color="auto"/>
            <w:left w:val="none" w:sz="0" w:space="0" w:color="auto"/>
            <w:bottom w:val="none" w:sz="0" w:space="0" w:color="auto"/>
            <w:right w:val="none" w:sz="0" w:space="0" w:color="auto"/>
          </w:divBdr>
        </w:div>
        <w:div w:id="418328089">
          <w:marLeft w:val="480"/>
          <w:marRight w:val="0"/>
          <w:marTop w:val="0"/>
          <w:marBottom w:val="0"/>
          <w:divBdr>
            <w:top w:val="none" w:sz="0" w:space="0" w:color="auto"/>
            <w:left w:val="none" w:sz="0" w:space="0" w:color="auto"/>
            <w:bottom w:val="none" w:sz="0" w:space="0" w:color="auto"/>
            <w:right w:val="none" w:sz="0" w:space="0" w:color="auto"/>
          </w:divBdr>
        </w:div>
        <w:div w:id="210270432">
          <w:marLeft w:val="480"/>
          <w:marRight w:val="0"/>
          <w:marTop w:val="0"/>
          <w:marBottom w:val="0"/>
          <w:divBdr>
            <w:top w:val="none" w:sz="0" w:space="0" w:color="auto"/>
            <w:left w:val="none" w:sz="0" w:space="0" w:color="auto"/>
            <w:bottom w:val="none" w:sz="0" w:space="0" w:color="auto"/>
            <w:right w:val="none" w:sz="0" w:space="0" w:color="auto"/>
          </w:divBdr>
        </w:div>
        <w:div w:id="1242565649">
          <w:marLeft w:val="480"/>
          <w:marRight w:val="0"/>
          <w:marTop w:val="0"/>
          <w:marBottom w:val="0"/>
          <w:divBdr>
            <w:top w:val="none" w:sz="0" w:space="0" w:color="auto"/>
            <w:left w:val="none" w:sz="0" w:space="0" w:color="auto"/>
            <w:bottom w:val="none" w:sz="0" w:space="0" w:color="auto"/>
            <w:right w:val="none" w:sz="0" w:space="0" w:color="auto"/>
          </w:divBdr>
        </w:div>
        <w:div w:id="1894536302">
          <w:marLeft w:val="480"/>
          <w:marRight w:val="0"/>
          <w:marTop w:val="0"/>
          <w:marBottom w:val="0"/>
          <w:divBdr>
            <w:top w:val="none" w:sz="0" w:space="0" w:color="auto"/>
            <w:left w:val="none" w:sz="0" w:space="0" w:color="auto"/>
            <w:bottom w:val="none" w:sz="0" w:space="0" w:color="auto"/>
            <w:right w:val="none" w:sz="0" w:space="0" w:color="auto"/>
          </w:divBdr>
        </w:div>
        <w:div w:id="316959250">
          <w:marLeft w:val="480"/>
          <w:marRight w:val="0"/>
          <w:marTop w:val="0"/>
          <w:marBottom w:val="0"/>
          <w:divBdr>
            <w:top w:val="none" w:sz="0" w:space="0" w:color="auto"/>
            <w:left w:val="none" w:sz="0" w:space="0" w:color="auto"/>
            <w:bottom w:val="none" w:sz="0" w:space="0" w:color="auto"/>
            <w:right w:val="none" w:sz="0" w:space="0" w:color="auto"/>
          </w:divBdr>
        </w:div>
        <w:div w:id="1675495343">
          <w:marLeft w:val="480"/>
          <w:marRight w:val="0"/>
          <w:marTop w:val="0"/>
          <w:marBottom w:val="0"/>
          <w:divBdr>
            <w:top w:val="none" w:sz="0" w:space="0" w:color="auto"/>
            <w:left w:val="none" w:sz="0" w:space="0" w:color="auto"/>
            <w:bottom w:val="none" w:sz="0" w:space="0" w:color="auto"/>
            <w:right w:val="none" w:sz="0" w:space="0" w:color="auto"/>
          </w:divBdr>
        </w:div>
        <w:div w:id="1132791689">
          <w:marLeft w:val="480"/>
          <w:marRight w:val="0"/>
          <w:marTop w:val="0"/>
          <w:marBottom w:val="0"/>
          <w:divBdr>
            <w:top w:val="none" w:sz="0" w:space="0" w:color="auto"/>
            <w:left w:val="none" w:sz="0" w:space="0" w:color="auto"/>
            <w:bottom w:val="none" w:sz="0" w:space="0" w:color="auto"/>
            <w:right w:val="none" w:sz="0" w:space="0" w:color="auto"/>
          </w:divBdr>
        </w:div>
        <w:div w:id="535119027">
          <w:marLeft w:val="480"/>
          <w:marRight w:val="0"/>
          <w:marTop w:val="0"/>
          <w:marBottom w:val="0"/>
          <w:divBdr>
            <w:top w:val="none" w:sz="0" w:space="0" w:color="auto"/>
            <w:left w:val="none" w:sz="0" w:space="0" w:color="auto"/>
            <w:bottom w:val="none" w:sz="0" w:space="0" w:color="auto"/>
            <w:right w:val="none" w:sz="0" w:space="0" w:color="auto"/>
          </w:divBdr>
        </w:div>
        <w:div w:id="456412688">
          <w:marLeft w:val="480"/>
          <w:marRight w:val="0"/>
          <w:marTop w:val="0"/>
          <w:marBottom w:val="0"/>
          <w:divBdr>
            <w:top w:val="none" w:sz="0" w:space="0" w:color="auto"/>
            <w:left w:val="none" w:sz="0" w:space="0" w:color="auto"/>
            <w:bottom w:val="none" w:sz="0" w:space="0" w:color="auto"/>
            <w:right w:val="none" w:sz="0" w:space="0" w:color="auto"/>
          </w:divBdr>
        </w:div>
        <w:div w:id="1447235349">
          <w:marLeft w:val="480"/>
          <w:marRight w:val="0"/>
          <w:marTop w:val="0"/>
          <w:marBottom w:val="0"/>
          <w:divBdr>
            <w:top w:val="none" w:sz="0" w:space="0" w:color="auto"/>
            <w:left w:val="none" w:sz="0" w:space="0" w:color="auto"/>
            <w:bottom w:val="none" w:sz="0" w:space="0" w:color="auto"/>
            <w:right w:val="none" w:sz="0" w:space="0" w:color="auto"/>
          </w:divBdr>
        </w:div>
        <w:div w:id="835145740">
          <w:marLeft w:val="480"/>
          <w:marRight w:val="0"/>
          <w:marTop w:val="0"/>
          <w:marBottom w:val="0"/>
          <w:divBdr>
            <w:top w:val="none" w:sz="0" w:space="0" w:color="auto"/>
            <w:left w:val="none" w:sz="0" w:space="0" w:color="auto"/>
            <w:bottom w:val="none" w:sz="0" w:space="0" w:color="auto"/>
            <w:right w:val="none" w:sz="0" w:space="0" w:color="auto"/>
          </w:divBdr>
        </w:div>
        <w:div w:id="143006491">
          <w:marLeft w:val="480"/>
          <w:marRight w:val="0"/>
          <w:marTop w:val="0"/>
          <w:marBottom w:val="0"/>
          <w:divBdr>
            <w:top w:val="none" w:sz="0" w:space="0" w:color="auto"/>
            <w:left w:val="none" w:sz="0" w:space="0" w:color="auto"/>
            <w:bottom w:val="none" w:sz="0" w:space="0" w:color="auto"/>
            <w:right w:val="none" w:sz="0" w:space="0" w:color="auto"/>
          </w:divBdr>
        </w:div>
        <w:div w:id="1897233263">
          <w:marLeft w:val="480"/>
          <w:marRight w:val="0"/>
          <w:marTop w:val="0"/>
          <w:marBottom w:val="0"/>
          <w:divBdr>
            <w:top w:val="none" w:sz="0" w:space="0" w:color="auto"/>
            <w:left w:val="none" w:sz="0" w:space="0" w:color="auto"/>
            <w:bottom w:val="none" w:sz="0" w:space="0" w:color="auto"/>
            <w:right w:val="none" w:sz="0" w:space="0" w:color="auto"/>
          </w:divBdr>
        </w:div>
        <w:div w:id="1944722414">
          <w:marLeft w:val="480"/>
          <w:marRight w:val="0"/>
          <w:marTop w:val="0"/>
          <w:marBottom w:val="0"/>
          <w:divBdr>
            <w:top w:val="none" w:sz="0" w:space="0" w:color="auto"/>
            <w:left w:val="none" w:sz="0" w:space="0" w:color="auto"/>
            <w:bottom w:val="none" w:sz="0" w:space="0" w:color="auto"/>
            <w:right w:val="none" w:sz="0" w:space="0" w:color="auto"/>
          </w:divBdr>
        </w:div>
        <w:div w:id="410658979">
          <w:marLeft w:val="480"/>
          <w:marRight w:val="0"/>
          <w:marTop w:val="0"/>
          <w:marBottom w:val="0"/>
          <w:divBdr>
            <w:top w:val="none" w:sz="0" w:space="0" w:color="auto"/>
            <w:left w:val="none" w:sz="0" w:space="0" w:color="auto"/>
            <w:bottom w:val="none" w:sz="0" w:space="0" w:color="auto"/>
            <w:right w:val="none" w:sz="0" w:space="0" w:color="auto"/>
          </w:divBdr>
        </w:div>
        <w:div w:id="35282132">
          <w:marLeft w:val="480"/>
          <w:marRight w:val="0"/>
          <w:marTop w:val="0"/>
          <w:marBottom w:val="0"/>
          <w:divBdr>
            <w:top w:val="none" w:sz="0" w:space="0" w:color="auto"/>
            <w:left w:val="none" w:sz="0" w:space="0" w:color="auto"/>
            <w:bottom w:val="none" w:sz="0" w:space="0" w:color="auto"/>
            <w:right w:val="none" w:sz="0" w:space="0" w:color="auto"/>
          </w:divBdr>
        </w:div>
        <w:div w:id="1132792460">
          <w:marLeft w:val="480"/>
          <w:marRight w:val="0"/>
          <w:marTop w:val="0"/>
          <w:marBottom w:val="0"/>
          <w:divBdr>
            <w:top w:val="none" w:sz="0" w:space="0" w:color="auto"/>
            <w:left w:val="none" w:sz="0" w:space="0" w:color="auto"/>
            <w:bottom w:val="none" w:sz="0" w:space="0" w:color="auto"/>
            <w:right w:val="none" w:sz="0" w:space="0" w:color="auto"/>
          </w:divBdr>
        </w:div>
        <w:div w:id="476458730">
          <w:marLeft w:val="480"/>
          <w:marRight w:val="0"/>
          <w:marTop w:val="0"/>
          <w:marBottom w:val="0"/>
          <w:divBdr>
            <w:top w:val="none" w:sz="0" w:space="0" w:color="auto"/>
            <w:left w:val="none" w:sz="0" w:space="0" w:color="auto"/>
            <w:bottom w:val="none" w:sz="0" w:space="0" w:color="auto"/>
            <w:right w:val="none" w:sz="0" w:space="0" w:color="auto"/>
          </w:divBdr>
        </w:div>
        <w:div w:id="1829665510">
          <w:marLeft w:val="480"/>
          <w:marRight w:val="0"/>
          <w:marTop w:val="0"/>
          <w:marBottom w:val="0"/>
          <w:divBdr>
            <w:top w:val="none" w:sz="0" w:space="0" w:color="auto"/>
            <w:left w:val="none" w:sz="0" w:space="0" w:color="auto"/>
            <w:bottom w:val="none" w:sz="0" w:space="0" w:color="auto"/>
            <w:right w:val="none" w:sz="0" w:space="0" w:color="auto"/>
          </w:divBdr>
        </w:div>
        <w:div w:id="2010983526">
          <w:marLeft w:val="480"/>
          <w:marRight w:val="0"/>
          <w:marTop w:val="0"/>
          <w:marBottom w:val="0"/>
          <w:divBdr>
            <w:top w:val="none" w:sz="0" w:space="0" w:color="auto"/>
            <w:left w:val="none" w:sz="0" w:space="0" w:color="auto"/>
            <w:bottom w:val="none" w:sz="0" w:space="0" w:color="auto"/>
            <w:right w:val="none" w:sz="0" w:space="0" w:color="auto"/>
          </w:divBdr>
        </w:div>
        <w:div w:id="1730691191">
          <w:marLeft w:val="480"/>
          <w:marRight w:val="0"/>
          <w:marTop w:val="0"/>
          <w:marBottom w:val="0"/>
          <w:divBdr>
            <w:top w:val="none" w:sz="0" w:space="0" w:color="auto"/>
            <w:left w:val="none" w:sz="0" w:space="0" w:color="auto"/>
            <w:bottom w:val="none" w:sz="0" w:space="0" w:color="auto"/>
            <w:right w:val="none" w:sz="0" w:space="0" w:color="auto"/>
          </w:divBdr>
        </w:div>
        <w:div w:id="647318819">
          <w:marLeft w:val="480"/>
          <w:marRight w:val="0"/>
          <w:marTop w:val="0"/>
          <w:marBottom w:val="0"/>
          <w:divBdr>
            <w:top w:val="none" w:sz="0" w:space="0" w:color="auto"/>
            <w:left w:val="none" w:sz="0" w:space="0" w:color="auto"/>
            <w:bottom w:val="none" w:sz="0" w:space="0" w:color="auto"/>
            <w:right w:val="none" w:sz="0" w:space="0" w:color="auto"/>
          </w:divBdr>
        </w:div>
        <w:div w:id="1736857754">
          <w:marLeft w:val="480"/>
          <w:marRight w:val="0"/>
          <w:marTop w:val="0"/>
          <w:marBottom w:val="0"/>
          <w:divBdr>
            <w:top w:val="none" w:sz="0" w:space="0" w:color="auto"/>
            <w:left w:val="none" w:sz="0" w:space="0" w:color="auto"/>
            <w:bottom w:val="none" w:sz="0" w:space="0" w:color="auto"/>
            <w:right w:val="none" w:sz="0" w:space="0" w:color="auto"/>
          </w:divBdr>
        </w:div>
        <w:div w:id="1066146116">
          <w:marLeft w:val="480"/>
          <w:marRight w:val="0"/>
          <w:marTop w:val="0"/>
          <w:marBottom w:val="0"/>
          <w:divBdr>
            <w:top w:val="none" w:sz="0" w:space="0" w:color="auto"/>
            <w:left w:val="none" w:sz="0" w:space="0" w:color="auto"/>
            <w:bottom w:val="none" w:sz="0" w:space="0" w:color="auto"/>
            <w:right w:val="none" w:sz="0" w:space="0" w:color="auto"/>
          </w:divBdr>
        </w:div>
        <w:div w:id="1479489828">
          <w:marLeft w:val="480"/>
          <w:marRight w:val="0"/>
          <w:marTop w:val="0"/>
          <w:marBottom w:val="0"/>
          <w:divBdr>
            <w:top w:val="none" w:sz="0" w:space="0" w:color="auto"/>
            <w:left w:val="none" w:sz="0" w:space="0" w:color="auto"/>
            <w:bottom w:val="none" w:sz="0" w:space="0" w:color="auto"/>
            <w:right w:val="none" w:sz="0" w:space="0" w:color="auto"/>
          </w:divBdr>
        </w:div>
        <w:div w:id="557471860">
          <w:marLeft w:val="480"/>
          <w:marRight w:val="0"/>
          <w:marTop w:val="0"/>
          <w:marBottom w:val="0"/>
          <w:divBdr>
            <w:top w:val="none" w:sz="0" w:space="0" w:color="auto"/>
            <w:left w:val="none" w:sz="0" w:space="0" w:color="auto"/>
            <w:bottom w:val="none" w:sz="0" w:space="0" w:color="auto"/>
            <w:right w:val="none" w:sz="0" w:space="0" w:color="auto"/>
          </w:divBdr>
        </w:div>
        <w:div w:id="1881933514">
          <w:marLeft w:val="480"/>
          <w:marRight w:val="0"/>
          <w:marTop w:val="0"/>
          <w:marBottom w:val="0"/>
          <w:divBdr>
            <w:top w:val="none" w:sz="0" w:space="0" w:color="auto"/>
            <w:left w:val="none" w:sz="0" w:space="0" w:color="auto"/>
            <w:bottom w:val="none" w:sz="0" w:space="0" w:color="auto"/>
            <w:right w:val="none" w:sz="0" w:space="0" w:color="auto"/>
          </w:divBdr>
        </w:div>
      </w:divsChild>
    </w:div>
    <w:div w:id="22556242">
      <w:bodyDiv w:val="1"/>
      <w:marLeft w:val="0"/>
      <w:marRight w:val="0"/>
      <w:marTop w:val="0"/>
      <w:marBottom w:val="0"/>
      <w:divBdr>
        <w:top w:val="none" w:sz="0" w:space="0" w:color="auto"/>
        <w:left w:val="none" w:sz="0" w:space="0" w:color="auto"/>
        <w:bottom w:val="none" w:sz="0" w:space="0" w:color="auto"/>
        <w:right w:val="none" w:sz="0" w:space="0" w:color="auto"/>
      </w:divBdr>
      <w:divsChild>
        <w:div w:id="1938521125">
          <w:marLeft w:val="640"/>
          <w:marRight w:val="0"/>
          <w:marTop w:val="0"/>
          <w:marBottom w:val="0"/>
          <w:divBdr>
            <w:top w:val="none" w:sz="0" w:space="0" w:color="auto"/>
            <w:left w:val="none" w:sz="0" w:space="0" w:color="auto"/>
            <w:bottom w:val="none" w:sz="0" w:space="0" w:color="auto"/>
            <w:right w:val="none" w:sz="0" w:space="0" w:color="auto"/>
          </w:divBdr>
        </w:div>
        <w:div w:id="996690964">
          <w:marLeft w:val="640"/>
          <w:marRight w:val="0"/>
          <w:marTop w:val="0"/>
          <w:marBottom w:val="0"/>
          <w:divBdr>
            <w:top w:val="none" w:sz="0" w:space="0" w:color="auto"/>
            <w:left w:val="none" w:sz="0" w:space="0" w:color="auto"/>
            <w:bottom w:val="none" w:sz="0" w:space="0" w:color="auto"/>
            <w:right w:val="none" w:sz="0" w:space="0" w:color="auto"/>
          </w:divBdr>
        </w:div>
        <w:div w:id="1169439583">
          <w:marLeft w:val="640"/>
          <w:marRight w:val="0"/>
          <w:marTop w:val="0"/>
          <w:marBottom w:val="0"/>
          <w:divBdr>
            <w:top w:val="none" w:sz="0" w:space="0" w:color="auto"/>
            <w:left w:val="none" w:sz="0" w:space="0" w:color="auto"/>
            <w:bottom w:val="none" w:sz="0" w:space="0" w:color="auto"/>
            <w:right w:val="none" w:sz="0" w:space="0" w:color="auto"/>
          </w:divBdr>
        </w:div>
        <w:div w:id="897866087">
          <w:marLeft w:val="640"/>
          <w:marRight w:val="0"/>
          <w:marTop w:val="0"/>
          <w:marBottom w:val="0"/>
          <w:divBdr>
            <w:top w:val="none" w:sz="0" w:space="0" w:color="auto"/>
            <w:left w:val="none" w:sz="0" w:space="0" w:color="auto"/>
            <w:bottom w:val="none" w:sz="0" w:space="0" w:color="auto"/>
            <w:right w:val="none" w:sz="0" w:space="0" w:color="auto"/>
          </w:divBdr>
        </w:div>
        <w:div w:id="1491632048">
          <w:marLeft w:val="640"/>
          <w:marRight w:val="0"/>
          <w:marTop w:val="0"/>
          <w:marBottom w:val="0"/>
          <w:divBdr>
            <w:top w:val="none" w:sz="0" w:space="0" w:color="auto"/>
            <w:left w:val="none" w:sz="0" w:space="0" w:color="auto"/>
            <w:bottom w:val="none" w:sz="0" w:space="0" w:color="auto"/>
            <w:right w:val="none" w:sz="0" w:space="0" w:color="auto"/>
          </w:divBdr>
        </w:div>
        <w:div w:id="885601358">
          <w:marLeft w:val="640"/>
          <w:marRight w:val="0"/>
          <w:marTop w:val="0"/>
          <w:marBottom w:val="0"/>
          <w:divBdr>
            <w:top w:val="none" w:sz="0" w:space="0" w:color="auto"/>
            <w:left w:val="none" w:sz="0" w:space="0" w:color="auto"/>
            <w:bottom w:val="none" w:sz="0" w:space="0" w:color="auto"/>
            <w:right w:val="none" w:sz="0" w:space="0" w:color="auto"/>
          </w:divBdr>
        </w:div>
        <w:div w:id="523983580">
          <w:marLeft w:val="640"/>
          <w:marRight w:val="0"/>
          <w:marTop w:val="0"/>
          <w:marBottom w:val="0"/>
          <w:divBdr>
            <w:top w:val="none" w:sz="0" w:space="0" w:color="auto"/>
            <w:left w:val="none" w:sz="0" w:space="0" w:color="auto"/>
            <w:bottom w:val="none" w:sz="0" w:space="0" w:color="auto"/>
            <w:right w:val="none" w:sz="0" w:space="0" w:color="auto"/>
          </w:divBdr>
        </w:div>
        <w:div w:id="1332761322">
          <w:marLeft w:val="640"/>
          <w:marRight w:val="0"/>
          <w:marTop w:val="0"/>
          <w:marBottom w:val="0"/>
          <w:divBdr>
            <w:top w:val="none" w:sz="0" w:space="0" w:color="auto"/>
            <w:left w:val="none" w:sz="0" w:space="0" w:color="auto"/>
            <w:bottom w:val="none" w:sz="0" w:space="0" w:color="auto"/>
            <w:right w:val="none" w:sz="0" w:space="0" w:color="auto"/>
          </w:divBdr>
        </w:div>
        <w:div w:id="51391930">
          <w:marLeft w:val="640"/>
          <w:marRight w:val="0"/>
          <w:marTop w:val="0"/>
          <w:marBottom w:val="0"/>
          <w:divBdr>
            <w:top w:val="none" w:sz="0" w:space="0" w:color="auto"/>
            <w:left w:val="none" w:sz="0" w:space="0" w:color="auto"/>
            <w:bottom w:val="none" w:sz="0" w:space="0" w:color="auto"/>
            <w:right w:val="none" w:sz="0" w:space="0" w:color="auto"/>
          </w:divBdr>
        </w:div>
        <w:div w:id="1348681439">
          <w:marLeft w:val="640"/>
          <w:marRight w:val="0"/>
          <w:marTop w:val="0"/>
          <w:marBottom w:val="0"/>
          <w:divBdr>
            <w:top w:val="none" w:sz="0" w:space="0" w:color="auto"/>
            <w:left w:val="none" w:sz="0" w:space="0" w:color="auto"/>
            <w:bottom w:val="none" w:sz="0" w:space="0" w:color="auto"/>
            <w:right w:val="none" w:sz="0" w:space="0" w:color="auto"/>
          </w:divBdr>
        </w:div>
        <w:div w:id="150215929">
          <w:marLeft w:val="640"/>
          <w:marRight w:val="0"/>
          <w:marTop w:val="0"/>
          <w:marBottom w:val="0"/>
          <w:divBdr>
            <w:top w:val="none" w:sz="0" w:space="0" w:color="auto"/>
            <w:left w:val="none" w:sz="0" w:space="0" w:color="auto"/>
            <w:bottom w:val="none" w:sz="0" w:space="0" w:color="auto"/>
            <w:right w:val="none" w:sz="0" w:space="0" w:color="auto"/>
          </w:divBdr>
        </w:div>
        <w:div w:id="289896314">
          <w:marLeft w:val="640"/>
          <w:marRight w:val="0"/>
          <w:marTop w:val="0"/>
          <w:marBottom w:val="0"/>
          <w:divBdr>
            <w:top w:val="none" w:sz="0" w:space="0" w:color="auto"/>
            <w:left w:val="none" w:sz="0" w:space="0" w:color="auto"/>
            <w:bottom w:val="none" w:sz="0" w:space="0" w:color="auto"/>
            <w:right w:val="none" w:sz="0" w:space="0" w:color="auto"/>
          </w:divBdr>
        </w:div>
        <w:div w:id="864752674">
          <w:marLeft w:val="640"/>
          <w:marRight w:val="0"/>
          <w:marTop w:val="0"/>
          <w:marBottom w:val="0"/>
          <w:divBdr>
            <w:top w:val="none" w:sz="0" w:space="0" w:color="auto"/>
            <w:left w:val="none" w:sz="0" w:space="0" w:color="auto"/>
            <w:bottom w:val="none" w:sz="0" w:space="0" w:color="auto"/>
            <w:right w:val="none" w:sz="0" w:space="0" w:color="auto"/>
          </w:divBdr>
        </w:div>
        <w:div w:id="1769886642">
          <w:marLeft w:val="640"/>
          <w:marRight w:val="0"/>
          <w:marTop w:val="0"/>
          <w:marBottom w:val="0"/>
          <w:divBdr>
            <w:top w:val="none" w:sz="0" w:space="0" w:color="auto"/>
            <w:left w:val="none" w:sz="0" w:space="0" w:color="auto"/>
            <w:bottom w:val="none" w:sz="0" w:space="0" w:color="auto"/>
            <w:right w:val="none" w:sz="0" w:space="0" w:color="auto"/>
          </w:divBdr>
        </w:div>
        <w:div w:id="1866092871">
          <w:marLeft w:val="640"/>
          <w:marRight w:val="0"/>
          <w:marTop w:val="0"/>
          <w:marBottom w:val="0"/>
          <w:divBdr>
            <w:top w:val="none" w:sz="0" w:space="0" w:color="auto"/>
            <w:left w:val="none" w:sz="0" w:space="0" w:color="auto"/>
            <w:bottom w:val="none" w:sz="0" w:space="0" w:color="auto"/>
            <w:right w:val="none" w:sz="0" w:space="0" w:color="auto"/>
          </w:divBdr>
        </w:div>
        <w:div w:id="977422352">
          <w:marLeft w:val="640"/>
          <w:marRight w:val="0"/>
          <w:marTop w:val="0"/>
          <w:marBottom w:val="0"/>
          <w:divBdr>
            <w:top w:val="none" w:sz="0" w:space="0" w:color="auto"/>
            <w:left w:val="none" w:sz="0" w:space="0" w:color="auto"/>
            <w:bottom w:val="none" w:sz="0" w:space="0" w:color="auto"/>
            <w:right w:val="none" w:sz="0" w:space="0" w:color="auto"/>
          </w:divBdr>
        </w:div>
        <w:div w:id="662466137">
          <w:marLeft w:val="640"/>
          <w:marRight w:val="0"/>
          <w:marTop w:val="0"/>
          <w:marBottom w:val="0"/>
          <w:divBdr>
            <w:top w:val="none" w:sz="0" w:space="0" w:color="auto"/>
            <w:left w:val="none" w:sz="0" w:space="0" w:color="auto"/>
            <w:bottom w:val="none" w:sz="0" w:space="0" w:color="auto"/>
            <w:right w:val="none" w:sz="0" w:space="0" w:color="auto"/>
          </w:divBdr>
        </w:div>
        <w:div w:id="2071071443">
          <w:marLeft w:val="640"/>
          <w:marRight w:val="0"/>
          <w:marTop w:val="0"/>
          <w:marBottom w:val="0"/>
          <w:divBdr>
            <w:top w:val="none" w:sz="0" w:space="0" w:color="auto"/>
            <w:left w:val="none" w:sz="0" w:space="0" w:color="auto"/>
            <w:bottom w:val="none" w:sz="0" w:space="0" w:color="auto"/>
            <w:right w:val="none" w:sz="0" w:space="0" w:color="auto"/>
          </w:divBdr>
        </w:div>
        <w:div w:id="1023943885">
          <w:marLeft w:val="640"/>
          <w:marRight w:val="0"/>
          <w:marTop w:val="0"/>
          <w:marBottom w:val="0"/>
          <w:divBdr>
            <w:top w:val="none" w:sz="0" w:space="0" w:color="auto"/>
            <w:left w:val="none" w:sz="0" w:space="0" w:color="auto"/>
            <w:bottom w:val="none" w:sz="0" w:space="0" w:color="auto"/>
            <w:right w:val="none" w:sz="0" w:space="0" w:color="auto"/>
          </w:divBdr>
        </w:div>
        <w:div w:id="1296333312">
          <w:marLeft w:val="640"/>
          <w:marRight w:val="0"/>
          <w:marTop w:val="0"/>
          <w:marBottom w:val="0"/>
          <w:divBdr>
            <w:top w:val="none" w:sz="0" w:space="0" w:color="auto"/>
            <w:left w:val="none" w:sz="0" w:space="0" w:color="auto"/>
            <w:bottom w:val="none" w:sz="0" w:space="0" w:color="auto"/>
            <w:right w:val="none" w:sz="0" w:space="0" w:color="auto"/>
          </w:divBdr>
        </w:div>
        <w:div w:id="2059743018">
          <w:marLeft w:val="640"/>
          <w:marRight w:val="0"/>
          <w:marTop w:val="0"/>
          <w:marBottom w:val="0"/>
          <w:divBdr>
            <w:top w:val="none" w:sz="0" w:space="0" w:color="auto"/>
            <w:left w:val="none" w:sz="0" w:space="0" w:color="auto"/>
            <w:bottom w:val="none" w:sz="0" w:space="0" w:color="auto"/>
            <w:right w:val="none" w:sz="0" w:space="0" w:color="auto"/>
          </w:divBdr>
        </w:div>
        <w:div w:id="1998873283">
          <w:marLeft w:val="640"/>
          <w:marRight w:val="0"/>
          <w:marTop w:val="0"/>
          <w:marBottom w:val="0"/>
          <w:divBdr>
            <w:top w:val="none" w:sz="0" w:space="0" w:color="auto"/>
            <w:left w:val="none" w:sz="0" w:space="0" w:color="auto"/>
            <w:bottom w:val="none" w:sz="0" w:space="0" w:color="auto"/>
            <w:right w:val="none" w:sz="0" w:space="0" w:color="auto"/>
          </w:divBdr>
        </w:div>
      </w:divsChild>
    </w:div>
    <w:div w:id="26296984">
      <w:bodyDiv w:val="1"/>
      <w:marLeft w:val="0"/>
      <w:marRight w:val="0"/>
      <w:marTop w:val="0"/>
      <w:marBottom w:val="0"/>
      <w:divBdr>
        <w:top w:val="none" w:sz="0" w:space="0" w:color="auto"/>
        <w:left w:val="none" w:sz="0" w:space="0" w:color="auto"/>
        <w:bottom w:val="none" w:sz="0" w:space="0" w:color="auto"/>
        <w:right w:val="none" w:sz="0" w:space="0" w:color="auto"/>
      </w:divBdr>
      <w:divsChild>
        <w:div w:id="2140873840">
          <w:marLeft w:val="640"/>
          <w:marRight w:val="0"/>
          <w:marTop w:val="0"/>
          <w:marBottom w:val="0"/>
          <w:divBdr>
            <w:top w:val="none" w:sz="0" w:space="0" w:color="auto"/>
            <w:left w:val="none" w:sz="0" w:space="0" w:color="auto"/>
            <w:bottom w:val="none" w:sz="0" w:space="0" w:color="auto"/>
            <w:right w:val="none" w:sz="0" w:space="0" w:color="auto"/>
          </w:divBdr>
        </w:div>
        <w:div w:id="1711607897">
          <w:marLeft w:val="640"/>
          <w:marRight w:val="0"/>
          <w:marTop w:val="0"/>
          <w:marBottom w:val="0"/>
          <w:divBdr>
            <w:top w:val="none" w:sz="0" w:space="0" w:color="auto"/>
            <w:left w:val="none" w:sz="0" w:space="0" w:color="auto"/>
            <w:bottom w:val="none" w:sz="0" w:space="0" w:color="auto"/>
            <w:right w:val="none" w:sz="0" w:space="0" w:color="auto"/>
          </w:divBdr>
        </w:div>
        <w:div w:id="582960045">
          <w:marLeft w:val="640"/>
          <w:marRight w:val="0"/>
          <w:marTop w:val="0"/>
          <w:marBottom w:val="0"/>
          <w:divBdr>
            <w:top w:val="none" w:sz="0" w:space="0" w:color="auto"/>
            <w:left w:val="none" w:sz="0" w:space="0" w:color="auto"/>
            <w:bottom w:val="none" w:sz="0" w:space="0" w:color="auto"/>
            <w:right w:val="none" w:sz="0" w:space="0" w:color="auto"/>
          </w:divBdr>
        </w:div>
        <w:div w:id="1893804007">
          <w:marLeft w:val="640"/>
          <w:marRight w:val="0"/>
          <w:marTop w:val="0"/>
          <w:marBottom w:val="0"/>
          <w:divBdr>
            <w:top w:val="none" w:sz="0" w:space="0" w:color="auto"/>
            <w:left w:val="none" w:sz="0" w:space="0" w:color="auto"/>
            <w:bottom w:val="none" w:sz="0" w:space="0" w:color="auto"/>
            <w:right w:val="none" w:sz="0" w:space="0" w:color="auto"/>
          </w:divBdr>
        </w:div>
        <w:div w:id="1636374049">
          <w:marLeft w:val="640"/>
          <w:marRight w:val="0"/>
          <w:marTop w:val="0"/>
          <w:marBottom w:val="0"/>
          <w:divBdr>
            <w:top w:val="none" w:sz="0" w:space="0" w:color="auto"/>
            <w:left w:val="none" w:sz="0" w:space="0" w:color="auto"/>
            <w:bottom w:val="none" w:sz="0" w:space="0" w:color="auto"/>
            <w:right w:val="none" w:sz="0" w:space="0" w:color="auto"/>
          </w:divBdr>
        </w:div>
        <w:div w:id="162430525">
          <w:marLeft w:val="640"/>
          <w:marRight w:val="0"/>
          <w:marTop w:val="0"/>
          <w:marBottom w:val="0"/>
          <w:divBdr>
            <w:top w:val="none" w:sz="0" w:space="0" w:color="auto"/>
            <w:left w:val="none" w:sz="0" w:space="0" w:color="auto"/>
            <w:bottom w:val="none" w:sz="0" w:space="0" w:color="auto"/>
            <w:right w:val="none" w:sz="0" w:space="0" w:color="auto"/>
          </w:divBdr>
        </w:div>
        <w:div w:id="97334380">
          <w:marLeft w:val="640"/>
          <w:marRight w:val="0"/>
          <w:marTop w:val="0"/>
          <w:marBottom w:val="0"/>
          <w:divBdr>
            <w:top w:val="none" w:sz="0" w:space="0" w:color="auto"/>
            <w:left w:val="none" w:sz="0" w:space="0" w:color="auto"/>
            <w:bottom w:val="none" w:sz="0" w:space="0" w:color="auto"/>
            <w:right w:val="none" w:sz="0" w:space="0" w:color="auto"/>
          </w:divBdr>
        </w:div>
        <w:div w:id="951936510">
          <w:marLeft w:val="640"/>
          <w:marRight w:val="0"/>
          <w:marTop w:val="0"/>
          <w:marBottom w:val="0"/>
          <w:divBdr>
            <w:top w:val="none" w:sz="0" w:space="0" w:color="auto"/>
            <w:left w:val="none" w:sz="0" w:space="0" w:color="auto"/>
            <w:bottom w:val="none" w:sz="0" w:space="0" w:color="auto"/>
            <w:right w:val="none" w:sz="0" w:space="0" w:color="auto"/>
          </w:divBdr>
        </w:div>
        <w:div w:id="1884827213">
          <w:marLeft w:val="640"/>
          <w:marRight w:val="0"/>
          <w:marTop w:val="0"/>
          <w:marBottom w:val="0"/>
          <w:divBdr>
            <w:top w:val="none" w:sz="0" w:space="0" w:color="auto"/>
            <w:left w:val="none" w:sz="0" w:space="0" w:color="auto"/>
            <w:bottom w:val="none" w:sz="0" w:space="0" w:color="auto"/>
            <w:right w:val="none" w:sz="0" w:space="0" w:color="auto"/>
          </w:divBdr>
        </w:div>
        <w:div w:id="1176186686">
          <w:marLeft w:val="640"/>
          <w:marRight w:val="0"/>
          <w:marTop w:val="0"/>
          <w:marBottom w:val="0"/>
          <w:divBdr>
            <w:top w:val="none" w:sz="0" w:space="0" w:color="auto"/>
            <w:left w:val="none" w:sz="0" w:space="0" w:color="auto"/>
            <w:bottom w:val="none" w:sz="0" w:space="0" w:color="auto"/>
            <w:right w:val="none" w:sz="0" w:space="0" w:color="auto"/>
          </w:divBdr>
        </w:div>
        <w:div w:id="1785298856">
          <w:marLeft w:val="640"/>
          <w:marRight w:val="0"/>
          <w:marTop w:val="0"/>
          <w:marBottom w:val="0"/>
          <w:divBdr>
            <w:top w:val="none" w:sz="0" w:space="0" w:color="auto"/>
            <w:left w:val="none" w:sz="0" w:space="0" w:color="auto"/>
            <w:bottom w:val="none" w:sz="0" w:space="0" w:color="auto"/>
            <w:right w:val="none" w:sz="0" w:space="0" w:color="auto"/>
          </w:divBdr>
        </w:div>
        <w:div w:id="29690314">
          <w:marLeft w:val="640"/>
          <w:marRight w:val="0"/>
          <w:marTop w:val="0"/>
          <w:marBottom w:val="0"/>
          <w:divBdr>
            <w:top w:val="none" w:sz="0" w:space="0" w:color="auto"/>
            <w:left w:val="none" w:sz="0" w:space="0" w:color="auto"/>
            <w:bottom w:val="none" w:sz="0" w:space="0" w:color="auto"/>
            <w:right w:val="none" w:sz="0" w:space="0" w:color="auto"/>
          </w:divBdr>
        </w:div>
        <w:div w:id="296421091">
          <w:marLeft w:val="640"/>
          <w:marRight w:val="0"/>
          <w:marTop w:val="0"/>
          <w:marBottom w:val="0"/>
          <w:divBdr>
            <w:top w:val="none" w:sz="0" w:space="0" w:color="auto"/>
            <w:left w:val="none" w:sz="0" w:space="0" w:color="auto"/>
            <w:bottom w:val="none" w:sz="0" w:space="0" w:color="auto"/>
            <w:right w:val="none" w:sz="0" w:space="0" w:color="auto"/>
          </w:divBdr>
        </w:div>
        <w:div w:id="1288967506">
          <w:marLeft w:val="640"/>
          <w:marRight w:val="0"/>
          <w:marTop w:val="0"/>
          <w:marBottom w:val="0"/>
          <w:divBdr>
            <w:top w:val="none" w:sz="0" w:space="0" w:color="auto"/>
            <w:left w:val="none" w:sz="0" w:space="0" w:color="auto"/>
            <w:bottom w:val="none" w:sz="0" w:space="0" w:color="auto"/>
            <w:right w:val="none" w:sz="0" w:space="0" w:color="auto"/>
          </w:divBdr>
        </w:div>
        <w:div w:id="1723749016">
          <w:marLeft w:val="640"/>
          <w:marRight w:val="0"/>
          <w:marTop w:val="0"/>
          <w:marBottom w:val="0"/>
          <w:divBdr>
            <w:top w:val="none" w:sz="0" w:space="0" w:color="auto"/>
            <w:left w:val="none" w:sz="0" w:space="0" w:color="auto"/>
            <w:bottom w:val="none" w:sz="0" w:space="0" w:color="auto"/>
            <w:right w:val="none" w:sz="0" w:space="0" w:color="auto"/>
          </w:divBdr>
        </w:div>
        <w:div w:id="552035317">
          <w:marLeft w:val="640"/>
          <w:marRight w:val="0"/>
          <w:marTop w:val="0"/>
          <w:marBottom w:val="0"/>
          <w:divBdr>
            <w:top w:val="none" w:sz="0" w:space="0" w:color="auto"/>
            <w:left w:val="none" w:sz="0" w:space="0" w:color="auto"/>
            <w:bottom w:val="none" w:sz="0" w:space="0" w:color="auto"/>
            <w:right w:val="none" w:sz="0" w:space="0" w:color="auto"/>
          </w:divBdr>
        </w:div>
        <w:div w:id="1315639995">
          <w:marLeft w:val="640"/>
          <w:marRight w:val="0"/>
          <w:marTop w:val="0"/>
          <w:marBottom w:val="0"/>
          <w:divBdr>
            <w:top w:val="none" w:sz="0" w:space="0" w:color="auto"/>
            <w:left w:val="none" w:sz="0" w:space="0" w:color="auto"/>
            <w:bottom w:val="none" w:sz="0" w:space="0" w:color="auto"/>
            <w:right w:val="none" w:sz="0" w:space="0" w:color="auto"/>
          </w:divBdr>
        </w:div>
        <w:div w:id="611858546">
          <w:marLeft w:val="640"/>
          <w:marRight w:val="0"/>
          <w:marTop w:val="0"/>
          <w:marBottom w:val="0"/>
          <w:divBdr>
            <w:top w:val="none" w:sz="0" w:space="0" w:color="auto"/>
            <w:left w:val="none" w:sz="0" w:space="0" w:color="auto"/>
            <w:bottom w:val="none" w:sz="0" w:space="0" w:color="auto"/>
            <w:right w:val="none" w:sz="0" w:space="0" w:color="auto"/>
          </w:divBdr>
        </w:div>
        <w:div w:id="30738594">
          <w:marLeft w:val="640"/>
          <w:marRight w:val="0"/>
          <w:marTop w:val="0"/>
          <w:marBottom w:val="0"/>
          <w:divBdr>
            <w:top w:val="none" w:sz="0" w:space="0" w:color="auto"/>
            <w:left w:val="none" w:sz="0" w:space="0" w:color="auto"/>
            <w:bottom w:val="none" w:sz="0" w:space="0" w:color="auto"/>
            <w:right w:val="none" w:sz="0" w:space="0" w:color="auto"/>
          </w:divBdr>
        </w:div>
        <w:div w:id="792022205">
          <w:marLeft w:val="640"/>
          <w:marRight w:val="0"/>
          <w:marTop w:val="0"/>
          <w:marBottom w:val="0"/>
          <w:divBdr>
            <w:top w:val="none" w:sz="0" w:space="0" w:color="auto"/>
            <w:left w:val="none" w:sz="0" w:space="0" w:color="auto"/>
            <w:bottom w:val="none" w:sz="0" w:space="0" w:color="auto"/>
            <w:right w:val="none" w:sz="0" w:space="0" w:color="auto"/>
          </w:divBdr>
        </w:div>
        <w:div w:id="475413773">
          <w:marLeft w:val="640"/>
          <w:marRight w:val="0"/>
          <w:marTop w:val="0"/>
          <w:marBottom w:val="0"/>
          <w:divBdr>
            <w:top w:val="none" w:sz="0" w:space="0" w:color="auto"/>
            <w:left w:val="none" w:sz="0" w:space="0" w:color="auto"/>
            <w:bottom w:val="none" w:sz="0" w:space="0" w:color="auto"/>
            <w:right w:val="none" w:sz="0" w:space="0" w:color="auto"/>
          </w:divBdr>
        </w:div>
        <w:div w:id="1183131963">
          <w:marLeft w:val="640"/>
          <w:marRight w:val="0"/>
          <w:marTop w:val="0"/>
          <w:marBottom w:val="0"/>
          <w:divBdr>
            <w:top w:val="none" w:sz="0" w:space="0" w:color="auto"/>
            <w:left w:val="none" w:sz="0" w:space="0" w:color="auto"/>
            <w:bottom w:val="none" w:sz="0" w:space="0" w:color="auto"/>
            <w:right w:val="none" w:sz="0" w:space="0" w:color="auto"/>
          </w:divBdr>
        </w:div>
        <w:div w:id="1231117019">
          <w:marLeft w:val="640"/>
          <w:marRight w:val="0"/>
          <w:marTop w:val="0"/>
          <w:marBottom w:val="0"/>
          <w:divBdr>
            <w:top w:val="none" w:sz="0" w:space="0" w:color="auto"/>
            <w:left w:val="none" w:sz="0" w:space="0" w:color="auto"/>
            <w:bottom w:val="none" w:sz="0" w:space="0" w:color="auto"/>
            <w:right w:val="none" w:sz="0" w:space="0" w:color="auto"/>
          </w:divBdr>
        </w:div>
        <w:div w:id="804350572">
          <w:marLeft w:val="640"/>
          <w:marRight w:val="0"/>
          <w:marTop w:val="0"/>
          <w:marBottom w:val="0"/>
          <w:divBdr>
            <w:top w:val="none" w:sz="0" w:space="0" w:color="auto"/>
            <w:left w:val="none" w:sz="0" w:space="0" w:color="auto"/>
            <w:bottom w:val="none" w:sz="0" w:space="0" w:color="auto"/>
            <w:right w:val="none" w:sz="0" w:space="0" w:color="auto"/>
          </w:divBdr>
        </w:div>
        <w:div w:id="1431045435">
          <w:marLeft w:val="640"/>
          <w:marRight w:val="0"/>
          <w:marTop w:val="0"/>
          <w:marBottom w:val="0"/>
          <w:divBdr>
            <w:top w:val="none" w:sz="0" w:space="0" w:color="auto"/>
            <w:left w:val="none" w:sz="0" w:space="0" w:color="auto"/>
            <w:bottom w:val="none" w:sz="0" w:space="0" w:color="auto"/>
            <w:right w:val="none" w:sz="0" w:space="0" w:color="auto"/>
          </w:divBdr>
        </w:div>
        <w:div w:id="521742029">
          <w:marLeft w:val="640"/>
          <w:marRight w:val="0"/>
          <w:marTop w:val="0"/>
          <w:marBottom w:val="0"/>
          <w:divBdr>
            <w:top w:val="none" w:sz="0" w:space="0" w:color="auto"/>
            <w:left w:val="none" w:sz="0" w:space="0" w:color="auto"/>
            <w:bottom w:val="none" w:sz="0" w:space="0" w:color="auto"/>
            <w:right w:val="none" w:sz="0" w:space="0" w:color="auto"/>
          </w:divBdr>
        </w:div>
        <w:div w:id="288440773">
          <w:marLeft w:val="640"/>
          <w:marRight w:val="0"/>
          <w:marTop w:val="0"/>
          <w:marBottom w:val="0"/>
          <w:divBdr>
            <w:top w:val="none" w:sz="0" w:space="0" w:color="auto"/>
            <w:left w:val="none" w:sz="0" w:space="0" w:color="auto"/>
            <w:bottom w:val="none" w:sz="0" w:space="0" w:color="auto"/>
            <w:right w:val="none" w:sz="0" w:space="0" w:color="auto"/>
          </w:divBdr>
        </w:div>
        <w:div w:id="1016540413">
          <w:marLeft w:val="640"/>
          <w:marRight w:val="0"/>
          <w:marTop w:val="0"/>
          <w:marBottom w:val="0"/>
          <w:divBdr>
            <w:top w:val="none" w:sz="0" w:space="0" w:color="auto"/>
            <w:left w:val="none" w:sz="0" w:space="0" w:color="auto"/>
            <w:bottom w:val="none" w:sz="0" w:space="0" w:color="auto"/>
            <w:right w:val="none" w:sz="0" w:space="0" w:color="auto"/>
          </w:divBdr>
        </w:div>
        <w:div w:id="100610448">
          <w:marLeft w:val="640"/>
          <w:marRight w:val="0"/>
          <w:marTop w:val="0"/>
          <w:marBottom w:val="0"/>
          <w:divBdr>
            <w:top w:val="none" w:sz="0" w:space="0" w:color="auto"/>
            <w:left w:val="none" w:sz="0" w:space="0" w:color="auto"/>
            <w:bottom w:val="none" w:sz="0" w:space="0" w:color="auto"/>
            <w:right w:val="none" w:sz="0" w:space="0" w:color="auto"/>
          </w:divBdr>
        </w:div>
      </w:divsChild>
    </w:div>
    <w:div w:id="29957438">
      <w:bodyDiv w:val="1"/>
      <w:marLeft w:val="0"/>
      <w:marRight w:val="0"/>
      <w:marTop w:val="0"/>
      <w:marBottom w:val="0"/>
      <w:divBdr>
        <w:top w:val="none" w:sz="0" w:space="0" w:color="auto"/>
        <w:left w:val="none" w:sz="0" w:space="0" w:color="auto"/>
        <w:bottom w:val="none" w:sz="0" w:space="0" w:color="auto"/>
        <w:right w:val="none" w:sz="0" w:space="0" w:color="auto"/>
      </w:divBdr>
      <w:divsChild>
        <w:div w:id="538008207">
          <w:marLeft w:val="640"/>
          <w:marRight w:val="0"/>
          <w:marTop w:val="0"/>
          <w:marBottom w:val="0"/>
          <w:divBdr>
            <w:top w:val="none" w:sz="0" w:space="0" w:color="auto"/>
            <w:left w:val="none" w:sz="0" w:space="0" w:color="auto"/>
            <w:bottom w:val="none" w:sz="0" w:space="0" w:color="auto"/>
            <w:right w:val="none" w:sz="0" w:space="0" w:color="auto"/>
          </w:divBdr>
        </w:div>
        <w:div w:id="1095401225">
          <w:marLeft w:val="640"/>
          <w:marRight w:val="0"/>
          <w:marTop w:val="0"/>
          <w:marBottom w:val="0"/>
          <w:divBdr>
            <w:top w:val="none" w:sz="0" w:space="0" w:color="auto"/>
            <w:left w:val="none" w:sz="0" w:space="0" w:color="auto"/>
            <w:bottom w:val="none" w:sz="0" w:space="0" w:color="auto"/>
            <w:right w:val="none" w:sz="0" w:space="0" w:color="auto"/>
          </w:divBdr>
        </w:div>
        <w:div w:id="774911093">
          <w:marLeft w:val="640"/>
          <w:marRight w:val="0"/>
          <w:marTop w:val="0"/>
          <w:marBottom w:val="0"/>
          <w:divBdr>
            <w:top w:val="none" w:sz="0" w:space="0" w:color="auto"/>
            <w:left w:val="none" w:sz="0" w:space="0" w:color="auto"/>
            <w:bottom w:val="none" w:sz="0" w:space="0" w:color="auto"/>
            <w:right w:val="none" w:sz="0" w:space="0" w:color="auto"/>
          </w:divBdr>
        </w:div>
        <w:div w:id="215822305">
          <w:marLeft w:val="640"/>
          <w:marRight w:val="0"/>
          <w:marTop w:val="0"/>
          <w:marBottom w:val="0"/>
          <w:divBdr>
            <w:top w:val="none" w:sz="0" w:space="0" w:color="auto"/>
            <w:left w:val="none" w:sz="0" w:space="0" w:color="auto"/>
            <w:bottom w:val="none" w:sz="0" w:space="0" w:color="auto"/>
            <w:right w:val="none" w:sz="0" w:space="0" w:color="auto"/>
          </w:divBdr>
        </w:div>
        <w:div w:id="1492791857">
          <w:marLeft w:val="640"/>
          <w:marRight w:val="0"/>
          <w:marTop w:val="0"/>
          <w:marBottom w:val="0"/>
          <w:divBdr>
            <w:top w:val="none" w:sz="0" w:space="0" w:color="auto"/>
            <w:left w:val="none" w:sz="0" w:space="0" w:color="auto"/>
            <w:bottom w:val="none" w:sz="0" w:space="0" w:color="auto"/>
            <w:right w:val="none" w:sz="0" w:space="0" w:color="auto"/>
          </w:divBdr>
        </w:div>
        <w:div w:id="283578305">
          <w:marLeft w:val="640"/>
          <w:marRight w:val="0"/>
          <w:marTop w:val="0"/>
          <w:marBottom w:val="0"/>
          <w:divBdr>
            <w:top w:val="none" w:sz="0" w:space="0" w:color="auto"/>
            <w:left w:val="none" w:sz="0" w:space="0" w:color="auto"/>
            <w:bottom w:val="none" w:sz="0" w:space="0" w:color="auto"/>
            <w:right w:val="none" w:sz="0" w:space="0" w:color="auto"/>
          </w:divBdr>
        </w:div>
        <w:div w:id="1729256398">
          <w:marLeft w:val="640"/>
          <w:marRight w:val="0"/>
          <w:marTop w:val="0"/>
          <w:marBottom w:val="0"/>
          <w:divBdr>
            <w:top w:val="none" w:sz="0" w:space="0" w:color="auto"/>
            <w:left w:val="none" w:sz="0" w:space="0" w:color="auto"/>
            <w:bottom w:val="none" w:sz="0" w:space="0" w:color="auto"/>
            <w:right w:val="none" w:sz="0" w:space="0" w:color="auto"/>
          </w:divBdr>
        </w:div>
        <w:div w:id="32386841">
          <w:marLeft w:val="640"/>
          <w:marRight w:val="0"/>
          <w:marTop w:val="0"/>
          <w:marBottom w:val="0"/>
          <w:divBdr>
            <w:top w:val="none" w:sz="0" w:space="0" w:color="auto"/>
            <w:left w:val="none" w:sz="0" w:space="0" w:color="auto"/>
            <w:bottom w:val="none" w:sz="0" w:space="0" w:color="auto"/>
            <w:right w:val="none" w:sz="0" w:space="0" w:color="auto"/>
          </w:divBdr>
        </w:div>
        <w:div w:id="1778912552">
          <w:marLeft w:val="640"/>
          <w:marRight w:val="0"/>
          <w:marTop w:val="0"/>
          <w:marBottom w:val="0"/>
          <w:divBdr>
            <w:top w:val="none" w:sz="0" w:space="0" w:color="auto"/>
            <w:left w:val="none" w:sz="0" w:space="0" w:color="auto"/>
            <w:bottom w:val="none" w:sz="0" w:space="0" w:color="auto"/>
            <w:right w:val="none" w:sz="0" w:space="0" w:color="auto"/>
          </w:divBdr>
        </w:div>
        <w:div w:id="1394886039">
          <w:marLeft w:val="640"/>
          <w:marRight w:val="0"/>
          <w:marTop w:val="0"/>
          <w:marBottom w:val="0"/>
          <w:divBdr>
            <w:top w:val="none" w:sz="0" w:space="0" w:color="auto"/>
            <w:left w:val="none" w:sz="0" w:space="0" w:color="auto"/>
            <w:bottom w:val="none" w:sz="0" w:space="0" w:color="auto"/>
            <w:right w:val="none" w:sz="0" w:space="0" w:color="auto"/>
          </w:divBdr>
        </w:div>
        <w:div w:id="1241990470">
          <w:marLeft w:val="640"/>
          <w:marRight w:val="0"/>
          <w:marTop w:val="0"/>
          <w:marBottom w:val="0"/>
          <w:divBdr>
            <w:top w:val="none" w:sz="0" w:space="0" w:color="auto"/>
            <w:left w:val="none" w:sz="0" w:space="0" w:color="auto"/>
            <w:bottom w:val="none" w:sz="0" w:space="0" w:color="auto"/>
            <w:right w:val="none" w:sz="0" w:space="0" w:color="auto"/>
          </w:divBdr>
        </w:div>
        <w:div w:id="847989842">
          <w:marLeft w:val="640"/>
          <w:marRight w:val="0"/>
          <w:marTop w:val="0"/>
          <w:marBottom w:val="0"/>
          <w:divBdr>
            <w:top w:val="none" w:sz="0" w:space="0" w:color="auto"/>
            <w:left w:val="none" w:sz="0" w:space="0" w:color="auto"/>
            <w:bottom w:val="none" w:sz="0" w:space="0" w:color="auto"/>
            <w:right w:val="none" w:sz="0" w:space="0" w:color="auto"/>
          </w:divBdr>
        </w:div>
        <w:div w:id="26568626">
          <w:marLeft w:val="640"/>
          <w:marRight w:val="0"/>
          <w:marTop w:val="0"/>
          <w:marBottom w:val="0"/>
          <w:divBdr>
            <w:top w:val="none" w:sz="0" w:space="0" w:color="auto"/>
            <w:left w:val="none" w:sz="0" w:space="0" w:color="auto"/>
            <w:bottom w:val="none" w:sz="0" w:space="0" w:color="auto"/>
            <w:right w:val="none" w:sz="0" w:space="0" w:color="auto"/>
          </w:divBdr>
        </w:div>
        <w:div w:id="970401067">
          <w:marLeft w:val="640"/>
          <w:marRight w:val="0"/>
          <w:marTop w:val="0"/>
          <w:marBottom w:val="0"/>
          <w:divBdr>
            <w:top w:val="none" w:sz="0" w:space="0" w:color="auto"/>
            <w:left w:val="none" w:sz="0" w:space="0" w:color="auto"/>
            <w:bottom w:val="none" w:sz="0" w:space="0" w:color="auto"/>
            <w:right w:val="none" w:sz="0" w:space="0" w:color="auto"/>
          </w:divBdr>
        </w:div>
        <w:div w:id="1874728929">
          <w:marLeft w:val="640"/>
          <w:marRight w:val="0"/>
          <w:marTop w:val="0"/>
          <w:marBottom w:val="0"/>
          <w:divBdr>
            <w:top w:val="none" w:sz="0" w:space="0" w:color="auto"/>
            <w:left w:val="none" w:sz="0" w:space="0" w:color="auto"/>
            <w:bottom w:val="none" w:sz="0" w:space="0" w:color="auto"/>
            <w:right w:val="none" w:sz="0" w:space="0" w:color="auto"/>
          </w:divBdr>
        </w:div>
        <w:div w:id="730466790">
          <w:marLeft w:val="640"/>
          <w:marRight w:val="0"/>
          <w:marTop w:val="0"/>
          <w:marBottom w:val="0"/>
          <w:divBdr>
            <w:top w:val="none" w:sz="0" w:space="0" w:color="auto"/>
            <w:left w:val="none" w:sz="0" w:space="0" w:color="auto"/>
            <w:bottom w:val="none" w:sz="0" w:space="0" w:color="auto"/>
            <w:right w:val="none" w:sz="0" w:space="0" w:color="auto"/>
          </w:divBdr>
        </w:div>
        <w:div w:id="1160390485">
          <w:marLeft w:val="640"/>
          <w:marRight w:val="0"/>
          <w:marTop w:val="0"/>
          <w:marBottom w:val="0"/>
          <w:divBdr>
            <w:top w:val="none" w:sz="0" w:space="0" w:color="auto"/>
            <w:left w:val="none" w:sz="0" w:space="0" w:color="auto"/>
            <w:bottom w:val="none" w:sz="0" w:space="0" w:color="auto"/>
            <w:right w:val="none" w:sz="0" w:space="0" w:color="auto"/>
          </w:divBdr>
        </w:div>
        <w:div w:id="2116896835">
          <w:marLeft w:val="640"/>
          <w:marRight w:val="0"/>
          <w:marTop w:val="0"/>
          <w:marBottom w:val="0"/>
          <w:divBdr>
            <w:top w:val="none" w:sz="0" w:space="0" w:color="auto"/>
            <w:left w:val="none" w:sz="0" w:space="0" w:color="auto"/>
            <w:bottom w:val="none" w:sz="0" w:space="0" w:color="auto"/>
            <w:right w:val="none" w:sz="0" w:space="0" w:color="auto"/>
          </w:divBdr>
        </w:div>
        <w:div w:id="1337420374">
          <w:marLeft w:val="640"/>
          <w:marRight w:val="0"/>
          <w:marTop w:val="0"/>
          <w:marBottom w:val="0"/>
          <w:divBdr>
            <w:top w:val="none" w:sz="0" w:space="0" w:color="auto"/>
            <w:left w:val="none" w:sz="0" w:space="0" w:color="auto"/>
            <w:bottom w:val="none" w:sz="0" w:space="0" w:color="auto"/>
            <w:right w:val="none" w:sz="0" w:space="0" w:color="auto"/>
          </w:divBdr>
        </w:div>
        <w:div w:id="1661631">
          <w:marLeft w:val="640"/>
          <w:marRight w:val="0"/>
          <w:marTop w:val="0"/>
          <w:marBottom w:val="0"/>
          <w:divBdr>
            <w:top w:val="none" w:sz="0" w:space="0" w:color="auto"/>
            <w:left w:val="none" w:sz="0" w:space="0" w:color="auto"/>
            <w:bottom w:val="none" w:sz="0" w:space="0" w:color="auto"/>
            <w:right w:val="none" w:sz="0" w:space="0" w:color="auto"/>
          </w:divBdr>
        </w:div>
        <w:div w:id="1906139121">
          <w:marLeft w:val="640"/>
          <w:marRight w:val="0"/>
          <w:marTop w:val="0"/>
          <w:marBottom w:val="0"/>
          <w:divBdr>
            <w:top w:val="none" w:sz="0" w:space="0" w:color="auto"/>
            <w:left w:val="none" w:sz="0" w:space="0" w:color="auto"/>
            <w:bottom w:val="none" w:sz="0" w:space="0" w:color="auto"/>
            <w:right w:val="none" w:sz="0" w:space="0" w:color="auto"/>
          </w:divBdr>
        </w:div>
        <w:div w:id="1337272739">
          <w:marLeft w:val="640"/>
          <w:marRight w:val="0"/>
          <w:marTop w:val="0"/>
          <w:marBottom w:val="0"/>
          <w:divBdr>
            <w:top w:val="none" w:sz="0" w:space="0" w:color="auto"/>
            <w:left w:val="none" w:sz="0" w:space="0" w:color="auto"/>
            <w:bottom w:val="none" w:sz="0" w:space="0" w:color="auto"/>
            <w:right w:val="none" w:sz="0" w:space="0" w:color="auto"/>
          </w:divBdr>
        </w:div>
        <w:div w:id="1976644189">
          <w:marLeft w:val="640"/>
          <w:marRight w:val="0"/>
          <w:marTop w:val="0"/>
          <w:marBottom w:val="0"/>
          <w:divBdr>
            <w:top w:val="none" w:sz="0" w:space="0" w:color="auto"/>
            <w:left w:val="none" w:sz="0" w:space="0" w:color="auto"/>
            <w:bottom w:val="none" w:sz="0" w:space="0" w:color="auto"/>
            <w:right w:val="none" w:sz="0" w:space="0" w:color="auto"/>
          </w:divBdr>
        </w:div>
        <w:div w:id="939411141">
          <w:marLeft w:val="640"/>
          <w:marRight w:val="0"/>
          <w:marTop w:val="0"/>
          <w:marBottom w:val="0"/>
          <w:divBdr>
            <w:top w:val="none" w:sz="0" w:space="0" w:color="auto"/>
            <w:left w:val="none" w:sz="0" w:space="0" w:color="auto"/>
            <w:bottom w:val="none" w:sz="0" w:space="0" w:color="auto"/>
            <w:right w:val="none" w:sz="0" w:space="0" w:color="auto"/>
          </w:divBdr>
        </w:div>
        <w:div w:id="276717926">
          <w:marLeft w:val="640"/>
          <w:marRight w:val="0"/>
          <w:marTop w:val="0"/>
          <w:marBottom w:val="0"/>
          <w:divBdr>
            <w:top w:val="none" w:sz="0" w:space="0" w:color="auto"/>
            <w:left w:val="none" w:sz="0" w:space="0" w:color="auto"/>
            <w:bottom w:val="none" w:sz="0" w:space="0" w:color="auto"/>
            <w:right w:val="none" w:sz="0" w:space="0" w:color="auto"/>
          </w:divBdr>
        </w:div>
        <w:div w:id="851068490">
          <w:marLeft w:val="640"/>
          <w:marRight w:val="0"/>
          <w:marTop w:val="0"/>
          <w:marBottom w:val="0"/>
          <w:divBdr>
            <w:top w:val="none" w:sz="0" w:space="0" w:color="auto"/>
            <w:left w:val="none" w:sz="0" w:space="0" w:color="auto"/>
            <w:bottom w:val="none" w:sz="0" w:space="0" w:color="auto"/>
            <w:right w:val="none" w:sz="0" w:space="0" w:color="auto"/>
          </w:divBdr>
        </w:div>
        <w:div w:id="621497126">
          <w:marLeft w:val="640"/>
          <w:marRight w:val="0"/>
          <w:marTop w:val="0"/>
          <w:marBottom w:val="0"/>
          <w:divBdr>
            <w:top w:val="none" w:sz="0" w:space="0" w:color="auto"/>
            <w:left w:val="none" w:sz="0" w:space="0" w:color="auto"/>
            <w:bottom w:val="none" w:sz="0" w:space="0" w:color="auto"/>
            <w:right w:val="none" w:sz="0" w:space="0" w:color="auto"/>
          </w:divBdr>
        </w:div>
        <w:div w:id="2109305371">
          <w:marLeft w:val="640"/>
          <w:marRight w:val="0"/>
          <w:marTop w:val="0"/>
          <w:marBottom w:val="0"/>
          <w:divBdr>
            <w:top w:val="none" w:sz="0" w:space="0" w:color="auto"/>
            <w:left w:val="none" w:sz="0" w:space="0" w:color="auto"/>
            <w:bottom w:val="none" w:sz="0" w:space="0" w:color="auto"/>
            <w:right w:val="none" w:sz="0" w:space="0" w:color="auto"/>
          </w:divBdr>
        </w:div>
        <w:div w:id="531385860">
          <w:marLeft w:val="640"/>
          <w:marRight w:val="0"/>
          <w:marTop w:val="0"/>
          <w:marBottom w:val="0"/>
          <w:divBdr>
            <w:top w:val="none" w:sz="0" w:space="0" w:color="auto"/>
            <w:left w:val="none" w:sz="0" w:space="0" w:color="auto"/>
            <w:bottom w:val="none" w:sz="0" w:space="0" w:color="auto"/>
            <w:right w:val="none" w:sz="0" w:space="0" w:color="auto"/>
          </w:divBdr>
        </w:div>
      </w:divsChild>
    </w:div>
    <w:div w:id="33435198">
      <w:bodyDiv w:val="1"/>
      <w:marLeft w:val="0"/>
      <w:marRight w:val="0"/>
      <w:marTop w:val="0"/>
      <w:marBottom w:val="0"/>
      <w:divBdr>
        <w:top w:val="none" w:sz="0" w:space="0" w:color="auto"/>
        <w:left w:val="none" w:sz="0" w:space="0" w:color="auto"/>
        <w:bottom w:val="none" w:sz="0" w:space="0" w:color="auto"/>
        <w:right w:val="none" w:sz="0" w:space="0" w:color="auto"/>
      </w:divBdr>
    </w:div>
    <w:div w:id="34932455">
      <w:bodyDiv w:val="1"/>
      <w:marLeft w:val="0"/>
      <w:marRight w:val="0"/>
      <w:marTop w:val="0"/>
      <w:marBottom w:val="0"/>
      <w:divBdr>
        <w:top w:val="none" w:sz="0" w:space="0" w:color="auto"/>
        <w:left w:val="none" w:sz="0" w:space="0" w:color="auto"/>
        <w:bottom w:val="none" w:sz="0" w:space="0" w:color="auto"/>
        <w:right w:val="none" w:sz="0" w:space="0" w:color="auto"/>
      </w:divBdr>
      <w:divsChild>
        <w:div w:id="1641765457">
          <w:marLeft w:val="640"/>
          <w:marRight w:val="0"/>
          <w:marTop w:val="0"/>
          <w:marBottom w:val="0"/>
          <w:divBdr>
            <w:top w:val="none" w:sz="0" w:space="0" w:color="auto"/>
            <w:left w:val="none" w:sz="0" w:space="0" w:color="auto"/>
            <w:bottom w:val="none" w:sz="0" w:space="0" w:color="auto"/>
            <w:right w:val="none" w:sz="0" w:space="0" w:color="auto"/>
          </w:divBdr>
        </w:div>
        <w:div w:id="2146383868">
          <w:marLeft w:val="640"/>
          <w:marRight w:val="0"/>
          <w:marTop w:val="0"/>
          <w:marBottom w:val="0"/>
          <w:divBdr>
            <w:top w:val="none" w:sz="0" w:space="0" w:color="auto"/>
            <w:left w:val="none" w:sz="0" w:space="0" w:color="auto"/>
            <w:bottom w:val="none" w:sz="0" w:space="0" w:color="auto"/>
            <w:right w:val="none" w:sz="0" w:space="0" w:color="auto"/>
          </w:divBdr>
        </w:div>
        <w:div w:id="1342198562">
          <w:marLeft w:val="640"/>
          <w:marRight w:val="0"/>
          <w:marTop w:val="0"/>
          <w:marBottom w:val="0"/>
          <w:divBdr>
            <w:top w:val="none" w:sz="0" w:space="0" w:color="auto"/>
            <w:left w:val="none" w:sz="0" w:space="0" w:color="auto"/>
            <w:bottom w:val="none" w:sz="0" w:space="0" w:color="auto"/>
            <w:right w:val="none" w:sz="0" w:space="0" w:color="auto"/>
          </w:divBdr>
        </w:div>
        <w:div w:id="1568148535">
          <w:marLeft w:val="640"/>
          <w:marRight w:val="0"/>
          <w:marTop w:val="0"/>
          <w:marBottom w:val="0"/>
          <w:divBdr>
            <w:top w:val="none" w:sz="0" w:space="0" w:color="auto"/>
            <w:left w:val="none" w:sz="0" w:space="0" w:color="auto"/>
            <w:bottom w:val="none" w:sz="0" w:space="0" w:color="auto"/>
            <w:right w:val="none" w:sz="0" w:space="0" w:color="auto"/>
          </w:divBdr>
        </w:div>
        <w:div w:id="858352634">
          <w:marLeft w:val="640"/>
          <w:marRight w:val="0"/>
          <w:marTop w:val="0"/>
          <w:marBottom w:val="0"/>
          <w:divBdr>
            <w:top w:val="none" w:sz="0" w:space="0" w:color="auto"/>
            <w:left w:val="none" w:sz="0" w:space="0" w:color="auto"/>
            <w:bottom w:val="none" w:sz="0" w:space="0" w:color="auto"/>
            <w:right w:val="none" w:sz="0" w:space="0" w:color="auto"/>
          </w:divBdr>
        </w:div>
        <w:div w:id="195701428">
          <w:marLeft w:val="640"/>
          <w:marRight w:val="0"/>
          <w:marTop w:val="0"/>
          <w:marBottom w:val="0"/>
          <w:divBdr>
            <w:top w:val="none" w:sz="0" w:space="0" w:color="auto"/>
            <w:left w:val="none" w:sz="0" w:space="0" w:color="auto"/>
            <w:bottom w:val="none" w:sz="0" w:space="0" w:color="auto"/>
            <w:right w:val="none" w:sz="0" w:space="0" w:color="auto"/>
          </w:divBdr>
        </w:div>
        <w:div w:id="1277254064">
          <w:marLeft w:val="640"/>
          <w:marRight w:val="0"/>
          <w:marTop w:val="0"/>
          <w:marBottom w:val="0"/>
          <w:divBdr>
            <w:top w:val="none" w:sz="0" w:space="0" w:color="auto"/>
            <w:left w:val="none" w:sz="0" w:space="0" w:color="auto"/>
            <w:bottom w:val="none" w:sz="0" w:space="0" w:color="auto"/>
            <w:right w:val="none" w:sz="0" w:space="0" w:color="auto"/>
          </w:divBdr>
        </w:div>
        <w:div w:id="1294794800">
          <w:marLeft w:val="640"/>
          <w:marRight w:val="0"/>
          <w:marTop w:val="0"/>
          <w:marBottom w:val="0"/>
          <w:divBdr>
            <w:top w:val="none" w:sz="0" w:space="0" w:color="auto"/>
            <w:left w:val="none" w:sz="0" w:space="0" w:color="auto"/>
            <w:bottom w:val="none" w:sz="0" w:space="0" w:color="auto"/>
            <w:right w:val="none" w:sz="0" w:space="0" w:color="auto"/>
          </w:divBdr>
        </w:div>
        <w:div w:id="1215241256">
          <w:marLeft w:val="640"/>
          <w:marRight w:val="0"/>
          <w:marTop w:val="0"/>
          <w:marBottom w:val="0"/>
          <w:divBdr>
            <w:top w:val="none" w:sz="0" w:space="0" w:color="auto"/>
            <w:left w:val="none" w:sz="0" w:space="0" w:color="auto"/>
            <w:bottom w:val="none" w:sz="0" w:space="0" w:color="auto"/>
            <w:right w:val="none" w:sz="0" w:space="0" w:color="auto"/>
          </w:divBdr>
        </w:div>
        <w:div w:id="1235815298">
          <w:marLeft w:val="640"/>
          <w:marRight w:val="0"/>
          <w:marTop w:val="0"/>
          <w:marBottom w:val="0"/>
          <w:divBdr>
            <w:top w:val="none" w:sz="0" w:space="0" w:color="auto"/>
            <w:left w:val="none" w:sz="0" w:space="0" w:color="auto"/>
            <w:bottom w:val="none" w:sz="0" w:space="0" w:color="auto"/>
            <w:right w:val="none" w:sz="0" w:space="0" w:color="auto"/>
          </w:divBdr>
        </w:div>
        <w:div w:id="174342624">
          <w:marLeft w:val="640"/>
          <w:marRight w:val="0"/>
          <w:marTop w:val="0"/>
          <w:marBottom w:val="0"/>
          <w:divBdr>
            <w:top w:val="none" w:sz="0" w:space="0" w:color="auto"/>
            <w:left w:val="none" w:sz="0" w:space="0" w:color="auto"/>
            <w:bottom w:val="none" w:sz="0" w:space="0" w:color="auto"/>
            <w:right w:val="none" w:sz="0" w:space="0" w:color="auto"/>
          </w:divBdr>
        </w:div>
        <w:div w:id="1524392761">
          <w:marLeft w:val="640"/>
          <w:marRight w:val="0"/>
          <w:marTop w:val="0"/>
          <w:marBottom w:val="0"/>
          <w:divBdr>
            <w:top w:val="none" w:sz="0" w:space="0" w:color="auto"/>
            <w:left w:val="none" w:sz="0" w:space="0" w:color="auto"/>
            <w:bottom w:val="none" w:sz="0" w:space="0" w:color="auto"/>
            <w:right w:val="none" w:sz="0" w:space="0" w:color="auto"/>
          </w:divBdr>
        </w:div>
        <w:div w:id="971402193">
          <w:marLeft w:val="640"/>
          <w:marRight w:val="0"/>
          <w:marTop w:val="0"/>
          <w:marBottom w:val="0"/>
          <w:divBdr>
            <w:top w:val="none" w:sz="0" w:space="0" w:color="auto"/>
            <w:left w:val="none" w:sz="0" w:space="0" w:color="auto"/>
            <w:bottom w:val="none" w:sz="0" w:space="0" w:color="auto"/>
            <w:right w:val="none" w:sz="0" w:space="0" w:color="auto"/>
          </w:divBdr>
        </w:div>
        <w:div w:id="1553692314">
          <w:marLeft w:val="640"/>
          <w:marRight w:val="0"/>
          <w:marTop w:val="0"/>
          <w:marBottom w:val="0"/>
          <w:divBdr>
            <w:top w:val="none" w:sz="0" w:space="0" w:color="auto"/>
            <w:left w:val="none" w:sz="0" w:space="0" w:color="auto"/>
            <w:bottom w:val="none" w:sz="0" w:space="0" w:color="auto"/>
            <w:right w:val="none" w:sz="0" w:space="0" w:color="auto"/>
          </w:divBdr>
        </w:div>
        <w:div w:id="720595899">
          <w:marLeft w:val="640"/>
          <w:marRight w:val="0"/>
          <w:marTop w:val="0"/>
          <w:marBottom w:val="0"/>
          <w:divBdr>
            <w:top w:val="none" w:sz="0" w:space="0" w:color="auto"/>
            <w:left w:val="none" w:sz="0" w:space="0" w:color="auto"/>
            <w:bottom w:val="none" w:sz="0" w:space="0" w:color="auto"/>
            <w:right w:val="none" w:sz="0" w:space="0" w:color="auto"/>
          </w:divBdr>
        </w:div>
        <w:div w:id="430006328">
          <w:marLeft w:val="640"/>
          <w:marRight w:val="0"/>
          <w:marTop w:val="0"/>
          <w:marBottom w:val="0"/>
          <w:divBdr>
            <w:top w:val="none" w:sz="0" w:space="0" w:color="auto"/>
            <w:left w:val="none" w:sz="0" w:space="0" w:color="auto"/>
            <w:bottom w:val="none" w:sz="0" w:space="0" w:color="auto"/>
            <w:right w:val="none" w:sz="0" w:space="0" w:color="auto"/>
          </w:divBdr>
        </w:div>
        <w:div w:id="1519126675">
          <w:marLeft w:val="640"/>
          <w:marRight w:val="0"/>
          <w:marTop w:val="0"/>
          <w:marBottom w:val="0"/>
          <w:divBdr>
            <w:top w:val="none" w:sz="0" w:space="0" w:color="auto"/>
            <w:left w:val="none" w:sz="0" w:space="0" w:color="auto"/>
            <w:bottom w:val="none" w:sz="0" w:space="0" w:color="auto"/>
            <w:right w:val="none" w:sz="0" w:space="0" w:color="auto"/>
          </w:divBdr>
        </w:div>
        <w:div w:id="1865095124">
          <w:marLeft w:val="640"/>
          <w:marRight w:val="0"/>
          <w:marTop w:val="0"/>
          <w:marBottom w:val="0"/>
          <w:divBdr>
            <w:top w:val="none" w:sz="0" w:space="0" w:color="auto"/>
            <w:left w:val="none" w:sz="0" w:space="0" w:color="auto"/>
            <w:bottom w:val="none" w:sz="0" w:space="0" w:color="auto"/>
            <w:right w:val="none" w:sz="0" w:space="0" w:color="auto"/>
          </w:divBdr>
        </w:div>
        <w:div w:id="694041750">
          <w:marLeft w:val="640"/>
          <w:marRight w:val="0"/>
          <w:marTop w:val="0"/>
          <w:marBottom w:val="0"/>
          <w:divBdr>
            <w:top w:val="none" w:sz="0" w:space="0" w:color="auto"/>
            <w:left w:val="none" w:sz="0" w:space="0" w:color="auto"/>
            <w:bottom w:val="none" w:sz="0" w:space="0" w:color="auto"/>
            <w:right w:val="none" w:sz="0" w:space="0" w:color="auto"/>
          </w:divBdr>
        </w:div>
        <w:div w:id="1874921939">
          <w:marLeft w:val="640"/>
          <w:marRight w:val="0"/>
          <w:marTop w:val="0"/>
          <w:marBottom w:val="0"/>
          <w:divBdr>
            <w:top w:val="none" w:sz="0" w:space="0" w:color="auto"/>
            <w:left w:val="none" w:sz="0" w:space="0" w:color="auto"/>
            <w:bottom w:val="none" w:sz="0" w:space="0" w:color="auto"/>
            <w:right w:val="none" w:sz="0" w:space="0" w:color="auto"/>
          </w:divBdr>
        </w:div>
        <w:div w:id="8945118">
          <w:marLeft w:val="640"/>
          <w:marRight w:val="0"/>
          <w:marTop w:val="0"/>
          <w:marBottom w:val="0"/>
          <w:divBdr>
            <w:top w:val="none" w:sz="0" w:space="0" w:color="auto"/>
            <w:left w:val="none" w:sz="0" w:space="0" w:color="auto"/>
            <w:bottom w:val="none" w:sz="0" w:space="0" w:color="auto"/>
            <w:right w:val="none" w:sz="0" w:space="0" w:color="auto"/>
          </w:divBdr>
        </w:div>
        <w:div w:id="1402172956">
          <w:marLeft w:val="640"/>
          <w:marRight w:val="0"/>
          <w:marTop w:val="0"/>
          <w:marBottom w:val="0"/>
          <w:divBdr>
            <w:top w:val="none" w:sz="0" w:space="0" w:color="auto"/>
            <w:left w:val="none" w:sz="0" w:space="0" w:color="auto"/>
            <w:bottom w:val="none" w:sz="0" w:space="0" w:color="auto"/>
            <w:right w:val="none" w:sz="0" w:space="0" w:color="auto"/>
          </w:divBdr>
        </w:div>
        <w:div w:id="1193691360">
          <w:marLeft w:val="640"/>
          <w:marRight w:val="0"/>
          <w:marTop w:val="0"/>
          <w:marBottom w:val="0"/>
          <w:divBdr>
            <w:top w:val="none" w:sz="0" w:space="0" w:color="auto"/>
            <w:left w:val="none" w:sz="0" w:space="0" w:color="auto"/>
            <w:bottom w:val="none" w:sz="0" w:space="0" w:color="auto"/>
            <w:right w:val="none" w:sz="0" w:space="0" w:color="auto"/>
          </w:divBdr>
        </w:div>
        <w:div w:id="1668944092">
          <w:marLeft w:val="640"/>
          <w:marRight w:val="0"/>
          <w:marTop w:val="0"/>
          <w:marBottom w:val="0"/>
          <w:divBdr>
            <w:top w:val="none" w:sz="0" w:space="0" w:color="auto"/>
            <w:left w:val="none" w:sz="0" w:space="0" w:color="auto"/>
            <w:bottom w:val="none" w:sz="0" w:space="0" w:color="auto"/>
            <w:right w:val="none" w:sz="0" w:space="0" w:color="auto"/>
          </w:divBdr>
        </w:div>
        <w:div w:id="1355692713">
          <w:marLeft w:val="640"/>
          <w:marRight w:val="0"/>
          <w:marTop w:val="0"/>
          <w:marBottom w:val="0"/>
          <w:divBdr>
            <w:top w:val="none" w:sz="0" w:space="0" w:color="auto"/>
            <w:left w:val="none" w:sz="0" w:space="0" w:color="auto"/>
            <w:bottom w:val="none" w:sz="0" w:space="0" w:color="auto"/>
            <w:right w:val="none" w:sz="0" w:space="0" w:color="auto"/>
          </w:divBdr>
        </w:div>
        <w:div w:id="263420409">
          <w:marLeft w:val="640"/>
          <w:marRight w:val="0"/>
          <w:marTop w:val="0"/>
          <w:marBottom w:val="0"/>
          <w:divBdr>
            <w:top w:val="none" w:sz="0" w:space="0" w:color="auto"/>
            <w:left w:val="none" w:sz="0" w:space="0" w:color="auto"/>
            <w:bottom w:val="none" w:sz="0" w:space="0" w:color="auto"/>
            <w:right w:val="none" w:sz="0" w:space="0" w:color="auto"/>
          </w:divBdr>
        </w:div>
        <w:div w:id="2009164389">
          <w:marLeft w:val="640"/>
          <w:marRight w:val="0"/>
          <w:marTop w:val="0"/>
          <w:marBottom w:val="0"/>
          <w:divBdr>
            <w:top w:val="none" w:sz="0" w:space="0" w:color="auto"/>
            <w:left w:val="none" w:sz="0" w:space="0" w:color="auto"/>
            <w:bottom w:val="none" w:sz="0" w:space="0" w:color="auto"/>
            <w:right w:val="none" w:sz="0" w:space="0" w:color="auto"/>
          </w:divBdr>
        </w:div>
        <w:div w:id="1249387270">
          <w:marLeft w:val="640"/>
          <w:marRight w:val="0"/>
          <w:marTop w:val="0"/>
          <w:marBottom w:val="0"/>
          <w:divBdr>
            <w:top w:val="none" w:sz="0" w:space="0" w:color="auto"/>
            <w:left w:val="none" w:sz="0" w:space="0" w:color="auto"/>
            <w:bottom w:val="none" w:sz="0" w:space="0" w:color="auto"/>
            <w:right w:val="none" w:sz="0" w:space="0" w:color="auto"/>
          </w:divBdr>
        </w:div>
        <w:div w:id="700788347">
          <w:marLeft w:val="640"/>
          <w:marRight w:val="0"/>
          <w:marTop w:val="0"/>
          <w:marBottom w:val="0"/>
          <w:divBdr>
            <w:top w:val="none" w:sz="0" w:space="0" w:color="auto"/>
            <w:left w:val="none" w:sz="0" w:space="0" w:color="auto"/>
            <w:bottom w:val="none" w:sz="0" w:space="0" w:color="auto"/>
            <w:right w:val="none" w:sz="0" w:space="0" w:color="auto"/>
          </w:divBdr>
        </w:div>
        <w:div w:id="849871599">
          <w:marLeft w:val="640"/>
          <w:marRight w:val="0"/>
          <w:marTop w:val="0"/>
          <w:marBottom w:val="0"/>
          <w:divBdr>
            <w:top w:val="none" w:sz="0" w:space="0" w:color="auto"/>
            <w:left w:val="none" w:sz="0" w:space="0" w:color="auto"/>
            <w:bottom w:val="none" w:sz="0" w:space="0" w:color="auto"/>
            <w:right w:val="none" w:sz="0" w:space="0" w:color="auto"/>
          </w:divBdr>
        </w:div>
        <w:div w:id="305352821">
          <w:marLeft w:val="640"/>
          <w:marRight w:val="0"/>
          <w:marTop w:val="0"/>
          <w:marBottom w:val="0"/>
          <w:divBdr>
            <w:top w:val="none" w:sz="0" w:space="0" w:color="auto"/>
            <w:left w:val="none" w:sz="0" w:space="0" w:color="auto"/>
            <w:bottom w:val="none" w:sz="0" w:space="0" w:color="auto"/>
            <w:right w:val="none" w:sz="0" w:space="0" w:color="auto"/>
          </w:divBdr>
        </w:div>
        <w:div w:id="795294630">
          <w:marLeft w:val="640"/>
          <w:marRight w:val="0"/>
          <w:marTop w:val="0"/>
          <w:marBottom w:val="0"/>
          <w:divBdr>
            <w:top w:val="none" w:sz="0" w:space="0" w:color="auto"/>
            <w:left w:val="none" w:sz="0" w:space="0" w:color="auto"/>
            <w:bottom w:val="none" w:sz="0" w:space="0" w:color="auto"/>
            <w:right w:val="none" w:sz="0" w:space="0" w:color="auto"/>
          </w:divBdr>
        </w:div>
        <w:div w:id="1857040241">
          <w:marLeft w:val="640"/>
          <w:marRight w:val="0"/>
          <w:marTop w:val="0"/>
          <w:marBottom w:val="0"/>
          <w:divBdr>
            <w:top w:val="none" w:sz="0" w:space="0" w:color="auto"/>
            <w:left w:val="none" w:sz="0" w:space="0" w:color="auto"/>
            <w:bottom w:val="none" w:sz="0" w:space="0" w:color="auto"/>
            <w:right w:val="none" w:sz="0" w:space="0" w:color="auto"/>
          </w:divBdr>
        </w:div>
        <w:div w:id="198200432">
          <w:marLeft w:val="640"/>
          <w:marRight w:val="0"/>
          <w:marTop w:val="0"/>
          <w:marBottom w:val="0"/>
          <w:divBdr>
            <w:top w:val="none" w:sz="0" w:space="0" w:color="auto"/>
            <w:left w:val="none" w:sz="0" w:space="0" w:color="auto"/>
            <w:bottom w:val="none" w:sz="0" w:space="0" w:color="auto"/>
            <w:right w:val="none" w:sz="0" w:space="0" w:color="auto"/>
          </w:divBdr>
        </w:div>
      </w:divsChild>
    </w:div>
    <w:div w:id="35006433">
      <w:bodyDiv w:val="1"/>
      <w:marLeft w:val="0"/>
      <w:marRight w:val="0"/>
      <w:marTop w:val="0"/>
      <w:marBottom w:val="0"/>
      <w:divBdr>
        <w:top w:val="none" w:sz="0" w:space="0" w:color="auto"/>
        <w:left w:val="none" w:sz="0" w:space="0" w:color="auto"/>
        <w:bottom w:val="none" w:sz="0" w:space="0" w:color="auto"/>
        <w:right w:val="none" w:sz="0" w:space="0" w:color="auto"/>
      </w:divBdr>
      <w:divsChild>
        <w:div w:id="33241984">
          <w:marLeft w:val="640"/>
          <w:marRight w:val="0"/>
          <w:marTop w:val="0"/>
          <w:marBottom w:val="0"/>
          <w:divBdr>
            <w:top w:val="none" w:sz="0" w:space="0" w:color="auto"/>
            <w:left w:val="none" w:sz="0" w:space="0" w:color="auto"/>
            <w:bottom w:val="none" w:sz="0" w:space="0" w:color="auto"/>
            <w:right w:val="none" w:sz="0" w:space="0" w:color="auto"/>
          </w:divBdr>
        </w:div>
        <w:div w:id="884218967">
          <w:marLeft w:val="640"/>
          <w:marRight w:val="0"/>
          <w:marTop w:val="0"/>
          <w:marBottom w:val="0"/>
          <w:divBdr>
            <w:top w:val="none" w:sz="0" w:space="0" w:color="auto"/>
            <w:left w:val="none" w:sz="0" w:space="0" w:color="auto"/>
            <w:bottom w:val="none" w:sz="0" w:space="0" w:color="auto"/>
            <w:right w:val="none" w:sz="0" w:space="0" w:color="auto"/>
          </w:divBdr>
        </w:div>
        <w:div w:id="1236016239">
          <w:marLeft w:val="640"/>
          <w:marRight w:val="0"/>
          <w:marTop w:val="0"/>
          <w:marBottom w:val="0"/>
          <w:divBdr>
            <w:top w:val="none" w:sz="0" w:space="0" w:color="auto"/>
            <w:left w:val="none" w:sz="0" w:space="0" w:color="auto"/>
            <w:bottom w:val="none" w:sz="0" w:space="0" w:color="auto"/>
            <w:right w:val="none" w:sz="0" w:space="0" w:color="auto"/>
          </w:divBdr>
        </w:div>
        <w:div w:id="1618289761">
          <w:marLeft w:val="640"/>
          <w:marRight w:val="0"/>
          <w:marTop w:val="0"/>
          <w:marBottom w:val="0"/>
          <w:divBdr>
            <w:top w:val="none" w:sz="0" w:space="0" w:color="auto"/>
            <w:left w:val="none" w:sz="0" w:space="0" w:color="auto"/>
            <w:bottom w:val="none" w:sz="0" w:space="0" w:color="auto"/>
            <w:right w:val="none" w:sz="0" w:space="0" w:color="auto"/>
          </w:divBdr>
        </w:div>
        <w:div w:id="837118128">
          <w:marLeft w:val="640"/>
          <w:marRight w:val="0"/>
          <w:marTop w:val="0"/>
          <w:marBottom w:val="0"/>
          <w:divBdr>
            <w:top w:val="none" w:sz="0" w:space="0" w:color="auto"/>
            <w:left w:val="none" w:sz="0" w:space="0" w:color="auto"/>
            <w:bottom w:val="none" w:sz="0" w:space="0" w:color="auto"/>
            <w:right w:val="none" w:sz="0" w:space="0" w:color="auto"/>
          </w:divBdr>
        </w:div>
        <w:div w:id="1080449636">
          <w:marLeft w:val="640"/>
          <w:marRight w:val="0"/>
          <w:marTop w:val="0"/>
          <w:marBottom w:val="0"/>
          <w:divBdr>
            <w:top w:val="none" w:sz="0" w:space="0" w:color="auto"/>
            <w:left w:val="none" w:sz="0" w:space="0" w:color="auto"/>
            <w:bottom w:val="none" w:sz="0" w:space="0" w:color="auto"/>
            <w:right w:val="none" w:sz="0" w:space="0" w:color="auto"/>
          </w:divBdr>
        </w:div>
        <w:div w:id="1395396446">
          <w:marLeft w:val="640"/>
          <w:marRight w:val="0"/>
          <w:marTop w:val="0"/>
          <w:marBottom w:val="0"/>
          <w:divBdr>
            <w:top w:val="none" w:sz="0" w:space="0" w:color="auto"/>
            <w:left w:val="none" w:sz="0" w:space="0" w:color="auto"/>
            <w:bottom w:val="none" w:sz="0" w:space="0" w:color="auto"/>
            <w:right w:val="none" w:sz="0" w:space="0" w:color="auto"/>
          </w:divBdr>
        </w:div>
        <w:div w:id="377702315">
          <w:marLeft w:val="640"/>
          <w:marRight w:val="0"/>
          <w:marTop w:val="0"/>
          <w:marBottom w:val="0"/>
          <w:divBdr>
            <w:top w:val="none" w:sz="0" w:space="0" w:color="auto"/>
            <w:left w:val="none" w:sz="0" w:space="0" w:color="auto"/>
            <w:bottom w:val="none" w:sz="0" w:space="0" w:color="auto"/>
            <w:right w:val="none" w:sz="0" w:space="0" w:color="auto"/>
          </w:divBdr>
        </w:div>
        <w:div w:id="209272768">
          <w:marLeft w:val="640"/>
          <w:marRight w:val="0"/>
          <w:marTop w:val="0"/>
          <w:marBottom w:val="0"/>
          <w:divBdr>
            <w:top w:val="none" w:sz="0" w:space="0" w:color="auto"/>
            <w:left w:val="none" w:sz="0" w:space="0" w:color="auto"/>
            <w:bottom w:val="none" w:sz="0" w:space="0" w:color="auto"/>
            <w:right w:val="none" w:sz="0" w:space="0" w:color="auto"/>
          </w:divBdr>
        </w:div>
        <w:div w:id="1034115895">
          <w:marLeft w:val="640"/>
          <w:marRight w:val="0"/>
          <w:marTop w:val="0"/>
          <w:marBottom w:val="0"/>
          <w:divBdr>
            <w:top w:val="none" w:sz="0" w:space="0" w:color="auto"/>
            <w:left w:val="none" w:sz="0" w:space="0" w:color="auto"/>
            <w:bottom w:val="none" w:sz="0" w:space="0" w:color="auto"/>
            <w:right w:val="none" w:sz="0" w:space="0" w:color="auto"/>
          </w:divBdr>
        </w:div>
        <w:div w:id="1807162019">
          <w:marLeft w:val="640"/>
          <w:marRight w:val="0"/>
          <w:marTop w:val="0"/>
          <w:marBottom w:val="0"/>
          <w:divBdr>
            <w:top w:val="none" w:sz="0" w:space="0" w:color="auto"/>
            <w:left w:val="none" w:sz="0" w:space="0" w:color="auto"/>
            <w:bottom w:val="none" w:sz="0" w:space="0" w:color="auto"/>
            <w:right w:val="none" w:sz="0" w:space="0" w:color="auto"/>
          </w:divBdr>
        </w:div>
        <w:div w:id="3556034">
          <w:marLeft w:val="640"/>
          <w:marRight w:val="0"/>
          <w:marTop w:val="0"/>
          <w:marBottom w:val="0"/>
          <w:divBdr>
            <w:top w:val="none" w:sz="0" w:space="0" w:color="auto"/>
            <w:left w:val="none" w:sz="0" w:space="0" w:color="auto"/>
            <w:bottom w:val="none" w:sz="0" w:space="0" w:color="auto"/>
            <w:right w:val="none" w:sz="0" w:space="0" w:color="auto"/>
          </w:divBdr>
        </w:div>
        <w:div w:id="614292537">
          <w:marLeft w:val="640"/>
          <w:marRight w:val="0"/>
          <w:marTop w:val="0"/>
          <w:marBottom w:val="0"/>
          <w:divBdr>
            <w:top w:val="none" w:sz="0" w:space="0" w:color="auto"/>
            <w:left w:val="none" w:sz="0" w:space="0" w:color="auto"/>
            <w:bottom w:val="none" w:sz="0" w:space="0" w:color="auto"/>
            <w:right w:val="none" w:sz="0" w:space="0" w:color="auto"/>
          </w:divBdr>
        </w:div>
        <w:div w:id="488251378">
          <w:marLeft w:val="640"/>
          <w:marRight w:val="0"/>
          <w:marTop w:val="0"/>
          <w:marBottom w:val="0"/>
          <w:divBdr>
            <w:top w:val="none" w:sz="0" w:space="0" w:color="auto"/>
            <w:left w:val="none" w:sz="0" w:space="0" w:color="auto"/>
            <w:bottom w:val="none" w:sz="0" w:space="0" w:color="auto"/>
            <w:right w:val="none" w:sz="0" w:space="0" w:color="auto"/>
          </w:divBdr>
        </w:div>
        <w:div w:id="449130501">
          <w:marLeft w:val="640"/>
          <w:marRight w:val="0"/>
          <w:marTop w:val="0"/>
          <w:marBottom w:val="0"/>
          <w:divBdr>
            <w:top w:val="none" w:sz="0" w:space="0" w:color="auto"/>
            <w:left w:val="none" w:sz="0" w:space="0" w:color="auto"/>
            <w:bottom w:val="none" w:sz="0" w:space="0" w:color="auto"/>
            <w:right w:val="none" w:sz="0" w:space="0" w:color="auto"/>
          </w:divBdr>
        </w:div>
        <w:div w:id="1142386799">
          <w:marLeft w:val="640"/>
          <w:marRight w:val="0"/>
          <w:marTop w:val="0"/>
          <w:marBottom w:val="0"/>
          <w:divBdr>
            <w:top w:val="none" w:sz="0" w:space="0" w:color="auto"/>
            <w:left w:val="none" w:sz="0" w:space="0" w:color="auto"/>
            <w:bottom w:val="none" w:sz="0" w:space="0" w:color="auto"/>
            <w:right w:val="none" w:sz="0" w:space="0" w:color="auto"/>
          </w:divBdr>
        </w:div>
        <w:div w:id="1898592442">
          <w:marLeft w:val="640"/>
          <w:marRight w:val="0"/>
          <w:marTop w:val="0"/>
          <w:marBottom w:val="0"/>
          <w:divBdr>
            <w:top w:val="none" w:sz="0" w:space="0" w:color="auto"/>
            <w:left w:val="none" w:sz="0" w:space="0" w:color="auto"/>
            <w:bottom w:val="none" w:sz="0" w:space="0" w:color="auto"/>
            <w:right w:val="none" w:sz="0" w:space="0" w:color="auto"/>
          </w:divBdr>
        </w:div>
        <w:div w:id="1401904237">
          <w:marLeft w:val="640"/>
          <w:marRight w:val="0"/>
          <w:marTop w:val="0"/>
          <w:marBottom w:val="0"/>
          <w:divBdr>
            <w:top w:val="none" w:sz="0" w:space="0" w:color="auto"/>
            <w:left w:val="none" w:sz="0" w:space="0" w:color="auto"/>
            <w:bottom w:val="none" w:sz="0" w:space="0" w:color="auto"/>
            <w:right w:val="none" w:sz="0" w:space="0" w:color="auto"/>
          </w:divBdr>
        </w:div>
        <w:div w:id="1634941754">
          <w:marLeft w:val="640"/>
          <w:marRight w:val="0"/>
          <w:marTop w:val="0"/>
          <w:marBottom w:val="0"/>
          <w:divBdr>
            <w:top w:val="none" w:sz="0" w:space="0" w:color="auto"/>
            <w:left w:val="none" w:sz="0" w:space="0" w:color="auto"/>
            <w:bottom w:val="none" w:sz="0" w:space="0" w:color="auto"/>
            <w:right w:val="none" w:sz="0" w:space="0" w:color="auto"/>
          </w:divBdr>
        </w:div>
        <w:div w:id="1051078404">
          <w:marLeft w:val="640"/>
          <w:marRight w:val="0"/>
          <w:marTop w:val="0"/>
          <w:marBottom w:val="0"/>
          <w:divBdr>
            <w:top w:val="none" w:sz="0" w:space="0" w:color="auto"/>
            <w:left w:val="none" w:sz="0" w:space="0" w:color="auto"/>
            <w:bottom w:val="none" w:sz="0" w:space="0" w:color="auto"/>
            <w:right w:val="none" w:sz="0" w:space="0" w:color="auto"/>
          </w:divBdr>
        </w:div>
        <w:div w:id="1350715828">
          <w:marLeft w:val="640"/>
          <w:marRight w:val="0"/>
          <w:marTop w:val="0"/>
          <w:marBottom w:val="0"/>
          <w:divBdr>
            <w:top w:val="none" w:sz="0" w:space="0" w:color="auto"/>
            <w:left w:val="none" w:sz="0" w:space="0" w:color="auto"/>
            <w:bottom w:val="none" w:sz="0" w:space="0" w:color="auto"/>
            <w:right w:val="none" w:sz="0" w:space="0" w:color="auto"/>
          </w:divBdr>
        </w:div>
        <w:div w:id="169300236">
          <w:marLeft w:val="640"/>
          <w:marRight w:val="0"/>
          <w:marTop w:val="0"/>
          <w:marBottom w:val="0"/>
          <w:divBdr>
            <w:top w:val="none" w:sz="0" w:space="0" w:color="auto"/>
            <w:left w:val="none" w:sz="0" w:space="0" w:color="auto"/>
            <w:bottom w:val="none" w:sz="0" w:space="0" w:color="auto"/>
            <w:right w:val="none" w:sz="0" w:space="0" w:color="auto"/>
          </w:divBdr>
        </w:div>
        <w:div w:id="1423212241">
          <w:marLeft w:val="640"/>
          <w:marRight w:val="0"/>
          <w:marTop w:val="0"/>
          <w:marBottom w:val="0"/>
          <w:divBdr>
            <w:top w:val="none" w:sz="0" w:space="0" w:color="auto"/>
            <w:left w:val="none" w:sz="0" w:space="0" w:color="auto"/>
            <w:bottom w:val="none" w:sz="0" w:space="0" w:color="auto"/>
            <w:right w:val="none" w:sz="0" w:space="0" w:color="auto"/>
          </w:divBdr>
        </w:div>
        <w:div w:id="1001853565">
          <w:marLeft w:val="640"/>
          <w:marRight w:val="0"/>
          <w:marTop w:val="0"/>
          <w:marBottom w:val="0"/>
          <w:divBdr>
            <w:top w:val="none" w:sz="0" w:space="0" w:color="auto"/>
            <w:left w:val="none" w:sz="0" w:space="0" w:color="auto"/>
            <w:bottom w:val="none" w:sz="0" w:space="0" w:color="auto"/>
            <w:right w:val="none" w:sz="0" w:space="0" w:color="auto"/>
          </w:divBdr>
        </w:div>
        <w:div w:id="1331178356">
          <w:marLeft w:val="640"/>
          <w:marRight w:val="0"/>
          <w:marTop w:val="0"/>
          <w:marBottom w:val="0"/>
          <w:divBdr>
            <w:top w:val="none" w:sz="0" w:space="0" w:color="auto"/>
            <w:left w:val="none" w:sz="0" w:space="0" w:color="auto"/>
            <w:bottom w:val="none" w:sz="0" w:space="0" w:color="auto"/>
            <w:right w:val="none" w:sz="0" w:space="0" w:color="auto"/>
          </w:divBdr>
        </w:div>
        <w:div w:id="637223181">
          <w:marLeft w:val="640"/>
          <w:marRight w:val="0"/>
          <w:marTop w:val="0"/>
          <w:marBottom w:val="0"/>
          <w:divBdr>
            <w:top w:val="none" w:sz="0" w:space="0" w:color="auto"/>
            <w:left w:val="none" w:sz="0" w:space="0" w:color="auto"/>
            <w:bottom w:val="none" w:sz="0" w:space="0" w:color="auto"/>
            <w:right w:val="none" w:sz="0" w:space="0" w:color="auto"/>
          </w:divBdr>
        </w:div>
        <w:div w:id="924845242">
          <w:marLeft w:val="640"/>
          <w:marRight w:val="0"/>
          <w:marTop w:val="0"/>
          <w:marBottom w:val="0"/>
          <w:divBdr>
            <w:top w:val="none" w:sz="0" w:space="0" w:color="auto"/>
            <w:left w:val="none" w:sz="0" w:space="0" w:color="auto"/>
            <w:bottom w:val="none" w:sz="0" w:space="0" w:color="auto"/>
            <w:right w:val="none" w:sz="0" w:space="0" w:color="auto"/>
          </w:divBdr>
        </w:div>
        <w:div w:id="1414206358">
          <w:marLeft w:val="640"/>
          <w:marRight w:val="0"/>
          <w:marTop w:val="0"/>
          <w:marBottom w:val="0"/>
          <w:divBdr>
            <w:top w:val="none" w:sz="0" w:space="0" w:color="auto"/>
            <w:left w:val="none" w:sz="0" w:space="0" w:color="auto"/>
            <w:bottom w:val="none" w:sz="0" w:space="0" w:color="auto"/>
            <w:right w:val="none" w:sz="0" w:space="0" w:color="auto"/>
          </w:divBdr>
        </w:div>
        <w:div w:id="2062902561">
          <w:marLeft w:val="640"/>
          <w:marRight w:val="0"/>
          <w:marTop w:val="0"/>
          <w:marBottom w:val="0"/>
          <w:divBdr>
            <w:top w:val="none" w:sz="0" w:space="0" w:color="auto"/>
            <w:left w:val="none" w:sz="0" w:space="0" w:color="auto"/>
            <w:bottom w:val="none" w:sz="0" w:space="0" w:color="auto"/>
            <w:right w:val="none" w:sz="0" w:space="0" w:color="auto"/>
          </w:divBdr>
        </w:div>
        <w:div w:id="921259275">
          <w:marLeft w:val="640"/>
          <w:marRight w:val="0"/>
          <w:marTop w:val="0"/>
          <w:marBottom w:val="0"/>
          <w:divBdr>
            <w:top w:val="none" w:sz="0" w:space="0" w:color="auto"/>
            <w:left w:val="none" w:sz="0" w:space="0" w:color="auto"/>
            <w:bottom w:val="none" w:sz="0" w:space="0" w:color="auto"/>
            <w:right w:val="none" w:sz="0" w:space="0" w:color="auto"/>
          </w:divBdr>
        </w:div>
        <w:div w:id="776950312">
          <w:marLeft w:val="640"/>
          <w:marRight w:val="0"/>
          <w:marTop w:val="0"/>
          <w:marBottom w:val="0"/>
          <w:divBdr>
            <w:top w:val="none" w:sz="0" w:space="0" w:color="auto"/>
            <w:left w:val="none" w:sz="0" w:space="0" w:color="auto"/>
            <w:bottom w:val="none" w:sz="0" w:space="0" w:color="auto"/>
            <w:right w:val="none" w:sz="0" w:space="0" w:color="auto"/>
          </w:divBdr>
        </w:div>
        <w:div w:id="1716274351">
          <w:marLeft w:val="640"/>
          <w:marRight w:val="0"/>
          <w:marTop w:val="0"/>
          <w:marBottom w:val="0"/>
          <w:divBdr>
            <w:top w:val="none" w:sz="0" w:space="0" w:color="auto"/>
            <w:left w:val="none" w:sz="0" w:space="0" w:color="auto"/>
            <w:bottom w:val="none" w:sz="0" w:space="0" w:color="auto"/>
            <w:right w:val="none" w:sz="0" w:space="0" w:color="auto"/>
          </w:divBdr>
        </w:div>
        <w:div w:id="161164377">
          <w:marLeft w:val="640"/>
          <w:marRight w:val="0"/>
          <w:marTop w:val="0"/>
          <w:marBottom w:val="0"/>
          <w:divBdr>
            <w:top w:val="none" w:sz="0" w:space="0" w:color="auto"/>
            <w:left w:val="none" w:sz="0" w:space="0" w:color="auto"/>
            <w:bottom w:val="none" w:sz="0" w:space="0" w:color="auto"/>
            <w:right w:val="none" w:sz="0" w:space="0" w:color="auto"/>
          </w:divBdr>
        </w:div>
        <w:div w:id="1724869291">
          <w:marLeft w:val="640"/>
          <w:marRight w:val="0"/>
          <w:marTop w:val="0"/>
          <w:marBottom w:val="0"/>
          <w:divBdr>
            <w:top w:val="none" w:sz="0" w:space="0" w:color="auto"/>
            <w:left w:val="none" w:sz="0" w:space="0" w:color="auto"/>
            <w:bottom w:val="none" w:sz="0" w:space="0" w:color="auto"/>
            <w:right w:val="none" w:sz="0" w:space="0" w:color="auto"/>
          </w:divBdr>
        </w:div>
        <w:div w:id="1505509904">
          <w:marLeft w:val="640"/>
          <w:marRight w:val="0"/>
          <w:marTop w:val="0"/>
          <w:marBottom w:val="0"/>
          <w:divBdr>
            <w:top w:val="none" w:sz="0" w:space="0" w:color="auto"/>
            <w:left w:val="none" w:sz="0" w:space="0" w:color="auto"/>
            <w:bottom w:val="none" w:sz="0" w:space="0" w:color="auto"/>
            <w:right w:val="none" w:sz="0" w:space="0" w:color="auto"/>
          </w:divBdr>
        </w:div>
      </w:divsChild>
    </w:div>
    <w:div w:id="35470953">
      <w:bodyDiv w:val="1"/>
      <w:marLeft w:val="0"/>
      <w:marRight w:val="0"/>
      <w:marTop w:val="0"/>
      <w:marBottom w:val="0"/>
      <w:divBdr>
        <w:top w:val="none" w:sz="0" w:space="0" w:color="auto"/>
        <w:left w:val="none" w:sz="0" w:space="0" w:color="auto"/>
        <w:bottom w:val="none" w:sz="0" w:space="0" w:color="auto"/>
        <w:right w:val="none" w:sz="0" w:space="0" w:color="auto"/>
      </w:divBdr>
    </w:div>
    <w:div w:id="36587753">
      <w:bodyDiv w:val="1"/>
      <w:marLeft w:val="0"/>
      <w:marRight w:val="0"/>
      <w:marTop w:val="0"/>
      <w:marBottom w:val="0"/>
      <w:divBdr>
        <w:top w:val="none" w:sz="0" w:space="0" w:color="auto"/>
        <w:left w:val="none" w:sz="0" w:space="0" w:color="auto"/>
        <w:bottom w:val="none" w:sz="0" w:space="0" w:color="auto"/>
        <w:right w:val="none" w:sz="0" w:space="0" w:color="auto"/>
      </w:divBdr>
    </w:div>
    <w:div w:id="37244198">
      <w:bodyDiv w:val="1"/>
      <w:marLeft w:val="0"/>
      <w:marRight w:val="0"/>
      <w:marTop w:val="0"/>
      <w:marBottom w:val="0"/>
      <w:divBdr>
        <w:top w:val="none" w:sz="0" w:space="0" w:color="auto"/>
        <w:left w:val="none" w:sz="0" w:space="0" w:color="auto"/>
        <w:bottom w:val="none" w:sz="0" w:space="0" w:color="auto"/>
        <w:right w:val="none" w:sz="0" w:space="0" w:color="auto"/>
      </w:divBdr>
      <w:divsChild>
        <w:div w:id="75446144">
          <w:marLeft w:val="640"/>
          <w:marRight w:val="0"/>
          <w:marTop w:val="0"/>
          <w:marBottom w:val="0"/>
          <w:divBdr>
            <w:top w:val="none" w:sz="0" w:space="0" w:color="auto"/>
            <w:left w:val="none" w:sz="0" w:space="0" w:color="auto"/>
            <w:bottom w:val="none" w:sz="0" w:space="0" w:color="auto"/>
            <w:right w:val="none" w:sz="0" w:space="0" w:color="auto"/>
          </w:divBdr>
        </w:div>
        <w:div w:id="1106460899">
          <w:marLeft w:val="640"/>
          <w:marRight w:val="0"/>
          <w:marTop w:val="0"/>
          <w:marBottom w:val="0"/>
          <w:divBdr>
            <w:top w:val="none" w:sz="0" w:space="0" w:color="auto"/>
            <w:left w:val="none" w:sz="0" w:space="0" w:color="auto"/>
            <w:bottom w:val="none" w:sz="0" w:space="0" w:color="auto"/>
            <w:right w:val="none" w:sz="0" w:space="0" w:color="auto"/>
          </w:divBdr>
        </w:div>
        <w:div w:id="1522553032">
          <w:marLeft w:val="640"/>
          <w:marRight w:val="0"/>
          <w:marTop w:val="0"/>
          <w:marBottom w:val="0"/>
          <w:divBdr>
            <w:top w:val="none" w:sz="0" w:space="0" w:color="auto"/>
            <w:left w:val="none" w:sz="0" w:space="0" w:color="auto"/>
            <w:bottom w:val="none" w:sz="0" w:space="0" w:color="auto"/>
            <w:right w:val="none" w:sz="0" w:space="0" w:color="auto"/>
          </w:divBdr>
        </w:div>
        <w:div w:id="865212282">
          <w:marLeft w:val="640"/>
          <w:marRight w:val="0"/>
          <w:marTop w:val="0"/>
          <w:marBottom w:val="0"/>
          <w:divBdr>
            <w:top w:val="none" w:sz="0" w:space="0" w:color="auto"/>
            <w:left w:val="none" w:sz="0" w:space="0" w:color="auto"/>
            <w:bottom w:val="none" w:sz="0" w:space="0" w:color="auto"/>
            <w:right w:val="none" w:sz="0" w:space="0" w:color="auto"/>
          </w:divBdr>
        </w:div>
        <w:div w:id="1080910476">
          <w:marLeft w:val="640"/>
          <w:marRight w:val="0"/>
          <w:marTop w:val="0"/>
          <w:marBottom w:val="0"/>
          <w:divBdr>
            <w:top w:val="none" w:sz="0" w:space="0" w:color="auto"/>
            <w:left w:val="none" w:sz="0" w:space="0" w:color="auto"/>
            <w:bottom w:val="none" w:sz="0" w:space="0" w:color="auto"/>
            <w:right w:val="none" w:sz="0" w:space="0" w:color="auto"/>
          </w:divBdr>
        </w:div>
        <w:div w:id="719742667">
          <w:marLeft w:val="640"/>
          <w:marRight w:val="0"/>
          <w:marTop w:val="0"/>
          <w:marBottom w:val="0"/>
          <w:divBdr>
            <w:top w:val="none" w:sz="0" w:space="0" w:color="auto"/>
            <w:left w:val="none" w:sz="0" w:space="0" w:color="auto"/>
            <w:bottom w:val="none" w:sz="0" w:space="0" w:color="auto"/>
            <w:right w:val="none" w:sz="0" w:space="0" w:color="auto"/>
          </w:divBdr>
        </w:div>
        <w:div w:id="588006474">
          <w:marLeft w:val="640"/>
          <w:marRight w:val="0"/>
          <w:marTop w:val="0"/>
          <w:marBottom w:val="0"/>
          <w:divBdr>
            <w:top w:val="none" w:sz="0" w:space="0" w:color="auto"/>
            <w:left w:val="none" w:sz="0" w:space="0" w:color="auto"/>
            <w:bottom w:val="none" w:sz="0" w:space="0" w:color="auto"/>
            <w:right w:val="none" w:sz="0" w:space="0" w:color="auto"/>
          </w:divBdr>
        </w:div>
        <w:div w:id="1937127510">
          <w:marLeft w:val="640"/>
          <w:marRight w:val="0"/>
          <w:marTop w:val="0"/>
          <w:marBottom w:val="0"/>
          <w:divBdr>
            <w:top w:val="none" w:sz="0" w:space="0" w:color="auto"/>
            <w:left w:val="none" w:sz="0" w:space="0" w:color="auto"/>
            <w:bottom w:val="none" w:sz="0" w:space="0" w:color="auto"/>
            <w:right w:val="none" w:sz="0" w:space="0" w:color="auto"/>
          </w:divBdr>
        </w:div>
        <w:div w:id="1668174148">
          <w:marLeft w:val="640"/>
          <w:marRight w:val="0"/>
          <w:marTop w:val="0"/>
          <w:marBottom w:val="0"/>
          <w:divBdr>
            <w:top w:val="none" w:sz="0" w:space="0" w:color="auto"/>
            <w:left w:val="none" w:sz="0" w:space="0" w:color="auto"/>
            <w:bottom w:val="none" w:sz="0" w:space="0" w:color="auto"/>
            <w:right w:val="none" w:sz="0" w:space="0" w:color="auto"/>
          </w:divBdr>
        </w:div>
        <w:div w:id="1154688667">
          <w:marLeft w:val="640"/>
          <w:marRight w:val="0"/>
          <w:marTop w:val="0"/>
          <w:marBottom w:val="0"/>
          <w:divBdr>
            <w:top w:val="none" w:sz="0" w:space="0" w:color="auto"/>
            <w:left w:val="none" w:sz="0" w:space="0" w:color="auto"/>
            <w:bottom w:val="none" w:sz="0" w:space="0" w:color="auto"/>
            <w:right w:val="none" w:sz="0" w:space="0" w:color="auto"/>
          </w:divBdr>
        </w:div>
        <w:div w:id="417681350">
          <w:marLeft w:val="640"/>
          <w:marRight w:val="0"/>
          <w:marTop w:val="0"/>
          <w:marBottom w:val="0"/>
          <w:divBdr>
            <w:top w:val="none" w:sz="0" w:space="0" w:color="auto"/>
            <w:left w:val="none" w:sz="0" w:space="0" w:color="auto"/>
            <w:bottom w:val="none" w:sz="0" w:space="0" w:color="auto"/>
            <w:right w:val="none" w:sz="0" w:space="0" w:color="auto"/>
          </w:divBdr>
        </w:div>
        <w:div w:id="121508627">
          <w:marLeft w:val="640"/>
          <w:marRight w:val="0"/>
          <w:marTop w:val="0"/>
          <w:marBottom w:val="0"/>
          <w:divBdr>
            <w:top w:val="none" w:sz="0" w:space="0" w:color="auto"/>
            <w:left w:val="none" w:sz="0" w:space="0" w:color="auto"/>
            <w:bottom w:val="none" w:sz="0" w:space="0" w:color="auto"/>
            <w:right w:val="none" w:sz="0" w:space="0" w:color="auto"/>
          </w:divBdr>
        </w:div>
        <w:div w:id="1401441517">
          <w:marLeft w:val="640"/>
          <w:marRight w:val="0"/>
          <w:marTop w:val="0"/>
          <w:marBottom w:val="0"/>
          <w:divBdr>
            <w:top w:val="none" w:sz="0" w:space="0" w:color="auto"/>
            <w:left w:val="none" w:sz="0" w:space="0" w:color="auto"/>
            <w:bottom w:val="none" w:sz="0" w:space="0" w:color="auto"/>
            <w:right w:val="none" w:sz="0" w:space="0" w:color="auto"/>
          </w:divBdr>
        </w:div>
        <w:div w:id="1242174894">
          <w:marLeft w:val="640"/>
          <w:marRight w:val="0"/>
          <w:marTop w:val="0"/>
          <w:marBottom w:val="0"/>
          <w:divBdr>
            <w:top w:val="none" w:sz="0" w:space="0" w:color="auto"/>
            <w:left w:val="none" w:sz="0" w:space="0" w:color="auto"/>
            <w:bottom w:val="none" w:sz="0" w:space="0" w:color="auto"/>
            <w:right w:val="none" w:sz="0" w:space="0" w:color="auto"/>
          </w:divBdr>
        </w:div>
        <w:div w:id="1325940349">
          <w:marLeft w:val="640"/>
          <w:marRight w:val="0"/>
          <w:marTop w:val="0"/>
          <w:marBottom w:val="0"/>
          <w:divBdr>
            <w:top w:val="none" w:sz="0" w:space="0" w:color="auto"/>
            <w:left w:val="none" w:sz="0" w:space="0" w:color="auto"/>
            <w:bottom w:val="none" w:sz="0" w:space="0" w:color="auto"/>
            <w:right w:val="none" w:sz="0" w:space="0" w:color="auto"/>
          </w:divBdr>
        </w:div>
        <w:div w:id="1826777531">
          <w:marLeft w:val="640"/>
          <w:marRight w:val="0"/>
          <w:marTop w:val="0"/>
          <w:marBottom w:val="0"/>
          <w:divBdr>
            <w:top w:val="none" w:sz="0" w:space="0" w:color="auto"/>
            <w:left w:val="none" w:sz="0" w:space="0" w:color="auto"/>
            <w:bottom w:val="none" w:sz="0" w:space="0" w:color="auto"/>
            <w:right w:val="none" w:sz="0" w:space="0" w:color="auto"/>
          </w:divBdr>
        </w:div>
        <w:div w:id="1600723791">
          <w:marLeft w:val="640"/>
          <w:marRight w:val="0"/>
          <w:marTop w:val="0"/>
          <w:marBottom w:val="0"/>
          <w:divBdr>
            <w:top w:val="none" w:sz="0" w:space="0" w:color="auto"/>
            <w:left w:val="none" w:sz="0" w:space="0" w:color="auto"/>
            <w:bottom w:val="none" w:sz="0" w:space="0" w:color="auto"/>
            <w:right w:val="none" w:sz="0" w:space="0" w:color="auto"/>
          </w:divBdr>
        </w:div>
        <w:div w:id="1202016847">
          <w:marLeft w:val="640"/>
          <w:marRight w:val="0"/>
          <w:marTop w:val="0"/>
          <w:marBottom w:val="0"/>
          <w:divBdr>
            <w:top w:val="none" w:sz="0" w:space="0" w:color="auto"/>
            <w:left w:val="none" w:sz="0" w:space="0" w:color="auto"/>
            <w:bottom w:val="none" w:sz="0" w:space="0" w:color="auto"/>
            <w:right w:val="none" w:sz="0" w:space="0" w:color="auto"/>
          </w:divBdr>
        </w:div>
        <w:div w:id="820540161">
          <w:marLeft w:val="640"/>
          <w:marRight w:val="0"/>
          <w:marTop w:val="0"/>
          <w:marBottom w:val="0"/>
          <w:divBdr>
            <w:top w:val="none" w:sz="0" w:space="0" w:color="auto"/>
            <w:left w:val="none" w:sz="0" w:space="0" w:color="auto"/>
            <w:bottom w:val="none" w:sz="0" w:space="0" w:color="auto"/>
            <w:right w:val="none" w:sz="0" w:space="0" w:color="auto"/>
          </w:divBdr>
        </w:div>
        <w:div w:id="701630832">
          <w:marLeft w:val="640"/>
          <w:marRight w:val="0"/>
          <w:marTop w:val="0"/>
          <w:marBottom w:val="0"/>
          <w:divBdr>
            <w:top w:val="none" w:sz="0" w:space="0" w:color="auto"/>
            <w:left w:val="none" w:sz="0" w:space="0" w:color="auto"/>
            <w:bottom w:val="none" w:sz="0" w:space="0" w:color="auto"/>
            <w:right w:val="none" w:sz="0" w:space="0" w:color="auto"/>
          </w:divBdr>
        </w:div>
        <w:div w:id="285743014">
          <w:marLeft w:val="640"/>
          <w:marRight w:val="0"/>
          <w:marTop w:val="0"/>
          <w:marBottom w:val="0"/>
          <w:divBdr>
            <w:top w:val="none" w:sz="0" w:space="0" w:color="auto"/>
            <w:left w:val="none" w:sz="0" w:space="0" w:color="auto"/>
            <w:bottom w:val="none" w:sz="0" w:space="0" w:color="auto"/>
            <w:right w:val="none" w:sz="0" w:space="0" w:color="auto"/>
          </w:divBdr>
        </w:div>
        <w:div w:id="1295986339">
          <w:marLeft w:val="640"/>
          <w:marRight w:val="0"/>
          <w:marTop w:val="0"/>
          <w:marBottom w:val="0"/>
          <w:divBdr>
            <w:top w:val="none" w:sz="0" w:space="0" w:color="auto"/>
            <w:left w:val="none" w:sz="0" w:space="0" w:color="auto"/>
            <w:bottom w:val="none" w:sz="0" w:space="0" w:color="auto"/>
            <w:right w:val="none" w:sz="0" w:space="0" w:color="auto"/>
          </w:divBdr>
        </w:div>
        <w:div w:id="969244281">
          <w:marLeft w:val="640"/>
          <w:marRight w:val="0"/>
          <w:marTop w:val="0"/>
          <w:marBottom w:val="0"/>
          <w:divBdr>
            <w:top w:val="none" w:sz="0" w:space="0" w:color="auto"/>
            <w:left w:val="none" w:sz="0" w:space="0" w:color="auto"/>
            <w:bottom w:val="none" w:sz="0" w:space="0" w:color="auto"/>
            <w:right w:val="none" w:sz="0" w:space="0" w:color="auto"/>
          </w:divBdr>
        </w:div>
        <w:div w:id="224418766">
          <w:marLeft w:val="640"/>
          <w:marRight w:val="0"/>
          <w:marTop w:val="0"/>
          <w:marBottom w:val="0"/>
          <w:divBdr>
            <w:top w:val="none" w:sz="0" w:space="0" w:color="auto"/>
            <w:left w:val="none" w:sz="0" w:space="0" w:color="auto"/>
            <w:bottom w:val="none" w:sz="0" w:space="0" w:color="auto"/>
            <w:right w:val="none" w:sz="0" w:space="0" w:color="auto"/>
          </w:divBdr>
        </w:div>
        <w:div w:id="12460490">
          <w:marLeft w:val="640"/>
          <w:marRight w:val="0"/>
          <w:marTop w:val="0"/>
          <w:marBottom w:val="0"/>
          <w:divBdr>
            <w:top w:val="none" w:sz="0" w:space="0" w:color="auto"/>
            <w:left w:val="none" w:sz="0" w:space="0" w:color="auto"/>
            <w:bottom w:val="none" w:sz="0" w:space="0" w:color="auto"/>
            <w:right w:val="none" w:sz="0" w:space="0" w:color="auto"/>
          </w:divBdr>
        </w:div>
        <w:div w:id="1452360152">
          <w:marLeft w:val="640"/>
          <w:marRight w:val="0"/>
          <w:marTop w:val="0"/>
          <w:marBottom w:val="0"/>
          <w:divBdr>
            <w:top w:val="none" w:sz="0" w:space="0" w:color="auto"/>
            <w:left w:val="none" w:sz="0" w:space="0" w:color="auto"/>
            <w:bottom w:val="none" w:sz="0" w:space="0" w:color="auto"/>
            <w:right w:val="none" w:sz="0" w:space="0" w:color="auto"/>
          </w:divBdr>
        </w:div>
        <w:div w:id="221908593">
          <w:marLeft w:val="640"/>
          <w:marRight w:val="0"/>
          <w:marTop w:val="0"/>
          <w:marBottom w:val="0"/>
          <w:divBdr>
            <w:top w:val="none" w:sz="0" w:space="0" w:color="auto"/>
            <w:left w:val="none" w:sz="0" w:space="0" w:color="auto"/>
            <w:bottom w:val="none" w:sz="0" w:space="0" w:color="auto"/>
            <w:right w:val="none" w:sz="0" w:space="0" w:color="auto"/>
          </w:divBdr>
        </w:div>
        <w:div w:id="191962848">
          <w:marLeft w:val="640"/>
          <w:marRight w:val="0"/>
          <w:marTop w:val="0"/>
          <w:marBottom w:val="0"/>
          <w:divBdr>
            <w:top w:val="none" w:sz="0" w:space="0" w:color="auto"/>
            <w:left w:val="none" w:sz="0" w:space="0" w:color="auto"/>
            <w:bottom w:val="none" w:sz="0" w:space="0" w:color="auto"/>
            <w:right w:val="none" w:sz="0" w:space="0" w:color="auto"/>
          </w:divBdr>
        </w:div>
        <w:div w:id="2004502942">
          <w:marLeft w:val="640"/>
          <w:marRight w:val="0"/>
          <w:marTop w:val="0"/>
          <w:marBottom w:val="0"/>
          <w:divBdr>
            <w:top w:val="none" w:sz="0" w:space="0" w:color="auto"/>
            <w:left w:val="none" w:sz="0" w:space="0" w:color="auto"/>
            <w:bottom w:val="none" w:sz="0" w:space="0" w:color="auto"/>
            <w:right w:val="none" w:sz="0" w:space="0" w:color="auto"/>
          </w:divBdr>
        </w:div>
        <w:div w:id="1256787305">
          <w:marLeft w:val="640"/>
          <w:marRight w:val="0"/>
          <w:marTop w:val="0"/>
          <w:marBottom w:val="0"/>
          <w:divBdr>
            <w:top w:val="none" w:sz="0" w:space="0" w:color="auto"/>
            <w:left w:val="none" w:sz="0" w:space="0" w:color="auto"/>
            <w:bottom w:val="none" w:sz="0" w:space="0" w:color="auto"/>
            <w:right w:val="none" w:sz="0" w:space="0" w:color="auto"/>
          </w:divBdr>
        </w:div>
        <w:div w:id="312223753">
          <w:marLeft w:val="640"/>
          <w:marRight w:val="0"/>
          <w:marTop w:val="0"/>
          <w:marBottom w:val="0"/>
          <w:divBdr>
            <w:top w:val="none" w:sz="0" w:space="0" w:color="auto"/>
            <w:left w:val="none" w:sz="0" w:space="0" w:color="auto"/>
            <w:bottom w:val="none" w:sz="0" w:space="0" w:color="auto"/>
            <w:right w:val="none" w:sz="0" w:space="0" w:color="auto"/>
          </w:divBdr>
        </w:div>
        <w:div w:id="1702199207">
          <w:marLeft w:val="640"/>
          <w:marRight w:val="0"/>
          <w:marTop w:val="0"/>
          <w:marBottom w:val="0"/>
          <w:divBdr>
            <w:top w:val="none" w:sz="0" w:space="0" w:color="auto"/>
            <w:left w:val="none" w:sz="0" w:space="0" w:color="auto"/>
            <w:bottom w:val="none" w:sz="0" w:space="0" w:color="auto"/>
            <w:right w:val="none" w:sz="0" w:space="0" w:color="auto"/>
          </w:divBdr>
        </w:div>
        <w:div w:id="1586912959">
          <w:marLeft w:val="640"/>
          <w:marRight w:val="0"/>
          <w:marTop w:val="0"/>
          <w:marBottom w:val="0"/>
          <w:divBdr>
            <w:top w:val="none" w:sz="0" w:space="0" w:color="auto"/>
            <w:left w:val="none" w:sz="0" w:space="0" w:color="auto"/>
            <w:bottom w:val="none" w:sz="0" w:space="0" w:color="auto"/>
            <w:right w:val="none" w:sz="0" w:space="0" w:color="auto"/>
          </w:divBdr>
        </w:div>
        <w:div w:id="1610427625">
          <w:marLeft w:val="640"/>
          <w:marRight w:val="0"/>
          <w:marTop w:val="0"/>
          <w:marBottom w:val="0"/>
          <w:divBdr>
            <w:top w:val="none" w:sz="0" w:space="0" w:color="auto"/>
            <w:left w:val="none" w:sz="0" w:space="0" w:color="auto"/>
            <w:bottom w:val="none" w:sz="0" w:space="0" w:color="auto"/>
            <w:right w:val="none" w:sz="0" w:space="0" w:color="auto"/>
          </w:divBdr>
        </w:div>
        <w:div w:id="70271701">
          <w:marLeft w:val="640"/>
          <w:marRight w:val="0"/>
          <w:marTop w:val="0"/>
          <w:marBottom w:val="0"/>
          <w:divBdr>
            <w:top w:val="none" w:sz="0" w:space="0" w:color="auto"/>
            <w:left w:val="none" w:sz="0" w:space="0" w:color="auto"/>
            <w:bottom w:val="none" w:sz="0" w:space="0" w:color="auto"/>
            <w:right w:val="none" w:sz="0" w:space="0" w:color="auto"/>
          </w:divBdr>
        </w:div>
        <w:div w:id="1959943975">
          <w:marLeft w:val="640"/>
          <w:marRight w:val="0"/>
          <w:marTop w:val="0"/>
          <w:marBottom w:val="0"/>
          <w:divBdr>
            <w:top w:val="none" w:sz="0" w:space="0" w:color="auto"/>
            <w:left w:val="none" w:sz="0" w:space="0" w:color="auto"/>
            <w:bottom w:val="none" w:sz="0" w:space="0" w:color="auto"/>
            <w:right w:val="none" w:sz="0" w:space="0" w:color="auto"/>
          </w:divBdr>
        </w:div>
        <w:div w:id="225069259">
          <w:marLeft w:val="640"/>
          <w:marRight w:val="0"/>
          <w:marTop w:val="0"/>
          <w:marBottom w:val="0"/>
          <w:divBdr>
            <w:top w:val="none" w:sz="0" w:space="0" w:color="auto"/>
            <w:left w:val="none" w:sz="0" w:space="0" w:color="auto"/>
            <w:bottom w:val="none" w:sz="0" w:space="0" w:color="auto"/>
            <w:right w:val="none" w:sz="0" w:space="0" w:color="auto"/>
          </w:divBdr>
        </w:div>
        <w:div w:id="516311612">
          <w:marLeft w:val="640"/>
          <w:marRight w:val="0"/>
          <w:marTop w:val="0"/>
          <w:marBottom w:val="0"/>
          <w:divBdr>
            <w:top w:val="none" w:sz="0" w:space="0" w:color="auto"/>
            <w:left w:val="none" w:sz="0" w:space="0" w:color="auto"/>
            <w:bottom w:val="none" w:sz="0" w:space="0" w:color="auto"/>
            <w:right w:val="none" w:sz="0" w:space="0" w:color="auto"/>
          </w:divBdr>
        </w:div>
        <w:div w:id="1951274954">
          <w:marLeft w:val="640"/>
          <w:marRight w:val="0"/>
          <w:marTop w:val="0"/>
          <w:marBottom w:val="0"/>
          <w:divBdr>
            <w:top w:val="none" w:sz="0" w:space="0" w:color="auto"/>
            <w:left w:val="none" w:sz="0" w:space="0" w:color="auto"/>
            <w:bottom w:val="none" w:sz="0" w:space="0" w:color="auto"/>
            <w:right w:val="none" w:sz="0" w:space="0" w:color="auto"/>
          </w:divBdr>
        </w:div>
        <w:div w:id="1053239248">
          <w:marLeft w:val="640"/>
          <w:marRight w:val="0"/>
          <w:marTop w:val="0"/>
          <w:marBottom w:val="0"/>
          <w:divBdr>
            <w:top w:val="none" w:sz="0" w:space="0" w:color="auto"/>
            <w:left w:val="none" w:sz="0" w:space="0" w:color="auto"/>
            <w:bottom w:val="none" w:sz="0" w:space="0" w:color="auto"/>
            <w:right w:val="none" w:sz="0" w:space="0" w:color="auto"/>
          </w:divBdr>
        </w:div>
        <w:div w:id="1777553717">
          <w:marLeft w:val="640"/>
          <w:marRight w:val="0"/>
          <w:marTop w:val="0"/>
          <w:marBottom w:val="0"/>
          <w:divBdr>
            <w:top w:val="none" w:sz="0" w:space="0" w:color="auto"/>
            <w:left w:val="none" w:sz="0" w:space="0" w:color="auto"/>
            <w:bottom w:val="none" w:sz="0" w:space="0" w:color="auto"/>
            <w:right w:val="none" w:sz="0" w:space="0" w:color="auto"/>
          </w:divBdr>
        </w:div>
        <w:div w:id="2045709351">
          <w:marLeft w:val="640"/>
          <w:marRight w:val="0"/>
          <w:marTop w:val="0"/>
          <w:marBottom w:val="0"/>
          <w:divBdr>
            <w:top w:val="none" w:sz="0" w:space="0" w:color="auto"/>
            <w:left w:val="none" w:sz="0" w:space="0" w:color="auto"/>
            <w:bottom w:val="none" w:sz="0" w:space="0" w:color="auto"/>
            <w:right w:val="none" w:sz="0" w:space="0" w:color="auto"/>
          </w:divBdr>
        </w:div>
        <w:div w:id="866062290">
          <w:marLeft w:val="640"/>
          <w:marRight w:val="0"/>
          <w:marTop w:val="0"/>
          <w:marBottom w:val="0"/>
          <w:divBdr>
            <w:top w:val="none" w:sz="0" w:space="0" w:color="auto"/>
            <w:left w:val="none" w:sz="0" w:space="0" w:color="auto"/>
            <w:bottom w:val="none" w:sz="0" w:space="0" w:color="auto"/>
            <w:right w:val="none" w:sz="0" w:space="0" w:color="auto"/>
          </w:divBdr>
        </w:div>
        <w:div w:id="1996179011">
          <w:marLeft w:val="640"/>
          <w:marRight w:val="0"/>
          <w:marTop w:val="0"/>
          <w:marBottom w:val="0"/>
          <w:divBdr>
            <w:top w:val="none" w:sz="0" w:space="0" w:color="auto"/>
            <w:left w:val="none" w:sz="0" w:space="0" w:color="auto"/>
            <w:bottom w:val="none" w:sz="0" w:space="0" w:color="auto"/>
            <w:right w:val="none" w:sz="0" w:space="0" w:color="auto"/>
          </w:divBdr>
        </w:div>
        <w:div w:id="206719044">
          <w:marLeft w:val="640"/>
          <w:marRight w:val="0"/>
          <w:marTop w:val="0"/>
          <w:marBottom w:val="0"/>
          <w:divBdr>
            <w:top w:val="none" w:sz="0" w:space="0" w:color="auto"/>
            <w:left w:val="none" w:sz="0" w:space="0" w:color="auto"/>
            <w:bottom w:val="none" w:sz="0" w:space="0" w:color="auto"/>
            <w:right w:val="none" w:sz="0" w:space="0" w:color="auto"/>
          </w:divBdr>
        </w:div>
        <w:div w:id="1832788384">
          <w:marLeft w:val="640"/>
          <w:marRight w:val="0"/>
          <w:marTop w:val="0"/>
          <w:marBottom w:val="0"/>
          <w:divBdr>
            <w:top w:val="none" w:sz="0" w:space="0" w:color="auto"/>
            <w:left w:val="none" w:sz="0" w:space="0" w:color="auto"/>
            <w:bottom w:val="none" w:sz="0" w:space="0" w:color="auto"/>
            <w:right w:val="none" w:sz="0" w:space="0" w:color="auto"/>
          </w:divBdr>
        </w:div>
        <w:div w:id="2143502870">
          <w:marLeft w:val="640"/>
          <w:marRight w:val="0"/>
          <w:marTop w:val="0"/>
          <w:marBottom w:val="0"/>
          <w:divBdr>
            <w:top w:val="none" w:sz="0" w:space="0" w:color="auto"/>
            <w:left w:val="none" w:sz="0" w:space="0" w:color="auto"/>
            <w:bottom w:val="none" w:sz="0" w:space="0" w:color="auto"/>
            <w:right w:val="none" w:sz="0" w:space="0" w:color="auto"/>
          </w:divBdr>
        </w:div>
        <w:div w:id="1352419294">
          <w:marLeft w:val="640"/>
          <w:marRight w:val="0"/>
          <w:marTop w:val="0"/>
          <w:marBottom w:val="0"/>
          <w:divBdr>
            <w:top w:val="none" w:sz="0" w:space="0" w:color="auto"/>
            <w:left w:val="none" w:sz="0" w:space="0" w:color="auto"/>
            <w:bottom w:val="none" w:sz="0" w:space="0" w:color="auto"/>
            <w:right w:val="none" w:sz="0" w:space="0" w:color="auto"/>
          </w:divBdr>
        </w:div>
        <w:div w:id="503478843">
          <w:marLeft w:val="640"/>
          <w:marRight w:val="0"/>
          <w:marTop w:val="0"/>
          <w:marBottom w:val="0"/>
          <w:divBdr>
            <w:top w:val="none" w:sz="0" w:space="0" w:color="auto"/>
            <w:left w:val="none" w:sz="0" w:space="0" w:color="auto"/>
            <w:bottom w:val="none" w:sz="0" w:space="0" w:color="auto"/>
            <w:right w:val="none" w:sz="0" w:space="0" w:color="auto"/>
          </w:divBdr>
        </w:div>
        <w:div w:id="1548956707">
          <w:marLeft w:val="640"/>
          <w:marRight w:val="0"/>
          <w:marTop w:val="0"/>
          <w:marBottom w:val="0"/>
          <w:divBdr>
            <w:top w:val="none" w:sz="0" w:space="0" w:color="auto"/>
            <w:left w:val="none" w:sz="0" w:space="0" w:color="auto"/>
            <w:bottom w:val="none" w:sz="0" w:space="0" w:color="auto"/>
            <w:right w:val="none" w:sz="0" w:space="0" w:color="auto"/>
          </w:divBdr>
        </w:div>
        <w:div w:id="1114906989">
          <w:marLeft w:val="640"/>
          <w:marRight w:val="0"/>
          <w:marTop w:val="0"/>
          <w:marBottom w:val="0"/>
          <w:divBdr>
            <w:top w:val="none" w:sz="0" w:space="0" w:color="auto"/>
            <w:left w:val="none" w:sz="0" w:space="0" w:color="auto"/>
            <w:bottom w:val="none" w:sz="0" w:space="0" w:color="auto"/>
            <w:right w:val="none" w:sz="0" w:space="0" w:color="auto"/>
          </w:divBdr>
        </w:div>
        <w:div w:id="1610041548">
          <w:marLeft w:val="640"/>
          <w:marRight w:val="0"/>
          <w:marTop w:val="0"/>
          <w:marBottom w:val="0"/>
          <w:divBdr>
            <w:top w:val="none" w:sz="0" w:space="0" w:color="auto"/>
            <w:left w:val="none" w:sz="0" w:space="0" w:color="auto"/>
            <w:bottom w:val="none" w:sz="0" w:space="0" w:color="auto"/>
            <w:right w:val="none" w:sz="0" w:space="0" w:color="auto"/>
          </w:divBdr>
        </w:div>
        <w:div w:id="1360551014">
          <w:marLeft w:val="640"/>
          <w:marRight w:val="0"/>
          <w:marTop w:val="0"/>
          <w:marBottom w:val="0"/>
          <w:divBdr>
            <w:top w:val="none" w:sz="0" w:space="0" w:color="auto"/>
            <w:left w:val="none" w:sz="0" w:space="0" w:color="auto"/>
            <w:bottom w:val="none" w:sz="0" w:space="0" w:color="auto"/>
            <w:right w:val="none" w:sz="0" w:space="0" w:color="auto"/>
          </w:divBdr>
        </w:div>
        <w:div w:id="1547376634">
          <w:marLeft w:val="640"/>
          <w:marRight w:val="0"/>
          <w:marTop w:val="0"/>
          <w:marBottom w:val="0"/>
          <w:divBdr>
            <w:top w:val="none" w:sz="0" w:space="0" w:color="auto"/>
            <w:left w:val="none" w:sz="0" w:space="0" w:color="auto"/>
            <w:bottom w:val="none" w:sz="0" w:space="0" w:color="auto"/>
            <w:right w:val="none" w:sz="0" w:space="0" w:color="auto"/>
          </w:divBdr>
        </w:div>
        <w:div w:id="1769766398">
          <w:marLeft w:val="640"/>
          <w:marRight w:val="0"/>
          <w:marTop w:val="0"/>
          <w:marBottom w:val="0"/>
          <w:divBdr>
            <w:top w:val="none" w:sz="0" w:space="0" w:color="auto"/>
            <w:left w:val="none" w:sz="0" w:space="0" w:color="auto"/>
            <w:bottom w:val="none" w:sz="0" w:space="0" w:color="auto"/>
            <w:right w:val="none" w:sz="0" w:space="0" w:color="auto"/>
          </w:divBdr>
        </w:div>
        <w:div w:id="557132150">
          <w:marLeft w:val="640"/>
          <w:marRight w:val="0"/>
          <w:marTop w:val="0"/>
          <w:marBottom w:val="0"/>
          <w:divBdr>
            <w:top w:val="none" w:sz="0" w:space="0" w:color="auto"/>
            <w:left w:val="none" w:sz="0" w:space="0" w:color="auto"/>
            <w:bottom w:val="none" w:sz="0" w:space="0" w:color="auto"/>
            <w:right w:val="none" w:sz="0" w:space="0" w:color="auto"/>
          </w:divBdr>
        </w:div>
        <w:div w:id="599605356">
          <w:marLeft w:val="640"/>
          <w:marRight w:val="0"/>
          <w:marTop w:val="0"/>
          <w:marBottom w:val="0"/>
          <w:divBdr>
            <w:top w:val="none" w:sz="0" w:space="0" w:color="auto"/>
            <w:left w:val="none" w:sz="0" w:space="0" w:color="auto"/>
            <w:bottom w:val="none" w:sz="0" w:space="0" w:color="auto"/>
            <w:right w:val="none" w:sz="0" w:space="0" w:color="auto"/>
          </w:divBdr>
        </w:div>
      </w:divsChild>
    </w:div>
    <w:div w:id="43140527">
      <w:bodyDiv w:val="1"/>
      <w:marLeft w:val="0"/>
      <w:marRight w:val="0"/>
      <w:marTop w:val="0"/>
      <w:marBottom w:val="0"/>
      <w:divBdr>
        <w:top w:val="none" w:sz="0" w:space="0" w:color="auto"/>
        <w:left w:val="none" w:sz="0" w:space="0" w:color="auto"/>
        <w:bottom w:val="none" w:sz="0" w:space="0" w:color="auto"/>
        <w:right w:val="none" w:sz="0" w:space="0" w:color="auto"/>
      </w:divBdr>
      <w:divsChild>
        <w:div w:id="377633492">
          <w:marLeft w:val="640"/>
          <w:marRight w:val="0"/>
          <w:marTop w:val="0"/>
          <w:marBottom w:val="0"/>
          <w:divBdr>
            <w:top w:val="none" w:sz="0" w:space="0" w:color="auto"/>
            <w:left w:val="none" w:sz="0" w:space="0" w:color="auto"/>
            <w:bottom w:val="none" w:sz="0" w:space="0" w:color="auto"/>
            <w:right w:val="none" w:sz="0" w:space="0" w:color="auto"/>
          </w:divBdr>
        </w:div>
        <w:div w:id="1804347161">
          <w:marLeft w:val="640"/>
          <w:marRight w:val="0"/>
          <w:marTop w:val="0"/>
          <w:marBottom w:val="0"/>
          <w:divBdr>
            <w:top w:val="none" w:sz="0" w:space="0" w:color="auto"/>
            <w:left w:val="none" w:sz="0" w:space="0" w:color="auto"/>
            <w:bottom w:val="none" w:sz="0" w:space="0" w:color="auto"/>
            <w:right w:val="none" w:sz="0" w:space="0" w:color="auto"/>
          </w:divBdr>
        </w:div>
        <w:div w:id="32116630">
          <w:marLeft w:val="640"/>
          <w:marRight w:val="0"/>
          <w:marTop w:val="0"/>
          <w:marBottom w:val="0"/>
          <w:divBdr>
            <w:top w:val="none" w:sz="0" w:space="0" w:color="auto"/>
            <w:left w:val="none" w:sz="0" w:space="0" w:color="auto"/>
            <w:bottom w:val="none" w:sz="0" w:space="0" w:color="auto"/>
            <w:right w:val="none" w:sz="0" w:space="0" w:color="auto"/>
          </w:divBdr>
        </w:div>
        <w:div w:id="168641581">
          <w:marLeft w:val="640"/>
          <w:marRight w:val="0"/>
          <w:marTop w:val="0"/>
          <w:marBottom w:val="0"/>
          <w:divBdr>
            <w:top w:val="none" w:sz="0" w:space="0" w:color="auto"/>
            <w:left w:val="none" w:sz="0" w:space="0" w:color="auto"/>
            <w:bottom w:val="none" w:sz="0" w:space="0" w:color="auto"/>
            <w:right w:val="none" w:sz="0" w:space="0" w:color="auto"/>
          </w:divBdr>
        </w:div>
        <w:div w:id="96487470">
          <w:marLeft w:val="640"/>
          <w:marRight w:val="0"/>
          <w:marTop w:val="0"/>
          <w:marBottom w:val="0"/>
          <w:divBdr>
            <w:top w:val="none" w:sz="0" w:space="0" w:color="auto"/>
            <w:left w:val="none" w:sz="0" w:space="0" w:color="auto"/>
            <w:bottom w:val="none" w:sz="0" w:space="0" w:color="auto"/>
            <w:right w:val="none" w:sz="0" w:space="0" w:color="auto"/>
          </w:divBdr>
        </w:div>
        <w:div w:id="814957052">
          <w:marLeft w:val="640"/>
          <w:marRight w:val="0"/>
          <w:marTop w:val="0"/>
          <w:marBottom w:val="0"/>
          <w:divBdr>
            <w:top w:val="none" w:sz="0" w:space="0" w:color="auto"/>
            <w:left w:val="none" w:sz="0" w:space="0" w:color="auto"/>
            <w:bottom w:val="none" w:sz="0" w:space="0" w:color="auto"/>
            <w:right w:val="none" w:sz="0" w:space="0" w:color="auto"/>
          </w:divBdr>
        </w:div>
        <w:div w:id="250434834">
          <w:marLeft w:val="640"/>
          <w:marRight w:val="0"/>
          <w:marTop w:val="0"/>
          <w:marBottom w:val="0"/>
          <w:divBdr>
            <w:top w:val="none" w:sz="0" w:space="0" w:color="auto"/>
            <w:left w:val="none" w:sz="0" w:space="0" w:color="auto"/>
            <w:bottom w:val="none" w:sz="0" w:space="0" w:color="auto"/>
            <w:right w:val="none" w:sz="0" w:space="0" w:color="auto"/>
          </w:divBdr>
        </w:div>
        <w:div w:id="1152798721">
          <w:marLeft w:val="640"/>
          <w:marRight w:val="0"/>
          <w:marTop w:val="0"/>
          <w:marBottom w:val="0"/>
          <w:divBdr>
            <w:top w:val="none" w:sz="0" w:space="0" w:color="auto"/>
            <w:left w:val="none" w:sz="0" w:space="0" w:color="auto"/>
            <w:bottom w:val="none" w:sz="0" w:space="0" w:color="auto"/>
            <w:right w:val="none" w:sz="0" w:space="0" w:color="auto"/>
          </w:divBdr>
        </w:div>
        <w:div w:id="1384716242">
          <w:marLeft w:val="640"/>
          <w:marRight w:val="0"/>
          <w:marTop w:val="0"/>
          <w:marBottom w:val="0"/>
          <w:divBdr>
            <w:top w:val="none" w:sz="0" w:space="0" w:color="auto"/>
            <w:left w:val="none" w:sz="0" w:space="0" w:color="auto"/>
            <w:bottom w:val="none" w:sz="0" w:space="0" w:color="auto"/>
            <w:right w:val="none" w:sz="0" w:space="0" w:color="auto"/>
          </w:divBdr>
        </w:div>
        <w:div w:id="1492480777">
          <w:marLeft w:val="640"/>
          <w:marRight w:val="0"/>
          <w:marTop w:val="0"/>
          <w:marBottom w:val="0"/>
          <w:divBdr>
            <w:top w:val="none" w:sz="0" w:space="0" w:color="auto"/>
            <w:left w:val="none" w:sz="0" w:space="0" w:color="auto"/>
            <w:bottom w:val="none" w:sz="0" w:space="0" w:color="auto"/>
            <w:right w:val="none" w:sz="0" w:space="0" w:color="auto"/>
          </w:divBdr>
        </w:div>
        <w:div w:id="1473014592">
          <w:marLeft w:val="640"/>
          <w:marRight w:val="0"/>
          <w:marTop w:val="0"/>
          <w:marBottom w:val="0"/>
          <w:divBdr>
            <w:top w:val="none" w:sz="0" w:space="0" w:color="auto"/>
            <w:left w:val="none" w:sz="0" w:space="0" w:color="auto"/>
            <w:bottom w:val="none" w:sz="0" w:space="0" w:color="auto"/>
            <w:right w:val="none" w:sz="0" w:space="0" w:color="auto"/>
          </w:divBdr>
        </w:div>
        <w:div w:id="389302737">
          <w:marLeft w:val="640"/>
          <w:marRight w:val="0"/>
          <w:marTop w:val="0"/>
          <w:marBottom w:val="0"/>
          <w:divBdr>
            <w:top w:val="none" w:sz="0" w:space="0" w:color="auto"/>
            <w:left w:val="none" w:sz="0" w:space="0" w:color="auto"/>
            <w:bottom w:val="none" w:sz="0" w:space="0" w:color="auto"/>
            <w:right w:val="none" w:sz="0" w:space="0" w:color="auto"/>
          </w:divBdr>
        </w:div>
        <w:div w:id="2143960607">
          <w:marLeft w:val="640"/>
          <w:marRight w:val="0"/>
          <w:marTop w:val="0"/>
          <w:marBottom w:val="0"/>
          <w:divBdr>
            <w:top w:val="none" w:sz="0" w:space="0" w:color="auto"/>
            <w:left w:val="none" w:sz="0" w:space="0" w:color="auto"/>
            <w:bottom w:val="none" w:sz="0" w:space="0" w:color="auto"/>
            <w:right w:val="none" w:sz="0" w:space="0" w:color="auto"/>
          </w:divBdr>
        </w:div>
        <w:div w:id="1487239791">
          <w:marLeft w:val="640"/>
          <w:marRight w:val="0"/>
          <w:marTop w:val="0"/>
          <w:marBottom w:val="0"/>
          <w:divBdr>
            <w:top w:val="none" w:sz="0" w:space="0" w:color="auto"/>
            <w:left w:val="none" w:sz="0" w:space="0" w:color="auto"/>
            <w:bottom w:val="none" w:sz="0" w:space="0" w:color="auto"/>
            <w:right w:val="none" w:sz="0" w:space="0" w:color="auto"/>
          </w:divBdr>
        </w:div>
        <w:div w:id="722828282">
          <w:marLeft w:val="640"/>
          <w:marRight w:val="0"/>
          <w:marTop w:val="0"/>
          <w:marBottom w:val="0"/>
          <w:divBdr>
            <w:top w:val="none" w:sz="0" w:space="0" w:color="auto"/>
            <w:left w:val="none" w:sz="0" w:space="0" w:color="auto"/>
            <w:bottom w:val="none" w:sz="0" w:space="0" w:color="auto"/>
            <w:right w:val="none" w:sz="0" w:space="0" w:color="auto"/>
          </w:divBdr>
        </w:div>
        <w:div w:id="1638684956">
          <w:marLeft w:val="640"/>
          <w:marRight w:val="0"/>
          <w:marTop w:val="0"/>
          <w:marBottom w:val="0"/>
          <w:divBdr>
            <w:top w:val="none" w:sz="0" w:space="0" w:color="auto"/>
            <w:left w:val="none" w:sz="0" w:space="0" w:color="auto"/>
            <w:bottom w:val="none" w:sz="0" w:space="0" w:color="auto"/>
            <w:right w:val="none" w:sz="0" w:space="0" w:color="auto"/>
          </w:divBdr>
        </w:div>
        <w:div w:id="522979152">
          <w:marLeft w:val="640"/>
          <w:marRight w:val="0"/>
          <w:marTop w:val="0"/>
          <w:marBottom w:val="0"/>
          <w:divBdr>
            <w:top w:val="none" w:sz="0" w:space="0" w:color="auto"/>
            <w:left w:val="none" w:sz="0" w:space="0" w:color="auto"/>
            <w:bottom w:val="none" w:sz="0" w:space="0" w:color="auto"/>
            <w:right w:val="none" w:sz="0" w:space="0" w:color="auto"/>
          </w:divBdr>
        </w:div>
        <w:div w:id="243489482">
          <w:marLeft w:val="640"/>
          <w:marRight w:val="0"/>
          <w:marTop w:val="0"/>
          <w:marBottom w:val="0"/>
          <w:divBdr>
            <w:top w:val="none" w:sz="0" w:space="0" w:color="auto"/>
            <w:left w:val="none" w:sz="0" w:space="0" w:color="auto"/>
            <w:bottom w:val="none" w:sz="0" w:space="0" w:color="auto"/>
            <w:right w:val="none" w:sz="0" w:space="0" w:color="auto"/>
          </w:divBdr>
        </w:div>
        <w:div w:id="644239449">
          <w:marLeft w:val="640"/>
          <w:marRight w:val="0"/>
          <w:marTop w:val="0"/>
          <w:marBottom w:val="0"/>
          <w:divBdr>
            <w:top w:val="none" w:sz="0" w:space="0" w:color="auto"/>
            <w:left w:val="none" w:sz="0" w:space="0" w:color="auto"/>
            <w:bottom w:val="none" w:sz="0" w:space="0" w:color="auto"/>
            <w:right w:val="none" w:sz="0" w:space="0" w:color="auto"/>
          </w:divBdr>
        </w:div>
        <w:div w:id="2051686010">
          <w:marLeft w:val="640"/>
          <w:marRight w:val="0"/>
          <w:marTop w:val="0"/>
          <w:marBottom w:val="0"/>
          <w:divBdr>
            <w:top w:val="none" w:sz="0" w:space="0" w:color="auto"/>
            <w:left w:val="none" w:sz="0" w:space="0" w:color="auto"/>
            <w:bottom w:val="none" w:sz="0" w:space="0" w:color="auto"/>
            <w:right w:val="none" w:sz="0" w:space="0" w:color="auto"/>
          </w:divBdr>
        </w:div>
        <w:div w:id="1936016592">
          <w:marLeft w:val="640"/>
          <w:marRight w:val="0"/>
          <w:marTop w:val="0"/>
          <w:marBottom w:val="0"/>
          <w:divBdr>
            <w:top w:val="none" w:sz="0" w:space="0" w:color="auto"/>
            <w:left w:val="none" w:sz="0" w:space="0" w:color="auto"/>
            <w:bottom w:val="none" w:sz="0" w:space="0" w:color="auto"/>
            <w:right w:val="none" w:sz="0" w:space="0" w:color="auto"/>
          </w:divBdr>
        </w:div>
        <w:div w:id="119613284">
          <w:marLeft w:val="640"/>
          <w:marRight w:val="0"/>
          <w:marTop w:val="0"/>
          <w:marBottom w:val="0"/>
          <w:divBdr>
            <w:top w:val="none" w:sz="0" w:space="0" w:color="auto"/>
            <w:left w:val="none" w:sz="0" w:space="0" w:color="auto"/>
            <w:bottom w:val="none" w:sz="0" w:space="0" w:color="auto"/>
            <w:right w:val="none" w:sz="0" w:space="0" w:color="auto"/>
          </w:divBdr>
        </w:div>
        <w:div w:id="1006253364">
          <w:marLeft w:val="640"/>
          <w:marRight w:val="0"/>
          <w:marTop w:val="0"/>
          <w:marBottom w:val="0"/>
          <w:divBdr>
            <w:top w:val="none" w:sz="0" w:space="0" w:color="auto"/>
            <w:left w:val="none" w:sz="0" w:space="0" w:color="auto"/>
            <w:bottom w:val="none" w:sz="0" w:space="0" w:color="auto"/>
            <w:right w:val="none" w:sz="0" w:space="0" w:color="auto"/>
          </w:divBdr>
        </w:div>
        <w:div w:id="598415259">
          <w:marLeft w:val="640"/>
          <w:marRight w:val="0"/>
          <w:marTop w:val="0"/>
          <w:marBottom w:val="0"/>
          <w:divBdr>
            <w:top w:val="none" w:sz="0" w:space="0" w:color="auto"/>
            <w:left w:val="none" w:sz="0" w:space="0" w:color="auto"/>
            <w:bottom w:val="none" w:sz="0" w:space="0" w:color="auto"/>
            <w:right w:val="none" w:sz="0" w:space="0" w:color="auto"/>
          </w:divBdr>
        </w:div>
        <w:div w:id="690839276">
          <w:marLeft w:val="640"/>
          <w:marRight w:val="0"/>
          <w:marTop w:val="0"/>
          <w:marBottom w:val="0"/>
          <w:divBdr>
            <w:top w:val="none" w:sz="0" w:space="0" w:color="auto"/>
            <w:left w:val="none" w:sz="0" w:space="0" w:color="auto"/>
            <w:bottom w:val="none" w:sz="0" w:space="0" w:color="auto"/>
            <w:right w:val="none" w:sz="0" w:space="0" w:color="auto"/>
          </w:divBdr>
        </w:div>
        <w:div w:id="841433802">
          <w:marLeft w:val="640"/>
          <w:marRight w:val="0"/>
          <w:marTop w:val="0"/>
          <w:marBottom w:val="0"/>
          <w:divBdr>
            <w:top w:val="none" w:sz="0" w:space="0" w:color="auto"/>
            <w:left w:val="none" w:sz="0" w:space="0" w:color="auto"/>
            <w:bottom w:val="none" w:sz="0" w:space="0" w:color="auto"/>
            <w:right w:val="none" w:sz="0" w:space="0" w:color="auto"/>
          </w:divBdr>
        </w:div>
        <w:div w:id="1798907323">
          <w:marLeft w:val="640"/>
          <w:marRight w:val="0"/>
          <w:marTop w:val="0"/>
          <w:marBottom w:val="0"/>
          <w:divBdr>
            <w:top w:val="none" w:sz="0" w:space="0" w:color="auto"/>
            <w:left w:val="none" w:sz="0" w:space="0" w:color="auto"/>
            <w:bottom w:val="none" w:sz="0" w:space="0" w:color="auto"/>
            <w:right w:val="none" w:sz="0" w:space="0" w:color="auto"/>
          </w:divBdr>
        </w:div>
        <w:div w:id="13118484">
          <w:marLeft w:val="640"/>
          <w:marRight w:val="0"/>
          <w:marTop w:val="0"/>
          <w:marBottom w:val="0"/>
          <w:divBdr>
            <w:top w:val="none" w:sz="0" w:space="0" w:color="auto"/>
            <w:left w:val="none" w:sz="0" w:space="0" w:color="auto"/>
            <w:bottom w:val="none" w:sz="0" w:space="0" w:color="auto"/>
            <w:right w:val="none" w:sz="0" w:space="0" w:color="auto"/>
          </w:divBdr>
        </w:div>
        <w:div w:id="567304151">
          <w:marLeft w:val="640"/>
          <w:marRight w:val="0"/>
          <w:marTop w:val="0"/>
          <w:marBottom w:val="0"/>
          <w:divBdr>
            <w:top w:val="none" w:sz="0" w:space="0" w:color="auto"/>
            <w:left w:val="none" w:sz="0" w:space="0" w:color="auto"/>
            <w:bottom w:val="none" w:sz="0" w:space="0" w:color="auto"/>
            <w:right w:val="none" w:sz="0" w:space="0" w:color="auto"/>
          </w:divBdr>
        </w:div>
        <w:div w:id="1467115091">
          <w:marLeft w:val="640"/>
          <w:marRight w:val="0"/>
          <w:marTop w:val="0"/>
          <w:marBottom w:val="0"/>
          <w:divBdr>
            <w:top w:val="none" w:sz="0" w:space="0" w:color="auto"/>
            <w:left w:val="none" w:sz="0" w:space="0" w:color="auto"/>
            <w:bottom w:val="none" w:sz="0" w:space="0" w:color="auto"/>
            <w:right w:val="none" w:sz="0" w:space="0" w:color="auto"/>
          </w:divBdr>
        </w:div>
        <w:div w:id="351151554">
          <w:marLeft w:val="640"/>
          <w:marRight w:val="0"/>
          <w:marTop w:val="0"/>
          <w:marBottom w:val="0"/>
          <w:divBdr>
            <w:top w:val="none" w:sz="0" w:space="0" w:color="auto"/>
            <w:left w:val="none" w:sz="0" w:space="0" w:color="auto"/>
            <w:bottom w:val="none" w:sz="0" w:space="0" w:color="auto"/>
            <w:right w:val="none" w:sz="0" w:space="0" w:color="auto"/>
          </w:divBdr>
        </w:div>
        <w:div w:id="242490951">
          <w:marLeft w:val="640"/>
          <w:marRight w:val="0"/>
          <w:marTop w:val="0"/>
          <w:marBottom w:val="0"/>
          <w:divBdr>
            <w:top w:val="none" w:sz="0" w:space="0" w:color="auto"/>
            <w:left w:val="none" w:sz="0" w:space="0" w:color="auto"/>
            <w:bottom w:val="none" w:sz="0" w:space="0" w:color="auto"/>
            <w:right w:val="none" w:sz="0" w:space="0" w:color="auto"/>
          </w:divBdr>
        </w:div>
        <w:div w:id="190074307">
          <w:marLeft w:val="640"/>
          <w:marRight w:val="0"/>
          <w:marTop w:val="0"/>
          <w:marBottom w:val="0"/>
          <w:divBdr>
            <w:top w:val="none" w:sz="0" w:space="0" w:color="auto"/>
            <w:left w:val="none" w:sz="0" w:space="0" w:color="auto"/>
            <w:bottom w:val="none" w:sz="0" w:space="0" w:color="auto"/>
            <w:right w:val="none" w:sz="0" w:space="0" w:color="auto"/>
          </w:divBdr>
        </w:div>
        <w:div w:id="1290471236">
          <w:marLeft w:val="640"/>
          <w:marRight w:val="0"/>
          <w:marTop w:val="0"/>
          <w:marBottom w:val="0"/>
          <w:divBdr>
            <w:top w:val="none" w:sz="0" w:space="0" w:color="auto"/>
            <w:left w:val="none" w:sz="0" w:space="0" w:color="auto"/>
            <w:bottom w:val="none" w:sz="0" w:space="0" w:color="auto"/>
            <w:right w:val="none" w:sz="0" w:space="0" w:color="auto"/>
          </w:divBdr>
        </w:div>
        <w:div w:id="1238706119">
          <w:marLeft w:val="640"/>
          <w:marRight w:val="0"/>
          <w:marTop w:val="0"/>
          <w:marBottom w:val="0"/>
          <w:divBdr>
            <w:top w:val="none" w:sz="0" w:space="0" w:color="auto"/>
            <w:left w:val="none" w:sz="0" w:space="0" w:color="auto"/>
            <w:bottom w:val="none" w:sz="0" w:space="0" w:color="auto"/>
            <w:right w:val="none" w:sz="0" w:space="0" w:color="auto"/>
          </w:divBdr>
        </w:div>
        <w:div w:id="363333679">
          <w:marLeft w:val="640"/>
          <w:marRight w:val="0"/>
          <w:marTop w:val="0"/>
          <w:marBottom w:val="0"/>
          <w:divBdr>
            <w:top w:val="none" w:sz="0" w:space="0" w:color="auto"/>
            <w:left w:val="none" w:sz="0" w:space="0" w:color="auto"/>
            <w:bottom w:val="none" w:sz="0" w:space="0" w:color="auto"/>
            <w:right w:val="none" w:sz="0" w:space="0" w:color="auto"/>
          </w:divBdr>
        </w:div>
        <w:div w:id="2029407350">
          <w:marLeft w:val="640"/>
          <w:marRight w:val="0"/>
          <w:marTop w:val="0"/>
          <w:marBottom w:val="0"/>
          <w:divBdr>
            <w:top w:val="none" w:sz="0" w:space="0" w:color="auto"/>
            <w:left w:val="none" w:sz="0" w:space="0" w:color="auto"/>
            <w:bottom w:val="none" w:sz="0" w:space="0" w:color="auto"/>
            <w:right w:val="none" w:sz="0" w:space="0" w:color="auto"/>
          </w:divBdr>
        </w:div>
        <w:div w:id="1615945808">
          <w:marLeft w:val="640"/>
          <w:marRight w:val="0"/>
          <w:marTop w:val="0"/>
          <w:marBottom w:val="0"/>
          <w:divBdr>
            <w:top w:val="none" w:sz="0" w:space="0" w:color="auto"/>
            <w:left w:val="none" w:sz="0" w:space="0" w:color="auto"/>
            <w:bottom w:val="none" w:sz="0" w:space="0" w:color="auto"/>
            <w:right w:val="none" w:sz="0" w:space="0" w:color="auto"/>
          </w:divBdr>
        </w:div>
        <w:div w:id="336201525">
          <w:marLeft w:val="640"/>
          <w:marRight w:val="0"/>
          <w:marTop w:val="0"/>
          <w:marBottom w:val="0"/>
          <w:divBdr>
            <w:top w:val="none" w:sz="0" w:space="0" w:color="auto"/>
            <w:left w:val="none" w:sz="0" w:space="0" w:color="auto"/>
            <w:bottom w:val="none" w:sz="0" w:space="0" w:color="auto"/>
            <w:right w:val="none" w:sz="0" w:space="0" w:color="auto"/>
          </w:divBdr>
        </w:div>
        <w:div w:id="4330522">
          <w:marLeft w:val="640"/>
          <w:marRight w:val="0"/>
          <w:marTop w:val="0"/>
          <w:marBottom w:val="0"/>
          <w:divBdr>
            <w:top w:val="none" w:sz="0" w:space="0" w:color="auto"/>
            <w:left w:val="none" w:sz="0" w:space="0" w:color="auto"/>
            <w:bottom w:val="none" w:sz="0" w:space="0" w:color="auto"/>
            <w:right w:val="none" w:sz="0" w:space="0" w:color="auto"/>
          </w:divBdr>
        </w:div>
        <w:div w:id="851260952">
          <w:marLeft w:val="640"/>
          <w:marRight w:val="0"/>
          <w:marTop w:val="0"/>
          <w:marBottom w:val="0"/>
          <w:divBdr>
            <w:top w:val="none" w:sz="0" w:space="0" w:color="auto"/>
            <w:left w:val="none" w:sz="0" w:space="0" w:color="auto"/>
            <w:bottom w:val="none" w:sz="0" w:space="0" w:color="auto"/>
            <w:right w:val="none" w:sz="0" w:space="0" w:color="auto"/>
          </w:divBdr>
        </w:div>
        <w:div w:id="1324700264">
          <w:marLeft w:val="640"/>
          <w:marRight w:val="0"/>
          <w:marTop w:val="0"/>
          <w:marBottom w:val="0"/>
          <w:divBdr>
            <w:top w:val="none" w:sz="0" w:space="0" w:color="auto"/>
            <w:left w:val="none" w:sz="0" w:space="0" w:color="auto"/>
            <w:bottom w:val="none" w:sz="0" w:space="0" w:color="auto"/>
            <w:right w:val="none" w:sz="0" w:space="0" w:color="auto"/>
          </w:divBdr>
        </w:div>
        <w:div w:id="105739224">
          <w:marLeft w:val="640"/>
          <w:marRight w:val="0"/>
          <w:marTop w:val="0"/>
          <w:marBottom w:val="0"/>
          <w:divBdr>
            <w:top w:val="none" w:sz="0" w:space="0" w:color="auto"/>
            <w:left w:val="none" w:sz="0" w:space="0" w:color="auto"/>
            <w:bottom w:val="none" w:sz="0" w:space="0" w:color="auto"/>
            <w:right w:val="none" w:sz="0" w:space="0" w:color="auto"/>
          </w:divBdr>
        </w:div>
        <w:div w:id="1236206918">
          <w:marLeft w:val="640"/>
          <w:marRight w:val="0"/>
          <w:marTop w:val="0"/>
          <w:marBottom w:val="0"/>
          <w:divBdr>
            <w:top w:val="none" w:sz="0" w:space="0" w:color="auto"/>
            <w:left w:val="none" w:sz="0" w:space="0" w:color="auto"/>
            <w:bottom w:val="none" w:sz="0" w:space="0" w:color="auto"/>
            <w:right w:val="none" w:sz="0" w:space="0" w:color="auto"/>
          </w:divBdr>
        </w:div>
        <w:div w:id="1666084175">
          <w:marLeft w:val="640"/>
          <w:marRight w:val="0"/>
          <w:marTop w:val="0"/>
          <w:marBottom w:val="0"/>
          <w:divBdr>
            <w:top w:val="none" w:sz="0" w:space="0" w:color="auto"/>
            <w:left w:val="none" w:sz="0" w:space="0" w:color="auto"/>
            <w:bottom w:val="none" w:sz="0" w:space="0" w:color="auto"/>
            <w:right w:val="none" w:sz="0" w:space="0" w:color="auto"/>
          </w:divBdr>
        </w:div>
        <w:div w:id="569923701">
          <w:marLeft w:val="640"/>
          <w:marRight w:val="0"/>
          <w:marTop w:val="0"/>
          <w:marBottom w:val="0"/>
          <w:divBdr>
            <w:top w:val="none" w:sz="0" w:space="0" w:color="auto"/>
            <w:left w:val="none" w:sz="0" w:space="0" w:color="auto"/>
            <w:bottom w:val="none" w:sz="0" w:space="0" w:color="auto"/>
            <w:right w:val="none" w:sz="0" w:space="0" w:color="auto"/>
          </w:divBdr>
        </w:div>
        <w:div w:id="570308896">
          <w:marLeft w:val="640"/>
          <w:marRight w:val="0"/>
          <w:marTop w:val="0"/>
          <w:marBottom w:val="0"/>
          <w:divBdr>
            <w:top w:val="none" w:sz="0" w:space="0" w:color="auto"/>
            <w:left w:val="none" w:sz="0" w:space="0" w:color="auto"/>
            <w:bottom w:val="none" w:sz="0" w:space="0" w:color="auto"/>
            <w:right w:val="none" w:sz="0" w:space="0" w:color="auto"/>
          </w:divBdr>
        </w:div>
        <w:div w:id="491143065">
          <w:marLeft w:val="640"/>
          <w:marRight w:val="0"/>
          <w:marTop w:val="0"/>
          <w:marBottom w:val="0"/>
          <w:divBdr>
            <w:top w:val="none" w:sz="0" w:space="0" w:color="auto"/>
            <w:left w:val="none" w:sz="0" w:space="0" w:color="auto"/>
            <w:bottom w:val="none" w:sz="0" w:space="0" w:color="auto"/>
            <w:right w:val="none" w:sz="0" w:space="0" w:color="auto"/>
          </w:divBdr>
        </w:div>
        <w:div w:id="1613169014">
          <w:marLeft w:val="640"/>
          <w:marRight w:val="0"/>
          <w:marTop w:val="0"/>
          <w:marBottom w:val="0"/>
          <w:divBdr>
            <w:top w:val="none" w:sz="0" w:space="0" w:color="auto"/>
            <w:left w:val="none" w:sz="0" w:space="0" w:color="auto"/>
            <w:bottom w:val="none" w:sz="0" w:space="0" w:color="auto"/>
            <w:right w:val="none" w:sz="0" w:space="0" w:color="auto"/>
          </w:divBdr>
        </w:div>
        <w:div w:id="239562074">
          <w:marLeft w:val="640"/>
          <w:marRight w:val="0"/>
          <w:marTop w:val="0"/>
          <w:marBottom w:val="0"/>
          <w:divBdr>
            <w:top w:val="none" w:sz="0" w:space="0" w:color="auto"/>
            <w:left w:val="none" w:sz="0" w:space="0" w:color="auto"/>
            <w:bottom w:val="none" w:sz="0" w:space="0" w:color="auto"/>
            <w:right w:val="none" w:sz="0" w:space="0" w:color="auto"/>
          </w:divBdr>
        </w:div>
        <w:div w:id="794446445">
          <w:marLeft w:val="640"/>
          <w:marRight w:val="0"/>
          <w:marTop w:val="0"/>
          <w:marBottom w:val="0"/>
          <w:divBdr>
            <w:top w:val="none" w:sz="0" w:space="0" w:color="auto"/>
            <w:left w:val="none" w:sz="0" w:space="0" w:color="auto"/>
            <w:bottom w:val="none" w:sz="0" w:space="0" w:color="auto"/>
            <w:right w:val="none" w:sz="0" w:space="0" w:color="auto"/>
          </w:divBdr>
        </w:div>
        <w:div w:id="1583180518">
          <w:marLeft w:val="640"/>
          <w:marRight w:val="0"/>
          <w:marTop w:val="0"/>
          <w:marBottom w:val="0"/>
          <w:divBdr>
            <w:top w:val="none" w:sz="0" w:space="0" w:color="auto"/>
            <w:left w:val="none" w:sz="0" w:space="0" w:color="auto"/>
            <w:bottom w:val="none" w:sz="0" w:space="0" w:color="auto"/>
            <w:right w:val="none" w:sz="0" w:space="0" w:color="auto"/>
          </w:divBdr>
        </w:div>
        <w:div w:id="741869838">
          <w:marLeft w:val="640"/>
          <w:marRight w:val="0"/>
          <w:marTop w:val="0"/>
          <w:marBottom w:val="0"/>
          <w:divBdr>
            <w:top w:val="none" w:sz="0" w:space="0" w:color="auto"/>
            <w:left w:val="none" w:sz="0" w:space="0" w:color="auto"/>
            <w:bottom w:val="none" w:sz="0" w:space="0" w:color="auto"/>
            <w:right w:val="none" w:sz="0" w:space="0" w:color="auto"/>
          </w:divBdr>
        </w:div>
        <w:div w:id="2020811304">
          <w:marLeft w:val="640"/>
          <w:marRight w:val="0"/>
          <w:marTop w:val="0"/>
          <w:marBottom w:val="0"/>
          <w:divBdr>
            <w:top w:val="none" w:sz="0" w:space="0" w:color="auto"/>
            <w:left w:val="none" w:sz="0" w:space="0" w:color="auto"/>
            <w:bottom w:val="none" w:sz="0" w:space="0" w:color="auto"/>
            <w:right w:val="none" w:sz="0" w:space="0" w:color="auto"/>
          </w:divBdr>
        </w:div>
        <w:div w:id="2070155402">
          <w:marLeft w:val="640"/>
          <w:marRight w:val="0"/>
          <w:marTop w:val="0"/>
          <w:marBottom w:val="0"/>
          <w:divBdr>
            <w:top w:val="none" w:sz="0" w:space="0" w:color="auto"/>
            <w:left w:val="none" w:sz="0" w:space="0" w:color="auto"/>
            <w:bottom w:val="none" w:sz="0" w:space="0" w:color="auto"/>
            <w:right w:val="none" w:sz="0" w:space="0" w:color="auto"/>
          </w:divBdr>
        </w:div>
        <w:div w:id="269164429">
          <w:marLeft w:val="640"/>
          <w:marRight w:val="0"/>
          <w:marTop w:val="0"/>
          <w:marBottom w:val="0"/>
          <w:divBdr>
            <w:top w:val="none" w:sz="0" w:space="0" w:color="auto"/>
            <w:left w:val="none" w:sz="0" w:space="0" w:color="auto"/>
            <w:bottom w:val="none" w:sz="0" w:space="0" w:color="auto"/>
            <w:right w:val="none" w:sz="0" w:space="0" w:color="auto"/>
          </w:divBdr>
        </w:div>
        <w:div w:id="1677923760">
          <w:marLeft w:val="640"/>
          <w:marRight w:val="0"/>
          <w:marTop w:val="0"/>
          <w:marBottom w:val="0"/>
          <w:divBdr>
            <w:top w:val="none" w:sz="0" w:space="0" w:color="auto"/>
            <w:left w:val="none" w:sz="0" w:space="0" w:color="auto"/>
            <w:bottom w:val="none" w:sz="0" w:space="0" w:color="auto"/>
            <w:right w:val="none" w:sz="0" w:space="0" w:color="auto"/>
          </w:divBdr>
        </w:div>
        <w:div w:id="2144035887">
          <w:marLeft w:val="640"/>
          <w:marRight w:val="0"/>
          <w:marTop w:val="0"/>
          <w:marBottom w:val="0"/>
          <w:divBdr>
            <w:top w:val="none" w:sz="0" w:space="0" w:color="auto"/>
            <w:left w:val="none" w:sz="0" w:space="0" w:color="auto"/>
            <w:bottom w:val="none" w:sz="0" w:space="0" w:color="auto"/>
            <w:right w:val="none" w:sz="0" w:space="0" w:color="auto"/>
          </w:divBdr>
        </w:div>
      </w:divsChild>
    </w:div>
    <w:div w:id="46532653">
      <w:bodyDiv w:val="1"/>
      <w:marLeft w:val="0"/>
      <w:marRight w:val="0"/>
      <w:marTop w:val="0"/>
      <w:marBottom w:val="0"/>
      <w:divBdr>
        <w:top w:val="none" w:sz="0" w:space="0" w:color="auto"/>
        <w:left w:val="none" w:sz="0" w:space="0" w:color="auto"/>
        <w:bottom w:val="none" w:sz="0" w:space="0" w:color="auto"/>
        <w:right w:val="none" w:sz="0" w:space="0" w:color="auto"/>
      </w:divBdr>
      <w:divsChild>
        <w:div w:id="485978278">
          <w:marLeft w:val="640"/>
          <w:marRight w:val="0"/>
          <w:marTop w:val="0"/>
          <w:marBottom w:val="0"/>
          <w:divBdr>
            <w:top w:val="none" w:sz="0" w:space="0" w:color="auto"/>
            <w:left w:val="none" w:sz="0" w:space="0" w:color="auto"/>
            <w:bottom w:val="none" w:sz="0" w:space="0" w:color="auto"/>
            <w:right w:val="none" w:sz="0" w:space="0" w:color="auto"/>
          </w:divBdr>
        </w:div>
        <w:div w:id="1204097882">
          <w:marLeft w:val="640"/>
          <w:marRight w:val="0"/>
          <w:marTop w:val="0"/>
          <w:marBottom w:val="0"/>
          <w:divBdr>
            <w:top w:val="none" w:sz="0" w:space="0" w:color="auto"/>
            <w:left w:val="none" w:sz="0" w:space="0" w:color="auto"/>
            <w:bottom w:val="none" w:sz="0" w:space="0" w:color="auto"/>
            <w:right w:val="none" w:sz="0" w:space="0" w:color="auto"/>
          </w:divBdr>
        </w:div>
        <w:div w:id="18092426">
          <w:marLeft w:val="640"/>
          <w:marRight w:val="0"/>
          <w:marTop w:val="0"/>
          <w:marBottom w:val="0"/>
          <w:divBdr>
            <w:top w:val="none" w:sz="0" w:space="0" w:color="auto"/>
            <w:left w:val="none" w:sz="0" w:space="0" w:color="auto"/>
            <w:bottom w:val="none" w:sz="0" w:space="0" w:color="auto"/>
            <w:right w:val="none" w:sz="0" w:space="0" w:color="auto"/>
          </w:divBdr>
        </w:div>
        <w:div w:id="1750347389">
          <w:marLeft w:val="640"/>
          <w:marRight w:val="0"/>
          <w:marTop w:val="0"/>
          <w:marBottom w:val="0"/>
          <w:divBdr>
            <w:top w:val="none" w:sz="0" w:space="0" w:color="auto"/>
            <w:left w:val="none" w:sz="0" w:space="0" w:color="auto"/>
            <w:bottom w:val="none" w:sz="0" w:space="0" w:color="auto"/>
            <w:right w:val="none" w:sz="0" w:space="0" w:color="auto"/>
          </w:divBdr>
        </w:div>
        <w:div w:id="52848168">
          <w:marLeft w:val="640"/>
          <w:marRight w:val="0"/>
          <w:marTop w:val="0"/>
          <w:marBottom w:val="0"/>
          <w:divBdr>
            <w:top w:val="none" w:sz="0" w:space="0" w:color="auto"/>
            <w:left w:val="none" w:sz="0" w:space="0" w:color="auto"/>
            <w:bottom w:val="none" w:sz="0" w:space="0" w:color="auto"/>
            <w:right w:val="none" w:sz="0" w:space="0" w:color="auto"/>
          </w:divBdr>
        </w:div>
        <w:div w:id="604312025">
          <w:marLeft w:val="640"/>
          <w:marRight w:val="0"/>
          <w:marTop w:val="0"/>
          <w:marBottom w:val="0"/>
          <w:divBdr>
            <w:top w:val="none" w:sz="0" w:space="0" w:color="auto"/>
            <w:left w:val="none" w:sz="0" w:space="0" w:color="auto"/>
            <w:bottom w:val="none" w:sz="0" w:space="0" w:color="auto"/>
            <w:right w:val="none" w:sz="0" w:space="0" w:color="auto"/>
          </w:divBdr>
        </w:div>
        <w:div w:id="1039938192">
          <w:marLeft w:val="640"/>
          <w:marRight w:val="0"/>
          <w:marTop w:val="0"/>
          <w:marBottom w:val="0"/>
          <w:divBdr>
            <w:top w:val="none" w:sz="0" w:space="0" w:color="auto"/>
            <w:left w:val="none" w:sz="0" w:space="0" w:color="auto"/>
            <w:bottom w:val="none" w:sz="0" w:space="0" w:color="auto"/>
            <w:right w:val="none" w:sz="0" w:space="0" w:color="auto"/>
          </w:divBdr>
        </w:div>
        <w:div w:id="1419406272">
          <w:marLeft w:val="640"/>
          <w:marRight w:val="0"/>
          <w:marTop w:val="0"/>
          <w:marBottom w:val="0"/>
          <w:divBdr>
            <w:top w:val="none" w:sz="0" w:space="0" w:color="auto"/>
            <w:left w:val="none" w:sz="0" w:space="0" w:color="auto"/>
            <w:bottom w:val="none" w:sz="0" w:space="0" w:color="auto"/>
            <w:right w:val="none" w:sz="0" w:space="0" w:color="auto"/>
          </w:divBdr>
        </w:div>
        <w:div w:id="1101071720">
          <w:marLeft w:val="640"/>
          <w:marRight w:val="0"/>
          <w:marTop w:val="0"/>
          <w:marBottom w:val="0"/>
          <w:divBdr>
            <w:top w:val="none" w:sz="0" w:space="0" w:color="auto"/>
            <w:left w:val="none" w:sz="0" w:space="0" w:color="auto"/>
            <w:bottom w:val="none" w:sz="0" w:space="0" w:color="auto"/>
            <w:right w:val="none" w:sz="0" w:space="0" w:color="auto"/>
          </w:divBdr>
        </w:div>
        <w:div w:id="1907035525">
          <w:marLeft w:val="640"/>
          <w:marRight w:val="0"/>
          <w:marTop w:val="0"/>
          <w:marBottom w:val="0"/>
          <w:divBdr>
            <w:top w:val="none" w:sz="0" w:space="0" w:color="auto"/>
            <w:left w:val="none" w:sz="0" w:space="0" w:color="auto"/>
            <w:bottom w:val="none" w:sz="0" w:space="0" w:color="auto"/>
            <w:right w:val="none" w:sz="0" w:space="0" w:color="auto"/>
          </w:divBdr>
        </w:div>
        <w:div w:id="815146223">
          <w:marLeft w:val="640"/>
          <w:marRight w:val="0"/>
          <w:marTop w:val="0"/>
          <w:marBottom w:val="0"/>
          <w:divBdr>
            <w:top w:val="none" w:sz="0" w:space="0" w:color="auto"/>
            <w:left w:val="none" w:sz="0" w:space="0" w:color="auto"/>
            <w:bottom w:val="none" w:sz="0" w:space="0" w:color="auto"/>
            <w:right w:val="none" w:sz="0" w:space="0" w:color="auto"/>
          </w:divBdr>
        </w:div>
        <w:div w:id="1779332178">
          <w:marLeft w:val="640"/>
          <w:marRight w:val="0"/>
          <w:marTop w:val="0"/>
          <w:marBottom w:val="0"/>
          <w:divBdr>
            <w:top w:val="none" w:sz="0" w:space="0" w:color="auto"/>
            <w:left w:val="none" w:sz="0" w:space="0" w:color="auto"/>
            <w:bottom w:val="none" w:sz="0" w:space="0" w:color="auto"/>
            <w:right w:val="none" w:sz="0" w:space="0" w:color="auto"/>
          </w:divBdr>
        </w:div>
        <w:div w:id="453983885">
          <w:marLeft w:val="640"/>
          <w:marRight w:val="0"/>
          <w:marTop w:val="0"/>
          <w:marBottom w:val="0"/>
          <w:divBdr>
            <w:top w:val="none" w:sz="0" w:space="0" w:color="auto"/>
            <w:left w:val="none" w:sz="0" w:space="0" w:color="auto"/>
            <w:bottom w:val="none" w:sz="0" w:space="0" w:color="auto"/>
            <w:right w:val="none" w:sz="0" w:space="0" w:color="auto"/>
          </w:divBdr>
        </w:div>
        <w:div w:id="869807410">
          <w:marLeft w:val="640"/>
          <w:marRight w:val="0"/>
          <w:marTop w:val="0"/>
          <w:marBottom w:val="0"/>
          <w:divBdr>
            <w:top w:val="none" w:sz="0" w:space="0" w:color="auto"/>
            <w:left w:val="none" w:sz="0" w:space="0" w:color="auto"/>
            <w:bottom w:val="none" w:sz="0" w:space="0" w:color="auto"/>
            <w:right w:val="none" w:sz="0" w:space="0" w:color="auto"/>
          </w:divBdr>
        </w:div>
        <w:div w:id="1638759854">
          <w:marLeft w:val="640"/>
          <w:marRight w:val="0"/>
          <w:marTop w:val="0"/>
          <w:marBottom w:val="0"/>
          <w:divBdr>
            <w:top w:val="none" w:sz="0" w:space="0" w:color="auto"/>
            <w:left w:val="none" w:sz="0" w:space="0" w:color="auto"/>
            <w:bottom w:val="none" w:sz="0" w:space="0" w:color="auto"/>
            <w:right w:val="none" w:sz="0" w:space="0" w:color="auto"/>
          </w:divBdr>
        </w:div>
        <w:div w:id="571818820">
          <w:marLeft w:val="640"/>
          <w:marRight w:val="0"/>
          <w:marTop w:val="0"/>
          <w:marBottom w:val="0"/>
          <w:divBdr>
            <w:top w:val="none" w:sz="0" w:space="0" w:color="auto"/>
            <w:left w:val="none" w:sz="0" w:space="0" w:color="auto"/>
            <w:bottom w:val="none" w:sz="0" w:space="0" w:color="auto"/>
            <w:right w:val="none" w:sz="0" w:space="0" w:color="auto"/>
          </w:divBdr>
        </w:div>
        <w:div w:id="843907516">
          <w:marLeft w:val="640"/>
          <w:marRight w:val="0"/>
          <w:marTop w:val="0"/>
          <w:marBottom w:val="0"/>
          <w:divBdr>
            <w:top w:val="none" w:sz="0" w:space="0" w:color="auto"/>
            <w:left w:val="none" w:sz="0" w:space="0" w:color="auto"/>
            <w:bottom w:val="none" w:sz="0" w:space="0" w:color="auto"/>
            <w:right w:val="none" w:sz="0" w:space="0" w:color="auto"/>
          </w:divBdr>
        </w:div>
        <w:div w:id="606547352">
          <w:marLeft w:val="640"/>
          <w:marRight w:val="0"/>
          <w:marTop w:val="0"/>
          <w:marBottom w:val="0"/>
          <w:divBdr>
            <w:top w:val="none" w:sz="0" w:space="0" w:color="auto"/>
            <w:left w:val="none" w:sz="0" w:space="0" w:color="auto"/>
            <w:bottom w:val="none" w:sz="0" w:space="0" w:color="auto"/>
            <w:right w:val="none" w:sz="0" w:space="0" w:color="auto"/>
          </w:divBdr>
        </w:div>
        <w:div w:id="1033657131">
          <w:marLeft w:val="640"/>
          <w:marRight w:val="0"/>
          <w:marTop w:val="0"/>
          <w:marBottom w:val="0"/>
          <w:divBdr>
            <w:top w:val="none" w:sz="0" w:space="0" w:color="auto"/>
            <w:left w:val="none" w:sz="0" w:space="0" w:color="auto"/>
            <w:bottom w:val="none" w:sz="0" w:space="0" w:color="auto"/>
            <w:right w:val="none" w:sz="0" w:space="0" w:color="auto"/>
          </w:divBdr>
        </w:div>
        <w:div w:id="813135983">
          <w:marLeft w:val="640"/>
          <w:marRight w:val="0"/>
          <w:marTop w:val="0"/>
          <w:marBottom w:val="0"/>
          <w:divBdr>
            <w:top w:val="none" w:sz="0" w:space="0" w:color="auto"/>
            <w:left w:val="none" w:sz="0" w:space="0" w:color="auto"/>
            <w:bottom w:val="none" w:sz="0" w:space="0" w:color="auto"/>
            <w:right w:val="none" w:sz="0" w:space="0" w:color="auto"/>
          </w:divBdr>
        </w:div>
        <w:div w:id="1466508473">
          <w:marLeft w:val="640"/>
          <w:marRight w:val="0"/>
          <w:marTop w:val="0"/>
          <w:marBottom w:val="0"/>
          <w:divBdr>
            <w:top w:val="none" w:sz="0" w:space="0" w:color="auto"/>
            <w:left w:val="none" w:sz="0" w:space="0" w:color="auto"/>
            <w:bottom w:val="none" w:sz="0" w:space="0" w:color="auto"/>
            <w:right w:val="none" w:sz="0" w:space="0" w:color="auto"/>
          </w:divBdr>
        </w:div>
        <w:div w:id="1650209628">
          <w:marLeft w:val="640"/>
          <w:marRight w:val="0"/>
          <w:marTop w:val="0"/>
          <w:marBottom w:val="0"/>
          <w:divBdr>
            <w:top w:val="none" w:sz="0" w:space="0" w:color="auto"/>
            <w:left w:val="none" w:sz="0" w:space="0" w:color="auto"/>
            <w:bottom w:val="none" w:sz="0" w:space="0" w:color="auto"/>
            <w:right w:val="none" w:sz="0" w:space="0" w:color="auto"/>
          </w:divBdr>
        </w:div>
        <w:div w:id="2035575108">
          <w:marLeft w:val="640"/>
          <w:marRight w:val="0"/>
          <w:marTop w:val="0"/>
          <w:marBottom w:val="0"/>
          <w:divBdr>
            <w:top w:val="none" w:sz="0" w:space="0" w:color="auto"/>
            <w:left w:val="none" w:sz="0" w:space="0" w:color="auto"/>
            <w:bottom w:val="none" w:sz="0" w:space="0" w:color="auto"/>
            <w:right w:val="none" w:sz="0" w:space="0" w:color="auto"/>
          </w:divBdr>
        </w:div>
        <w:div w:id="1976332776">
          <w:marLeft w:val="640"/>
          <w:marRight w:val="0"/>
          <w:marTop w:val="0"/>
          <w:marBottom w:val="0"/>
          <w:divBdr>
            <w:top w:val="none" w:sz="0" w:space="0" w:color="auto"/>
            <w:left w:val="none" w:sz="0" w:space="0" w:color="auto"/>
            <w:bottom w:val="none" w:sz="0" w:space="0" w:color="auto"/>
            <w:right w:val="none" w:sz="0" w:space="0" w:color="auto"/>
          </w:divBdr>
        </w:div>
        <w:div w:id="27147319">
          <w:marLeft w:val="640"/>
          <w:marRight w:val="0"/>
          <w:marTop w:val="0"/>
          <w:marBottom w:val="0"/>
          <w:divBdr>
            <w:top w:val="none" w:sz="0" w:space="0" w:color="auto"/>
            <w:left w:val="none" w:sz="0" w:space="0" w:color="auto"/>
            <w:bottom w:val="none" w:sz="0" w:space="0" w:color="auto"/>
            <w:right w:val="none" w:sz="0" w:space="0" w:color="auto"/>
          </w:divBdr>
        </w:div>
        <w:div w:id="389886587">
          <w:marLeft w:val="640"/>
          <w:marRight w:val="0"/>
          <w:marTop w:val="0"/>
          <w:marBottom w:val="0"/>
          <w:divBdr>
            <w:top w:val="none" w:sz="0" w:space="0" w:color="auto"/>
            <w:left w:val="none" w:sz="0" w:space="0" w:color="auto"/>
            <w:bottom w:val="none" w:sz="0" w:space="0" w:color="auto"/>
            <w:right w:val="none" w:sz="0" w:space="0" w:color="auto"/>
          </w:divBdr>
        </w:div>
        <w:div w:id="983893600">
          <w:marLeft w:val="640"/>
          <w:marRight w:val="0"/>
          <w:marTop w:val="0"/>
          <w:marBottom w:val="0"/>
          <w:divBdr>
            <w:top w:val="none" w:sz="0" w:space="0" w:color="auto"/>
            <w:left w:val="none" w:sz="0" w:space="0" w:color="auto"/>
            <w:bottom w:val="none" w:sz="0" w:space="0" w:color="auto"/>
            <w:right w:val="none" w:sz="0" w:space="0" w:color="auto"/>
          </w:divBdr>
        </w:div>
        <w:div w:id="199780647">
          <w:marLeft w:val="640"/>
          <w:marRight w:val="0"/>
          <w:marTop w:val="0"/>
          <w:marBottom w:val="0"/>
          <w:divBdr>
            <w:top w:val="none" w:sz="0" w:space="0" w:color="auto"/>
            <w:left w:val="none" w:sz="0" w:space="0" w:color="auto"/>
            <w:bottom w:val="none" w:sz="0" w:space="0" w:color="auto"/>
            <w:right w:val="none" w:sz="0" w:space="0" w:color="auto"/>
          </w:divBdr>
        </w:div>
        <w:div w:id="476847679">
          <w:marLeft w:val="640"/>
          <w:marRight w:val="0"/>
          <w:marTop w:val="0"/>
          <w:marBottom w:val="0"/>
          <w:divBdr>
            <w:top w:val="none" w:sz="0" w:space="0" w:color="auto"/>
            <w:left w:val="none" w:sz="0" w:space="0" w:color="auto"/>
            <w:bottom w:val="none" w:sz="0" w:space="0" w:color="auto"/>
            <w:right w:val="none" w:sz="0" w:space="0" w:color="auto"/>
          </w:divBdr>
        </w:div>
        <w:div w:id="1521581467">
          <w:marLeft w:val="640"/>
          <w:marRight w:val="0"/>
          <w:marTop w:val="0"/>
          <w:marBottom w:val="0"/>
          <w:divBdr>
            <w:top w:val="none" w:sz="0" w:space="0" w:color="auto"/>
            <w:left w:val="none" w:sz="0" w:space="0" w:color="auto"/>
            <w:bottom w:val="none" w:sz="0" w:space="0" w:color="auto"/>
            <w:right w:val="none" w:sz="0" w:space="0" w:color="auto"/>
          </w:divBdr>
        </w:div>
        <w:div w:id="1438678770">
          <w:marLeft w:val="640"/>
          <w:marRight w:val="0"/>
          <w:marTop w:val="0"/>
          <w:marBottom w:val="0"/>
          <w:divBdr>
            <w:top w:val="none" w:sz="0" w:space="0" w:color="auto"/>
            <w:left w:val="none" w:sz="0" w:space="0" w:color="auto"/>
            <w:bottom w:val="none" w:sz="0" w:space="0" w:color="auto"/>
            <w:right w:val="none" w:sz="0" w:space="0" w:color="auto"/>
          </w:divBdr>
        </w:div>
        <w:div w:id="1168594115">
          <w:marLeft w:val="640"/>
          <w:marRight w:val="0"/>
          <w:marTop w:val="0"/>
          <w:marBottom w:val="0"/>
          <w:divBdr>
            <w:top w:val="none" w:sz="0" w:space="0" w:color="auto"/>
            <w:left w:val="none" w:sz="0" w:space="0" w:color="auto"/>
            <w:bottom w:val="none" w:sz="0" w:space="0" w:color="auto"/>
            <w:right w:val="none" w:sz="0" w:space="0" w:color="auto"/>
          </w:divBdr>
        </w:div>
        <w:div w:id="1685208565">
          <w:marLeft w:val="640"/>
          <w:marRight w:val="0"/>
          <w:marTop w:val="0"/>
          <w:marBottom w:val="0"/>
          <w:divBdr>
            <w:top w:val="none" w:sz="0" w:space="0" w:color="auto"/>
            <w:left w:val="none" w:sz="0" w:space="0" w:color="auto"/>
            <w:bottom w:val="none" w:sz="0" w:space="0" w:color="auto"/>
            <w:right w:val="none" w:sz="0" w:space="0" w:color="auto"/>
          </w:divBdr>
        </w:div>
        <w:div w:id="1937245235">
          <w:marLeft w:val="640"/>
          <w:marRight w:val="0"/>
          <w:marTop w:val="0"/>
          <w:marBottom w:val="0"/>
          <w:divBdr>
            <w:top w:val="none" w:sz="0" w:space="0" w:color="auto"/>
            <w:left w:val="none" w:sz="0" w:space="0" w:color="auto"/>
            <w:bottom w:val="none" w:sz="0" w:space="0" w:color="auto"/>
            <w:right w:val="none" w:sz="0" w:space="0" w:color="auto"/>
          </w:divBdr>
        </w:div>
        <w:div w:id="631208296">
          <w:marLeft w:val="640"/>
          <w:marRight w:val="0"/>
          <w:marTop w:val="0"/>
          <w:marBottom w:val="0"/>
          <w:divBdr>
            <w:top w:val="none" w:sz="0" w:space="0" w:color="auto"/>
            <w:left w:val="none" w:sz="0" w:space="0" w:color="auto"/>
            <w:bottom w:val="none" w:sz="0" w:space="0" w:color="auto"/>
            <w:right w:val="none" w:sz="0" w:space="0" w:color="auto"/>
          </w:divBdr>
        </w:div>
        <w:div w:id="1241258219">
          <w:marLeft w:val="640"/>
          <w:marRight w:val="0"/>
          <w:marTop w:val="0"/>
          <w:marBottom w:val="0"/>
          <w:divBdr>
            <w:top w:val="none" w:sz="0" w:space="0" w:color="auto"/>
            <w:left w:val="none" w:sz="0" w:space="0" w:color="auto"/>
            <w:bottom w:val="none" w:sz="0" w:space="0" w:color="auto"/>
            <w:right w:val="none" w:sz="0" w:space="0" w:color="auto"/>
          </w:divBdr>
        </w:div>
        <w:div w:id="1921718007">
          <w:marLeft w:val="640"/>
          <w:marRight w:val="0"/>
          <w:marTop w:val="0"/>
          <w:marBottom w:val="0"/>
          <w:divBdr>
            <w:top w:val="none" w:sz="0" w:space="0" w:color="auto"/>
            <w:left w:val="none" w:sz="0" w:space="0" w:color="auto"/>
            <w:bottom w:val="none" w:sz="0" w:space="0" w:color="auto"/>
            <w:right w:val="none" w:sz="0" w:space="0" w:color="auto"/>
          </w:divBdr>
        </w:div>
        <w:div w:id="2137333385">
          <w:marLeft w:val="640"/>
          <w:marRight w:val="0"/>
          <w:marTop w:val="0"/>
          <w:marBottom w:val="0"/>
          <w:divBdr>
            <w:top w:val="none" w:sz="0" w:space="0" w:color="auto"/>
            <w:left w:val="none" w:sz="0" w:space="0" w:color="auto"/>
            <w:bottom w:val="none" w:sz="0" w:space="0" w:color="auto"/>
            <w:right w:val="none" w:sz="0" w:space="0" w:color="auto"/>
          </w:divBdr>
        </w:div>
        <w:div w:id="1970744895">
          <w:marLeft w:val="640"/>
          <w:marRight w:val="0"/>
          <w:marTop w:val="0"/>
          <w:marBottom w:val="0"/>
          <w:divBdr>
            <w:top w:val="none" w:sz="0" w:space="0" w:color="auto"/>
            <w:left w:val="none" w:sz="0" w:space="0" w:color="auto"/>
            <w:bottom w:val="none" w:sz="0" w:space="0" w:color="auto"/>
            <w:right w:val="none" w:sz="0" w:space="0" w:color="auto"/>
          </w:divBdr>
        </w:div>
        <w:div w:id="898245773">
          <w:marLeft w:val="640"/>
          <w:marRight w:val="0"/>
          <w:marTop w:val="0"/>
          <w:marBottom w:val="0"/>
          <w:divBdr>
            <w:top w:val="none" w:sz="0" w:space="0" w:color="auto"/>
            <w:left w:val="none" w:sz="0" w:space="0" w:color="auto"/>
            <w:bottom w:val="none" w:sz="0" w:space="0" w:color="auto"/>
            <w:right w:val="none" w:sz="0" w:space="0" w:color="auto"/>
          </w:divBdr>
        </w:div>
        <w:div w:id="1176653931">
          <w:marLeft w:val="640"/>
          <w:marRight w:val="0"/>
          <w:marTop w:val="0"/>
          <w:marBottom w:val="0"/>
          <w:divBdr>
            <w:top w:val="none" w:sz="0" w:space="0" w:color="auto"/>
            <w:left w:val="none" w:sz="0" w:space="0" w:color="auto"/>
            <w:bottom w:val="none" w:sz="0" w:space="0" w:color="auto"/>
            <w:right w:val="none" w:sz="0" w:space="0" w:color="auto"/>
          </w:divBdr>
        </w:div>
        <w:div w:id="826943057">
          <w:marLeft w:val="640"/>
          <w:marRight w:val="0"/>
          <w:marTop w:val="0"/>
          <w:marBottom w:val="0"/>
          <w:divBdr>
            <w:top w:val="none" w:sz="0" w:space="0" w:color="auto"/>
            <w:left w:val="none" w:sz="0" w:space="0" w:color="auto"/>
            <w:bottom w:val="none" w:sz="0" w:space="0" w:color="auto"/>
            <w:right w:val="none" w:sz="0" w:space="0" w:color="auto"/>
          </w:divBdr>
        </w:div>
        <w:div w:id="2139108099">
          <w:marLeft w:val="640"/>
          <w:marRight w:val="0"/>
          <w:marTop w:val="0"/>
          <w:marBottom w:val="0"/>
          <w:divBdr>
            <w:top w:val="none" w:sz="0" w:space="0" w:color="auto"/>
            <w:left w:val="none" w:sz="0" w:space="0" w:color="auto"/>
            <w:bottom w:val="none" w:sz="0" w:space="0" w:color="auto"/>
            <w:right w:val="none" w:sz="0" w:space="0" w:color="auto"/>
          </w:divBdr>
        </w:div>
        <w:div w:id="209409">
          <w:marLeft w:val="640"/>
          <w:marRight w:val="0"/>
          <w:marTop w:val="0"/>
          <w:marBottom w:val="0"/>
          <w:divBdr>
            <w:top w:val="none" w:sz="0" w:space="0" w:color="auto"/>
            <w:left w:val="none" w:sz="0" w:space="0" w:color="auto"/>
            <w:bottom w:val="none" w:sz="0" w:space="0" w:color="auto"/>
            <w:right w:val="none" w:sz="0" w:space="0" w:color="auto"/>
          </w:divBdr>
        </w:div>
        <w:div w:id="1742867406">
          <w:marLeft w:val="640"/>
          <w:marRight w:val="0"/>
          <w:marTop w:val="0"/>
          <w:marBottom w:val="0"/>
          <w:divBdr>
            <w:top w:val="none" w:sz="0" w:space="0" w:color="auto"/>
            <w:left w:val="none" w:sz="0" w:space="0" w:color="auto"/>
            <w:bottom w:val="none" w:sz="0" w:space="0" w:color="auto"/>
            <w:right w:val="none" w:sz="0" w:space="0" w:color="auto"/>
          </w:divBdr>
        </w:div>
        <w:div w:id="1984767994">
          <w:marLeft w:val="640"/>
          <w:marRight w:val="0"/>
          <w:marTop w:val="0"/>
          <w:marBottom w:val="0"/>
          <w:divBdr>
            <w:top w:val="none" w:sz="0" w:space="0" w:color="auto"/>
            <w:left w:val="none" w:sz="0" w:space="0" w:color="auto"/>
            <w:bottom w:val="none" w:sz="0" w:space="0" w:color="auto"/>
            <w:right w:val="none" w:sz="0" w:space="0" w:color="auto"/>
          </w:divBdr>
        </w:div>
        <w:div w:id="1139764789">
          <w:marLeft w:val="640"/>
          <w:marRight w:val="0"/>
          <w:marTop w:val="0"/>
          <w:marBottom w:val="0"/>
          <w:divBdr>
            <w:top w:val="none" w:sz="0" w:space="0" w:color="auto"/>
            <w:left w:val="none" w:sz="0" w:space="0" w:color="auto"/>
            <w:bottom w:val="none" w:sz="0" w:space="0" w:color="auto"/>
            <w:right w:val="none" w:sz="0" w:space="0" w:color="auto"/>
          </w:divBdr>
        </w:div>
        <w:div w:id="240602389">
          <w:marLeft w:val="640"/>
          <w:marRight w:val="0"/>
          <w:marTop w:val="0"/>
          <w:marBottom w:val="0"/>
          <w:divBdr>
            <w:top w:val="none" w:sz="0" w:space="0" w:color="auto"/>
            <w:left w:val="none" w:sz="0" w:space="0" w:color="auto"/>
            <w:bottom w:val="none" w:sz="0" w:space="0" w:color="auto"/>
            <w:right w:val="none" w:sz="0" w:space="0" w:color="auto"/>
          </w:divBdr>
        </w:div>
        <w:div w:id="962923003">
          <w:marLeft w:val="640"/>
          <w:marRight w:val="0"/>
          <w:marTop w:val="0"/>
          <w:marBottom w:val="0"/>
          <w:divBdr>
            <w:top w:val="none" w:sz="0" w:space="0" w:color="auto"/>
            <w:left w:val="none" w:sz="0" w:space="0" w:color="auto"/>
            <w:bottom w:val="none" w:sz="0" w:space="0" w:color="auto"/>
            <w:right w:val="none" w:sz="0" w:space="0" w:color="auto"/>
          </w:divBdr>
        </w:div>
        <w:div w:id="1901554008">
          <w:marLeft w:val="640"/>
          <w:marRight w:val="0"/>
          <w:marTop w:val="0"/>
          <w:marBottom w:val="0"/>
          <w:divBdr>
            <w:top w:val="none" w:sz="0" w:space="0" w:color="auto"/>
            <w:left w:val="none" w:sz="0" w:space="0" w:color="auto"/>
            <w:bottom w:val="none" w:sz="0" w:space="0" w:color="auto"/>
            <w:right w:val="none" w:sz="0" w:space="0" w:color="auto"/>
          </w:divBdr>
        </w:div>
        <w:div w:id="142550761">
          <w:marLeft w:val="640"/>
          <w:marRight w:val="0"/>
          <w:marTop w:val="0"/>
          <w:marBottom w:val="0"/>
          <w:divBdr>
            <w:top w:val="none" w:sz="0" w:space="0" w:color="auto"/>
            <w:left w:val="none" w:sz="0" w:space="0" w:color="auto"/>
            <w:bottom w:val="none" w:sz="0" w:space="0" w:color="auto"/>
            <w:right w:val="none" w:sz="0" w:space="0" w:color="auto"/>
          </w:divBdr>
        </w:div>
        <w:div w:id="1261909007">
          <w:marLeft w:val="640"/>
          <w:marRight w:val="0"/>
          <w:marTop w:val="0"/>
          <w:marBottom w:val="0"/>
          <w:divBdr>
            <w:top w:val="none" w:sz="0" w:space="0" w:color="auto"/>
            <w:left w:val="none" w:sz="0" w:space="0" w:color="auto"/>
            <w:bottom w:val="none" w:sz="0" w:space="0" w:color="auto"/>
            <w:right w:val="none" w:sz="0" w:space="0" w:color="auto"/>
          </w:divBdr>
        </w:div>
        <w:div w:id="879782704">
          <w:marLeft w:val="640"/>
          <w:marRight w:val="0"/>
          <w:marTop w:val="0"/>
          <w:marBottom w:val="0"/>
          <w:divBdr>
            <w:top w:val="none" w:sz="0" w:space="0" w:color="auto"/>
            <w:left w:val="none" w:sz="0" w:space="0" w:color="auto"/>
            <w:bottom w:val="none" w:sz="0" w:space="0" w:color="auto"/>
            <w:right w:val="none" w:sz="0" w:space="0" w:color="auto"/>
          </w:divBdr>
        </w:div>
        <w:div w:id="846671384">
          <w:marLeft w:val="640"/>
          <w:marRight w:val="0"/>
          <w:marTop w:val="0"/>
          <w:marBottom w:val="0"/>
          <w:divBdr>
            <w:top w:val="none" w:sz="0" w:space="0" w:color="auto"/>
            <w:left w:val="none" w:sz="0" w:space="0" w:color="auto"/>
            <w:bottom w:val="none" w:sz="0" w:space="0" w:color="auto"/>
            <w:right w:val="none" w:sz="0" w:space="0" w:color="auto"/>
          </w:divBdr>
        </w:div>
        <w:div w:id="1674213716">
          <w:marLeft w:val="640"/>
          <w:marRight w:val="0"/>
          <w:marTop w:val="0"/>
          <w:marBottom w:val="0"/>
          <w:divBdr>
            <w:top w:val="none" w:sz="0" w:space="0" w:color="auto"/>
            <w:left w:val="none" w:sz="0" w:space="0" w:color="auto"/>
            <w:bottom w:val="none" w:sz="0" w:space="0" w:color="auto"/>
            <w:right w:val="none" w:sz="0" w:space="0" w:color="auto"/>
          </w:divBdr>
        </w:div>
        <w:div w:id="944120947">
          <w:marLeft w:val="640"/>
          <w:marRight w:val="0"/>
          <w:marTop w:val="0"/>
          <w:marBottom w:val="0"/>
          <w:divBdr>
            <w:top w:val="none" w:sz="0" w:space="0" w:color="auto"/>
            <w:left w:val="none" w:sz="0" w:space="0" w:color="auto"/>
            <w:bottom w:val="none" w:sz="0" w:space="0" w:color="auto"/>
            <w:right w:val="none" w:sz="0" w:space="0" w:color="auto"/>
          </w:divBdr>
        </w:div>
        <w:div w:id="1768771712">
          <w:marLeft w:val="640"/>
          <w:marRight w:val="0"/>
          <w:marTop w:val="0"/>
          <w:marBottom w:val="0"/>
          <w:divBdr>
            <w:top w:val="none" w:sz="0" w:space="0" w:color="auto"/>
            <w:left w:val="none" w:sz="0" w:space="0" w:color="auto"/>
            <w:bottom w:val="none" w:sz="0" w:space="0" w:color="auto"/>
            <w:right w:val="none" w:sz="0" w:space="0" w:color="auto"/>
          </w:divBdr>
        </w:div>
        <w:div w:id="1323704836">
          <w:marLeft w:val="640"/>
          <w:marRight w:val="0"/>
          <w:marTop w:val="0"/>
          <w:marBottom w:val="0"/>
          <w:divBdr>
            <w:top w:val="none" w:sz="0" w:space="0" w:color="auto"/>
            <w:left w:val="none" w:sz="0" w:space="0" w:color="auto"/>
            <w:bottom w:val="none" w:sz="0" w:space="0" w:color="auto"/>
            <w:right w:val="none" w:sz="0" w:space="0" w:color="auto"/>
          </w:divBdr>
        </w:div>
      </w:divsChild>
    </w:div>
    <w:div w:id="48454473">
      <w:bodyDiv w:val="1"/>
      <w:marLeft w:val="0"/>
      <w:marRight w:val="0"/>
      <w:marTop w:val="0"/>
      <w:marBottom w:val="0"/>
      <w:divBdr>
        <w:top w:val="none" w:sz="0" w:space="0" w:color="auto"/>
        <w:left w:val="none" w:sz="0" w:space="0" w:color="auto"/>
        <w:bottom w:val="none" w:sz="0" w:space="0" w:color="auto"/>
        <w:right w:val="none" w:sz="0" w:space="0" w:color="auto"/>
      </w:divBdr>
      <w:divsChild>
        <w:div w:id="1874658167">
          <w:marLeft w:val="640"/>
          <w:marRight w:val="0"/>
          <w:marTop w:val="0"/>
          <w:marBottom w:val="0"/>
          <w:divBdr>
            <w:top w:val="none" w:sz="0" w:space="0" w:color="auto"/>
            <w:left w:val="none" w:sz="0" w:space="0" w:color="auto"/>
            <w:bottom w:val="none" w:sz="0" w:space="0" w:color="auto"/>
            <w:right w:val="none" w:sz="0" w:space="0" w:color="auto"/>
          </w:divBdr>
        </w:div>
        <w:div w:id="1735422143">
          <w:marLeft w:val="640"/>
          <w:marRight w:val="0"/>
          <w:marTop w:val="0"/>
          <w:marBottom w:val="0"/>
          <w:divBdr>
            <w:top w:val="none" w:sz="0" w:space="0" w:color="auto"/>
            <w:left w:val="none" w:sz="0" w:space="0" w:color="auto"/>
            <w:bottom w:val="none" w:sz="0" w:space="0" w:color="auto"/>
            <w:right w:val="none" w:sz="0" w:space="0" w:color="auto"/>
          </w:divBdr>
        </w:div>
        <w:div w:id="1719163492">
          <w:marLeft w:val="640"/>
          <w:marRight w:val="0"/>
          <w:marTop w:val="0"/>
          <w:marBottom w:val="0"/>
          <w:divBdr>
            <w:top w:val="none" w:sz="0" w:space="0" w:color="auto"/>
            <w:left w:val="none" w:sz="0" w:space="0" w:color="auto"/>
            <w:bottom w:val="none" w:sz="0" w:space="0" w:color="auto"/>
            <w:right w:val="none" w:sz="0" w:space="0" w:color="auto"/>
          </w:divBdr>
        </w:div>
        <w:div w:id="1267274635">
          <w:marLeft w:val="640"/>
          <w:marRight w:val="0"/>
          <w:marTop w:val="0"/>
          <w:marBottom w:val="0"/>
          <w:divBdr>
            <w:top w:val="none" w:sz="0" w:space="0" w:color="auto"/>
            <w:left w:val="none" w:sz="0" w:space="0" w:color="auto"/>
            <w:bottom w:val="none" w:sz="0" w:space="0" w:color="auto"/>
            <w:right w:val="none" w:sz="0" w:space="0" w:color="auto"/>
          </w:divBdr>
        </w:div>
        <w:div w:id="1452894662">
          <w:marLeft w:val="640"/>
          <w:marRight w:val="0"/>
          <w:marTop w:val="0"/>
          <w:marBottom w:val="0"/>
          <w:divBdr>
            <w:top w:val="none" w:sz="0" w:space="0" w:color="auto"/>
            <w:left w:val="none" w:sz="0" w:space="0" w:color="auto"/>
            <w:bottom w:val="none" w:sz="0" w:space="0" w:color="auto"/>
            <w:right w:val="none" w:sz="0" w:space="0" w:color="auto"/>
          </w:divBdr>
        </w:div>
        <w:div w:id="126747505">
          <w:marLeft w:val="640"/>
          <w:marRight w:val="0"/>
          <w:marTop w:val="0"/>
          <w:marBottom w:val="0"/>
          <w:divBdr>
            <w:top w:val="none" w:sz="0" w:space="0" w:color="auto"/>
            <w:left w:val="none" w:sz="0" w:space="0" w:color="auto"/>
            <w:bottom w:val="none" w:sz="0" w:space="0" w:color="auto"/>
            <w:right w:val="none" w:sz="0" w:space="0" w:color="auto"/>
          </w:divBdr>
        </w:div>
        <w:div w:id="366103530">
          <w:marLeft w:val="640"/>
          <w:marRight w:val="0"/>
          <w:marTop w:val="0"/>
          <w:marBottom w:val="0"/>
          <w:divBdr>
            <w:top w:val="none" w:sz="0" w:space="0" w:color="auto"/>
            <w:left w:val="none" w:sz="0" w:space="0" w:color="auto"/>
            <w:bottom w:val="none" w:sz="0" w:space="0" w:color="auto"/>
            <w:right w:val="none" w:sz="0" w:space="0" w:color="auto"/>
          </w:divBdr>
        </w:div>
        <w:div w:id="1700663720">
          <w:marLeft w:val="640"/>
          <w:marRight w:val="0"/>
          <w:marTop w:val="0"/>
          <w:marBottom w:val="0"/>
          <w:divBdr>
            <w:top w:val="none" w:sz="0" w:space="0" w:color="auto"/>
            <w:left w:val="none" w:sz="0" w:space="0" w:color="auto"/>
            <w:bottom w:val="none" w:sz="0" w:space="0" w:color="auto"/>
            <w:right w:val="none" w:sz="0" w:space="0" w:color="auto"/>
          </w:divBdr>
        </w:div>
        <w:div w:id="1724794552">
          <w:marLeft w:val="640"/>
          <w:marRight w:val="0"/>
          <w:marTop w:val="0"/>
          <w:marBottom w:val="0"/>
          <w:divBdr>
            <w:top w:val="none" w:sz="0" w:space="0" w:color="auto"/>
            <w:left w:val="none" w:sz="0" w:space="0" w:color="auto"/>
            <w:bottom w:val="none" w:sz="0" w:space="0" w:color="auto"/>
            <w:right w:val="none" w:sz="0" w:space="0" w:color="auto"/>
          </w:divBdr>
        </w:div>
        <w:div w:id="740753991">
          <w:marLeft w:val="640"/>
          <w:marRight w:val="0"/>
          <w:marTop w:val="0"/>
          <w:marBottom w:val="0"/>
          <w:divBdr>
            <w:top w:val="none" w:sz="0" w:space="0" w:color="auto"/>
            <w:left w:val="none" w:sz="0" w:space="0" w:color="auto"/>
            <w:bottom w:val="none" w:sz="0" w:space="0" w:color="auto"/>
            <w:right w:val="none" w:sz="0" w:space="0" w:color="auto"/>
          </w:divBdr>
        </w:div>
        <w:div w:id="1408263436">
          <w:marLeft w:val="640"/>
          <w:marRight w:val="0"/>
          <w:marTop w:val="0"/>
          <w:marBottom w:val="0"/>
          <w:divBdr>
            <w:top w:val="none" w:sz="0" w:space="0" w:color="auto"/>
            <w:left w:val="none" w:sz="0" w:space="0" w:color="auto"/>
            <w:bottom w:val="none" w:sz="0" w:space="0" w:color="auto"/>
            <w:right w:val="none" w:sz="0" w:space="0" w:color="auto"/>
          </w:divBdr>
        </w:div>
        <w:div w:id="712385294">
          <w:marLeft w:val="640"/>
          <w:marRight w:val="0"/>
          <w:marTop w:val="0"/>
          <w:marBottom w:val="0"/>
          <w:divBdr>
            <w:top w:val="none" w:sz="0" w:space="0" w:color="auto"/>
            <w:left w:val="none" w:sz="0" w:space="0" w:color="auto"/>
            <w:bottom w:val="none" w:sz="0" w:space="0" w:color="auto"/>
            <w:right w:val="none" w:sz="0" w:space="0" w:color="auto"/>
          </w:divBdr>
        </w:div>
        <w:div w:id="1634947413">
          <w:marLeft w:val="640"/>
          <w:marRight w:val="0"/>
          <w:marTop w:val="0"/>
          <w:marBottom w:val="0"/>
          <w:divBdr>
            <w:top w:val="none" w:sz="0" w:space="0" w:color="auto"/>
            <w:left w:val="none" w:sz="0" w:space="0" w:color="auto"/>
            <w:bottom w:val="none" w:sz="0" w:space="0" w:color="auto"/>
            <w:right w:val="none" w:sz="0" w:space="0" w:color="auto"/>
          </w:divBdr>
        </w:div>
        <w:div w:id="1197696379">
          <w:marLeft w:val="640"/>
          <w:marRight w:val="0"/>
          <w:marTop w:val="0"/>
          <w:marBottom w:val="0"/>
          <w:divBdr>
            <w:top w:val="none" w:sz="0" w:space="0" w:color="auto"/>
            <w:left w:val="none" w:sz="0" w:space="0" w:color="auto"/>
            <w:bottom w:val="none" w:sz="0" w:space="0" w:color="auto"/>
            <w:right w:val="none" w:sz="0" w:space="0" w:color="auto"/>
          </w:divBdr>
        </w:div>
        <w:div w:id="1369066666">
          <w:marLeft w:val="640"/>
          <w:marRight w:val="0"/>
          <w:marTop w:val="0"/>
          <w:marBottom w:val="0"/>
          <w:divBdr>
            <w:top w:val="none" w:sz="0" w:space="0" w:color="auto"/>
            <w:left w:val="none" w:sz="0" w:space="0" w:color="auto"/>
            <w:bottom w:val="none" w:sz="0" w:space="0" w:color="auto"/>
            <w:right w:val="none" w:sz="0" w:space="0" w:color="auto"/>
          </w:divBdr>
        </w:div>
        <w:div w:id="623658008">
          <w:marLeft w:val="640"/>
          <w:marRight w:val="0"/>
          <w:marTop w:val="0"/>
          <w:marBottom w:val="0"/>
          <w:divBdr>
            <w:top w:val="none" w:sz="0" w:space="0" w:color="auto"/>
            <w:left w:val="none" w:sz="0" w:space="0" w:color="auto"/>
            <w:bottom w:val="none" w:sz="0" w:space="0" w:color="auto"/>
            <w:right w:val="none" w:sz="0" w:space="0" w:color="auto"/>
          </w:divBdr>
        </w:div>
        <w:div w:id="1683390043">
          <w:marLeft w:val="640"/>
          <w:marRight w:val="0"/>
          <w:marTop w:val="0"/>
          <w:marBottom w:val="0"/>
          <w:divBdr>
            <w:top w:val="none" w:sz="0" w:space="0" w:color="auto"/>
            <w:left w:val="none" w:sz="0" w:space="0" w:color="auto"/>
            <w:bottom w:val="none" w:sz="0" w:space="0" w:color="auto"/>
            <w:right w:val="none" w:sz="0" w:space="0" w:color="auto"/>
          </w:divBdr>
        </w:div>
        <w:div w:id="410201924">
          <w:marLeft w:val="640"/>
          <w:marRight w:val="0"/>
          <w:marTop w:val="0"/>
          <w:marBottom w:val="0"/>
          <w:divBdr>
            <w:top w:val="none" w:sz="0" w:space="0" w:color="auto"/>
            <w:left w:val="none" w:sz="0" w:space="0" w:color="auto"/>
            <w:bottom w:val="none" w:sz="0" w:space="0" w:color="auto"/>
            <w:right w:val="none" w:sz="0" w:space="0" w:color="auto"/>
          </w:divBdr>
        </w:div>
        <w:div w:id="1201089761">
          <w:marLeft w:val="640"/>
          <w:marRight w:val="0"/>
          <w:marTop w:val="0"/>
          <w:marBottom w:val="0"/>
          <w:divBdr>
            <w:top w:val="none" w:sz="0" w:space="0" w:color="auto"/>
            <w:left w:val="none" w:sz="0" w:space="0" w:color="auto"/>
            <w:bottom w:val="none" w:sz="0" w:space="0" w:color="auto"/>
            <w:right w:val="none" w:sz="0" w:space="0" w:color="auto"/>
          </w:divBdr>
        </w:div>
        <w:div w:id="1116952178">
          <w:marLeft w:val="640"/>
          <w:marRight w:val="0"/>
          <w:marTop w:val="0"/>
          <w:marBottom w:val="0"/>
          <w:divBdr>
            <w:top w:val="none" w:sz="0" w:space="0" w:color="auto"/>
            <w:left w:val="none" w:sz="0" w:space="0" w:color="auto"/>
            <w:bottom w:val="none" w:sz="0" w:space="0" w:color="auto"/>
            <w:right w:val="none" w:sz="0" w:space="0" w:color="auto"/>
          </w:divBdr>
        </w:div>
        <w:div w:id="70087712">
          <w:marLeft w:val="640"/>
          <w:marRight w:val="0"/>
          <w:marTop w:val="0"/>
          <w:marBottom w:val="0"/>
          <w:divBdr>
            <w:top w:val="none" w:sz="0" w:space="0" w:color="auto"/>
            <w:left w:val="none" w:sz="0" w:space="0" w:color="auto"/>
            <w:bottom w:val="none" w:sz="0" w:space="0" w:color="auto"/>
            <w:right w:val="none" w:sz="0" w:space="0" w:color="auto"/>
          </w:divBdr>
        </w:div>
        <w:div w:id="123470449">
          <w:marLeft w:val="640"/>
          <w:marRight w:val="0"/>
          <w:marTop w:val="0"/>
          <w:marBottom w:val="0"/>
          <w:divBdr>
            <w:top w:val="none" w:sz="0" w:space="0" w:color="auto"/>
            <w:left w:val="none" w:sz="0" w:space="0" w:color="auto"/>
            <w:bottom w:val="none" w:sz="0" w:space="0" w:color="auto"/>
            <w:right w:val="none" w:sz="0" w:space="0" w:color="auto"/>
          </w:divBdr>
        </w:div>
        <w:div w:id="1145393939">
          <w:marLeft w:val="640"/>
          <w:marRight w:val="0"/>
          <w:marTop w:val="0"/>
          <w:marBottom w:val="0"/>
          <w:divBdr>
            <w:top w:val="none" w:sz="0" w:space="0" w:color="auto"/>
            <w:left w:val="none" w:sz="0" w:space="0" w:color="auto"/>
            <w:bottom w:val="none" w:sz="0" w:space="0" w:color="auto"/>
            <w:right w:val="none" w:sz="0" w:space="0" w:color="auto"/>
          </w:divBdr>
        </w:div>
        <w:div w:id="450518459">
          <w:marLeft w:val="640"/>
          <w:marRight w:val="0"/>
          <w:marTop w:val="0"/>
          <w:marBottom w:val="0"/>
          <w:divBdr>
            <w:top w:val="none" w:sz="0" w:space="0" w:color="auto"/>
            <w:left w:val="none" w:sz="0" w:space="0" w:color="auto"/>
            <w:bottom w:val="none" w:sz="0" w:space="0" w:color="auto"/>
            <w:right w:val="none" w:sz="0" w:space="0" w:color="auto"/>
          </w:divBdr>
        </w:div>
        <w:div w:id="1650860469">
          <w:marLeft w:val="640"/>
          <w:marRight w:val="0"/>
          <w:marTop w:val="0"/>
          <w:marBottom w:val="0"/>
          <w:divBdr>
            <w:top w:val="none" w:sz="0" w:space="0" w:color="auto"/>
            <w:left w:val="none" w:sz="0" w:space="0" w:color="auto"/>
            <w:bottom w:val="none" w:sz="0" w:space="0" w:color="auto"/>
            <w:right w:val="none" w:sz="0" w:space="0" w:color="auto"/>
          </w:divBdr>
        </w:div>
        <w:div w:id="707145894">
          <w:marLeft w:val="640"/>
          <w:marRight w:val="0"/>
          <w:marTop w:val="0"/>
          <w:marBottom w:val="0"/>
          <w:divBdr>
            <w:top w:val="none" w:sz="0" w:space="0" w:color="auto"/>
            <w:left w:val="none" w:sz="0" w:space="0" w:color="auto"/>
            <w:bottom w:val="none" w:sz="0" w:space="0" w:color="auto"/>
            <w:right w:val="none" w:sz="0" w:space="0" w:color="auto"/>
          </w:divBdr>
        </w:div>
        <w:div w:id="1590046437">
          <w:marLeft w:val="640"/>
          <w:marRight w:val="0"/>
          <w:marTop w:val="0"/>
          <w:marBottom w:val="0"/>
          <w:divBdr>
            <w:top w:val="none" w:sz="0" w:space="0" w:color="auto"/>
            <w:left w:val="none" w:sz="0" w:space="0" w:color="auto"/>
            <w:bottom w:val="none" w:sz="0" w:space="0" w:color="auto"/>
            <w:right w:val="none" w:sz="0" w:space="0" w:color="auto"/>
          </w:divBdr>
        </w:div>
        <w:div w:id="785731253">
          <w:marLeft w:val="640"/>
          <w:marRight w:val="0"/>
          <w:marTop w:val="0"/>
          <w:marBottom w:val="0"/>
          <w:divBdr>
            <w:top w:val="none" w:sz="0" w:space="0" w:color="auto"/>
            <w:left w:val="none" w:sz="0" w:space="0" w:color="auto"/>
            <w:bottom w:val="none" w:sz="0" w:space="0" w:color="auto"/>
            <w:right w:val="none" w:sz="0" w:space="0" w:color="auto"/>
          </w:divBdr>
        </w:div>
        <w:div w:id="222523452">
          <w:marLeft w:val="640"/>
          <w:marRight w:val="0"/>
          <w:marTop w:val="0"/>
          <w:marBottom w:val="0"/>
          <w:divBdr>
            <w:top w:val="none" w:sz="0" w:space="0" w:color="auto"/>
            <w:left w:val="none" w:sz="0" w:space="0" w:color="auto"/>
            <w:bottom w:val="none" w:sz="0" w:space="0" w:color="auto"/>
            <w:right w:val="none" w:sz="0" w:space="0" w:color="auto"/>
          </w:divBdr>
        </w:div>
        <w:div w:id="1246459585">
          <w:marLeft w:val="640"/>
          <w:marRight w:val="0"/>
          <w:marTop w:val="0"/>
          <w:marBottom w:val="0"/>
          <w:divBdr>
            <w:top w:val="none" w:sz="0" w:space="0" w:color="auto"/>
            <w:left w:val="none" w:sz="0" w:space="0" w:color="auto"/>
            <w:bottom w:val="none" w:sz="0" w:space="0" w:color="auto"/>
            <w:right w:val="none" w:sz="0" w:space="0" w:color="auto"/>
          </w:divBdr>
        </w:div>
      </w:divsChild>
    </w:div>
    <w:div w:id="48498448">
      <w:bodyDiv w:val="1"/>
      <w:marLeft w:val="0"/>
      <w:marRight w:val="0"/>
      <w:marTop w:val="0"/>
      <w:marBottom w:val="0"/>
      <w:divBdr>
        <w:top w:val="none" w:sz="0" w:space="0" w:color="auto"/>
        <w:left w:val="none" w:sz="0" w:space="0" w:color="auto"/>
        <w:bottom w:val="none" w:sz="0" w:space="0" w:color="auto"/>
        <w:right w:val="none" w:sz="0" w:space="0" w:color="auto"/>
      </w:divBdr>
      <w:divsChild>
        <w:div w:id="1881045282">
          <w:marLeft w:val="640"/>
          <w:marRight w:val="0"/>
          <w:marTop w:val="0"/>
          <w:marBottom w:val="0"/>
          <w:divBdr>
            <w:top w:val="none" w:sz="0" w:space="0" w:color="auto"/>
            <w:left w:val="none" w:sz="0" w:space="0" w:color="auto"/>
            <w:bottom w:val="none" w:sz="0" w:space="0" w:color="auto"/>
            <w:right w:val="none" w:sz="0" w:space="0" w:color="auto"/>
          </w:divBdr>
        </w:div>
        <w:div w:id="1228228993">
          <w:marLeft w:val="640"/>
          <w:marRight w:val="0"/>
          <w:marTop w:val="0"/>
          <w:marBottom w:val="0"/>
          <w:divBdr>
            <w:top w:val="none" w:sz="0" w:space="0" w:color="auto"/>
            <w:left w:val="none" w:sz="0" w:space="0" w:color="auto"/>
            <w:bottom w:val="none" w:sz="0" w:space="0" w:color="auto"/>
            <w:right w:val="none" w:sz="0" w:space="0" w:color="auto"/>
          </w:divBdr>
        </w:div>
        <w:div w:id="1752967449">
          <w:marLeft w:val="640"/>
          <w:marRight w:val="0"/>
          <w:marTop w:val="0"/>
          <w:marBottom w:val="0"/>
          <w:divBdr>
            <w:top w:val="none" w:sz="0" w:space="0" w:color="auto"/>
            <w:left w:val="none" w:sz="0" w:space="0" w:color="auto"/>
            <w:bottom w:val="none" w:sz="0" w:space="0" w:color="auto"/>
            <w:right w:val="none" w:sz="0" w:space="0" w:color="auto"/>
          </w:divBdr>
        </w:div>
        <w:div w:id="1155954005">
          <w:marLeft w:val="640"/>
          <w:marRight w:val="0"/>
          <w:marTop w:val="0"/>
          <w:marBottom w:val="0"/>
          <w:divBdr>
            <w:top w:val="none" w:sz="0" w:space="0" w:color="auto"/>
            <w:left w:val="none" w:sz="0" w:space="0" w:color="auto"/>
            <w:bottom w:val="none" w:sz="0" w:space="0" w:color="auto"/>
            <w:right w:val="none" w:sz="0" w:space="0" w:color="auto"/>
          </w:divBdr>
        </w:div>
        <w:div w:id="1695614636">
          <w:marLeft w:val="640"/>
          <w:marRight w:val="0"/>
          <w:marTop w:val="0"/>
          <w:marBottom w:val="0"/>
          <w:divBdr>
            <w:top w:val="none" w:sz="0" w:space="0" w:color="auto"/>
            <w:left w:val="none" w:sz="0" w:space="0" w:color="auto"/>
            <w:bottom w:val="none" w:sz="0" w:space="0" w:color="auto"/>
            <w:right w:val="none" w:sz="0" w:space="0" w:color="auto"/>
          </w:divBdr>
        </w:div>
        <w:div w:id="248659673">
          <w:marLeft w:val="640"/>
          <w:marRight w:val="0"/>
          <w:marTop w:val="0"/>
          <w:marBottom w:val="0"/>
          <w:divBdr>
            <w:top w:val="none" w:sz="0" w:space="0" w:color="auto"/>
            <w:left w:val="none" w:sz="0" w:space="0" w:color="auto"/>
            <w:bottom w:val="none" w:sz="0" w:space="0" w:color="auto"/>
            <w:right w:val="none" w:sz="0" w:space="0" w:color="auto"/>
          </w:divBdr>
        </w:div>
        <w:div w:id="717511536">
          <w:marLeft w:val="640"/>
          <w:marRight w:val="0"/>
          <w:marTop w:val="0"/>
          <w:marBottom w:val="0"/>
          <w:divBdr>
            <w:top w:val="none" w:sz="0" w:space="0" w:color="auto"/>
            <w:left w:val="none" w:sz="0" w:space="0" w:color="auto"/>
            <w:bottom w:val="none" w:sz="0" w:space="0" w:color="auto"/>
            <w:right w:val="none" w:sz="0" w:space="0" w:color="auto"/>
          </w:divBdr>
        </w:div>
        <w:div w:id="1983343173">
          <w:marLeft w:val="640"/>
          <w:marRight w:val="0"/>
          <w:marTop w:val="0"/>
          <w:marBottom w:val="0"/>
          <w:divBdr>
            <w:top w:val="none" w:sz="0" w:space="0" w:color="auto"/>
            <w:left w:val="none" w:sz="0" w:space="0" w:color="auto"/>
            <w:bottom w:val="none" w:sz="0" w:space="0" w:color="auto"/>
            <w:right w:val="none" w:sz="0" w:space="0" w:color="auto"/>
          </w:divBdr>
        </w:div>
        <w:div w:id="2139061913">
          <w:marLeft w:val="640"/>
          <w:marRight w:val="0"/>
          <w:marTop w:val="0"/>
          <w:marBottom w:val="0"/>
          <w:divBdr>
            <w:top w:val="none" w:sz="0" w:space="0" w:color="auto"/>
            <w:left w:val="none" w:sz="0" w:space="0" w:color="auto"/>
            <w:bottom w:val="none" w:sz="0" w:space="0" w:color="auto"/>
            <w:right w:val="none" w:sz="0" w:space="0" w:color="auto"/>
          </w:divBdr>
        </w:div>
        <w:div w:id="1319573966">
          <w:marLeft w:val="640"/>
          <w:marRight w:val="0"/>
          <w:marTop w:val="0"/>
          <w:marBottom w:val="0"/>
          <w:divBdr>
            <w:top w:val="none" w:sz="0" w:space="0" w:color="auto"/>
            <w:left w:val="none" w:sz="0" w:space="0" w:color="auto"/>
            <w:bottom w:val="none" w:sz="0" w:space="0" w:color="auto"/>
            <w:right w:val="none" w:sz="0" w:space="0" w:color="auto"/>
          </w:divBdr>
        </w:div>
        <w:div w:id="217325873">
          <w:marLeft w:val="640"/>
          <w:marRight w:val="0"/>
          <w:marTop w:val="0"/>
          <w:marBottom w:val="0"/>
          <w:divBdr>
            <w:top w:val="none" w:sz="0" w:space="0" w:color="auto"/>
            <w:left w:val="none" w:sz="0" w:space="0" w:color="auto"/>
            <w:bottom w:val="none" w:sz="0" w:space="0" w:color="auto"/>
            <w:right w:val="none" w:sz="0" w:space="0" w:color="auto"/>
          </w:divBdr>
        </w:div>
        <w:div w:id="1527907063">
          <w:marLeft w:val="640"/>
          <w:marRight w:val="0"/>
          <w:marTop w:val="0"/>
          <w:marBottom w:val="0"/>
          <w:divBdr>
            <w:top w:val="none" w:sz="0" w:space="0" w:color="auto"/>
            <w:left w:val="none" w:sz="0" w:space="0" w:color="auto"/>
            <w:bottom w:val="none" w:sz="0" w:space="0" w:color="auto"/>
            <w:right w:val="none" w:sz="0" w:space="0" w:color="auto"/>
          </w:divBdr>
        </w:div>
        <w:div w:id="1204051999">
          <w:marLeft w:val="640"/>
          <w:marRight w:val="0"/>
          <w:marTop w:val="0"/>
          <w:marBottom w:val="0"/>
          <w:divBdr>
            <w:top w:val="none" w:sz="0" w:space="0" w:color="auto"/>
            <w:left w:val="none" w:sz="0" w:space="0" w:color="auto"/>
            <w:bottom w:val="none" w:sz="0" w:space="0" w:color="auto"/>
            <w:right w:val="none" w:sz="0" w:space="0" w:color="auto"/>
          </w:divBdr>
        </w:div>
        <w:div w:id="519393218">
          <w:marLeft w:val="640"/>
          <w:marRight w:val="0"/>
          <w:marTop w:val="0"/>
          <w:marBottom w:val="0"/>
          <w:divBdr>
            <w:top w:val="none" w:sz="0" w:space="0" w:color="auto"/>
            <w:left w:val="none" w:sz="0" w:space="0" w:color="auto"/>
            <w:bottom w:val="none" w:sz="0" w:space="0" w:color="auto"/>
            <w:right w:val="none" w:sz="0" w:space="0" w:color="auto"/>
          </w:divBdr>
        </w:div>
        <w:div w:id="1598057763">
          <w:marLeft w:val="640"/>
          <w:marRight w:val="0"/>
          <w:marTop w:val="0"/>
          <w:marBottom w:val="0"/>
          <w:divBdr>
            <w:top w:val="none" w:sz="0" w:space="0" w:color="auto"/>
            <w:left w:val="none" w:sz="0" w:space="0" w:color="auto"/>
            <w:bottom w:val="none" w:sz="0" w:space="0" w:color="auto"/>
            <w:right w:val="none" w:sz="0" w:space="0" w:color="auto"/>
          </w:divBdr>
        </w:div>
        <w:div w:id="261380879">
          <w:marLeft w:val="640"/>
          <w:marRight w:val="0"/>
          <w:marTop w:val="0"/>
          <w:marBottom w:val="0"/>
          <w:divBdr>
            <w:top w:val="none" w:sz="0" w:space="0" w:color="auto"/>
            <w:left w:val="none" w:sz="0" w:space="0" w:color="auto"/>
            <w:bottom w:val="none" w:sz="0" w:space="0" w:color="auto"/>
            <w:right w:val="none" w:sz="0" w:space="0" w:color="auto"/>
          </w:divBdr>
        </w:div>
        <w:div w:id="1941178188">
          <w:marLeft w:val="640"/>
          <w:marRight w:val="0"/>
          <w:marTop w:val="0"/>
          <w:marBottom w:val="0"/>
          <w:divBdr>
            <w:top w:val="none" w:sz="0" w:space="0" w:color="auto"/>
            <w:left w:val="none" w:sz="0" w:space="0" w:color="auto"/>
            <w:bottom w:val="none" w:sz="0" w:space="0" w:color="auto"/>
            <w:right w:val="none" w:sz="0" w:space="0" w:color="auto"/>
          </w:divBdr>
        </w:div>
        <w:div w:id="1965228684">
          <w:marLeft w:val="640"/>
          <w:marRight w:val="0"/>
          <w:marTop w:val="0"/>
          <w:marBottom w:val="0"/>
          <w:divBdr>
            <w:top w:val="none" w:sz="0" w:space="0" w:color="auto"/>
            <w:left w:val="none" w:sz="0" w:space="0" w:color="auto"/>
            <w:bottom w:val="none" w:sz="0" w:space="0" w:color="auto"/>
            <w:right w:val="none" w:sz="0" w:space="0" w:color="auto"/>
          </w:divBdr>
        </w:div>
        <w:div w:id="1310019971">
          <w:marLeft w:val="640"/>
          <w:marRight w:val="0"/>
          <w:marTop w:val="0"/>
          <w:marBottom w:val="0"/>
          <w:divBdr>
            <w:top w:val="none" w:sz="0" w:space="0" w:color="auto"/>
            <w:left w:val="none" w:sz="0" w:space="0" w:color="auto"/>
            <w:bottom w:val="none" w:sz="0" w:space="0" w:color="auto"/>
            <w:right w:val="none" w:sz="0" w:space="0" w:color="auto"/>
          </w:divBdr>
        </w:div>
        <w:div w:id="847720090">
          <w:marLeft w:val="640"/>
          <w:marRight w:val="0"/>
          <w:marTop w:val="0"/>
          <w:marBottom w:val="0"/>
          <w:divBdr>
            <w:top w:val="none" w:sz="0" w:space="0" w:color="auto"/>
            <w:left w:val="none" w:sz="0" w:space="0" w:color="auto"/>
            <w:bottom w:val="none" w:sz="0" w:space="0" w:color="auto"/>
            <w:right w:val="none" w:sz="0" w:space="0" w:color="auto"/>
          </w:divBdr>
        </w:div>
        <w:div w:id="1537428076">
          <w:marLeft w:val="640"/>
          <w:marRight w:val="0"/>
          <w:marTop w:val="0"/>
          <w:marBottom w:val="0"/>
          <w:divBdr>
            <w:top w:val="none" w:sz="0" w:space="0" w:color="auto"/>
            <w:left w:val="none" w:sz="0" w:space="0" w:color="auto"/>
            <w:bottom w:val="none" w:sz="0" w:space="0" w:color="auto"/>
            <w:right w:val="none" w:sz="0" w:space="0" w:color="auto"/>
          </w:divBdr>
        </w:div>
        <w:div w:id="1013919692">
          <w:marLeft w:val="640"/>
          <w:marRight w:val="0"/>
          <w:marTop w:val="0"/>
          <w:marBottom w:val="0"/>
          <w:divBdr>
            <w:top w:val="none" w:sz="0" w:space="0" w:color="auto"/>
            <w:left w:val="none" w:sz="0" w:space="0" w:color="auto"/>
            <w:bottom w:val="none" w:sz="0" w:space="0" w:color="auto"/>
            <w:right w:val="none" w:sz="0" w:space="0" w:color="auto"/>
          </w:divBdr>
        </w:div>
        <w:div w:id="1072895898">
          <w:marLeft w:val="640"/>
          <w:marRight w:val="0"/>
          <w:marTop w:val="0"/>
          <w:marBottom w:val="0"/>
          <w:divBdr>
            <w:top w:val="none" w:sz="0" w:space="0" w:color="auto"/>
            <w:left w:val="none" w:sz="0" w:space="0" w:color="auto"/>
            <w:bottom w:val="none" w:sz="0" w:space="0" w:color="auto"/>
            <w:right w:val="none" w:sz="0" w:space="0" w:color="auto"/>
          </w:divBdr>
        </w:div>
      </w:divsChild>
    </w:div>
    <w:div w:id="57244566">
      <w:bodyDiv w:val="1"/>
      <w:marLeft w:val="0"/>
      <w:marRight w:val="0"/>
      <w:marTop w:val="0"/>
      <w:marBottom w:val="0"/>
      <w:divBdr>
        <w:top w:val="none" w:sz="0" w:space="0" w:color="auto"/>
        <w:left w:val="none" w:sz="0" w:space="0" w:color="auto"/>
        <w:bottom w:val="none" w:sz="0" w:space="0" w:color="auto"/>
        <w:right w:val="none" w:sz="0" w:space="0" w:color="auto"/>
      </w:divBdr>
      <w:divsChild>
        <w:div w:id="777943945">
          <w:marLeft w:val="640"/>
          <w:marRight w:val="0"/>
          <w:marTop w:val="0"/>
          <w:marBottom w:val="0"/>
          <w:divBdr>
            <w:top w:val="none" w:sz="0" w:space="0" w:color="auto"/>
            <w:left w:val="none" w:sz="0" w:space="0" w:color="auto"/>
            <w:bottom w:val="none" w:sz="0" w:space="0" w:color="auto"/>
            <w:right w:val="none" w:sz="0" w:space="0" w:color="auto"/>
          </w:divBdr>
        </w:div>
        <w:div w:id="1655643280">
          <w:marLeft w:val="640"/>
          <w:marRight w:val="0"/>
          <w:marTop w:val="0"/>
          <w:marBottom w:val="0"/>
          <w:divBdr>
            <w:top w:val="none" w:sz="0" w:space="0" w:color="auto"/>
            <w:left w:val="none" w:sz="0" w:space="0" w:color="auto"/>
            <w:bottom w:val="none" w:sz="0" w:space="0" w:color="auto"/>
            <w:right w:val="none" w:sz="0" w:space="0" w:color="auto"/>
          </w:divBdr>
        </w:div>
        <w:div w:id="1162508460">
          <w:marLeft w:val="640"/>
          <w:marRight w:val="0"/>
          <w:marTop w:val="0"/>
          <w:marBottom w:val="0"/>
          <w:divBdr>
            <w:top w:val="none" w:sz="0" w:space="0" w:color="auto"/>
            <w:left w:val="none" w:sz="0" w:space="0" w:color="auto"/>
            <w:bottom w:val="none" w:sz="0" w:space="0" w:color="auto"/>
            <w:right w:val="none" w:sz="0" w:space="0" w:color="auto"/>
          </w:divBdr>
        </w:div>
        <w:div w:id="483354966">
          <w:marLeft w:val="640"/>
          <w:marRight w:val="0"/>
          <w:marTop w:val="0"/>
          <w:marBottom w:val="0"/>
          <w:divBdr>
            <w:top w:val="none" w:sz="0" w:space="0" w:color="auto"/>
            <w:left w:val="none" w:sz="0" w:space="0" w:color="auto"/>
            <w:bottom w:val="none" w:sz="0" w:space="0" w:color="auto"/>
            <w:right w:val="none" w:sz="0" w:space="0" w:color="auto"/>
          </w:divBdr>
        </w:div>
        <w:div w:id="876239341">
          <w:marLeft w:val="640"/>
          <w:marRight w:val="0"/>
          <w:marTop w:val="0"/>
          <w:marBottom w:val="0"/>
          <w:divBdr>
            <w:top w:val="none" w:sz="0" w:space="0" w:color="auto"/>
            <w:left w:val="none" w:sz="0" w:space="0" w:color="auto"/>
            <w:bottom w:val="none" w:sz="0" w:space="0" w:color="auto"/>
            <w:right w:val="none" w:sz="0" w:space="0" w:color="auto"/>
          </w:divBdr>
        </w:div>
        <w:div w:id="2056272343">
          <w:marLeft w:val="640"/>
          <w:marRight w:val="0"/>
          <w:marTop w:val="0"/>
          <w:marBottom w:val="0"/>
          <w:divBdr>
            <w:top w:val="none" w:sz="0" w:space="0" w:color="auto"/>
            <w:left w:val="none" w:sz="0" w:space="0" w:color="auto"/>
            <w:bottom w:val="none" w:sz="0" w:space="0" w:color="auto"/>
            <w:right w:val="none" w:sz="0" w:space="0" w:color="auto"/>
          </w:divBdr>
        </w:div>
        <w:div w:id="370157320">
          <w:marLeft w:val="640"/>
          <w:marRight w:val="0"/>
          <w:marTop w:val="0"/>
          <w:marBottom w:val="0"/>
          <w:divBdr>
            <w:top w:val="none" w:sz="0" w:space="0" w:color="auto"/>
            <w:left w:val="none" w:sz="0" w:space="0" w:color="auto"/>
            <w:bottom w:val="none" w:sz="0" w:space="0" w:color="auto"/>
            <w:right w:val="none" w:sz="0" w:space="0" w:color="auto"/>
          </w:divBdr>
        </w:div>
        <w:div w:id="50659396">
          <w:marLeft w:val="640"/>
          <w:marRight w:val="0"/>
          <w:marTop w:val="0"/>
          <w:marBottom w:val="0"/>
          <w:divBdr>
            <w:top w:val="none" w:sz="0" w:space="0" w:color="auto"/>
            <w:left w:val="none" w:sz="0" w:space="0" w:color="auto"/>
            <w:bottom w:val="none" w:sz="0" w:space="0" w:color="auto"/>
            <w:right w:val="none" w:sz="0" w:space="0" w:color="auto"/>
          </w:divBdr>
        </w:div>
        <w:div w:id="982077786">
          <w:marLeft w:val="640"/>
          <w:marRight w:val="0"/>
          <w:marTop w:val="0"/>
          <w:marBottom w:val="0"/>
          <w:divBdr>
            <w:top w:val="none" w:sz="0" w:space="0" w:color="auto"/>
            <w:left w:val="none" w:sz="0" w:space="0" w:color="auto"/>
            <w:bottom w:val="none" w:sz="0" w:space="0" w:color="auto"/>
            <w:right w:val="none" w:sz="0" w:space="0" w:color="auto"/>
          </w:divBdr>
        </w:div>
        <w:div w:id="148132716">
          <w:marLeft w:val="640"/>
          <w:marRight w:val="0"/>
          <w:marTop w:val="0"/>
          <w:marBottom w:val="0"/>
          <w:divBdr>
            <w:top w:val="none" w:sz="0" w:space="0" w:color="auto"/>
            <w:left w:val="none" w:sz="0" w:space="0" w:color="auto"/>
            <w:bottom w:val="none" w:sz="0" w:space="0" w:color="auto"/>
            <w:right w:val="none" w:sz="0" w:space="0" w:color="auto"/>
          </w:divBdr>
        </w:div>
        <w:div w:id="1859927514">
          <w:marLeft w:val="640"/>
          <w:marRight w:val="0"/>
          <w:marTop w:val="0"/>
          <w:marBottom w:val="0"/>
          <w:divBdr>
            <w:top w:val="none" w:sz="0" w:space="0" w:color="auto"/>
            <w:left w:val="none" w:sz="0" w:space="0" w:color="auto"/>
            <w:bottom w:val="none" w:sz="0" w:space="0" w:color="auto"/>
            <w:right w:val="none" w:sz="0" w:space="0" w:color="auto"/>
          </w:divBdr>
        </w:div>
        <w:div w:id="2076732895">
          <w:marLeft w:val="640"/>
          <w:marRight w:val="0"/>
          <w:marTop w:val="0"/>
          <w:marBottom w:val="0"/>
          <w:divBdr>
            <w:top w:val="none" w:sz="0" w:space="0" w:color="auto"/>
            <w:left w:val="none" w:sz="0" w:space="0" w:color="auto"/>
            <w:bottom w:val="none" w:sz="0" w:space="0" w:color="auto"/>
            <w:right w:val="none" w:sz="0" w:space="0" w:color="auto"/>
          </w:divBdr>
        </w:div>
        <w:div w:id="490146612">
          <w:marLeft w:val="640"/>
          <w:marRight w:val="0"/>
          <w:marTop w:val="0"/>
          <w:marBottom w:val="0"/>
          <w:divBdr>
            <w:top w:val="none" w:sz="0" w:space="0" w:color="auto"/>
            <w:left w:val="none" w:sz="0" w:space="0" w:color="auto"/>
            <w:bottom w:val="none" w:sz="0" w:space="0" w:color="auto"/>
            <w:right w:val="none" w:sz="0" w:space="0" w:color="auto"/>
          </w:divBdr>
        </w:div>
        <w:div w:id="1472480220">
          <w:marLeft w:val="640"/>
          <w:marRight w:val="0"/>
          <w:marTop w:val="0"/>
          <w:marBottom w:val="0"/>
          <w:divBdr>
            <w:top w:val="none" w:sz="0" w:space="0" w:color="auto"/>
            <w:left w:val="none" w:sz="0" w:space="0" w:color="auto"/>
            <w:bottom w:val="none" w:sz="0" w:space="0" w:color="auto"/>
            <w:right w:val="none" w:sz="0" w:space="0" w:color="auto"/>
          </w:divBdr>
        </w:div>
        <w:div w:id="1728457560">
          <w:marLeft w:val="640"/>
          <w:marRight w:val="0"/>
          <w:marTop w:val="0"/>
          <w:marBottom w:val="0"/>
          <w:divBdr>
            <w:top w:val="none" w:sz="0" w:space="0" w:color="auto"/>
            <w:left w:val="none" w:sz="0" w:space="0" w:color="auto"/>
            <w:bottom w:val="none" w:sz="0" w:space="0" w:color="auto"/>
            <w:right w:val="none" w:sz="0" w:space="0" w:color="auto"/>
          </w:divBdr>
        </w:div>
        <w:div w:id="1955481880">
          <w:marLeft w:val="640"/>
          <w:marRight w:val="0"/>
          <w:marTop w:val="0"/>
          <w:marBottom w:val="0"/>
          <w:divBdr>
            <w:top w:val="none" w:sz="0" w:space="0" w:color="auto"/>
            <w:left w:val="none" w:sz="0" w:space="0" w:color="auto"/>
            <w:bottom w:val="none" w:sz="0" w:space="0" w:color="auto"/>
            <w:right w:val="none" w:sz="0" w:space="0" w:color="auto"/>
          </w:divBdr>
        </w:div>
        <w:div w:id="784156771">
          <w:marLeft w:val="640"/>
          <w:marRight w:val="0"/>
          <w:marTop w:val="0"/>
          <w:marBottom w:val="0"/>
          <w:divBdr>
            <w:top w:val="none" w:sz="0" w:space="0" w:color="auto"/>
            <w:left w:val="none" w:sz="0" w:space="0" w:color="auto"/>
            <w:bottom w:val="none" w:sz="0" w:space="0" w:color="auto"/>
            <w:right w:val="none" w:sz="0" w:space="0" w:color="auto"/>
          </w:divBdr>
        </w:div>
        <w:div w:id="463930335">
          <w:marLeft w:val="640"/>
          <w:marRight w:val="0"/>
          <w:marTop w:val="0"/>
          <w:marBottom w:val="0"/>
          <w:divBdr>
            <w:top w:val="none" w:sz="0" w:space="0" w:color="auto"/>
            <w:left w:val="none" w:sz="0" w:space="0" w:color="auto"/>
            <w:bottom w:val="none" w:sz="0" w:space="0" w:color="auto"/>
            <w:right w:val="none" w:sz="0" w:space="0" w:color="auto"/>
          </w:divBdr>
        </w:div>
        <w:div w:id="2122992351">
          <w:marLeft w:val="640"/>
          <w:marRight w:val="0"/>
          <w:marTop w:val="0"/>
          <w:marBottom w:val="0"/>
          <w:divBdr>
            <w:top w:val="none" w:sz="0" w:space="0" w:color="auto"/>
            <w:left w:val="none" w:sz="0" w:space="0" w:color="auto"/>
            <w:bottom w:val="none" w:sz="0" w:space="0" w:color="auto"/>
            <w:right w:val="none" w:sz="0" w:space="0" w:color="auto"/>
          </w:divBdr>
        </w:div>
        <w:div w:id="1813325522">
          <w:marLeft w:val="640"/>
          <w:marRight w:val="0"/>
          <w:marTop w:val="0"/>
          <w:marBottom w:val="0"/>
          <w:divBdr>
            <w:top w:val="none" w:sz="0" w:space="0" w:color="auto"/>
            <w:left w:val="none" w:sz="0" w:space="0" w:color="auto"/>
            <w:bottom w:val="none" w:sz="0" w:space="0" w:color="auto"/>
            <w:right w:val="none" w:sz="0" w:space="0" w:color="auto"/>
          </w:divBdr>
        </w:div>
        <w:div w:id="1419248634">
          <w:marLeft w:val="640"/>
          <w:marRight w:val="0"/>
          <w:marTop w:val="0"/>
          <w:marBottom w:val="0"/>
          <w:divBdr>
            <w:top w:val="none" w:sz="0" w:space="0" w:color="auto"/>
            <w:left w:val="none" w:sz="0" w:space="0" w:color="auto"/>
            <w:bottom w:val="none" w:sz="0" w:space="0" w:color="auto"/>
            <w:right w:val="none" w:sz="0" w:space="0" w:color="auto"/>
          </w:divBdr>
        </w:div>
        <w:div w:id="491994362">
          <w:marLeft w:val="640"/>
          <w:marRight w:val="0"/>
          <w:marTop w:val="0"/>
          <w:marBottom w:val="0"/>
          <w:divBdr>
            <w:top w:val="none" w:sz="0" w:space="0" w:color="auto"/>
            <w:left w:val="none" w:sz="0" w:space="0" w:color="auto"/>
            <w:bottom w:val="none" w:sz="0" w:space="0" w:color="auto"/>
            <w:right w:val="none" w:sz="0" w:space="0" w:color="auto"/>
          </w:divBdr>
        </w:div>
        <w:div w:id="1620261170">
          <w:marLeft w:val="640"/>
          <w:marRight w:val="0"/>
          <w:marTop w:val="0"/>
          <w:marBottom w:val="0"/>
          <w:divBdr>
            <w:top w:val="none" w:sz="0" w:space="0" w:color="auto"/>
            <w:left w:val="none" w:sz="0" w:space="0" w:color="auto"/>
            <w:bottom w:val="none" w:sz="0" w:space="0" w:color="auto"/>
            <w:right w:val="none" w:sz="0" w:space="0" w:color="auto"/>
          </w:divBdr>
        </w:div>
        <w:div w:id="1158568524">
          <w:marLeft w:val="640"/>
          <w:marRight w:val="0"/>
          <w:marTop w:val="0"/>
          <w:marBottom w:val="0"/>
          <w:divBdr>
            <w:top w:val="none" w:sz="0" w:space="0" w:color="auto"/>
            <w:left w:val="none" w:sz="0" w:space="0" w:color="auto"/>
            <w:bottom w:val="none" w:sz="0" w:space="0" w:color="auto"/>
            <w:right w:val="none" w:sz="0" w:space="0" w:color="auto"/>
          </w:divBdr>
        </w:div>
        <w:div w:id="732654897">
          <w:marLeft w:val="640"/>
          <w:marRight w:val="0"/>
          <w:marTop w:val="0"/>
          <w:marBottom w:val="0"/>
          <w:divBdr>
            <w:top w:val="none" w:sz="0" w:space="0" w:color="auto"/>
            <w:left w:val="none" w:sz="0" w:space="0" w:color="auto"/>
            <w:bottom w:val="none" w:sz="0" w:space="0" w:color="auto"/>
            <w:right w:val="none" w:sz="0" w:space="0" w:color="auto"/>
          </w:divBdr>
        </w:div>
        <w:div w:id="249778565">
          <w:marLeft w:val="640"/>
          <w:marRight w:val="0"/>
          <w:marTop w:val="0"/>
          <w:marBottom w:val="0"/>
          <w:divBdr>
            <w:top w:val="none" w:sz="0" w:space="0" w:color="auto"/>
            <w:left w:val="none" w:sz="0" w:space="0" w:color="auto"/>
            <w:bottom w:val="none" w:sz="0" w:space="0" w:color="auto"/>
            <w:right w:val="none" w:sz="0" w:space="0" w:color="auto"/>
          </w:divBdr>
        </w:div>
        <w:div w:id="163251679">
          <w:marLeft w:val="640"/>
          <w:marRight w:val="0"/>
          <w:marTop w:val="0"/>
          <w:marBottom w:val="0"/>
          <w:divBdr>
            <w:top w:val="none" w:sz="0" w:space="0" w:color="auto"/>
            <w:left w:val="none" w:sz="0" w:space="0" w:color="auto"/>
            <w:bottom w:val="none" w:sz="0" w:space="0" w:color="auto"/>
            <w:right w:val="none" w:sz="0" w:space="0" w:color="auto"/>
          </w:divBdr>
        </w:div>
        <w:div w:id="1328363827">
          <w:marLeft w:val="640"/>
          <w:marRight w:val="0"/>
          <w:marTop w:val="0"/>
          <w:marBottom w:val="0"/>
          <w:divBdr>
            <w:top w:val="none" w:sz="0" w:space="0" w:color="auto"/>
            <w:left w:val="none" w:sz="0" w:space="0" w:color="auto"/>
            <w:bottom w:val="none" w:sz="0" w:space="0" w:color="auto"/>
            <w:right w:val="none" w:sz="0" w:space="0" w:color="auto"/>
          </w:divBdr>
        </w:div>
        <w:div w:id="1638413810">
          <w:marLeft w:val="640"/>
          <w:marRight w:val="0"/>
          <w:marTop w:val="0"/>
          <w:marBottom w:val="0"/>
          <w:divBdr>
            <w:top w:val="none" w:sz="0" w:space="0" w:color="auto"/>
            <w:left w:val="none" w:sz="0" w:space="0" w:color="auto"/>
            <w:bottom w:val="none" w:sz="0" w:space="0" w:color="auto"/>
            <w:right w:val="none" w:sz="0" w:space="0" w:color="auto"/>
          </w:divBdr>
        </w:div>
        <w:div w:id="543181017">
          <w:marLeft w:val="640"/>
          <w:marRight w:val="0"/>
          <w:marTop w:val="0"/>
          <w:marBottom w:val="0"/>
          <w:divBdr>
            <w:top w:val="none" w:sz="0" w:space="0" w:color="auto"/>
            <w:left w:val="none" w:sz="0" w:space="0" w:color="auto"/>
            <w:bottom w:val="none" w:sz="0" w:space="0" w:color="auto"/>
            <w:right w:val="none" w:sz="0" w:space="0" w:color="auto"/>
          </w:divBdr>
        </w:div>
        <w:div w:id="1255670173">
          <w:marLeft w:val="640"/>
          <w:marRight w:val="0"/>
          <w:marTop w:val="0"/>
          <w:marBottom w:val="0"/>
          <w:divBdr>
            <w:top w:val="none" w:sz="0" w:space="0" w:color="auto"/>
            <w:left w:val="none" w:sz="0" w:space="0" w:color="auto"/>
            <w:bottom w:val="none" w:sz="0" w:space="0" w:color="auto"/>
            <w:right w:val="none" w:sz="0" w:space="0" w:color="auto"/>
          </w:divBdr>
        </w:div>
        <w:div w:id="2112505180">
          <w:marLeft w:val="640"/>
          <w:marRight w:val="0"/>
          <w:marTop w:val="0"/>
          <w:marBottom w:val="0"/>
          <w:divBdr>
            <w:top w:val="none" w:sz="0" w:space="0" w:color="auto"/>
            <w:left w:val="none" w:sz="0" w:space="0" w:color="auto"/>
            <w:bottom w:val="none" w:sz="0" w:space="0" w:color="auto"/>
            <w:right w:val="none" w:sz="0" w:space="0" w:color="auto"/>
          </w:divBdr>
        </w:div>
      </w:divsChild>
    </w:div>
    <w:div w:id="57411268">
      <w:bodyDiv w:val="1"/>
      <w:marLeft w:val="0"/>
      <w:marRight w:val="0"/>
      <w:marTop w:val="0"/>
      <w:marBottom w:val="0"/>
      <w:divBdr>
        <w:top w:val="none" w:sz="0" w:space="0" w:color="auto"/>
        <w:left w:val="none" w:sz="0" w:space="0" w:color="auto"/>
        <w:bottom w:val="none" w:sz="0" w:space="0" w:color="auto"/>
        <w:right w:val="none" w:sz="0" w:space="0" w:color="auto"/>
      </w:divBdr>
    </w:div>
    <w:div w:id="62723355">
      <w:bodyDiv w:val="1"/>
      <w:marLeft w:val="0"/>
      <w:marRight w:val="0"/>
      <w:marTop w:val="0"/>
      <w:marBottom w:val="0"/>
      <w:divBdr>
        <w:top w:val="none" w:sz="0" w:space="0" w:color="auto"/>
        <w:left w:val="none" w:sz="0" w:space="0" w:color="auto"/>
        <w:bottom w:val="none" w:sz="0" w:space="0" w:color="auto"/>
        <w:right w:val="none" w:sz="0" w:space="0" w:color="auto"/>
      </w:divBdr>
    </w:div>
    <w:div w:id="63453809">
      <w:bodyDiv w:val="1"/>
      <w:marLeft w:val="0"/>
      <w:marRight w:val="0"/>
      <w:marTop w:val="0"/>
      <w:marBottom w:val="0"/>
      <w:divBdr>
        <w:top w:val="none" w:sz="0" w:space="0" w:color="auto"/>
        <w:left w:val="none" w:sz="0" w:space="0" w:color="auto"/>
        <w:bottom w:val="none" w:sz="0" w:space="0" w:color="auto"/>
        <w:right w:val="none" w:sz="0" w:space="0" w:color="auto"/>
      </w:divBdr>
    </w:div>
    <w:div w:id="63992034">
      <w:bodyDiv w:val="1"/>
      <w:marLeft w:val="0"/>
      <w:marRight w:val="0"/>
      <w:marTop w:val="0"/>
      <w:marBottom w:val="0"/>
      <w:divBdr>
        <w:top w:val="none" w:sz="0" w:space="0" w:color="auto"/>
        <w:left w:val="none" w:sz="0" w:space="0" w:color="auto"/>
        <w:bottom w:val="none" w:sz="0" w:space="0" w:color="auto"/>
        <w:right w:val="none" w:sz="0" w:space="0" w:color="auto"/>
      </w:divBdr>
    </w:div>
    <w:div w:id="64449763">
      <w:bodyDiv w:val="1"/>
      <w:marLeft w:val="0"/>
      <w:marRight w:val="0"/>
      <w:marTop w:val="0"/>
      <w:marBottom w:val="0"/>
      <w:divBdr>
        <w:top w:val="none" w:sz="0" w:space="0" w:color="auto"/>
        <w:left w:val="none" w:sz="0" w:space="0" w:color="auto"/>
        <w:bottom w:val="none" w:sz="0" w:space="0" w:color="auto"/>
        <w:right w:val="none" w:sz="0" w:space="0" w:color="auto"/>
      </w:divBdr>
    </w:div>
    <w:div w:id="64650982">
      <w:bodyDiv w:val="1"/>
      <w:marLeft w:val="0"/>
      <w:marRight w:val="0"/>
      <w:marTop w:val="0"/>
      <w:marBottom w:val="0"/>
      <w:divBdr>
        <w:top w:val="none" w:sz="0" w:space="0" w:color="auto"/>
        <w:left w:val="none" w:sz="0" w:space="0" w:color="auto"/>
        <w:bottom w:val="none" w:sz="0" w:space="0" w:color="auto"/>
        <w:right w:val="none" w:sz="0" w:space="0" w:color="auto"/>
      </w:divBdr>
      <w:divsChild>
        <w:div w:id="636880745">
          <w:marLeft w:val="640"/>
          <w:marRight w:val="0"/>
          <w:marTop w:val="0"/>
          <w:marBottom w:val="0"/>
          <w:divBdr>
            <w:top w:val="none" w:sz="0" w:space="0" w:color="auto"/>
            <w:left w:val="none" w:sz="0" w:space="0" w:color="auto"/>
            <w:bottom w:val="none" w:sz="0" w:space="0" w:color="auto"/>
            <w:right w:val="none" w:sz="0" w:space="0" w:color="auto"/>
          </w:divBdr>
        </w:div>
        <w:div w:id="1389915687">
          <w:marLeft w:val="640"/>
          <w:marRight w:val="0"/>
          <w:marTop w:val="0"/>
          <w:marBottom w:val="0"/>
          <w:divBdr>
            <w:top w:val="none" w:sz="0" w:space="0" w:color="auto"/>
            <w:left w:val="none" w:sz="0" w:space="0" w:color="auto"/>
            <w:bottom w:val="none" w:sz="0" w:space="0" w:color="auto"/>
            <w:right w:val="none" w:sz="0" w:space="0" w:color="auto"/>
          </w:divBdr>
        </w:div>
        <w:div w:id="2075001950">
          <w:marLeft w:val="640"/>
          <w:marRight w:val="0"/>
          <w:marTop w:val="0"/>
          <w:marBottom w:val="0"/>
          <w:divBdr>
            <w:top w:val="none" w:sz="0" w:space="0" w:color="auto"/>
            <w:left w:val="none" w:sz="0" w:space="0" w:color="auto"/>
            <w:bottom w:val="none" w:sz="0" w:space="0" w:color="auto"/>
            <w:right w:val="none" w:sz="0" w:space="0" w:color="auto"/>
          </w:divBdr>
        </w:div>
        <w:div w:id="92942628">
          <w:marLeft w:val="640"/>
          <w:marRight w:val="0"/>
          <w:marTop w:val="0"/>
          <w:marBottom w:val="0"/>
          <w:divBdr>
            <w:top w:val="none" w:sz="0" w:space="0" w:color="auto"/>
            <w:left w:val="none" w:sz="0" w:space="0" w:color="auto"/>
            <w:bottom w:val="none" w:sz="0" w:space="0" w:color="auto"/>
            <w:right w:val="none" w:sz="0" w:space="0" w:color="auto"/>
          </w:divBdr>
        </w:div>
        <w:div w:id="1147282267">
          <w:marLeft w:val="640"/>
          <w:marRight w:val="0"/>
          <w:marTop w:val="0"/>
          <w:marBottom w:val="0"/>
          <w:divBdr>
            <w:top w:val="none" w:sz="0" w:space="0" w:color="auto"/>
            <w:left w:val="none" w:sz="0" w:space="0" w:color="auto"/>
            <w:bottom w:val="none" w:sz="0" w:space="0" w:color="auto"/>
            <w:right w:val="none" w:sz="0" w:space="0" w:color="auto"/>
          </w:divBdr>
        </w:div>
        <w:div w:id="2103137226">
          <w:marLeft w:val="640"/>
          <w:marRight w:val="0"/>
          <w:marTop w:val="0"/>
          <w:marBottom w:val="0"/>
          <w:divBdr>
            <w:top w:val="none" w:sz="0" w:space="0" w:color="auto"/>
            <w:left w:val="none" w:sz="0" w:space="0" w:color="auto"/>
            <w:bottom w:val="none" w:sz="0" w:space="0" w:color="auto"/>
            <w:right w:val="none" w:sz="0" w:space="0" w:color="auto"/>
          </w:divBdr>
        </w:div>
        <w:div w:id="463547619">
          <w:marLeft w:val="640"/>
          <w:marRight w:val="0"/>
          <w:marTop w:val="0"/>
          <w:marBottom w:val="0"/>
          <w:divBdr>
            <w:top w:val="none" w:sz="0" w:space="0" w:color="auto"/>
            <w:left w:val="none" w:sz="0" w:space="0" w:color="auto"/>
            <w:bottom w:val="none" w:sz="0" w:space="0" w:color="auto"/>
            <w:right w:val="none" w:sz="0" w:space="0" w:color="auto"/>
          </w:divBdr>
        </w:div>
        <w:div w:id="250427914">
          <w:marLeft w:val="640"/>
          <w:marRight w:val="0"/>
          <w:marTop w:val="0"/>
          <w:marBottom w:val="0"/>
          <w:divBdr>
            <w:top w:val="none" w:sz="0" w:space="0" w:color="auto"/>
            <w:left w:val="none" w:sz="0" w:space="0" w:color="auto"/>
            <w:bottom w:val="none" w:sz="0" w:space="0" w:color="auto"/>
            <w:right w:val="none" w:sz="0" w:space="0" w:color="auto"/>
          </w:divBdr>
        </w:div>
        <w:div w:id="766196334">
          <w:marLeft w:val="640"/>
          <w:marRight w:val="0"/>
          <w:marTop w:val="0"/>
          <w:marBottom w:val="0"/>
          <w:divBdr>
            <w:top w:val="none" w:sz="0" w:space="0" w:color="auto"/>
            <w:left w:val="none" w:sz="0" w:space="0" w:color="auto"/>
            <w:bottom w:val="none" w:sz="0" w:space="0" w:color="auto"/>
            <w:right w:val="none" w:sz="0" w:space="0" w:color="auto"/>
          </w:divBdr>
        </w:div>
        <w:div w:id="971709859">
          <w:marLeft w:val="640"/>
          <w:marRight w:val="0"/>
          <w:marTop w:val="0"/>
          <w:marBottom w:val="0"/>
          <w:divBdr>
            <w:top w:val="none" w:sz="0" w:space="0" w:color="auto"/>
            <w:left w:val="none" w:sz="0" w:space="0" w:color="auto"/>
            <w:bottom w:val="none" w:sz="0" w:space="0" w:color="auto"/>
            <w:right w:val="none" w:sz="0" w:space="0" w:color="auto"/>
          </w:divBdr>
        </w:div>
        <w:div w:id="132480491">
          <w:marLeft w:val="640"/>
          <w:marRight w:val="0"/>
          <w:marTop w:val="0"/>
          <w:marBottom w:val="0"/>
          <w:divBdr>
            <w:top w:val="none" w:sz="0" w:space="0" w:color="auto"/>
            <w:left w:val="none" w:sz="0" w:space="0" w:color="auto"/>
            <w:bottom w:val="none" w:sz="0" w:space="0" w:color="auto"/>
            <w:right w:val="none" w:sz="0" w:space="0" w:color="auto"/>
          </w:divBdr>
        </w:div>
        <w:div w:id="1624530909">
          <w:marLeft w:val="640"/>
          <w:marRight w:val="0"/>
          <w:marTop w:val="0"/>
          <w:marBottom w:val="0"/>
          <w:divBdr>
            <w:top w:val="none" w:sz="0" w:space="0" w:color="auto"/>
            <w:left w:val="none" w:sz="0" w:space="0" w:color="auto"/>
            <w:bottom w:val="none" w:sz="0" w:space="0" w:color="auto"/>
            <w:right w:val="none" w:sz="0" w:space="0" w:color="auto"/>
          </w:divBdr>
        </w:div>
        <w:div w:id="884484365">
          <w:marLeft w:val="640"/>
          <w:marRight w:val="0"/>
          <w:marTop w:val="0"/>
          <w:marBottom w:val="0"/>
          <w:divBdr>
            <w:top w:val="none" w:sz="0" w:space="0" w:color="auto"/>
            <w:left w:val="none" w:sz="0" w:space="0" w:color="auto"/>
            <w:bottom w:val="none" w:sz="0" w:space="0" w:color="auto"/>
            <w:right w:val="none" w:sz="0" w:space="0" w:color="auto"/>
          </w:divBdr>
        </w:div>
        <w:div w:id="2013606701">
          <w:marLeft w:val="640"/>
          <w:marRight w:val="0"/>
          <w:marTop w:val="0"/>
          <w:marBottom w:val="0"/>
          <w:divBdr>
            <w:top w:val="none" w:sz="0" w:space="0" w:color="auto"/>
            <w:left w:val="none" w:sz="0" w:space="0" w:color="auto"/>
            <w:bottom w:val="none" w:sz="0" w:space="0" w:color="auto"/>
            <w:right w:val="none" w:sz="0" w:space="0" w:color="auto"/>
          </w:divBdr>
        </w:div>
        <w:div w:id="1831410491">
          <w:marLeft w:val="640"/>
          <w:marRight w:val="0"/>
          <w:marTop w:val="0"/>
          <w:marBottom w:val="0"/>
          <w:divBdr>
            <w:top w:val="none" w:sz="0" w:space="0" w:color="auto"/>
            <w:left w:val="none" w:sz="0" w:space="0" w:color="auto"/>
            <w:bottom w:val="none" w:sz="0" w:space="0" w:color="auto"/>
            <w:right w:val="none" w:sz="0" w:space="0" w:color="auto"/>
          </w:divBdr>
        </w:div>
        <w:div w:id="1133328609">
          <w:marLeft w:val="640"/>
          <w:marRight w:val="0"/>
          <w:marTop w:val="0"/>
          <w:marBottom w:val="0"/>
          <w:divBdr>
            <w:top w:val="none" w:sz="0" w:space="0" w:color="auto"/>
            <w:left w:val="none" w:sz="0" w:space="0" w:color="auto"/>
            <w:bottom w:val="none" w:sz="0" w:space="0" w:color="auto"/>
            <w:right w:val="none" w:sz="0" w:space="0" w:color="auto"/>
          </w:divBdr>
        </w:div>
        <w:div w:id="633868405">
          <w:marLeft w:val="640"/>
          <w:marRight w:val="0"/>
          <w:marTop w:val="0"/>
          <w:marBottom w:val="0"/>
          <w:divBdr>
            <w:top w:val="none" w:sz="0" w:space="0" w:color="auto"/>
            <w:left w:val="none" w:sz="0" w:space="0" w:color="auto"/>
            <w:bottom w:val="none" w:sz="0" w:space="0" w:color="auto"/>
            <w:right w:val="none" w:sz="0" w:space="0" w:color="auto"/>
          </w:divBdr>
        </w:div>
        <w:div w:id="1655640878">
          <w:marLeft w:val="640"/>
          <w:marRight w:val="0"/>
          <w:marTop w:val="0"/>
          <w:marBottom w:val="0"/>
          <w:divBdr>
            <w:top w:val="none" w:sz="0" w:space="0" w:color="auto"/>
            <w:left w:val="none" w:sz="0" w:space="0" w:color="auto"/>
            <w:bottom w:val="none" w:sz="0" w:space="0" w:color="auto"/>
            <w:right w:val="none" w:sz="0" w:space="0" w:color="auto"/>
          </w:divBdr>
        </w:div>
        <w:div w:id="1751006796">
          <w:marLeft w:val="640"/>
          <w:marRight w:val="0"/>
          <w:marTop w:val="0"/>
          <w:marBottom w:val="0"/>
          <w:divBdr>
            <w:top w:val="none" w:sz="0" w:space="0" w:color="auto"/>
            <w:left w:val="none" w:sz="0" w:space="0" w:color="auto"/>
            <w:bottom w:val="none" w:sz="0" w:space="0" w:color="auto"/>
            <w:right w:val="none" w:sz="0" w:space="0" w:color="auto"/>
          </w:divBdr>
        </w:div>
        <w:div w:id="316304331">
          <w:marLeft w:val="640"/>
          <w:marRight w:val="0"/>
          <w:marTop w:val="0"/>
          <w:marBottom w:val="0"/>
          <w:divBdr>
            <w:top w:val="none" w:sz="0" w:space="0" w:color="auto"/>
            <w:left w:val="none" w:sz="0" w:space="0" w:color="auto"/>
            <w:bottom w:val="none" w:sz="0" w:space="0" w:color="auto"/>
            <w:right w:val="none" w:sz="0" w:space="0" w:color="auto"/>
          </w:divBdr>
        </w:div>
        <w:div w:id="96171299">
          <w:marLeft w:val="640"/>
          <w:marRight w:val="0"/>
          <w:marTop w:val="0"/>
          <w:marBottom w:val="0"/>
          <w:divBdr>
            <w:top w:val="none" w:sz="0" w:space="0" w:color="auto"/>
            <w:left w:val="none" w:sz="0" w:space="0" w:color="auto"/>
            <w:bottom w:val="none" w:sz="0" w:space="0" w:color="auto"/>
            <w:right w:val="none" w:sz="0" w:space="0" w:color="auto"/>
          </w:divBdr>
        </w:div>
        <w:div w:id="1657613256">
          <w:marLeft w:val="640"/>
          <w:marRight w:val="0"/>
          <w:marTop w:val="0"/>
          <w:marBottom w:val="0"/>
          <w:divBdr>
            <w:top w:val="none" w:sz="0" w:space="0" w:color="auto"/>
            <w:left w:val="none" w:sz="0" w:space="0" w:color="auto"/>
            <w:bottom w:val="none" w:sz="0" w:space="0" w:color="auto"/>
            <w:right w:val="none" w:sz="0" w:space="0" w:color="auto"/>
          </w:divBdr>
        </w:div>
        <w:div w:id="1053043874">
          <w:marLeft w:val="640"/>
          <w:marRight w:val="0"/>
          <w:marTop w:val="0"/>
          <w:marBottom w:val="0"/>
          <w:divBdr>
            <w:top w:val="none" w:sz="0" w:space="0" w:color="auto"/>
            <w:left w:val="none" w:sz="0" w:space="0" w:color="auto"/>
            <w:bottom w:val="none" w:sz="0" w:space="0" w:color="auto"/>
            <w:right w:val="none" w:sz="0" w:space="0" w:color="auto"/>
          </w:divBdr>
        </w:div>
        <w:div w:id="1635673765">
          <w:marLeft w:val="640"/>
          <w:marRight w:val="0"/>
          <w:marTop w:val="0"/>
          <w:marBottom w:val="0"/>
          <w:divBdr>
            <w:top w:val="none" w:sz="0" w:space="0" w:color="auto"/>
            <w:left w:val="none" w:sz="0" w:space="0" w:color="auto"/>
            <w:bottom w:val="none" w:sz="0" w:space="0" w:color="auto"/>
            <w:right w:val="none" w:sz="0" w:space="0" w:color="auto"/>
          </w:divBdr>
        </w:div>
        <w:div w:id="16320031">
          <w:marLeft w:val="640"/>
          <w:marRight w:val="0"/>
          <w:marTop w:val="0"/>
          <w:marBottom w:val="0"/>
          <w:divBdr>
            <w:top w:val="none" w:sz="0" w:space="0" w:color="auto"/>
            <w:left w:val="none" w:sz="0" w:space="0" w:color="auto"/>
            <w:bottom w:val="none" w:sz="0" w:space="0" w:color="auto"/>
            <w:right w:val="none" w:sz="0" w:space="0" w:color="auto"/>
          </w:divBdr>
        </w:div>
        <w:div w:id="1545947914">
          <w:marLeft w:val="640"/>
          <w:marRight w:val="0"/>
          <w:marTop w:val="0"/>
          <w:marBottom w:val="0"/>
          <w:divBdr>
            <w:top w:val="none" w:sz="0" w:space="0" w:color="auto"/>
            <w:left w:val="none" w:sz="0" w:space="0" w:color="auto"/>
            <w:bottom w:val="none" w:sz="0" w:space="0" w:color="auto"/>
            <w:right w:val="none" w:sz="0" w:space="0" w:color="auto"/>
          </w:divBdr>
        </w:div>
        <w:div w:id="1242639691">
          <w:marLeft w:val="640"/>
          <w:marRight w:val="0"/>
          <w:marTop w:val="0"/>
          <w:marBottom w:val="0"/>
          <w:divBdr>
            <w:top w:val="none" w:sz="0" w:space="0" w:color="auto"/>
            <w:left w:val="none" w:sz="0" w:space="0" w:color="auto"/>
            <w:bottom w:val="none" w:sz="0" w:space="0" w:color="auto"/>
            <w:right w:val="none" w:sz="0" w:space="0" w:color="auto"/>
          </w:divBdr>
        </w:div>
        <w:div w:id="437408876">
          <w:marLeft w:val="640"/>
          <w:marRight w:val="0"/>
          <w:marTop w:val="0"/>
          <w:marBottom w:val="0"/>
          <w:divBdr>
            <w:top w:val="none" w:sz="0" w:space="0" w:color="auto"/>
            <w:left w:val="none" w:sz="0" w:space="0" w:color="auto"/>
            <w:bottom w:val="none" w:sz="0" w:space="0" w:color="auto"/>
            <w:right w:val="none" w:sz="0" w:space="0" w:color="auto"/>
          </w:divBdr>
        </w:div>
        <w:div w:id="1357585509">
          <w:marLeft w:val="640"/>
          <w:marRight w:val="0"/>
          <w:marTop w:val="0"/>
          <w:marBottom w:val="0"/>
          <w:divBdr>
            <w:top w:val="none" w:sz="0" w:space="0" w:color="auto"/>
            <w:left w:val="none" w:sz="0" w:space="0" w:color="auto"/>
            <w:bottom w:val="none" w:sz="0" w:space="0" w:color="auto"/>
            <w:right w:val="none" w:sz="0" w:space="0" w:color="auto"/>
          </w:divBdr>
        </w:div>
        <w:div w:id="1811825777">
          <w:marLeft w:val="640"/>
          <w:marRight w:val="0"/>
          <w:marTop w:val="0"/>
          <w:marBottom w:val="0"/>
          <w:divBdr>
            <w:top w:val="none" w:sz="0" w:space="0" w:color="auto"/>
            <w:left w:val="none" w:sz="0" w:space="0" w:color="auto"/>
            <w:bottom w:val="none" w:sz="0" w:space="0" w:color="auto"/>
            <w:right w:val="none" w:sz="0" w:space="0" w:color="auto"/>
          </w:divBdr>
        </w:div>
        <w:div w:id="1009597462">
          <w:marLeft w:val="640"/>
          <w:marRight w:val="0"/>
          <w:marTop w:val="0"/>
          <w:marBottom w:val="0"/>
          <w:divBdr>
            <w:top w:val="none" w:sz="0" w:space="0" w:color="auto"/>
            <w:left w:val="none" w:sz="0" w:space="0" w:color="auto"/>
            <w:bottom w:val="none" w:sz="0" w:space="0" w:color="auto"/>
            <w:right w:val="none" w:sz="0" w:space="0" w:color="auto"/>
          </w:divBdr>
        </w:div>
        <w:div w:id="1022244460">
          <w:marLeft w:val="640"/>
          <w:marRight w:val="0"/>
          <w:marTop w:val="0"/>
          <w:marBottom w:val="0"/>
          <w:divBdr>
            <w:top w:val="none" w:sz="0" w:space="0" w:color="auto"/>
            <w:left w:val="none" w:sz="0" w:space="0" w:color="auto"/>
            <w:bottom w:val="none" w:sz="0" w:space="0" w:color="auto"/>
            <w:right w:val="none" w:sz="0" w:space="0" w:color="auto"/>
          </w:divBdr>
        </w:div>
        <w:div w:id="1722628013">
          <w:marLeft w:val="640"/>
          <w:marRight w:val="0"/>
          <w:marTop w:val="0"/>
          <w:marBottom w:val="0"/>
          <w:divBdr>
            <w:top w:val="none" w:sz="0" w:space="0" w:color="auto"/>
            <w:left w:val="none" w:sz="0" w:space="0" w:color="auto"/>
            <w:bottom w:val="none" w:sz="0" w:space="0" w:color="auto"/>
            <w:right w:val="none" w:sz="0" w:space="0" w:color="auto"/>
          </w:divBdr>
        </w:div>
        <w:div w:id="1844204778">
          <w:marLeft w:val="640"/>
          <w:marRight w:val="0"/>
          <w:marTop w:val="0"/>
          <w:marBottom w:val="0"/>
          <w:divBdr>
            <w:top w:val="none" w:sz="0" w:space="0" w:color="auto"/>
            <w:left w:val="none" w:sz="0" w:space="0" w:color="auto"/>
            <w:bottom w:val="none" w:sz="0" w:space="0" w:color="auto"/>
            <w:right w:val="none" w:sz="0" w:space="0" w:color="auto"/>
          </w:divBdr>
        </w:div>
        <w:div w:id="926959511">
          <w:marLeft w:val="640"/>
          <w:marRight w:val="0"/>
          <w:marTop w:val="0"/>
          <w:marBottom w:val="0"/>
          <w:divBdr>
            <w:top w:val="none" w:sz="0" w:space="0" w:color="auto"/>
            <w:left w:val="none" w:sz="0" w:space="0" w:color="auto"/>
            <w:bottom w:val="none" w:sz="0" w:space="0" w:color="auto"/>
            <w:right w:val="none" w:sz="0" w:space="0" w:color="auto"/>
          </w:divBdr>
        </w:div>
        <w:div w:id="355667085">
          <w:marLeft w:val="640"/>
          <w:marRight w:val="0"/>
          <w:marTop w:val="0"/>
          <w:marBottom w:val="0"/>
          <w:divBdr>
            <w:top w:val="none" w:sz="0" w:space="0" w:color="auto"/>
            <w:left w:val="none" w:sz="0" w:space="0" w:color="auto"/>
            <w:bottom w:val="none" w:sz="0" w:space="0" w:color="auto"/>
            <w:right w:val="none" w:sz="0" w:space="0" w:color="auto"/>
          </w:divBdr>
        </w:div>
      </w:divsChild>
    </w:div>
    <w:div w:id="64963526">
      <w:bodyDiv w:val="1"/>
      <w:marLeft w:val="0"/>
      <w:marRight w:val="0"/>
      <w:marTop w:val="0"/>
      <w:marBottom w:val="0"/>
      <w:divBdr>
        <w:top w:val="none" w:sz="0" w:space="0" w:color="auto"/>
        <w:left w:val="none" w:sz="0" w:space="0" w:color="auto"/>
        <w:bottom w:val="none" w:sz="0" w:space="0" w:color="auto"/>
        <w:right w:val="none" w:sz="0" w:space="0" w:color="auto"/>
      </w:divBdr>
    </w:div>
    <w:div w:id="65954973">
      <w:bodyDiv w:val="1"/>
      <w:marLeft w:val="0"/>
      <w:marRight w:val="0"/>
      <w:marTop w:val="0"/>
      <w:marBottom w:val="0"/>
      <w:divBdr>
        <w:top w:val="none" w:sz="0" w:space="0" w:color="auto"/>
        <w:left w:val="none" w:sz="0" w:space="0" w:color="auto"/>
        <w:bottom w:val="none" w:sz="0" w:space="0" w:color="auto"/>
        <w:right w:val="none" w:sz="0" w:space="0" w:color="auto"/>
      </w:divBdr>
    </w:div>
    <w:div w:id="68776393">
      <w:bodyDiv w:val="1"/>
      <w:marLeft w:val="0"/>
      <w:marRight w:val="0"/>
      <w:marTop w:val="0"/>
      <w:marBottom w:val="0"/>
      <w:divBdr>
        <w:top w:val="none" w:sz="0" w:space="0" w:color="auto"/>
        <w:left w:val="none" w:sz="0" w:space="0" w:color="auto"/>
        <w:bottom w:val="none" w:sz="0" w:space="0" w:color="auto"/>
        <w:right w:val="none" w:sz="0" w:space="0" w:color="auto"/>
      </w:divBdr>
      <w:divsChild>
        <w:div w:id="595944631">
          <w:marLeft w:val="480"/>
          <w:marRight w:val="0"/>
          <w:marTop w:val="0"/>
          <w:marBottom w:val="0"/>
          <w:divBdr>
            <w:top w:val="none" w:sz="0" w:space="0" w:color="auto"/>
            <w:left w:val="none" w:sz="0" w:space="0" w:color="auto"/>
            <w:bottom w:val="none" w:sz="0" w:space="0" w:color="auto"/>
            <w:right w:val="none" w:sz="0" w:space="0" w:color="auto"/>
          </w:divBdr>
        </w:div>
        <w:div w:id="1523399327">
          <w:marLeft w:val="480"/>
          <w:marRight w:val="0"/>
          <w:marTop w:val="0"/>
          <w:marBottom w:val="0"/>
          <w:divBdr>
            <w:top w:val="none" w:sz="0" w:space="0" w:color="auto"/>
            <w:left w:val="none" w:sz="0" w:space="0" w:color="auto"/>
            <w:bottom w:val="none" w:sz="0" w:space="0" w:color="auto"/>
            <w:right w:val="none" w:sz="0" w:space="0" w:color="auto"/>
          </w:divBdr>
        </w:div>
        <w:div w:id="164904231">
          <w:marLeft w:val="480"/>
          <w:marRight w:val="0"/>
          <w:marTop w:val="0"/>
          <w:marBottom w:val="0"/>
          <w:divBdr>
            <w:top w:val="none" w:sz="0" w:space="0" w:color="auto"/>
            <w:left w:val="none" w:sz="0" w:space="0" w:color="auto"/>
            <w:bottom w:val="none" w:sz="0" w:space="0" w:color="auto"/>
            <w:right w:val="none" w:sz="0" w:space="0" w:color="auto"/>
          </w:divBdr>
        </w:div>
        <w:div w:id="429666822">
          <w:marLeft w:val="480"/>
          <w:marRight w:val="0"/>
          <w:marTop w:val="0"/>
          <w:marBottom w:val="0"/>
          <w:divBdr>
            <w:top w:val="none" w:sz="0" w:space="0" w:color="auto"/>
            <w:left w:val="none" w:sz="0" w:space="0" w:color="auto"/>
            <w:bottom w:val="none" w:sz="0" w:space="0" w:color="auto"/>
            <w:right w:val="none" w:sz="0" w:space="0" w:color="auto"/>
          </w:divBdr>
        </w:div>
        <w:div w:id="615529459">
          <w:marLeft w:val="480"/>
          <w:marRight w:val="0"/>
          <w:marTop w:val="0"/>
          <w:marBottom w:val="0"/>
          <w:divBdr>
            <w:top w:val="none" w:sz="0" w:space="0" w:color="auto"/>
            <w:left w:val="none" w:sz="0" w:space="0" w:color="auto"/>
            <w:bottom w:val="none" w:sz="0" w:space="0" w:color="auto"/>
            <w:right w:val="none" w:sz="0" w:space="0" w:color="auto"/>
          </w:divBdr>
        </w:div>
        <w:div w:id="2036688065">
          <w:marLeft w:val="480"/>
          <w:marRight w:val="0"/>
          <w:marTop w:val="0"/>
          <w:marBottom w:val="0"/>
          <w:divBdr>
            <w:top w:val="none" w:sz="0" w:space="0" w:color="auto"/>
            <w:left w:val="none" w:sz="0" w:space="0" w:color="auto"/>
            <w:bottom w:val="none" w:sz="0" w:space="0" w:color="auto"/>
            <w:right w:val="none" w:sz="0" w:space="0" w:color="auto"/>
          </w:divBdr>
        </w:div>
        <w:div w:id="1527408157">
          <w:marLeft w:val="480"/>
          <w:marRight w:val="0"/>
          <w:marTop w:val="0"/>
          <w:marBottom w:val="0"/>
          <w:divBdr>
            <w:top w:val="none" w:sz="0" w:space="0" w:color="auto"/>
            <w:left w:val="none" w:sz="0" w:space="0" w:color="auto"/>
            <w:bottom w:val="none" w:sz="0" w:space="0" w:color="auto"/>
            <w:right w:val="none" w:sz="0" w:space="0" w:color="auto"/>
          </w:divBdr>
        </w:div>
        <w:div w:id="107629836">
          <w:marLeft w:val="480"/>
          <w:marRight w:val="0"/>
          <w:marTop w:val="0"/>
          <w:marBottom w:val="0"/>
          <w:divBdr>
            <w:top w:val="none" w:sz="0" w:space="0" w:color="auto"/>
            <w:left w:val="none" w:sz="0" w:space="0" w:color="auto"/>
            <w:bottom w:val="none" w:sz="0" w:space="0" w:color="auto"/>
            <w:right w:val="none" w:sz="0" w:space="0" w:color="auto"/>
          </w:divBdr>
        </w:div>
        <w:div w:id="1955937852">
          <w:marLeft w:val="480"/>
          <w:marRight w:val="0"/>
          <w:marTop w:val="0"/>
          <w:marBottom w:val="0"/>
          <w:divBdr>
            <w:top w:val="none" w:sz="0" w:space="0" w:color="auto"/>
            <w:left w:val="none" w:sz="0" w:space="0" w:color="auto"/>
            <w:bottom w:val="none" w:sz="0" w:space="0" w:color="auto"/>
            <w:right w:val="none" w:sz="0" w:space="0" w:color="auto"/>
          </w:divBdr>
        </w:div>
        <w:div w:id="605039423">
          <w:marLeft w:val="480"/>
          <w:marRight w:val="0"/>
          <w:marTop w:val="0"/>
          <w:marBottom w:val="0"/>
          <w:divBdr>
            <w:top w:val="none" w:sz="0" w:space="0" w:color="auto"/>
            <w:left w:val="none" w:sz="0" w:space="0" w:color="auto"/>
            <w:bottom w:val="none" w:sz="0" w:space="0" w:color="auto"/>
            <w:right w:val="none" w:sz="0" w:space="0" w:color="auto"/>
          </w:divBdr>
        </w:div>
        <w:div w:id="335614350">
          <w:marLeft w:val="480"/>
          <w:marRight w:val="0"/>
          <w:marTop w:val="0"/>
          <w:marBottom w:val="0"/>
          <w:divBdr>
            <w:top w:val="none" w:sz="0" w:space="0" w:color="auto"/>
            <w:left w:val="none" w:sz="0" w:space="0" w:color="auto"/>
            <w:bottom w:val="none" w:sz="0" w:space="0" w:color="auto"/>
            <w:right w:val="none" w:sz="0" w:space="0" w:color="auto"/>
          </w:divBdr>
        </w:div>
        <w:div w:id="349332786">
          <w:marLeft w:val="480"/>
          <w:marRight w:val="0"/>
          <w:marTop w:val="0"/>
          <w:marBottom w:val="0"/>
          <w:divBdr>
            <w:top w:val="none" w:sz="0" w:space="0" w:color="auto"/>
            <w:left w:val="none" w:sz="0" w:space="0" w:color="auto"/>
            <w:bottom w:val="none" w:sz="0" w:space="0" w:color="auto"/>
            <w:right w:val="none" w:sz="0" w:space="0" w:color="auto"/>
          </w:divBdr>
        </w:div>
        <w:div w:id="1305357135">
          <w:marLeft w:val="480"/>
          <w:marRight w:val="0"/>
          <w:marTop w:val="0"/>
          <w:marBottom w:val="0"/>
          <w:divBdr>
            <w:top w:val="none" w:sz="0" w:space="0" w:color="auto"/>
            <w:left w:val="none" w:sz="0" w:space="0" w:color="auto"/>
            <w:bottom w:val="none" w:sz="0" w:space="0" w:color="auto"/>
            <w:right w:val="none" w:sz="0" w:space="0" w:color="auto"/>
          </w:divBdr>
        </w:div>
        <w:div w:id="367686302">
          <w:marLeft w:val="480"/>
          <w:marRight w:val="0"/>
          <w:marTop w:val="0"/>
          <w:marBottom w:val="0"/>
          <w:divBdr>
            <w:top w:val="none" w:sz="0" w:space="0" w:color="auto"/>
            <w:left w:val="none" w:sz="0" w:space="0" w:color="auto"/>
            <w:bottom w:val="none" w:sz="0" w:space="0" w:color="auto"/>
            <w:right w:val="none" w:sz="0" w:space="0" w:color="auto"/>
          </w:divBdr>
        </w:div>
        <w:div w:id="947615165">
          <w:marLeft w:val="480"/>
          <w:marRight w:val="0"/>
          <w:marTop w:val="0"/>
          <w:marBottom w:val="0"/>
          <w:divBdr>
            <w:top w:val="none" w:sz="0" w:space="0" w:color="auto"/>
            <w:left w:val="none" w:sz="0" w:space="0" w:color="auto"/>
            <w:bottom w:val="none" w:sz="0" w:space="0" w:color="auto"/>
            <w:right w:val="none" w:sz="0" w:space="0" w:color="auto"/>
          </w:divBdr>
        </w:div>
        <w:div w:id="48723980">
          <w:marLeft w:val="480"/>
          <w:marRight w:val="0"/>
          <w:marTop w:val="0"/>
          <w:marBottom w:val="0"/>
          <w:divBdr>
            <w:top w:val="none" w:sz="0" w:space="0" w:color="auto"/>
            <w:left w:val="none" w:sz="0" w:space="0" w:color="auto"/>
            <w:bottom w:val="none" w:sz="0" w:space="0" w:color="auto"/>
            <w:right w:val="none" w:sz="0" w:space="0" w:color="auto"/>
          </w:divBdr>
        </w:div>
        <w:div w:id="369499642">
          <w:marLeft w:val="480"/>
          <w:marRight w:val="0"/>
          <w:marTop w:val="0"/>
          <w:marBottom w:val="0"/>
          <w:divBdr>
            <w:top w:val="none" w:sz="0" w:space="0" w:color="auto"/>
            <w:left w:val="none" w:sz="0" w:space="0" w:color="auto"/>
            <w:bottom w:val="none" w:sz="0" w:space="0" w:color="auto"/>
            <w:right w:val="none" w:sz="0" w:space="0" w:color="auto"/>
          </w:divBdr>
        </w:div>
        <w:div w:id="552421873">
          <w:marLeft w:val="480"/>
          <w:marRight w:val="0"/>
          <w:marTop w:val="0"/>
          <w:marBottom w:val="0"/>
          <w:divBdr>
            <w:top w:val="none" w:sz="0" w:space="0" w:color="auto"/>
            <w:left w:val="none" w:sz="0" w:space="0" w:color="auto"/>
            <w:bottom w:val="none" w:sz="0" w:space="0" w:color="auto"/>
            <w:right w:val="none" w:sz="0" w:space="0" w:color="auto"/>
          </w:divBdr>
        </w:div>
        <w:div w:id="846560043">
          <w:marLeft w:val="480"/>
          <w:marRight w:val="0"/>
          <w:marTop w:val="0"/>
          <w:marBottom w:val="0"/>
          <w:divBdr>
            <w:top w:val="none" w:sz="0" w:space="0" w:color="auto"/>
            <w:left w:val="none" w:sz="0" w:space="0" w:color="auto"/>
            <w:bottom w:val="none" w:sz="0" w:space="0" w:color="auto"/>
            <w:right w:val="none" w:sz="0" w:space="0" w:color="auto"/>
          </w:divBdr>
        </w:div>
        <w:div w:id="1290862663">
          <w:marLeft w:val="480"/>
          <w:marRight w:val="0"/>
          <w:marTop w:val="0"/>
          <w:marBottom w:val="0"/>
          <w:divBdr>
            <w:top w:val="none" w:sz="0" w:space="0" w:color="auto"/>
            <w:left w:val="none" w:sz="0" w:space="0" w:color="auto"/>
            <w:bottom w:val="none" w:sz="0" w:space="0" w:color="auto"/>
            <w:right w:val="none" w:sz="0" w:space="0" w:color="auto"/>
          </w:divBdr>
        </w:div>
        <w:div w:id="666636543">
          <w:marLeft w:val="480"/>
          <w:marRight w:val="0"/>
          <w:marTop w:val="0"/>
          <w:marBottom w:val="0"/>
          <w:divBdr>
            <w:top w:val="none" w:sz="0" w:space="0" w:color="auto"/>
            <w:left w:val="none" w:sz="0" w:space="0" w:color="auto"/>
            <w:bottom w:val="none" w:sz="0" w:space="0" w:color="auto"/>
            <w:right w:val="none" w:sz="0" w:space="0" w:color="auto"/>
          </w:divBdr>
        </w:div>
        <w:div w:id="145098075">
          <w:marLeft w:val="480"/>
          <w:marRight w:val="0"/>
          <w:marTop w:val="0"/>
          <w:marBottom w:val="0"/>
          <w:divBdr>
            <w:top w:val="none" w:sz="0" w:space="0" w:color="auto"/>
            <w:left w:val="none" w:sz="0" w:space="0" w:color="auto"/>
            <w:bottom w:val="none" w:sz="0" w:space="0" w:color="auto"/>
            <w:right w:val="none" w:sz="0" w:space="0" w:color="auto"/>
          </w:divBdr>
        </w:div>
        <w:div w:id="2135901466">
          <w:marLeft w:val="480"/>
          <w:marRight w:val="0"/>
          <w:marTop w:val="0"/>
          <w:marBottom w:val="0"/>
          <w:divBdr>
            <w:top w:val="none" w:sz="0" w:space="0" w:color="auto"/>
            <w:left w:val="none" w:sz="0" w:space="0" w:color="auto"/>
            <w:bottom w:val="none" w:sz="0" w:space="0" w:color="auto"/>
            <w:right w:val="none" w:sz="0" w:space="0" w:color="auto"/>
          </w:divBdr>
        </w:div>
        <w:div w:id="109205242">
          <w:marLeft w:val="480"/>
          <w:marRight w:val="0"/>
          <w:marTop w:val="0"/>
          <w:marBottom w:val="0"/>
          <w:divBdr>
            <w:top w:val="none" w:sz="0" w:space="0" w:color="auto"/>
            <w:left w:val="none" w:sz="0" w:space="0" w:color="auto"/>
            <w:bottom w:val="none" w:sz="0" w:space="0" w:color="auto"/>
            <w:right w:val="none" w:sz="0" w:space="0" w:color="auto"/>
          </w:divBdr>
        </w:div>
        <w:div w:id="1498568084">
          <w:marLeft w:val="480"/>
          <w:marRight w:val="0"/>
          <w:marTop w:val="0"/>
          <w:marBottom w:val="0"/>
          <w:divBdr>
            <w:top w:val="none" w:sz="0" w:space="0" w:color="auto"/>
            <w:left w:val="none" w:sz="0" w:space="0" w:color="auto"/>
            <w:bottom w:val="none" w:sz="0" w:space="0" w:color="auto"/>
            <w:right w:val="none" w:sz="0" w:space="0" w:color="auto"/>
          </w:divBdr>
        </w:div>
        <w:div w:id="818807317">
          <w:marLeft w:val="480"/>
          <w:marRight w:val="0"/>
          <w:marTop w:val="0"/>
          <w:marBottom w:val="0"/>
          <w:divBdr>
            <w:top w:val="none" w:sz="0" w:space="0" w:color="auto"/>
            <w:left w:val="none" w:sz="0" w:space="0" w:color="auto"/>
            <w:bottom w:val="none" w:sz="0" w:space="0" w:color="auto"/>
            <w:right w:val="none" w:sz="0" w:space="0" w:color="auto"/>
          </w:divBdr>
        </w:div>
        <w:div w:id="1716270712">
          <w:marLeft w:val="480"/>
          <w:marRight w:val="0"/>
          <w:marTop w:val="0"/>
          <w:marBottom w:val="0"/>
          <w:divBdr>
            <w:top w:val="none" w:sz="0" w:space="0" w:color="auto"/>
            <w:left w:val="none" w:sz="0" w:space="0" w:color="auto"/>
            <w:bottom w:val="none" w:sz="0" w:space="0" w:color="auto"/>
            <w:right w:val="none" w:sz="0" w:space="0" w:color="auto"/>
          </w:divBdr>
        </w:div>
        <w:div w:id="545677125">
          <w:marLeft w:val="480"/>
          <w:marRight w:val="0"/>
          <w:marTop w:val="0"/>
          <w:marBottom w:val="0"/>
          <w:divBdr>
            <w:top w:val="none" w:sz="0" w:space="0" w:color="auto"/>
            <w:left w:val="none" w:sz="0" w:space="0" w:color="auto"/>
            <w:bottom w:val="none" w:sz="0" w:space="0" w:color="auto"/>
            <w:right w:val="none" w:sz="0" w:space="0" w:color="auto"/>
          </w:divBdr>
        </w:div>
      </w:divsChild>
    </w:div>
    <w:div w:id="69546744">
      <w:bodyDiv w:val="1"/>
      <w:marLeft w:val="0"/>
      <w:marRight w:val="0"/>
      <w:marTop w:val="0"/>
      <w:marBottom w:val="0"/>
      <w:divBdr>
        <w:top w:val="none" w:sz="0" w:space="0" w:color="auto"/>
        <w:left w:val="none" w:sz="0" w:space="0" w:color="auto"/>
        <w:bottom w:val="none" w:sz="0" w:space="0" w:color="auto"/>
        <w:right w:val="none" w:sz="0" w:space="0" w:color="auto"/>
      </w:divBdr>
    </w:div>
    <w:div w:id="72749795">
      <w:bodyDiv w:val="1"/>
      <w:marLeft w:val="0"/>
      <w:marRight w:val="0"/>
      <w:marTop w:val="0"/>
      <w:marBottom w:val="0"/>
      <w:divBdr>
        <w:top w:val="none" w:sz="0" w:space="0" w:color="auto"/>
        <w:left w:val="none" w:sz="0" w:space="0" w:color="auto"/>
        <w:bottom w:val="none" w:sz="0" w:space="0" w:color="auto"/>
        <w:right w:val="none" w:sz="0" w:space="0" w:color="auto"/>
      </w:divBdr>
      <w:divsChild>
        <w:div w:id="1057438373">
          <w:marLeft w:val="640"/>
          <w:marRight w:val="0"/>
          <w:marTop w:val="0"/>
          <w:marBottom w:val="0"/>
          <w:divBdr>
            <w:top w:val="none" w:sz="0" w:space="0" w:color="auto"/>
            <w:left w:val="none" w:sz="0" w:space="0" w:color="auto"/>
            <w:bottom w:val="none" w:sz="0" w:space="0" w:color="auto"/>
            <w:right w:val="none" w:sz="0" w:space="0" w:color="auto"/>
          </w:divBdr>
        </w:div>
        <w:div w:id="1910185050">
          <w:marLeft w:val="640"/>
          <w:marRight w:val="0"/>
          <w:marTop w:val="0"/>
          <w:marBottom w:val="0"/>
          <w:divBdr>
            <w:top w:val="none" w:sz="0" w:space="0" w:color="auto"/>
            <w:left w:val="none" w:sz="0" w:space="0" w:color="auto"/>
            <w:bottom w:val="none" w:sz="0" w:space="0" w:color="auto"/>
            <w:right w:val="none" w:sz="0" w:space="0" w:color="auto"/>
          </w:divBdr>
        </w:div>
        <w:div w:id="1092699644">
          <w:marLeft w:val="640"/>
          <w:marRight w:val="0"/>
          <w:marTop w:val="0"/>
          <w:marBottom w:val="0"/>
          <w:divBdr>
            <w:top w:val="none" w:sz="0" w:space="0" w:color="auto"/>
            <w:left w:val="none" w:sz="0" w:space="0" w:color="auto"/>
            <w:bottom w:val="none" w:sz="0" w:space="0" w:color="auto"/>
            <w:right w:val="none" w:sz="0" w:space="0" w:color="auto"/>
          </w:divBdr>
        </w:div>
        <w:div w:id="2047560828">
          <w:marLeft w:val="640"/>
          <w:marRight w:val="0"/>
          <w:marTop w:val="0"/>
          <w:marBottom w:val="0"/>
          <w:divBdr>
            <w:top w:val="none" w:sz="0" w:space="0" w:color="auto"/>
            <w:left w:val="none" w:sz="0" w:space="0" w:color="auto"/>
            <w:bottom w:val="none" w:sz="0" w:space="0" w:color="auto"/>
            <w:right w:val="none" w:sz="0" w:space="0" w:color="auto"/>
          </w:divBdr>
        </w:div>
        <w:div w:id="1255557297">
          <w:marLeft w:val="640"/>
          <w:marRight w:val="0"/>
          <w:marTop w:val="0"/>
          <w:marBottom w:val="0"/>
          <w:divBdr>
            <w:top w:val="none" w:sz="0" w:space="0" w:color="auto"/>
            <w:left w:val="none" w:sz="0" w:space="0" w:color="auto"/>
            <w:bottom w:val="none" w:sz="0" w:space="0" w:color="auto"/>
            <w:right w:val="none" w:sz="0" w:space="0" w:color="auto"/>
          </w:divBdr>
        </w:div>
        <w:div w:id="1555198868">
          <w:marLeft w:val="640"/>
          <w:marRight w:val="0"/>
          <w:marTop w:val="0"/>
          <w:marBottom w:val="0"/>
          <w:divBdr>
            <w:top w:val="none" w:sz="0" w:space="0" w:color="auto"/>
            <w:left w:val="none" w:sz="0" w:space="0" w:color="auto"/>
            <w:bottom w:val="none" w:sz="0" w:space="0" w:color="auto"/>
            <w:right w:val="none" w:sz="0" w:space="0" w:color="auto"/>
          </w:divBdr>
        </w:div>
        <w:div w:id="497505199">
          <w:marLeft w:val="640"/>
          <w:marRight w:val="0"/>
          <w:marTop w:val="0"/>
          <w:marBottom w:val="0"/>
          <w:divBdr>
            <w:top w:val="none" w:sz="0" w:space="0" w:color="auto"/>
            <w:left w:val="none" w:sz="0" w:space="0" w:color="auto"/>
            <w:bottom w:val="none" w:sz="0" w:space="0" w:color="auto"/>
            <w:right w:val="none" w:sz="0" w:space="0" w:color="auto"/>
          </w:divBdr>
        </w:div>
        <w:div w:id="1941911866">
          <w:marLeft w:val="640"/>
          <w:marRight w:val="0"/>
          <w:marTop w:val="0"/>
          <w:marBottom w:val="0"/>
          <w:divBdr>
            <w:top w:val="none" w:sz="0" w:space="0" w:color="auto"/>
            <w:left w:val="none" w:sz="0" w:space="0" w:color="auto"/>
            <w:bottom w:val="none" w:sz="0" w:space="0" w:color="auto"/>
            <w:right w:val="none" w:sz="0" w:space="0" w:color="auto"/>
          </w:divBdr>
        </w:div>
        <w:div w:id="57676165">
          <w:marLeft w:val="640"/>
          <w:marRight w:val="0"/>
          <w:marTop w:val="0"/>
          <w:marBottom w:val="0"/>
          <w:divBdr>
            <w:top w:val="none" w:sz="0" w:space="0" w:color="auto"/>
            <w:left w:val="none" w:sz="0" w:space="0" w:color="auto"/>
            <w:bottom w:val="none" w:sz="0" w:space="0" w:color="auto"/>
            <w:right w:val="none" w:sz="0" w:space="0" w:color="auto"/>
          </w:divBdr>
        </w:div>
        <w:div w:id="476263943">
          <w:marLeft w:val="640"/>
          <w:marRight w:val="0"/>
          <w:marTop w:val="0"/>
          <w:marBottom w:val="0"/>
          <w:divBdr>
            <w:top w:val="none" w:sz="0" w:space="0" w:color="auto"/>
            <w:left w:val="none" w:sz="0" w:space="0" w:color="auto"/>
            <w:bottom w:val="none" w:sz="0" w:space="0" w:color="auto"/>
            <w:right w:val="none" w:sz="0" w:space="0" w:color="auto"/>
          </w:divBdr>
        </w:div>
        <w:div w:id="1220559916">
          <w:marLeft w:val="640"/>
          <w:marRight w:val="0"/>
          <w:marTop w:val="0"/>
          <w:marBottom w:val="0"/>
          <w:divBdr>
            <w:top w:val="none" w:sz="0" w:space="0" w:color="auto"/>
            <w:left w:val="none" w:sz="0" w:space="0" w:color="auto"/>
            <w:bottom w:val="none" w:sz="0" w:space="0" w:color="auto"/>
            <w:right w:val="none" w:sz="0" w:space="0" w:color="auto"/>
          </w:divBdr>
        </w:div>
        <w:div w:id="1784883720">
          <w:marLeft w:val="640"/>
          <w:marRight w:val="0"/>
          <w:marTop w:val="0"/>
          <w:marBottom w:val="0"/>
          <w:divBdr>
            <w:top w:val="none" w:sz="0" w:space="0" w:color="auto"/>
            <w:left w:val="none" w:sz="0" w:space="0" w:color="auto"/>
            <w:bottom w:val="none" w:sz="0" w:space="0" w:color="auto"/>
            <w:right w:val="none" w:sz="0" w:space="0" w:color="auto"/>
          </w:divBdr>
        </w:div>
        <w:div w:id="96366538">
          <w:marLeft w:val="640"/>
          <w:marRight w:val="0"/>
          <w:marTop w:val="0"/>
          <w:marBottom w:val="0"/>
          <w:divBdr>
            <w:top w:val="none" w:sz="0" w:space="0" w:color="auto"/>
            <w:left w:val="none" w:sz="0" w:space="0" w:color="auto"/>
            <w:bottom w:val="none" w:sz="0" w:space="0" w:color="auto"/>
            <w:right w:val="none" w:sz="0" w:space="0" w:color="auto"/>
          </w:divBdr>
        </w:div>
        <w:div w:id="1415325158">
          <w:marLeft w:val="640"/>
          <w:marRight w:val="0"/>
          <w:marTop w:val="0"/>
          <w:marBottom w:val="0"/>
          <w:divBdr>
            <w:top w:val="none" w:sz="0" w:space="0" w:color="auto"/>
            <w:left w:val="none" w:sz="0" w:space="0" w:color="auto"/>
            <w:bottom w:val="none" w:sz="0" w:space="0" w:color="auto"/>
            <w:right w:val="none" w:sz="0" w:space="0" w:color="auto"/>
          </w:divBdr>
        </w:div>
        <w:div w:id="1844323329">
          <w:marLeft w:val="640"/>
          <w:marRight w:val="0"/>
          <w:marTop w:val="0"/>
          <w:marBottom w:val="0"/>
          <w:divBdr>
            <w:top w:val="none" w:sz="0" w:space="0" w:color="auto"/>
            <w:left w:val="none" w:sz="0" w:space="0" w:color="auto"/>
            <w:bottom w:val="none" w:sz="0" w:space="0" w:color="auto"/>
            <w:right w:val="none" w:sz="0" w:space="0" w:color="auto"/>
          </w:divBdr>
        </w:div>
        <w:div w:id="1535535651">
          <w:marLeft w:val="640"/>
          <w:marRight w:val="0"/>
          <w:marTop w:val="0"/>
          <w:marBottom w:val="0"/>
          <w:divBdr>
            <w:top w:val="none" w:sz="0" w:space="0" w:color="auto"/>
            <w:left w:val="none" w:sz="0" w:space="0" w:color="auto"/>
            <w:bottom w:val="none" w:sz="0" w:space="0" w:color="auto"/>
            <w:right w:val="none" w:sz="0" w:space="0" w:color="auto"/>
          </w:divBdr>
        </w:div>
        <w:div w:id="1509515142">
          <w:marLeft w:val="640"/>
          <w:marRight w:val="0"/>
          <w:marTop w:val="0"/>
          <w:marBottom w:val="0"/>
          <w:divBdr>
            <w:top w:val="none" w:sz="0" w:space="0" w:color="auto"/>
            <w:left w:val="none" w:sz="0" w:space="0" w:color="auto"/>
            <w:bottom w:val="none" w:sz="0" w:space="0" w:color="auto"/>
            <w:right w:val="none" w:sz="0" w:space="0" w:color="auto"/>
          </w:divBdr>
        </w:div>
        <w:div w:id="818494024">
          <w:marLeft w:val="640"/>
          <w:marRight w:val="0"/>
          <w:marTop w:val="0"/>
          <w:marBottom w:val="0"/>
          <w:divBdr>
            <w:top w:val="none" w:sz="0" w:space="0" w:color="auto"/>
            <w:left w:val="none" w:sz="0" w:space="0" w:color="auto"/>
            <w:bottom w:val="none" w:sz="0" w:space="0" w:color="auto"/>
            <w:right w:val="none" w:sz="0" w:space="0" w:color="auto"/>
          </w:divBdr>
        </w:div>
        <w:div w:id="1793474852">
          <w:marLeft w:val="640"/>
          <w:marRight w:val="0"/>
          <w:marTop w:val="0"/>
          <w:marBottom w:val="0"/>
          <w:divBdr>
            <w:top w:val="none" w:sz="0" w:space="0" w:color="auto"/>
            <w:left w:val="none" w:sz="0" w:space="0" w:color="auto"/>
            <w:bottom w:val="none" w:sz="0" w:space="0" w:color="auto"/>
            <w:right w:val="none" w:sz="0" w:space="0" w:color="auto"/>
          </w:divBdr>
        </w:div>
        <w:div w:id="630554191">
          <w:marLeft w:val="640"/>
          <w:marRight w:val="0"/>
          <w:marTop w:val="0"/>
          <w:marBottom w:val="0"/>
          <w:divBdr>
            <w:top w:val="none" w:sz="0" w:space="0" w:color="auto"/>
            <w:left w:val="none" w:sz="0" w:space="0" w:color="auto"/>
            <w:bottom w:val="none" w:sz="0" w:space="0" w:color="auto"/>
            <w:right w:val="none" w:sz="0" w:space="0" w:color="auto"/>
          </w:divBdr>
        </w:div>
        <w:div w:id="1387990619">
          <w:marLeft w:val="640"/>
          <w:marRight w:val="0"/>
          <w:marTop w:val="0"/>
          <w:marBottom w:val="0"/>
          <w:divBdr>
            <w:top w:val="none" w:sz="0" w:space="0" w:color="auto"/>
            <w:left w:val="none" w:sz="0" w:space="0" w:color="auto"/>
            <w:bottom w:val="none" w:sz="0" w:space="0" w:color="auto"/>
            <w:right w:val="none" w:sz="0" w:space="0" w:color="auto"/>
          </w:divBdr>
        </w:div>
        <w:div w:id="1296638612">
          <w:marLeft w:val="640"/>
          <w:marRight w:val="0"/>
          <w:marTop w:val="0"/>
          <w:marBottom w:val="0"/>
          <w:divBdr>
            <w:top w:val="none" w:sz="0" w:space="0" w:color="auto"/>
            <w:left w:val="none" w:sz="0" w:space="0" w:color="auto"/>
            <w:bottom w:val="none" w:sz="0" w:space="0" w:color="auto"/>
            <w:right w:val="none" w:sz="0" w:space="0" w:color="auto"/>
          </w:divBdr>
        </w:div>
        <w:div w:id="552934469">
          <w:marLeft w:val="640"/>
          <w:marRight w:val="0"/>
          <w:marTop w:val="0"/>
          <w:marBottom w:val="0"/>
          <w:divBdr>
            <w:top w:val="none" w:sz="0" w:space="0" w:color="auto"/>
            <w:left w:val="none" w:sz="0" w:space="0" w:color="auto"/>
            <w:bottom w:val="none" w:sz="0" w:space="0" w:color="auto"/>
            <w:right w:val="none" w:sz="0" w:space="0" w:color="auto"/>
          </w:divBdr>
        </w:div>
        <w:div w:id="127096208">
          <w:marLeft w:val="640"/>
          <w:marRight w:val="0"/>
          <w:marTop w:val="0"/>
          <w:marBottom w:val="0"/>
          <w:divBdr>
            <w:top w:val="none" w:sz="0" w:space="0" w:color="auto"/>
            <w:left w:val="none" w:sz="0" w:space="0" w:color="auto"/>
            <w:bottom w:val="none" w:sz="0" w:space="0" w:color="auto"/>
            <w:right w:val="none" w:sz="0" w:space="0" w:color="auto"/>
          </w:divBdr>
        </w:div>
        <w:div w:id="533420312">
          <w:marLeft w:val="640"/>
          <w:marRight w:val="0"/>
          <w:marTop w:val="0"/>
          <w:marBottom w:val="0"/>
          <w:divBdr>
            <w:top w:val="none" w:sz="0" w:space="0" w:color="auto"/>
            <w:left w:val="none" w:sz="0" w:space="0" w:color="auto"/>
            <w:bottom w:val="none" w:sz="0" w:space="0" w:color="auto"/>
            <w:right w:val="none" w:sz="0" w:space="0" w:color="auto"/>
          </w:divBdr>
        </w:div>
        <w:div w:id="62263017">
          <w:marLeft w:val="640"/>
          <w:marRight w:val="0"/>
          <w:marTop w:val="0"/>
          <w:marBottom w:val="0"/>
          <w:divBdr>
            <w:top w:val="none" w:sz="0" w:space="0" w:color="auto"/>
            <w:left w:val="none" w:sz="0" w:space="0" w:color="auto"/>
            <w:bottom w:val="none" w:sz="0" w:space="0" w:color="auto"/>
            <w:right w:val="none" w:sz="0" w:space="0" w:color="auto"/>
          </w:divBdr>
        </w:div>
        <w:div w:id="2051302800">
          <w:marLeft w:val="640"/>
          <w:marRight w:val="0"/>
          <w:marTop w:val="0"/>
          <w:marBottom w:val="0"/>
          <w:divBdr>
            <w:top w:val="none" w:sz="0" w:space="0" w:color="auto"/>
            <w:left w:val="none" w:sz="0" w:space="0" w:color="auto"/>
            <w:bottom w:val="none" w:sz="0" w:space="0" w:color="auto"/>
            <w:right w:val="none" w:sz="0" w:space="0" w:color="auto"/>
          </w:divBdr>
        </w:div>
        <w:div w:id="1986667624">
          <w:marLeft w:val="640"/>
          <w:marRight w:val="0"/>
          <w:marTop w:val="0"/>
          <w:marBottom w:val="0"/>
          <w:divBdr>
            <w:top w:val="none" w:sz="0" w:space="0" w:color="auto"/>
            <w:left w:val="none" w:sz="0" w:space="0" w:color="auto"/>
            <w:bottom w:val="none" w:sz="0" w:space="0" w:color="auto"/>
            <w:right w:val="none" w:sz="0" w:space="0" w:color="auto"/>
          </w:divBdr>
        </w:div>
        <w:div w:id="1052968688">
          <w:marLeft w:val="640"/>
          <w:marRight w:val="0"/>
          <w:marTop w:val="0"/>
          <w:marBottom w:val="0"/>
          <w:divBdr>
            <w:top w:val="none" w:sz="0" w:space="0" w:color="auto"/>
            <w:left w:val="none" w:sz="0" w:space="0" w:color="auto"/>
            <w:bottom w:val="none" w:sz="0" w:space="0" w:color="auto"/>
            <w:right w:val="none" w:sz="0" w:space="0" w:color="auto"/>
          </w:divBdr>
        </w:div>
        <w:div w:id="616256403">
          <w:marLeft w:val="640"/>
          <w:marRight w:val="0"/>
          <w:marTop w:val="0"/>
          <w:marBottom w:val="0"/>
          <w:divBdr>
            <w:top w:val="none" w:sz="0" w:space="0" w:color="auto"/>
            <w:left w:val="none" w:sz="0" w:space="0" w:color="auto"/>
            <w:bottom w:val="none" w:sz="0" w:space="0" w:color="auto"/>
            <w:right w:val="none" w:sz="0" w:space="0" w:color="auto"/>
          </w:divBdr>
        </w:div>
        <w:div w:id="1197279279">
          <w:marLeft w:val="640"/>
          <w:marRight w:val="0"/>
          <w:marTop w:val="0"/>
          <w:marBottom w:val="0"/>
          <w:divBdr>
            <w:top w:val="none" w:sz="0" w:space="0" w:color="auto"/>
            <w:left w:val="none" w:sz="0" w:space="0" w:color="auto"/>
            <w:bottom w:val="none" w:sz="0" w:space="0" w:color="auto"/>
            <w:right w:val="none" w:sz="0" w:space="0" w:color="auto"/>
          </w:divBdr>
        </w:div>
        <w:div w:id="79447837">
          <w:marLeft w:val="640"/>
          <w:marRight w:val="0"/>
          <w:marTop w:val="0"/>
          <w:marBottom w:val="0"/>
          <w:divBdr>
            <w:top w:val="none" w:sz="0" w:space="0" w:color="auto"/>
            <w:left w:val="none" w:sz="0" w:space="0" w:color="auto"/>
            <w:bottom w:val="none" w:sz="0" w:space="0" w:color="auto"/>
            <w:right w:val="none" w:sz="0" w:space="0" w:color="auto"/>
          </w:divBdr>
        </w:div>
        <w:div w:id="1131245766">
          <w:marLeft w:val="640"/>
          <w:marRight w:val="0"/>
          <w:marTop w:val="0"/>
          <w:marBottom w:val="0"/>
          <w:divBdr>
            <w:top w:val="none" w:sz="0" w:space="0" w:color="auto"/>
            <w:left w:val="none" w:sz="0" w:space="0" w:color="auto"/>
            <w:bottom w:val="none" w:sz="0" w:space="0" w:color="auto"/>
            <w:right w:val="none" w:sz="0" w:space="0" w:color="auto"/>
          </w:divBdr>
        </w:div>
        <w:div w:id="334184308">
          <w:marLeft w:val="640"/>
          <w:marRight w:val="0"/>
          <w:marTop w:val="0"/>
          <w:marBottom w:val="0"/>
          <w:divBdr>
            <w:top w:val="none" w:sz="0" w:space="0" w:color="auto"/>
            <w:left w:val="none" w:sz="0" w:space="0" w:color="auto"/>
            <w:bottom w:val="none" w:sz="0" w:space="0" w:color="auto"/>
            <w:right w:val="none" w:sz="0" w:space="0" w:color="auto"/>
          </w:divBdr>
        </w:div>
        <w:div w:id="1883058324">
          <w:marLeft w:val="640"/>
          <w:marRight w:val="0"/>
          <w:marTop w:val="0"/>
          <w:marBottom w:val="0"/>
          <w:divBdr>
            <w:top w:val="none" w:sz="0" w:space="0" w:color="auto"/>
            <w:left w:val="none" w:sz="0" w:space="0" w:color="auto"/>
            <w:bottom w:val="none" w:sz="0" w:space="0" w:color="auto"/>
            <w:right w:val="none" w:sz="0" w:space="0" w:color="auto"/>
          </w:divBdr>
        </w:div>
        <w:div w:id="733238750">
          <w:marLeft w:val="640"/>
          <w:marRight w:val="0"/>
          <w:marTop w:val="0"/>
          <w:marBottom w:val="0"/>
          <w:divBdr>
            <w:top w:val="none" w:sz="0" w:space="0" w:color="auto"/>
            <w:left w:val="none" w:sz="0" w:space="0" w:color="auto"/>
            <w:bottom w:val="none" w:sz="0" w:space="0" w:color="auto"/>
            <w:right w:val="none" w:sz="0" w:space="0" w:color="auto"/>
          </w:divBdr>
        </w:div>
        <w:div w:id="1233656359">
          <w:marLeft w:val="640"/>
          <w:marRight w:val="0"/>
          <w:marTop w:val="0"/>
          <w:marBottom w:val="0"/>
          <w:divBdr>
            <w:top w:val="none" w:sz="0" w:space="0" w:color="auto"/>
            <w:left w:val="none" w:sz="0" w:space="0" w:color="auto"/>
            <w:bottom w:val="none" w:sz="0" w:space="0" w:color="auto"/>
            <w:right w:val="none" w:sz="0" w:space="0" w:color="auto"/>
          </w:divBdr>
        </w:div>
        <w:div w:id="1554199257">
          <w:marLeft w:val="640"/>
          <w:marRight w:val="0"/>
          <w:marTop w:val="0"/>
          <w:marBottom w:val="0"/>
          <w:divBdr>
            <w:top w:val="none" w:sz="0" w:space="0" w:color="auto"/>
            <w:left w:val="none" w:sz="0" w:space="0" w:color="auto"/>
            <w:bottom w:val="none" w:sz="0" w:space="0" w:color="auto"/>
            <w:right w:val="none" w:sz="0" w:space="0" w:color="auto"/>
          </w:divBdr>
        </w:div>
        <w:div w:id="1438329252">
          <w:marLeft w:val="640"/>
          <w:marRight w:val="0"/>
          <w:marTop w:val="0"/>
          <w:marBottom w:val="0"/>
          <w:divBdr>
            <w:top w:val="none" w:sz="0" w:space="0" w:color="auto"/>
            <w:left w:val="none" w:sz="0" w:space="0" w:color="auto"/>
            <w:bottom w:val="none" w:sz="0" w:space="0" w:color="auto"/>
            <w:right w:val="none" w:sz="0" w:space="0" w:color="auto"/>
          </w:divBdr>
        </w:div>
        <w:div w:id="416100350">
          <w:marLeft w:val="640"/>
          <w:marRight w:val="0"/>
          <w:marTop w:val="0"/>
          <w:marBottom w:val="0"/>
          <w:divBdr>
            <w:top w:val="none" w:sz="0" w:space="0" w:color="auto"/>
            <w:left w:val="none" w:sz="0" w:space="0" w:color="auto"/>
            <w:bottom w:val="none" w:sz="0" w:space="0" w:color="auto"/>
            <w:right w:val="none" w:sz="0" w:space="0" w:color="auto"/>
          </w:divBdr>
        </w:div>
        <w:div w:id="887493665">
          <w:marLeft w:val="640"/>
          <w:marRight w:val="0"/>
          <w:marTop w:val="0"/>
          <w:marBottom w:val="0"/>
          <w:divBdr>
            <w:top w:val="none" w:sz="0" w:space="0" w:color="auto"/>
            <w:left w:val="none" w:sz="0" w:space="0" w:color="auto"/>
            <w:bottom w:val="none" w:sz="0" w:space="0" w:color="auto"/>
            <w:right w:val="none" w:sz="0" w:space="0" w:color="auto"/>
          </w:divBdr>
        </w:div>
        <w:div w:id="1270313683">
          <w:marLeft w:val="640"/>
          <w:marRight w:val="0"/>
          <w:marTop w:val="0"/>
          <w:marBottom w:val="0"/>
          <w:divBdr>
            <w:top w:val="none" w:sz="0" w:space="0" w:color="auto"/>
            <w:left w:val="none" w:sz="0" w:space="0" w:color="auto"/>
            <w:bottom w:val="none" w:sz="0" w:space="0" w:color="auto"/>
            <w:right w:val="none" w:sz="0" w:space="0" w:color="auto"/>
          </w:divBdr>
        </w:div>
        <w:div w:id="1018384196">
          <w:marLeft w:val="640"/>
          <w:marRight w:val="0"/>
          <w:marTop w:val="0"/>
          <w:marBottom w:val="0"/>
          <w:divBdr>
            <w:top w:val="none" w:sz="0" w:space="0" w:color="auto"/>
            <w:left w:val="none" w:sz="0" w:space="0" w:color="auto"/>
            <w:bottom w:val="none" w:sz="0" w:space="0" w:color="auto"/>
            <w:right w:val="none" w:sz="0" w:space="0" w:color="auto"/>
          </w:divBdr>
        </w:div>
        <w:div w:id="150214589">
          <w:marLeft w:val="640"/>
          <w:marRight w:val="0"/>
          <w:marTop w:val="0"/>
          <w:marBottom w:val="0"/>
          <w:divBdr>
            <w:top w:val="none" w:sz="0" w:space="0" w:color="auto"/>
            <w:left w:val="none" w:sz="0" w:space="0" w:color="auto"/>
            <w:bottom w:val="none" w:sz="0" w:space="0" w:color="auto"/>
            <w:right w:val="none" w:sz="0" w:space="0" w:color="auto"/>
          </w:divBdr>
        </w:div>
        <w:div w:id="725615473">
          <w:marLeft w:val="640"/>
          <w:marRight w:val="0"/>
          <w:marTop w:val="0"/>
          <w:marBottom w:val="0"/>
          <w:divBdr>
            <w:top w:val="none" w:sz="0" w:space="0" w:color="auto"/>
            <w:left w:val="none" w:sz="0" w:space="0" w:color="auto"/>
            <w:bottom w:val="none" w:sz="0" w:space="0" w:color="auto"/>
            <w:right w:val="none" w:sz="0" w:space="0" w:color="auto"/>
          </w:divBdr>
        </w:div>
        <w:div w:id="515852892">
          <w:marLeft w:val="640"/>
          <w:marRight w:val="0"/>
          <w:marTop w:val="0"/>
          <w:marBottom w:val="0"/>
          <w:divBdr>
            <w:top w:val="none" w:sz="0" w:space="0" w:color="auto"/>
            <w:left w:val="none" w:sz="0" w:space="0" w:color="auto"/>
            <w:bottom w:val="none" w:sz="0" w:space="0" w:color="auto"/>
            <w:right w:val="none" w:sz="0" w:space="0" w:color="auto"/>
          </w:divBdr>
        </w:div>
        <w:div w:id="1424842697">
          <w:marLeft w:val="640"/>
          <w:marRight w:val="0"/>
          <w:marTop w:val="0"/>
          <w:marBottom w:val="0"/>
          <w:divBdr>
            <w:top w:val="none" w:sz="0" w:space="0" w:color="auto"/>
            <w:left w:val="none" w:sz="0" w:space="0" w:color="auto"/>
            <w:bottom w:val="none" w:sz="0" w:space="0" w:color="auto"/>
            <w:right w:val="none" w:sz="0" w:space="0" w:color="auto"/>
          </w:divBdr>
        </w:div>
        <w:div w:id="1235047447">
          <w:marLeft w:val="640"/>
          <w:marRight w:val="0"/>
          <w:marTop w:val="0"/>
          <w:marBottom w:val="0"/>
          <w:divBdr>
            <w:top w:val="none" w:sz="0" w:space="0" w:color="auto"/>
            <w:left w:val="none" w:sz="0" w:space="0" w:color="auto"/>
            <w:bottom w:val="none" w:sz="0" w:space="0" w:color="auto"/>
            <w:right w:val="none" w:sz="0" w:space="0" w:color="auto"/>
          </w:divBdr>
        </w:div>
        <w:div w:id="158272793">
          <w:marLeft w:val="640"/>
          <w:marRight w:val="0"/>
          <w:marTop w:val="0"/>
          <w:marBottom w:val="0"/>
          <w:divBdr>
            <w:top w:val="none" w:sz="0" w:space="0" w:color="auto"/>
            <w:left w:val="none" w:sz="0" w:space="0" w:color="auto"/>
            <w:bottom w:val="none" w:sz="0" w:space="0" w:color="auto"/>
            <w:right w:val="none" w:sz="0" w:space="0" w:color="auto"/>
          </w:divBdr>
        </w:div>
        <w:div w:id="328606295">
          <w:marLeft w:val="640"/>
          <w:marRight w:val="0"/>
          <w:marTop w:val="0"/>
          <w:marBottom w:val="0"/>
          <w:divBdr>
            <w:top w:val="none" w:sz="0" w:space="0" w:color="auto"/>
            <w:left w:val="none" w:sz="0" w:space="0" w:color="auto"/>
            <w:bottom w:val="none" w:sz="0" w:space="0" w:color="auto"/>
            <w:right w:val="none" w:sz="0" w:space="0" w:color="auto"/>
          </w:divBdr>
        </w:div>
        <w:div w:id="1849370283">
          <w:marLeft w:val="640"/>
          <w:marRight w:val="0"/>
          <w:marTop w:val="0"/>
          <w:marBottom w:val="0"/>
          <w:divBdr>
            <w:top w:val="none" w:sz="0" w:space="0" w:color="auto"/>
            <w:left w:val="none" w:sz="0" w:space="0" w:color="auto"/>
            <w:bottom w:val="none" w:sz="0" w:space="0" w:color="auto"/>
            <w:right w:val="none" w:sz="0" w:space="0" w:color="auto"/>
          </w:divBdr>
        </w:div>
        <w:div w:id="315037306">
          <w:marLeft w:val="640"/>
          <w:marRight w:val="0"/>
          <w:marTop w:val="0"/>
          <w:marBottom w:val="0"/>
          <w:divBdr>
            <w:top w:val="none" w:sz="0" w:space="0" w:color="auto"/>
            <w:left w:val="none" w:sz="0" w:space="0" w:color="auto"/>
            <w:bottom w:val="none" w:sz="0" w:space="0" w:color="auto"/>
            <w:right w:val="none" w:sz="0" w:space="0" w:color="auto"/>
          </w:divBdr>
        </w:div>
        <w:div w:id="1144346620">
          <w:marLeft w:val="640"/>
          <w:marRight w:val="0"/>
          <w:marTop w:val="0"/>
          <w:marBottom w:val="0"/>
          <w:divBdr>
            <w:top w:val="none" w:sz="0" w:space="0" w:color="auto"/>
            <w:left w:val="none" w:sz="0" w:space="0" w:color="auto"/>
            <w:bottom w:val="none" w:sz="0" w:space="0" w:color="auto"/>
            <w:right w:val="none" w:sz="0" w:space="0" w:color="auto"/>
          </w:divBdr>
        </w:div>
        <w:div w:id="1929656057">
          <w:marLeft w:val="640"/>
          <w:marRight w:val="0"/>
          <w:marTop w:val="0"/>
          <w:marBottom w:val="0"/>
          <w:divBdr>
            <w:top w:val="none" w:sz="0" w:space="0" w:color="auto"/>
            <w:left w:val="none" w:sz="0" w:space="0" w:color="auto"/>
            <w:bottom w:val="none" w:sz="0" w:space="0" w:color="auto"/>
            <w:right w:val="none" w:sz="0" w:space="0" w:color="auto"/>
          </w:divBdr>
        </w:div>
        <w:div w:id="152721124">
          <w:marLeft w:val="640"/>
          <w:marRight w:val="0"/>
          <w:marTop w:val="0"/>
          <w:marBottom w:val="0"/>
          <w:divBdr>
            <w:top w:val="none" w:sz="0" w:space="0" w:color="auto"/>
            <w:left w:val="none" w:sz="0" w:space="0" w:color="auto"/>
            <w:bottom w:val="none" w:sz="0" w:space="0" w:color="auto"/>
            <w:right w:val="none" w:sz="0" w:space="0" w:color="auto"/>
          </w:divBdr>
        </w:div>
        <w:div w:id="2105565015">
          <w:marLeft w:val="640"/>
          <w:marRight w:val="0"/>
          <w:marTop w:val="0"/>
          <w:marBottom w:val="0"/>
          <w:divBdr>
            <w:top w:val="none" w:sz="0" w:space="0" w:color="auto"/>
            <w:left w:val="none" w:sz="0" w:space="0" w:color="auto"/>
            <w:bottom w:val="none" w:sz="0" w:space="0" w:color="auto"/>
            <w:right w:val="none" w:sz="0" w:space="0" w:color="auto"/>
          </w:divBdr>
        </w:div>
        <w:div w:id="921522639">
          <w:marLeft w:val="640"/>
          <w:marRight w:val="0"/>
          <w:marTop w:val="0"/>
          <w:marBottom w:val="0"/>
          <w:divBdr>
            <w:top w:val="none" w:sz="0" w:space="0" w:color="auto"/>
            <w:left w:val="none" w:sz="0" w:space="0" w:color="auto"/>
            <w:bottom w:val="none" w:sz="0" w:space="0" w:color="auto"/>
            <w:right w:val="none" w:sz="0" w:space="0" w:color="auto"/>
          </w:divBdr>
        </w:div>
      </w:divsChild>
    </w:div>
    <w:div w:id="81148178">
      <w:bodyDiv w:val="1"/>
      <w:marLeft w:val="0"/>
      <w:marRight w:val="0"/>
      <w:marTop w:val="0"/>
      <w:marBottom w:val="0"/>
      <w:divBdr>
        <w:top w:val="none" w:sz="0" w:space="0" w:color="auto"/>
        <w:left w:val="none" w:sz="0" w:space="0" w:color="auto"/>
        <w:bottom w:val="none" w:sz="0" w:space="0" w:color="auto"/>
        <w:right w:val="none" w:sz="0" w:space="0" w:color="auto"/>
      </w:divBdr>
    </w:div>
    <w:div w:id="83261535">
      <w:bodyDiv w:val="1"/>
      <w:marLeft w:val="0"/>
      <w:marRight w:val="0"/>
      <w:marTop w:val="0"/>
      <w:marBottom w:val="0"/>
      <w:divBdr>
        <w:top w:val="none" w:sz="0" w:space="0" w:color="auto"/>
        <w:left w:val="none" w:sz="0" w:space="0" w:color="auto"/>
        <w:bottom w:val="none" w:sz="0" w:space="0" w:color="auto"/>
        <w:right w:val="none" w:sz="0" w:space="0" w:color="auto"/>
      </w:divBdr>
    </w:div>
    <w:div w:id="93522697">
      <w:bodyDiv w:val="1"/>
      <w:marLeft w:val="0"/>
      <w:marRight w:val="0"/>
      <w:marTop w:val="0"/>
      <w:marBottom w:val="0"/>
      <w:divBdr>
        <w:top w:val="none" w:sz="0" w:space="0" w:color="auto"/>
        <w:left w:val="none" w:sz="0" w:space="0" w:color="auto"/>
        <w:bottom w:val="none" w:sz="0" w:space="0" w:color="auto"/>
        <w:right w:val="none" w:sz="0" w:space="0" w:color="auto"/>
      </w:divBdr>
    </w:div>
    <w:div w:id="94250919">
      <w:bodyDiv w:val="1"/>
      <w:marLeft w:val="0"/>
      <w:marRight w:val="0"/>
      <w:marTop w:val="0"/>
      <w:marBottom w:val="0"/>
      <w:divBdr>
        <w:top w:val="none" w:sz="0" w:space="0" w:color="auto"/>
        <w:left w:val="none" w:sz="0" w:space="0" w:color="auto"/>
        <w:bottom w:val="none" w:sz="0" w:space="0" w:color="auto"/>
        <w:right w:val="none" w:sz="0" w:space="0" w:color="auto"/>
      </w:divBdr>
      <w:divsChild>
        <w:div w:id="115412874">
          <w:marLeft w:val="640"/>
          <w:marRight w:val="0"/>
          <w:marTop w:val="0"/>
          <w:marBottom w:val="0"/>
          <w:divBdr>
            <w:top w:val="none" w:sz="0" w:space="0" w:color="auto"/>
            <w:left w:val="none" w:sz="0" w:space="0" w:color="auto"/>
            <w:bottom w:val="none" w:sz="0" w:space="0" w:color="auto"/>
            <w:right w:val="none" w:sz="0" w:space="0" w:color="auto"/>
          </w:divBdr>
        </w:div>
        <w:div w:id="519470552">
          <w:marLeft w:val="640"/>
          <w:marRight w:val="0"/>
          <w:marTop w:val="0"/>
          <w:marBottom w:val="0"/>
          <w:divBdr>
            <w:top w:val="none" w:sz="0" w:space="0" w:color="auto"/>
            <w:left w:val="none" w:sz="0" w:space="0" w:color="auto"/>
            <w:bottom w:val="none" w:sz="0" w:space="0" w:color="auto"/>
            <w:right w:val="none" w:sz="0" w:space="0" w:color="auto"/>
          </w:divBdr>
        </w:div>
        <w:div w:id="1810440310">
          <w:marLeft w:val="640"/>
          <w:marRight w:val="0"/>
          <w:marTop w:val="0"/>
          <w:marBottom w:val="0"/>
          <w:divBdr>
            <w:top w:val="none" w:sz="0" w:space="0" w:color="auto"/>
            <w:left w:val="none" w:sz="0" w:space="0" w:color="auto"/>
            <w:bottom w:val="none" w:sz="0" w:space="0" w:color="auto"/>
            <w:right w:val="none" w:sz="0" w:space="0" w:color="auto"/>
          </w:divBdr>
        </w:div>
        <w:div w:id="1298753995">
          <w:marLeft w:val="640"/>
          <w:marRight w:val="0"/>
          <w:marTop w:val="0"/>
          <w:marBottom w:val="0"/>
          <w:divBdr>
            <w:top w:val="none" w:sz="0" w:space="0" w:color="auto"/>
            <w:left w:val="none" w:sz="0" w:space="0" w:color="auto"/>
            <w:bottom w:val="none" w:sz="0" w:space="0" w:color="auto"/>
            <w:right w:val="none" w:sz="0" w:space="0" w:color="auto"/>
          </w:divBdr>
        </w:div>
        <w:div w:id="1233471005">
          <w:marLeft w:val="640"/>
          <w:marRight w:val="0"/>
          <w:marTop w:val="0"/>
          <w:marBottom w:val="0"/>
          <w:divBdr>
            <w:top w:val="none" w:sz="0" w:space="0" w:color="auto"/>
            <w:left w:val="none" w:sz="0" w:space="0" w:color="auto"/>
            <w:bottom w:val="none" w:sz="0" w:space="0" w:color="auto"/>
            <w:right w:val="none" w:sz="0" w:space="0" w:color="auto"/>
          </w:divBdr>
        </w:div>
        <w:div w:id="1480489354">
          <w:marLeft w:val="640"/>
          <w:marRight w:val="0"/>
          <w:marTop w:val="0"/>
          <w:marBottom w:val="0"/>
          <w:divBdr>
            <w:top w:val="none" w:sz="0" w:space="0" w:color="auto"/>
            <w:left w:val="none" w:sz="0" w:space="0" w:color="auto"/>
            <w:bottom w:val="none" w:sz="0" w:space="0" w:color="auto"/>
            <w:right w:val="none" w:sz="0" w:space="0" w:color="auto"/>
          </w:divBdr>
        </w:div>
        <w:div w:id="1323437054">
          <w:marLeft w:val="640"/>
          <w:marRight w:val="0"/>
          <w:marTop w:val="0"/>
          <w:marBottom w:val="0"/>
          <w:divBdr>
            <w:top w:val="none" w:sz="0" w:space="0" w:color="auto"/>
            <w:left w:val="none" w:sz="0" w:space="0" w:color="auto"/>
            <w:bottom w:val="none" w:sz="0" w:space="0" w:color="auto"/>
            <w:right w:val="none" w:sz="0" w:space="0" w:color="auto"/>
          </w:divBdr>
        </w:div>
        <w:div w:id="385688521">
          <w:marLeft w:val="640"/>
          <w:marRight w:val="0"/>
          <w:marTop w:val="0"/>
          <w:marBottom w:val="0"/>
          <w:divBdr>
            <w:top w:val="none" w:sz="0" w:space="0" w:color="auto"/>
            <w:left w:val="none" w:sz="0" w:space="0" w:color="auto"/>
            <w:bottom w:val="none" w:sz="0" w:space="0" w:color="auto"/>
            <w:right w:val="none" w:sz="0" w:space="0" w:color="auto"/>
          </w:divBdr>
        </w:div>
        <w:div w:id="2017878127">
          <w:marLeft w:val="640"/>
          <w:marRight w:val="0"/>
          <w:marTop w:val="0"/>
          <w:marBottom w:val="0"/>
          <w:divBdr>
            <w:top w:val="none" w:sz="0" w:space="0" w:color="auto"/>
            <w:left w:val="none" w:sz="0" w:space="0" w:color="auto"/>
            <w:bottom w:val="none" w:sz="0" w:space="0" w:color="auto"/>
            <w:right w:val="none" w:sz="0" w:space="0" w:color="auto"/>
          </w:divBdr>
        </w:div>
        <w:div w:id="393089322">
          <w:marLeft w:val="640"/>
          <w:marRight w:val="0"/>
          <w:marTop w:val="0"/>
          <w:marBottom w:val="0"/>
          <w:divBdr>
            <w:top w:val="none" w:sz="0" w:space="0" w:color="auto"/>
            <w:left w:val="none" w:sz="0" w:space="0" w:color="auto"/>
            <w:bottom w:val="none" w:sz="0" w:space="0" w:color="auto"/>
            <w:right w:val="none" w:sz="0" w:space="0" w:color="auto"/>
          </w:divBdr>
        </w:div>
        <w:div w:id="276446971">
          <w:marLeft w:val="640"/>
          <w:marRight w:val="0"/>
          <w:marTop w:val="0"/>
          <w:marBottom w:val="0"/>
          <w:divBdr>
            <w:top w:val="none" w:sz="0" w:space="0" w:color="auto"/>
            <w:left w:val="none" w:sz="0" w:space="0" w:color="auto"/>
            <w:bottom w:val="none" w:sz="0" w:space="0" w:color="auto"/>
            <w:right w:val="none" w:sz="0" w:space="0" w:color="auto"/>
          </w:divBdr>
        </w:div>
        <w:div w:id="1003630573">
          <w:marLeft w:val="640"/>
          <w:marRight w:val="0"/>
          <w:marTop w:val="0"/>
          <w:marBottom w:val="0"/>
          <w:divBdr>
            <w:top w:val="none" w:sz="0" w:space="0" w:color="auto"/>
            <w:left w:val="none" w:sz="0" w:space="0" w:color="auto"/>
            <w:bottom w:val="none" w:sz="0" w:space="0" w:color="auto"/>
            <w:right w:val="none" w:sz="0" w:space="0" w:color="auto"/>
          </w:divBdr>
        </w:div>
        <w:div w:id="504788061">
          <w:marLeft w:val="640"/>
          <w:marRight w:val="0"/>
          <w:marTop w:val="0"/>
          <w:marBottom w:val="0"/>
          <w:divBdr>
            <w:top w:val="none" w:sz="0" w:space="0" w:color="auto"/>
            <w:left w:val="none" w:sz="0" w:space="0" w:color="auto"/>
            <w:bottom w:val="none" w:sz="0" w:space="0" w:color="auto"/>
            <w:right w:val="none" w:sz="0" w:space="0" w:color="auto"/>
          </w:divBdr>
        </w:div>
        <w:div w:id="1143355122">
          <w:marLeft w:val="640"/>
          <w:marRight w:val="0"/>
          <w:marTop w:val="0"/>
          <w:marBottom w:val="0"/>
          <w:divBdr>
            <w:top w:val="none" w:sz="0" w:space="0" w:color="auto"/>
            <w:left w:val="none" w:sz="0" w:space="0" w:color="auto"/>
            <w:bottom w:val="none" w:sz="0" w:space="0" w:color="auto"/>
            <w:right w:val="none" w:sz="0" w:space="0" w:color="auto"/>
          </w:divBdr>
        </w:div>
        <w:div w:id="2031638023">
          <w:marLeft w:val="640"/>
          <w:marRight w:val="0"/>
          <w:marTop w:val="0"/>
          <w:marBottom w:val="0"/>
          <w:divBdr>
            <w:top w:val="none" w:sz="0" w:space="0" w:color="auto"/>
            <w:left w:val="none" w:sz="0" w:space="0" w:color="auto"/>
            <w:bottom w:val="none" w:sz="0" w:space="0" w:color="auto"/>
            <w:right w:val="none" w:sz="0" w:space="0" w:color="auto"/>
          </w:divBdr>
        </w:div>
        <w:div w:id="1648437162">
          <w:marLeft w:val="640"/>
          <w:marRight w:val="0"/>
          <w:marTop w:val="0"/>
          <w:marBottom w:val="0"/>
          <w:divBdr>
            <w:top w:val="none" w:sz="0" w:space="0" w:color="auto"/>
            <w:left w:val="none" w:sz="0" w:space="0" w:color="auto"/>
            <w:bottom w:val="none" w:sz="0" w:space="0" w:color="auto"/>
            <w:right w:val="none" w:sz="0" w:space="0" w:color="auto"/>
          </w:divBdr>
        </w:div>
        <w:div w:id="719397677">
          <w:marLeft w:val="640"/>
          <w:marRight w:val="0"/>
          <w:marTop w:val="0"/>
          <w:marBottom w:val="0"/>
          <w:divBdr>
            <w:top w:val="none" w:sz="0" w:space="0" w:color="auto"/>
            <w:left w:val="none" w:sz="0" w:space="0" w:color="auto"/>
            <w:bottom w:val="none" w:sz="0" w:space="0" w:color="auto"/>
            <w:right w:val="none" w:sz="0" w:space="0" w:color="auto"/>
          </w:divBdr>
        </w:div>
        <w:div w:id="338505652">
          <w:marLeft w:val="640"/>
          <w:marRight w:val="0"/>
          <w:marTop w:val="0"/>
          <w:marBottom w:val="0"/>
          <w:divBdr>
            <w:top w:val="none" w:sz="0" w:space="0" w:color="auto"/>
            <w:left w:val="none" w:sz="0" w:space="0" w:color="auto"/>
            <w:bottom w:val="none" w:sz="0" w:space="0" w:color="auto"/>
            <w:right w:val="none" w:sz="0" w:space="0" w:color="auto"/>
          </w:divBdr>
        </w:div>
        <w:div w:id="502012621">
          <w:marLeft w:val="640"/>
          <w:marRight w:val="0"/>
          <w:marTop w:val="0"/>
          <w:marBottom w:val="0"/>
          <w:divBdr>
            <w:top w:val="none" w:sz="0" w:space="0" w:color="auto"/>
            <w:left w:val="none" w:sz="0" w:space="0" w:color="auto"/>
            <w:bottom w:val="none" w:sz="0" w:space="0" w:color="auto"/>
            <w:right w:val="none" w:sz="0" w:space="0" w:color="auto"/>
          </w:divBdr>
        </w:div>
        <w:div w:id="836918546">
          <w:marLeft w:val="640"/>
          <w:marRight w:val="0"/>
          <w:marTop w:val="0"/>
          <w:marBottom w:val="0"/>
          <w:divBdr>
            <w:top w:val="none" w:sz="0" w:space="0" w:color="auto"/>
            <w:left w:val="none" w:sz="0" w:space="0" w:color="auto"/>
            <w:bottom w:val="none" w:sz="0" w:space="0" w:color="auto"/>
            <w:right w:val="none" w:sz="0" w:space="0" w:color="auto"/>
          </w:divBdr>
        </w:div>
        <w:div w:id="627512491">
          <w:marLeft w:val="640"/>
          <w:marRight w:val="0"/>
          <w:marTop w:val="0"/>
          <w:marBottom w:val="0"/>
          <w:divBdr>
            <w:top w:val="none" w:sz="0" w:space="0" w:color="auto"/>
            <w:left w:val="none" w:sz="0" w:space="0" w:color="auto"/>
            <w:bottom w:val="none" w:sz="0" w:space="0" w:color="auto"/>
            <w:right w:val="none" w:sz="0" w:space="0" w:color="auto"/>
          </w:divBdr>
        </w:div>
        <w:div w:id="1975792992">
          <w:marLeft w:val="640"/>
          <w:marRight w:val="0"/>
          <w:marTop w:val="0"/>
          <w:marBottom w:val="0"/>
          <w:divBdr>
            <w:top w:val="none" w:sz="0" w:space="0" w:color="auto"/>
            <w:left w:val="none" w:sz="0" w:space="0" w:color="auto"/>
            <w:bottom w:val="none" w:sz="0" w:space="0" w:color="auto"/>
            <w:right w:val="none" w:sz="0" w:space="0" w:color="auto"/>
          </w:divBdr>
        </w:div>
        <w:div w:id="1180968133">
          <w:marLeft w:val="640"/>
          <w:marRight w:val="0"/>
          <w:marTop w:val="0"/>
          <w:marBottom w:val="0"/>
          <w:divBdr>
            <w:top w:val="none" w:sz="0" w:space="0" w:color="auto"/>
            <w:left w:val="none" w:sz="0" w:space="0" w:color="auto"/>
            <w:bottom w:val="none" w:sz="0" w:space="0" w:color="auto"/>
            <w:right w:val="none" w:sz="0" w:space="0" w:color="auto"/>
          </w:divBdr>
        </w:div>
        <w:div w:id="447433760">
          <w:marLeft w:val="640"/>
          <w:marRight w:val="0"/>
          <w:marTop w:val="0"/>
          <w:marBottom w:val="0"/>
          <w:divBdr>
            <w:top w:val="none" w:sz="0" w:space="0" w:color="auto"/>
            <w:left w:val="none" w:sz="0" w:space="0" w:color="auto"/>
            <w:bottom w:val="none" w:sz="0" w:space="0" w:color="auto"/>
            <w:right w:val="none" w:sz="0" w:space="0" w:color="auto"/>
          </w:divBdr>
        </w:div>
        <w:div w:id="210382605">
          <w:marLeft w:val="640"/>
          <w:marRight w:val="0"/>
          <w:marTop w:val="0"/>
          <w:marBottom w:val="0"/>
          <w:divBdr>
            <w:top w:val="none" w:sz="0" w:space="0" w:color="auto"/>
            <w:left w:val="none" w:sz="0" w:space="0" w:color="auto"/>
            <w:bottom w:val="none" w:sz="0" w:space="0" w:color="auto"/>
            <w:right w:val="none" w:sz="0" w:space="0" w:color="auto"/>
          </w:divBdr>
        </w:div>
        <w:div w:id="569652478">
          <w:marLeft w:val="640"/>
          <w:marRight w:val="0"/>
          <w:marTop w:val="0"/>
          <w:marBottom w:val="0"/>
          <w:divBdr>
            <w:top w:val="none" w:sz="0" w:space="0" w:color="auto"/>
            <w:left w:val="none" w:sz="0" w:space="0" w:color="auto"/>
            <w:bottom w:val="none" w:sz="0" w:space="0" w:color="auto"/>
            <w:right w:val="none" w:sz="0" w:space="0" w:color="auto"/>
          </w:divBdr>
        </w:div>
        <w:div w:id="2120640281">
          <w:marLeft w:val="640"/>
          <w:marRight w:val="0"/>
          <w:marTop w:val="0"/>
          <w:marBottom w:val="0"/>
          <w:divBdr>
            <w:top w:val="none" w:sz="0" w:space="0" w:color="auto"/>
            <w:left w:val="none" w:sz="0" w:space="0" w:color="auto"/>
            <w:bottom w:val="none" w:sz="0" w:space="0" w:color="auto"/>
            <w:right w:val="none" w:sz="0" w:space="0" w:color="auto"/>
          </w:divBdr>
        </w:div>
        <w:div w:id="1228373803">
          <w:marLeft w:val="640"/>
          <w:marRight w:val="0"/>
          <w:marTop w:val="0"/>
          <w:marBottom w:val="0"/>
          <w:divBdr>
            <w:top w:val="none" w:sz="0" w:space="0" w:color="auto"/>
            <w:left w:val="none" w:sz="0" w:space="0" w:color="auto"/>
            <w:bottom w:val="none" w:sz="0" w:space="0" w:color="auto"/>
            <w:right w:val="none" w:sz="0" w:space="0" w:color="auto"/>
          </w:divBdr>
        </w:div>
        <w:div w:id="1093817881">
          <w:marLeft w:val="640"/>
          <w:marRight w:val="0"/>
          <w:marTop w:val="0"/>
          <w:marBottom w:val="0"/>
          <w:divBdr>
            <w:top w:val="none" w:sz="0" w:space="0" w:color="auto"/>
            <w:left w:val="none" w:sz="0" w:space="0" w:color="auto"/>
            <w:bottom w:val="none" w:sz="0" w:space="0" w:color="auto"/>
            <w:right w:val="none" w:sz="0" w:space="0" w:color="auto"/>
          </w:divBdr>
        </w:div>
        <w:div w:id="478040767">
          <w:marLeft w:val="640"/>
          <w:marRight w:val="0"/>
          <w:marTop w:val="0"/>
          <w:marBottom w:val="0"/>
          <w:divBdr>
            <w:top w:val="none" w:sz="0" w:space="0" w:color="auto"/>
            <w:left w:val="none" w:sz="0" w:space="0" w:color="auto"/>
            <w:bottom w:val="none" w:sz="0" w:space="0" w:color="auto"/>
            <w:right w:val="none" w:sz="0" w:space="0" w:color="auto"/>
          </w:divBdr>
        </w:div>
        <w:div w:id="326056376">
          <w:marLeft w:val="640"/>
          <w:marRight w:val="0"/>
          <w:marTop w:val="0"/>
          <w:marBottom w:val="0"/>
          <w:divBdr>
            <w:top w:val="none" w:sz="0" w:space="0" w:color="auto"/>
            <w:left w:val="none" w:sz="0" w:space="0" w:color="auto"/>
            <w:bottom w:val="none" w:sz="0" w:space="0" w:color="auto"/>
            <w:right w:val="none" w:sz="0" w:space="0" w:color="auto"/>
          </w:divBdr>
        </w:div>
        <w:div w:id="1775976466">
          <w:marLeft w:val="640"/>
          <w:marRight w:val="0"/>
          <w:marTop w:val="0"/>
          <w:marBottom w:val="0"/>
          <w:divBdr>
            <w:top w:val="none" w:sz="0" w:space="0" w:color="auto"/>
            <w:left w:val="none" w:sz="0" w:space="0" w:color="auto"/>
            <w:bottom w:val="none" w:sz="0" w:space="0" w:color="auto"/>
            <w:right w:val="none" w:sz="0" w:space="0" w:color="auto"/>
          </w:divBdr>
        </w:div>
        <w:div w:id="339894952">
          <w:marLeft w:val="640"/>
          <w:marRight w:val="0"/>
          <w:marTop w:val="0"/>
          <w:marBottom w:val="0"/>
          <w:divBdr>
            <w:top w:val="none" w:sz="0" w:space="0" w:color="auto"/>
            <w:left w:val="none" w:sz="0" w:space="0" w:color="auto"/>
            <w:bottom w:val="none" w:sz="0" w:space="0" w:color="auto"/>
            <w:right w:val="none" w:sz="0" w:space="0" w:color="auto"/>
          </w:divBdr>
        </w:div>
        <w:div w:id="1671758341">
          <w:marLeft w:val="640"/>
          <w:marRight w:val="0"/>
          <w:marTop w:val="0"/>
          <w:marBottom w:val="0"/>
          <w:divBdr>
            <w:top w:val="none" w:sz="0" w:space="0" w:color="auto"/>
            <w:left w:val="none" w:sz="0" w:space="0" w:color="auto"/>
            <w:bottom w:val="none" w:sz="0" w:space="0" w:color="auto"/>
            <w:right w:val="none" w:sz="0" w:space="0" w:color="auto"/>
          </w:divBdr>
        </w:div>
        <w:div w:id="130640359">
          <w:marLeft w:val="640"/>
          <w:marRight w:val="0"/>
          <w:marTop w:val="0"/>
          <w:marBottom w:val="0"/>
          <w:divBdr>
            <w:top w:val="none" w:sz="0" w:space="0" w:color="auto"/>
            <w:left w:val="none" w:sz="0" w:space="0" w:color="auto"/>
            <w:bottom w:val="none" w:sz="0" w:space="0" w:color="auto"/>
            <w:right w:val="none" w:sz="0" w:space="0" w:color="auto"/>
          </w:divBdr>
        </w:div>
        <w:div w:id="1537308308">
          <w:marLeft w:val="640"/>
          <w:marRight w:val="0"/>
          <w:marTop w:val="0"/>
          <w:marBottom w:val="0"/>
          <w:divBdr>
            <w:top w:val="none" w:sz="0" w:space="0" w:color="auto"/>
            <w:left w:val="none" w:sz="0" w:space="0" w:color="auto"/>
            <w:bottom w:val="none" w:sz="0" w:space="0" w:color="auto"/>
            <w:right w:val="none" w:sz="0" w:space="0" w:color="auto"/>
          </w:divBdr>
        </w:div>
        <w:div w:id="743376261">
          <w:marLeft w:val="640"/>
          <w:marRight w:val="0"/>
          <w:marTop w:val="0"/>
          <w:marBottom w:val="0"/>
          <w:divBdr>
            <w:top w:val="none" w:sz="0" w:space="0" w:color="auto"/>
            <w:left w:val="none" w:sz="0" w:space="0" w:color="auto"/>
            <w:bottom w:val="none" w:sz="0" w:space="0" w:color="auto"/>
            <w:right w:val="none" w:sz="0" w:space="0" w:color="auto"/>
          </w:divBdr>
        </w:div>
        <w:div w:id="901066457">
          <w:marLeft w:val="640"/>
          <w:marRight w:val="0"/>
          <w:marTop w:val="0"/>
          <w:marBottom w:val="0"/>
          <w:divBdr>
            <w:top w:val="none" w:sz="0" w:space="0" w:color="auto"/>
            <w:left w:val="none" w:sz="0" w:space="0" w:color="auto"/>
            <w:bottom w:val="none" w:sz="0" w:space="0" w:color="auto"/>
            <w:right w:val="none" w:sz="0" w:space="0" w:color="auto"/>
          </w:divBdr>
        </w:div>
        <w:div w:id="1542132166">
          <w:marLeft w:val="640"/>
          <w:marRight w:val="0"/>
          <w:marTop w:val="0"/>
          <w:marBottom w:val="0"/>
          <w:divBdr>
            <w:top w:val="none" w:sz="0" w:space="0" w:color="auto"/>
            <w:left w:val="none" w:sz="0" w:space="0" w:color="auto"/>
            <w:bottom w:val="none" w:sz="0" w:space="0" w:color="auto"/>
            <w:right w:val="none" w:sz="0" w:space="0" w:color="auto"/>
          </w:divBdr>
        </w:div>
        <w:div w:id="1881242866">
          <w:marLeft w:val="640"/>
          <w:marRight w:val="0"/>
          <w:marTop w:val="0"/>
          <w:marBottom w:val="0"/>
          <w:divBdr>
            <w:top w:val="none" w:sz="0" w:space="0" w:color="auto"/>
            <w:left w:val="none" w:sz="0" w:space="0" w:color="auto"/>
            <w:bottom w:val="none" w:sz="0" w:space="0" w:color="auto"/>
            <w:right w:val="none" w:sz="0" w:space="0" w:color="auto"/>
          </w:divBdr>
        </w:div>
        <w:div w:id="2080249422">
          <w:marLeft w:val="640"/>
          <w:marRight w:val="0"/>
          <w:marTop w:val="0"/>
          <w:marBottom w:val="0"/>
          <w:divBdr>
            <w:top w:val="none" w:sz="0" w:space="0" w:color="auto"/>
            <w:left w:val="none" w:sz="0" w:space="0" w:color="auto"/>
            <w:bottom w:val="none" w:sz="0" w:space="0" w:color="auto"/>
            <w:right w:val="none" w:sz="0" w:space="0" w:color="auto"/>
          </w:divBdr>
        </w:div>
        <w:div w:id="1103114141">
          <w:marLeft w:val="640"/>
          <w:marRight w:val="0"/>
          <w:marTop w:val="0"/>
          <w:marBottom w:val="0"/>
          <w:divBdr>
            <w:top w:val="none" w:sz="0" w:space="0" w:color="auto"/>
            <w:left w:val="none" w:sz="0" w:space="0" w:color="auto"/>
            <w:bottom w:val="none" w:sz="0" w:space="0" w:color="auto"/>
            <w:right w:val="none" w:sz="0" w:space="0" w:color="auto"/>
          </w:divBdr>
        </w:div>
        <w:div w:id="1014570162">
          <w:marLeft w:val="640"/>
          <w:marRight w:val="0"/>
          <w:marTop w:val="0"/>
          <w:marBottom w:val="0"/>
          <w:divBdr>
            <w:top w:val="none" w:sz="0" w:space="0" w:color="auto"/>
            <w:left w:val="none" w:sz="0" w:space="0" w:color="auto"/>
            <w:bottom w:val="none" w:sz="0" w:space="0" w:color="auto"/>
            <w:right w:val="none" w:sz="0" w:space="0" w:color="auto"/>
          </w:divBdr>
        </w:div>
        <w:div w:id="2018533535">
          <w:marLeft w:val="640"/>
          <w:marRight w:val="0"/>
          <w:marTop w:val="0"/>
          <w:marBottom w:val="0"/>
          <w:divBdr>
            <w:top w:val="none" w:sz="0" w:space="0" w:color="auto"/>
            <w:left w:val="none" w:sz="0" w:space="0" w:color="auto"/>
            <w:bottom w:val="none" w:sz="0" w:space="0" w:color="auto"/>
            <w:right w:val="none" w:sz="0" w:space="0" w:color="auto"/>
          </w:divBdr>
        </w:div>
        <w:div w:id="1279753984">
          <w:marLeft w:val="640"/>
          <w:marRight w:val="0"/>
          <w:marTop w:val="0"/>
          <w:marBottom w:val="0"/>
          <w:divBdr>
            <w:top w:val="none" w:sz="0" w:space="0" w:color="auto"/>
            <w:left w:val="none" w:sz="0" w:space="0" w:color="auto"/>
            <w:bottom w:val="none" w:sz="0" w:space="0" w:color="auto"/>
            <w:right w:val="none" w:sz="0" w:space="0" w:color="auto"/>
          </w:divBdr>
        </w:div>
        <w:div w:id="1463882245">
          <w:marLeft w:val="640"/>
          <w:marRight w:val="0"/>
          <w:marTop w:val="0"/>
          <w:marBottom w:val="0"/>
          <w:divBdr>
            <w:top w:val="none" w:sz="0" w:space="0" w:color="auto"/>
            <w:left w:val="none" w:sz="0" w:space="0" w:color="auto"/>
            <w:bottom w:val="none" w:sz="0" w:space="0" w:color="auto"/>
            <w:right w:val="none" w:sz="0" w:space="0" w:color="auto"/>
          </w:divBdr>
        </w:div>
        <w:div w:id="1290472052">
          <w:marLeft w:val="640"/>
          <w:marRight w:val="0"/>
          <w:marTop w:val="0"/>
          <w:marBottom w:val="0"/>
          <w:divBdr>
            <w:top w:val="none" w:sz="0" w:space="0" w:color="auto"/>
            <w:left w:val="none" w:sz="0" w:space="0" w:color="auto"/>
            <w:bottom w:val="none" w:sz="0" w:space="0" w:color="auto"/>
            <w:right w:val="none" w:sz="0" w:space="0" w:color="auto"/>
          </w:divBdr>
        </w:div>
        <w:div w:id="397170617">
          <w:marLeft w:val="640"/>
          <w:marRight w:val="0"/>
          <w:marTop w:val="0"/>
          <w:marBottom w:val="0"/>
          <w:divBdr>
            <w:top w:val="none" w:sz="0" w:space="0" w:color="auto"/>
            <w:left w:val="none" w:sz="0" w:space="0" w:color="auto"/>
            <w:bottom w:val="none" w:sz="0" w:space="0" w:color="auto"/>
            <w:right w:val="none" w:sz="0" w:space="0" w:color="auto"/>
          </w:divBdr>
        </w:div>
        <w:div w:id="1902331029">
          <w:marLeft w:val="640"/>
          <w:marRight w:val="0"/>
          <w:marTop w:val="0"/>
          <w:marBottom w:val="0"/>
          <w:divBdr>
            <w:top w:val="none" w:sz="0" w:space="0" w:color="auto"/>
            <w:left w:val="none" w:sz="0" w:space="0" w:color="auto"/>
            <w:bottom w:val="none" w:sz="0" w:space="0" w:color="auto"/>
            <w:right w:val="none" w:sz="0" w:space="0" w:color="auto"/>
          </w:divBdr>
        </w:div>
        <w:div w:id="362101535">
          <w:marLeft w:val="640"/>
          <w:marRight w:val="0"/>
          <w:marTop w:val="0"/>
          <w:marBottom w:val="0"/>
          <w:divBdr>
            <w:top w:val="none" w:sz="0" w:space="0" w:color="auto"/>
            <w:left w:val="none" w:sz="0" w:space="0" w:color="auto"/>
            <w:bottom w:val="none" w:sz="0" w:space="0" w:color="auto"/>
            <w:right w:val="none" w:sz="0" w:space="0" w:color="auto"/>
          </w:divBdr>
        </w:div>
        <w:div w:id="1032194045">
          <w:marLeft w:val="640"/>
          <w:marRight w:val="0"/>
          <w:marTop w:val="0"/>
          <w:marBottom w:val="0"/>
          <w:divBdr>
            <w:top w:val="none" w:sz="0" w:space="0" w:color="auto"/>
            <w:left w:val="none" w:sz="0" w:space="0" w:color="auto"/>
            <w:bottom w:val="none" w:sz="0" w:space="0" w:color="auto"/>
            <w:right w:val="none" w:sz="0" w:space="0" w:color="auto"/>
          </w:divBdr>
        </w:div>
        <w:div w:id="2135782396">
          <w:marLeft w:val="640"/>
          <w:marRight w:val="0"/>
          <w:marTop w:val="0"/>
          <w:marBottom w:val="0"/>
          <w:divBdr>
            <w:top w:val="none" w:sz="0" w:space="0" w:color="auto"/>
            <w:left w:val="none" w:sz="0" w:space="0" w:color="auto"/>
            <w:bottom w:val="none" w:sz="0" w:space="0" w:color="auto"/>
            <w:right w:val="none" w:sz="0" w:space="0" w:color="auto"/>
          </w:divBdr>
        </w:div>
        <w:div w:id="634024738">
          <w:marLeft w:val="640"/>
          <w:marRight w:val="0"/>
          <w:marTop w:val="0"/>
          <w:marBottom w:val="0"/>
          <w:divBdr>
            <w:top w:val="none" w:sz="0" w:space="0" w:color="auto"/>
            <w:left w:val="none" w:sz="0" w:space="0" w:color="auto"/>
            <w:bottom w:val="none" w:sz="0" w:space="0" w:color="auto"/>
            <w:right w:val="none" w:sz="0" w:space="0" w:color="auto"/>
          </w:divBdr>
        </w:div>
        <w:div w:id="2068453138">
          <w:marLeft w:val="640"/>
          <w:marRight w:val="0"/>
          <w:marTop w:val="0"/>
          <w:marBottom w:val="0"/>
          <w:divBdr>
            <w:top w:val="none" w:sz="0" w:space="0" w:color="auto"/>
            <w:left w:val="none" w:sz="0" w:space="0" w:color="auto"/>
            <w:bottom w:val="none" w:sz="0" w:space="0" w:color="auto"/>
            <w:right w:val="none" w:sz="0" w:space="0" w:color="auto"/>
          </w:divBdr>
        </w:div>
        <w:div w:id="682167090">
          <w:marLeft w:val="640"/>
          <w:marRight w:val="0"/>
          <w:marTop w:val="0"/>
          <w:marBottom w:val="0"/>
          <w:divBdr>
            <w:top w:val="none" w:sz="0" w:space="0" w:color="auto"/>
            <w:left w:val="none" w:sz="0" w:space="0" w:color="auto"/>
            <w:bottom w:val="none" w:sz="0" w:space="0" w:color="auto"/>
            <w:right w:val="none" w:sz="0" w:space="0" w:color="auto"/>
          </w:divBdr>
        </w:div>
        <w:div w:id="156190442">
          <w:marLeft w:val="640"/>
          <w:marRight w:val="0"/>
          <w:marTop w:val="0"/>
          <w:marBottom w:val="0"/>
          <w:divBdr>
            <w:top w:val="none" w:sz="0" w:space="0" w:color="auto"/>
            <w:left w:val="none" w:sz="0" w:space="0" w:color="auto"/>
            <w:bottom w:val="none" w:sz="0" w:space="0" w:color="auto"/>
            <w:right w:val="none" w:sz="0" w:space="0" w:color="auto"/>
          </w:divBdr>
        </w:div>
        <w:div w:id="458884081">
          <w:marLeft w:val="640"/>
          <w:marRight w:val="0"/>
          <w:marTop w:val="0"/>
          <w:marBottom w:val="0"/>
          <w:divBdr>
            <w:top w:val="none" w:sz="0" w:space="0" w:color="auto"/>
            <w:left w:val="none" w:sz="0" w:space="0" w:color="auto"/>
            <w:bottom w:val="none" w:sz="0" w:space="0" w:color="auto"/>
            <w:right w:val="none" w:sz="0" w:space="0" w:color="auto"/>
          </w:divBdr>
        </w:div>
        <w:div w:id="1010445335">
          <w:marLeft w:val="640"/>
          <w:marRight w:val="0"/>
          <w:marTop w:val="0"/>
          <w:marBottom w:val="0"/>
          <w:divBdr>
            <w:top w:val="none" w:sz="0" w:space="0" w:color="auto"/>
            <w:left w:val="none" w:sz="0" w:space="0" w:color="auto"/>
            <w:bottom w:val="none" w:sz="0" w:space="0" w:color="auto"/>
            <w:right w:val="none" w:sz="0" w:space="0" w:color="auto"/>
          </w:divBdr>
        </w:div>
      </w:divsChild>
    </w:div>
    <w:div w:id="97214827">
      <w:bodyDiv w:val="1"/>
      <w:marLeft w:val="0"/>
      <w:marRight w:val="0"/>
      <w:marTop w:val="0"/>
      <w:marBottom w:val="0"/>
      <w:divBdr>
        <w:top w:val="none" w:sz="0" w:space="0" w:color="auto"/>
        <w:left w:val="none" w:sz="0" w:space="0" w:color="auto"/>
        <w:bottom w:val="none" w:sz="0" w:space="0" w:color="auto"/>
        <w:right w:val="none" w:sz="0" w:space="0" w:color="auto"/>
      </w:divBdr>
    </w:div>
    <w:div w:id="103426699">
      <w:bodyDiv w:val="1"/>
      <w:marLeft w:val="0"/>
      <w:marRight w:val="0"/>
      <w:marTop w:val="0"/>
      <w:marBottom w:val="0"/>
      <w:divBdr>
        <w:top w:val="none" w:sz="0" w:space="0" w:color="auto"/>
        <w:left w:val="none" w:sz="0" w:space="0" w:color="auto"/>
        <w:bottom w:val="none" w:sz="0" w:space="0" w:color="auto"/>
        <w:right w:val="none" w:sz="0" w:space="0" w:color="auto"/>
      </w:divBdr>
    </w:div>
    <w:div w:id="110786849">
      <w:bodyDiv w:val="1"/>
      <w:marLeft w:val="0"/>
      <w:marRight w:val="0"/>
      <w:marTop w:val="0"/>
      <w:marBottom w:val="0"/>
      <w:divBdr>
        <w:top w:val="none" w:sz="0" w:space="0" w:color="auto"/>
        <w:left w:val="none" w:sz="0" w:space="0" w:color="auto"/>
        <w:bottom w:val="none" w:sz="0" w:space="0" w:color="auto"/>
        <w:right w:val="none" w:sz="0" w:space="0" w:color="auto"/>
      </w:divBdr>
      <w:divsChild>
        <w:div w:id="1008673935">
          <w:marLeft w:val="640"/>
          <w:marRight w:val="0"/>
          <w:marTop w:val="0"/>
          <w:marBottom w:val="0"/>
          <w:divBdr>
            <w:top w:val="none" w:sz="0" w:space="0" w:color="auto"/>
            <w:left w:val="none" w:sz="0" w:space="0" w:color="auto"/>
            <w:bottom w:val="none" w:sz="0" w:space="0" w:color="auto"/>
            <w:right w:val="none" w:sz="0" w:space="0" w:color="auto"/>
          </w:divBdr>
        </w:div>
        <w:div w:id="485053142">
          <w:marLeft w:val="640"/>
          <w:marRight w:val="0"/>
          <w:marTop w:val="0"/>
          <w:marBottom w:val="0"/>
          <w:divBdr>
            <w:top w:val="none" w:sz="0" w:space="0" w:color="auto"/>
            <w:left w:val="none" w:sz="0" w:space="0" w:color="auto"/>
            <w:bottom w:val="none" w:sz="0" w:space="0" w:color="auto"/>
            <w:right w:val="none" w:sz="0" w:space="0" w:color="auto"/>
          </w:divBdr>
        </w:div>
        <w:div w:id="1957371159">
          <w:marLeft w:val="640"/>
          <w:marRight w:val="0"/>
          <w:marTop w:val="0"/>
          <w:marBottom w:val="0"/>
          <w:divBdr>
            <w:top w:val="none" w:sz="0" w:space="0" w:color="auto"/>
            <w:left w:val="none" w:sz="0" w:space="0" w:color="auto"/>
            <w:bottom w:val="none" w:sz="0" w:space="0" w:color="auto"/>
            <w:right w:val="none" w:sz="0" w:space="0" w:color="auto"/>
          </w:divBdr>
        </w:div>
        <w:div w:id="146555296">
          <w:marLeft w:val="640"/>
          <w:marRight w:val="0"/>
          <w:marTop w:val="0"/>
          <w:marBottom w:val="0"/>
          <w:divBdr>
            <w:top w:val="none" w:sz="0" w:space="0" w:color="auto"/>
            <w:left w:val="none" w:sz="0" w:space="0" w:color="auto"/>
            <w:bottom w:val="none" w:sz="0" w:space="0" w:color="auto"/>
            <w:right w:val="none" w:sz="0" w:space="0" w:color="auto"/>
          </w:divBdr>
        </w:div>
        <w:div w:id="1018198556">
          <w:marLeft w:val="640"/>
          <w:marRight w:val="0"/>
          <w:marTop w:val="0"/>
          <w:marBottom w:val="0"/>
          <w:divBdr>
            <w:top w:val="none" w:sz="0" w:space="0" w:color="auto"/>
            <w:left w:val="none" w:sz="0" w:space="0" w:color="auto"/>
            <w:bottom w:val="none" w:sz="0" w:space="0" w:color="auto"/>
            <w:right w:val="none" w:sz="0" w:space="0" w:color="auto"/>
          </w:divBdr>
        </w:div>
        <w:div w:id="1109082170">
          <w:marLeft w:val="640"/>
          <w:marRight w:val="0"/>
          <w:marTop w:val="0"/>
          <w:marBottom w:val="0"/>
          <w:divBdr>
            <w:top w:val="none" w:sz="0" w:space="0" w:color="auto"/>
            <w:left w:val="none" w:sz="0" w:space="0" w:color="auto"/>
            <w:bottom w:val="none" w:sz="0" w:space="0" w:color="auto"/>
            <w:right w:val="none" w:sz="0" w:space="0" w:color="auto"/>
          </w:divBdr>
        </w:div>
        <w:div w:id="244413879">
          <w:marLeft w:val="640"/>
          <w:marRight w:val="0"/>
          <w:marTop w:val="0"/>
          <w:marBottom w:val="0"/>
          <w:divBdr>
            <w:top w:val="none" w:sz="0" w:space="0" w:color="auto"/>
            <w:left w:val="none" w:sz="0" w:space="0" w:color="auto"/>
            <w:bottom w:val="none" w:sz="0" w:space="0" w:color="auto"/>
            <w:right w:val="none" w:sz="0" w:space="0" w:color="auto"/>
          </w:divBdr>
        </w:div>
        <w:div w:id="667831945">
          <w:marLeft w:val="640"/>
          <w:marRight w:val="0"/>
          <w:marTop w:val="0"/>
          <w:marBottom w:val="0"/>
          <w:divBdr>
            <w:top w:val="none" w:sz="0" w:space="0" w:color="auto"/>
            <w:left w:val="none" w:sz="0" w:space="0" w:color="auto"/>
            <w:bottom w:val="none" w:sz="0" w:space="0" w:color="auto"/>
            <w:right w:val="none" w:sz="0" w:space="0" w:color="auto"/>
          </w:divBdr>
        </w:div>
        <w:div w:id="69739092">
          <w:marLeft w:val="640"/>
          <w:marRight w:val="0"/>
          <w:marTop w:val="0"/>
          <w:marBottom w:val="0"/>
          <w:divBdr>
            <w:top w:val="none" w:sz="0" w:space="0" w:color="auto"/>
            <w:left w:val="none" w:sz="0" w:space="0" w:color="auto"/>
            <w:bottom w:val="none" w:sz="0" w:space="0" w:color="auto"/>
            <w:right w:val="none" w:sz="0" w:space="0" w:color="auto"/>
          </w:divBdr>
        </w:div>
        <w:div w:id="1997878813">
          <w:marLeft w:val="640"/>
          <w:marRight w:val="0"/>
          <w:marTop w:val="0"/>
          <w:marBottom w:val="0"/>
          <w:divBdr>
            <w:top w:val="none" w:sz="0" w:space="0" w:color="auto"/>
            <w:left w:val="none" w:sz="0" w:space="0" w:color="auto"/>
            <w:bottom w:val="none" w:sz="0" w:space="0" w:color="auto"/>
            <w:right w:val="none" w:sz="0" w:space="0" w:color="auto"/>
          </w:divBdr>
        </w:div>
        <w:div w:id="2106731531">
          <w:marLeft w:val="640"/>
          <w:marRight w:val="0"/>
          <w:marTop w:val="0"/>
          <w:marBottom w:val="0"/>
          <w:divBdr>
            <w:top w:val="none" w:sz="0" w:space="0" w:color="auto"/>
            <w:left w:val="none" w:sz="0" w:space="0" w:color="auto"/>
            <w:bottom w:val="none" w:sz="0" w:space="0" w:color="auto"/>
            <w:right w:val="none" w:sz="0" w:space="0" w:color="auto"/>
          </w:divBdr>
        </w:div>
        <w:div w:id="651301287">
          <w:marLeft w:val="640"/>
          <w:marRight w:val="0"/>
          <w:marTop w:val="0"/>
          <w:marBottom w:val="0"/>
          <w:divBdr>
            <w:top w:val="none" w:sz="0" w:space="0" w:color="auto"/>
            <w:left w:val="none" w:sz="0" w:space="0" w:color="auto"/>
            <w:bottom w:val="none" w:sz="0" w:space="0" w:color="auto"/>
            <w:right w:val="none" w:sz="0" w:space="0" w:color="auto"/>
          </w:divBdr>
        </w:div>
        <w:div w:id="1225795509">
          <w:marLeft w:val="640"/>
          <w:marRight w:val="0"/>
          <w:marTop w:val="0"/>
          <w:marBottom w:val="0"/>
          <w:divBdr>
            <w:top w:val="none" w:sz="0" w:space="0" w:color="auto"/>
            <w:left w:val="none" w:sz="0" w:space="0" w:color="auto"/>
            <w:bottom w:val="none" w:sz="0" w:space="0" w:color="auto"/>
            <w:right w:val="none" w:sz="0" w:space="0" w:color="auto"/>
          </w:divBdr>
        </w:div>
        <w:div w:id="1438599415">
          <w:marLeft w:val="640"/>
          <w:marRight w:val="0"/>
          <w:marTop w:val="0"/>
          <w:marBottom w:val="0"/>
          <w:divBdr>
            <w:top w:val="none" w:sz="0" w:space="0" w:color="auto"/>
            <w:left w:val="none" w:sz="0" w:space="0" w:color="auto"/>
            <w:bottom w:val="none" w:sz="0" w:space="0" w:color="auto"/>
            <w:right w:val="none" w:sz="0" w:space="0" w:color="auto"/>
          </w:divBdr>
        </w:div>
        <w:div w:id="1271939209">
          <w:marLeft w:val="640"/>
          <w:marRight w:val="0"/>
          <w:marTop w:val="0"/>
          <w:marBottom w:val="0"/>
          <w:divBdr>
            <w:top w:val="none" w:sz="0" w:space="0" w:color="auto"/>
            <w:left w:val="none" w:sz="0" w:space="0" w:color="auto"/>
            <w:bottom w:val="none" w:sz="0" w:space="0" w:color="auto"/>
            <w:right w:val="none" w:sz="0" w:space="0" w:color="auto"/>
          </w:divBdr>
        </w:div>
        <w:div w:id="1419785352">
          <w:marLeft w:val="640"/>
          <w:marRight w:val="0"/>
          <w:marTop w:val="0"/>
          <w:marBottom w:val="0"/>
          <w:divBdr>
            <w:top w:val="none" w:sz="0" w:space="0" w:color="auto"/>
            <w:left w:val="none" w:sz="0" w:space="0" w:color="auto"/>
            <w:bottom w:val="none" w:sz="0" w:space="0" w:color="auto"/>
            <w:right w:val="none" w:sz="0" w:space="0" w:color="auto"/>
          </w:divBdr>
        </w:div>
        <w:div w:id="1714189379">
          <w:marLeft w:val="640"/>
          <w:marRight w:val="0"/>
          <w:marTop w:val="0"/>
          <w:marBottom w:val="0"/>
          <w:divBdr>
            <w:top w:val="none" w:sz="0" w:space="0" w:color="auto"/>
            <w:left w:val="none" w:sz="0" w:space="0" w:color="auto"/>
            <w:bottom w:val="none" w:sz="0" w:space="0" w:color="auto"/>
            <w:right w:val="none" w:sz="0" w:space="0" w:color="auto"/>
          </w:divBdr>
        </w:div>
        <w:div w:id="1506047865">
          <w:marLeft w:val="640"/>
          <w:marRight w:val="0"/>
          <w:marTop w:val="0"/>
          <w:marBottom w:val="0"/>
          <w:divBdr>
            <w:top w:val="none" w:sz="0" w:space="0" w:color="auto"/>
            <w:left w:val="none" w:sz="0" w:space="0" w:color="auto"/>
            <w:bottom w:val="none" w:sz="0" w:space="0" w:color="auto"/>
            <w:right w:val="none" w:sz="0" w:space="0" w:color="auto"/>
          </w:divBdr>
        </w:div>
        <w:div w:id="143472704">
          <w:marLeft w:val="640"/>
          <w:marRight w:val="0"/>
          <w:marTop w:val="0"/>
          <w:marBottom w:val="0"/>
          <w:divBdr>
            <w:top w:val="none" w:sz="0" w:space="0" w:color="auto"/>
            <w:left w:val="none" w:sz="0" w:space="0" w:color="auto"/>
            <w:bottom w:val="none" w:sz="0" w:space="0" w:color="auto"/>
            <w:right w:val="none" w:sz="0" w:space="0" w:color="auto"/>
          </w:divBdr>
        </w:div>
        <w:div w:id="333413894">
          <w:marLeft w:val="640"/>
          <w:marRight w:val="0"/>
          <w:marTop w:val="0"/>
          <w:marBottom w:val="0"/>
          <w:divBdr>
            <w:top w:val="none" w:sz="0" w:space="0" w:color="auto"/>
            <w:left w:val="none" w:sz="0" w:space="0" w:color="auto"/>
            <w:bottom w:val="none" w:sz="0" w:space="0" w:color="auto"/>
            <w:right w:val="none" w:sz="0" w:space="0" w:color="auto"/>
          </w:divBdr>
        </w:div>
        <w:div w:id="1700937264">
          <w:marLeft w:val="640"/>
          <w:marRight w:val="0"/>
          <w:marTop w:val="0"/>
          <w:marBottom w:val="0"/>
          <w:divBdr>
            <w:top w:val="none" w:sz="0" w:space="0" w:color="auto"/>
            <w:left w:val="none" w:sz="0" w:space="0" w:color="auto"/>
            <w:bottom w:val="none" w:sz="0" w:space="0" w:color="auto"/>
            <w:right w:val="none" w:sz="0" w:space="0" w:color="auto"/>
          </w:divBdr>
        </w:div>
        <w:div w:id="1407415157">
          <w:marLeft w:val="640"/>
          <w:marRight w:val="0"/>
          <w:marTop w:val="0"/>
          <w:marBottom w:val="0"/>
          <w:divBdr>
            <w:top w:val="none" w:sz="0" w:space="0" w:color="auto"/>
            <w:left w:val="none" w:sz="0" w:space="0" w:color="auto"/>
            <w:bottom w:val="none" w:sz="0" w:space="0" w:color="auto"/>
            <w:right w:val="none" w:sz="0" w:space="0" w:color="auto"/>
          </w:divBdr>
        </w:div>
        <w:div w:id="161168509">
          <w:marLeft w:val="640"/>
          <w:marRight w:val="0"/>
          <w:marTop w:val="0"/>
          <w:marBottom w:val="0"/>
          <w:divBdr>
            <w:top w:val="none" w:sz="0" w:space="0" w:color="auto"/>
            <w:left w:val="none" w:sz="0" w:space="0" w:color="auto"/>
            <w:bottom w:val="none" w:sz="0" w:space="0" w:color="auto"/>
            <w:right w:val="none" w:sz="0" w:space="0" w:color="auto"/>
          </w:divBdr>
        </w:div>
        <w:div w:id="588195627">
          <w:marLeft w:val="640"/>
          <w:marRight w:val="0"/>
          <w:marTop w:val="0"/>
          <w:marBottom w:val="0"/>
          <w:divBdr>
            <w:top w:val="none" w:sz="0" w:space="0" w:color="auto"/>
            <w:left w:val="none" w:sz="0" w:space="0" w:color="auto"/>
            <w:bottom w:val="none" w:sz="0" w:space="0" w:color="auto"/>
            <w:right w:val="none" w:sz="0" w:space="0" w:color="auto"/>
          </w:divBdr>
        </w:div>
        <w:div w:id="1053503770">
          <w:marLeft w:val="640"/>
          <w:marRight w:val="0"/>
          <w:marTop w:val="0"/>
          <w:marBottom w:val="0"/>
          <w:divBdr>
            <w:top w:val="none" w:sz="0" w:space="0" w:color="auto"/>
            <w:left w:val="none" w:sz="0" w:space="0" w:color="auto"/>
            <w:bottom w:val="none" w:sz="0" w:space="0" w:color="auto"/>
            <w:right w:val="none" w:sz="0" w:space="0" w:color="auto"/>
          </w:divBdr>
        </w:div>
        <w:div w:id="1213270718">
          <w:marLeft w:val="640"/>
          <w:marRight w:val="0"/>
          <w:marTop w:val="0"/>
          <w:marBottom w:val="0"/>
          <w:divBdr>
            <w:top w:val="none" w:sz="0" w:space="0" w:color="auto"/>
            <w:left w:val="none" w:sz="0" w:space="0" w:color="auto"/>
            <w:bottom w:val="none" w:sz="0" w:space="0" w:color="auto"/>
            <w:right w:val="none" w:sz="0" w:space="0" w:color="auto"/>
          </w:divBdr>
        </w:div>
        <w:div w:id="763039046">
          <w:marLeft w:val="640"/>
          <w:marRight w:val="0"/>
          <w:marTop w:val="0"/>
          <w:marBottom w:val="0"/>
          <w:divBdr>
            <w:top w:val="none" w:sz="0" w:space="0" w:color="auto"/>
            <w:left w:val="none" w:sz="0" w:space="0" w:color="auto"/>
            <w:bottom w:val="none" w:sz="0" w:space="0" w:color="auto"/>
            <w:right w:val="none" w:sz="0" w:space="0" w:color="auto"/>
          </w:divBdr>
        </w:div>
        <w:div w:id="1214925133">
          <w:marLeft w:val="640"/>
          <w:marRight w:val="0"/>
          <w:marTop w:val="0"/>
          <w:marBottom w:val="0"/>
          <w:divBdr>
            <w:top w:val="none" w:sz="0" w:space="0" w:color="auto"/>
            <w:left w:val="none" w:sz="0" w:space="0" w:color="auto"/>
            <w:bottom w:val="none" w:sz="0" w:space="0" w:color="auto"/>
            <w:right w:val="none" w:sz="0" w:space="0" w:color="auto"/>
          </w:divBdr>
        </w:div>
        <w:div w:id="489373505">
          <w:marLeft w:val="640"/>
          <w:marRight w:val="0"/>
          <w:marTop w:val="0"/>
          <w:marBottom w:val="0"/>
          <w:divBdr>
            <w:top w:val="none" w:sz="0" w:space="0" w:color="auto"/>
            <w:left w:val="none" w:sz="0" w:space="0" w:color="auto"/>
            <w:bottom w:val="none" w:sz="0" w:space="0" w:color="auto"/>
            <w:right w:val="none" w:sz="0" w:space="0" w:color="auto"/>
          </w:divBdr>
        </w:div>
        <w:div w:id="1237518634">
          <w:marLeft w:val="640"/>
          <w:marRight w:val="0"/>
          <w:marTop w:val="0"/>
          <w:marBottom w:val="0"/>
          <w:divBdr>
            <w:top w:val="none" w:sz="0" w:space="0" w:color="auto"/>
            <w:left w:val="none" w:sz="0" w:space="0" w:color="auto"/>
            <w:bottom w:val="none" w:sz="0" w:space="0" w:color="auto"/>
            <w:right w:val="none" w:sz="0" w:space="0" w:color="auto"/>
          </w:divBdr>
        </w:div>
        <w:div w:id="371928997">
          <w:marLeft w:val="640"/>
          <w:marRight w:val="0"/>
          <w:marTop w:val="0"/>
          <w:marBottom w:val="0"/>
          <w:divBdr>
            <w:top w:val="none" w:sz="0" w:space="0" w:color="auto"/>
            <w:left w:val="none" w:sz="0" w:space="0" w:color="auto"/>
            <w:bottom w:val="none" w:sz="0" w:space="0" w:color="auto"/>
            <w:right w:val="none" w:sz="0" w:space="0" w:color="auto"/>
          </w:divBdr>
        </w:div>
        <w:div w:id="1687440293">
          <w:marLeft w:val="640"/>
          <w:marRight w:val="0"/>
          <w:marTop w:val="0"/>
          <w:marBottom w:val="0"/>
          <w:divBdr>
            <w:top w:val="none" w:sz="0" w:space="0" w:color="auto"/>
            <w:left w:val="none" w:sz="0" w:space="0" w:color="auto"/>
            <w:bottom w:val="none" w:sz="0" w:space="0" w:color="auto"/>
            <w:right w:val="none" w:sz="0" w:space="0" w:color="auto"/>
          </w:divBdr>
        </w:div>
      </w:divsChild>
    </w:div>
    <w:div w:id="112022361">
      <w:bodyDiv w:val="1"/>
      <w:marLeft w:val="0"/>
      <w:marRight w:val="0"/>
      <w:marTop w:val="0"/>
      <w:marBottom w:val="0"/>
      <w:divBdr>
        <w:top w:val="none" w:sz="0" w:space="0" w:color="auto"/>
        <w:left w:val="none" w:sz="0" w:space="0" w:color="auto"/>
        <w:bottom w:val="none" w:sz="0" w:space="0" w:color="auto"/>
        <w:right w:val="none" w:sz="0" w:space="0" w:color="auto"/>
      </w:divBdr>
      <w:divsChild>
        <w:div w:id="1905681355">
          <w:marLeft w:val="640"/>
          <w:marRight w:val="0"/>
          <w:marTop w:val="0"/>
          <w:marBottom w:val="0"/>
          <w:divBdr>
            <w:top w:val="none" w:sz="0" w:space="0" w:color="auto"/>
            <w:left w:val="none" w:sz="0" w:space="0" w:color="auto"/>
            <w:bottom w:val="none" w:sz="0" w:space="0" w:color="auto"/>
            <w:right w:val="none" w:sz="0" w:space="0" w:color="auto"/>
          </w:divBdr>
        </w:div>
        <w:div w:id="51466360">
          <w:marLeft w:val="640"/>
          <w:marRight w:val="0"/>
          <w:marTop w:val="0"/>
          <w:marBottom w:val="0"/>
          <w:divBdr>
            <w:top w:val="none" w:sz="0" w:space="0" w:color="auto"/>
            <w:left w:val="none" w:sz="0" w:space="0" w:color="auto"/>
            <w:bottom w:val="none" w:sz="0" w:space="0" w:color="auto"/>
            <w:right w:val="none" w:sz="0" w:space="0" w:color="auto"/>
          </w:divBdr>
        </w:div>
        <w:div w:id="921452867">
          <w:marLeft w:val="640"/>
          <w:marRight w:val="0"/>
          <w:marTop w:val="0"/>
          <w:marBottom w:val="0"/>
          <w:divBdr>
            <w:top w:val="none" w:sz="0" w:space="0" w:color="auto"/>
            <w:left w:val="none" w:sz="0" w:space="0" w:color="auto"/>
            <w:bottom w:val="none" w:sz="0" w:space="0" w:color="auto"/>
            <w:right w:val="none" w:sz="0" w:space="0" w:color="auto"/>
          </w:divBdr>
        </w:div>
        <w:div w:id="1319194239">
          <w:marLeft w:val="640"/>
          <w:marRight w:val="0"/>
          <w:marTop w:val="0"/>
          <w:marBottom w:val="0"/>
          <w:divBdr>
            <w:top w:val="none" w:sz="0" w:space="0" w:color="auto"/>
            <w:left w:val="none" w:sz="0" w:space="0" w:color="auto"/>
            <w:bottom w:val="none" w:sz="0" w:space="0" w:color="auto"/>
            <w:right w:val="none" w:sz="0" w:space="0" w:color="auto"/>
          </w:divBdr>
        </w:div>
        <w:div w:id="2002270070">
          <w:marLeft w:val="640"/>
          <w:marRight w:val="0"/>
          <w:marTop w:val="0"/>
          <w:marBottom w:val="0"/>
          <w:divBdr>
            <w:top w:val="none" w:sz="0" w:space="0" w:color="auto"/>
            <w:left w:val="none" w:sz="0" w:space="0" w:color="auto"/>
            <w:bottom w:val="none" w:sz="0" w:space="0" w:color="auto"/>
            <w:right w:val="none" w:sz="0" w:space="0" w:color="auto"/>
          </w:divBdr>
        </w:div>
        <w:div w:id="791484730">
          <w:marLeft w:val="640"/>
          <w:marRight w:val="0"/>
          <w:marTop w:val="0"/>
          <w:marBottom w:val="0"/>
          <w:divBdr>
            <w:top w:val="none" w:sz="0" w:space="0" w:color="auto"/>
            <w:left w:val="none" w:sz="0" w:space="0" w:color="auto"/>
            <w:bottom w:val="none" w:sz="0" w:space="0" w:color="auto"/>
            <w:right w:val="none" w:sz="0" w:space="0" w:color="auto"/>
          </w:divBdr>
        </w:div>
        <w:div w:id="1298537111">
          <w:marLeft w:val="640"/>
          <w:marRight w:val="0"/>
          <w:marTop w:val="0"/>
          <w:marBottom w:val="0"/>
          <w:divBdr>
            <w:top w:val="none" w:sz="0" w:space="0" w:color="auto"/>
            <w:left w:val="none" w:sz="0" w:space="0" w:color="auto"/>
            <w:bottom w:val="none" w:sz="0" w:space="0" w:color="auto"/>
            <w:right w:val="none" w:sz="0" w:space="0" w:color="auto"/>
          </w:divBdr>
        </w:div>
        <w:div w:id="864750678">
          <w:marLeft w:val="640"/>
          <w:marRight w:val="0"/>
          <w:marTop w:val="0"/>
          <w:marBottom w:val="0"/>
          <w:divBdr>
            <w:top w:val="none" w:sz="0" w:space="0" w:color="auto"/>
            <w:left w:val="none" w:sz="0" w:space="0" w:color="auto"/>
            <w:bottom w:val="none" w:sz="0" w:space="0" w:color="auto"/>
            <w:right w:val="none" w:sz="0" w:space="0" w:color="auto"/>
          </w:divBdr>
        </w:div>
        <w:div w:id="1206793579">
          <w:marLeft w:val="640"/>
          <w:marRight w:val="0"/>
          <w:marTop w:val="0"/>
          <w:marBottom w:val="0"/>
          <w:divBdr>
            <w:top w:val="none" w:sz="0" w:space="0" w:color="auto"/>
            <w:left w:val="none" w:sz="0" w:space="0" w:color="auto"/>
            <w:bottom w:val="none" w:sz="0" w:space="0" w:color="auto"/>
            <w:right w:val="none" w:sz="0" w:space="0" w:color="auto"/>
          </w:divBdr>
        </w:div>
        <w:div w:id="1761634884">
          <w:marLeft w:val="640"/>
          <w:marRight w:val="0"/>
          <w:marTop w:val="0"/>
          <w:marBottom w:val="0"/>
          <w:divBdr>
            <w:top w:val="none" w:sz="0" w:space="0" w:color="auto"/>
            <w:left w:val="none" w:sz="0" w:space="0" w:color="auto"/>
            <w:bottom w:val="none" w:sz="0" w:space="0" w:color="auto"/>
            <w:right w:val="none" w:sz="0" w:space="0" w:color="auto"/>
          </w:divBdr>
        </w:div>
        <w:div w:id="1802840986">
          <w:marLeft w:val="640"/>
          <w:marRight w:val="0"/>
          <w:marTop w:val="0"/>
          <w:marBottom w:val="0"/>
          <w:divBdr>
            <w:top w:val="none" w:sz="0" w:space="0" w:color="auto"/>
            <w:left w:val="none" w:sz="0" w:space="0" w:color="auto"/>
            <w:bottom w:val="none" w:sz="0" w:space="0" w:color="auto"/>
            <w:right w:val="none" w:sz="0" w:space="0" w:color="auto"/>
          </w:divBdr>
        </w:div>
        <w:div w:id="1339234482">
          <w:marLeft w:val="640"/>
          <w:marRight w:val="0"/>
          <w:marTop w:val="0"/>
          <w:marBottom w:val="0"/>
          <w:divBdr>
            <w:top w:val="none" w:sz="0" w:space="0" w:color="auto"/>
            <w:left w:val="none" w:sz="0" w:space="0" w:color="auto"/>
            <w:bottom w:val="none" w:sz="0" w:space="0" w:color="auto"/>
            <w:right w:val="none" w:sz="0" w:space="0" w:color="auto"/>
          </w:divBdr>
        </w:div>
        <w:div w:id="1735816439">
          <w:marLeft w:val="640"/>
          <w:marRight w:val="0"/>
          <w:marTop w:val="0"/>
          <w:marBottom w:val="0"/>
          <w:divBdr>
            <w:top w:val="none" w:sz="0" w:space="0" w:color="auto"/>
            <w:left w:val="none" w:sz="0" w:space="0" w:color="auto"/>
            <w:bottom w:val="none" w:sz="0" w:space="0" w:color="auto"/>
            <w:right w:val="none" w:sz="0" w:space="0" w:color="auto"/>
          </w:divBdr>
        </w:div>
        <w:div w:id="1562012524">
          <w:marLeft w:val="640"/>
          <w:marRight w:val="0"/>
          <w:marTop w:val="0"/>
          <w:marBottom w:val="0"/>
          <w:divBdr>
            <w:top w:val="none" w:sz="0" w:space="0" w:color="auto"/>
            <w:left w:val="none" w:sz="0" w:space="0" w:color="auto"/>
            <w:bottom w:val="none" w:sz="0" w:space="0" w:color="auto"/>
            <w:right w:val="none" w:sz="0" w:space="0" w:color="auto"/>
          </w:divBdr>
        </w:div>
        <w:div w:id="905190795">
          <w:marLeft w:val="640"/>
          <w:marRight w:val="0"/>
          <w:marTop w:val="0"/>
          <w:marBottom w:val="0"/>
          <w:divBdr>
            <w:top w:val="none" w:sz="0" w:space="0" w:color="auto"/>
            <w:left w:val="none" w:sz="0" w:space="0" w:color="auto"/>
            <w:bottom w:val="none" w:sz="0" w:space="0" w:color="auto"/>
            <w:right w:val="none" w:sz="0" w:space="0" w:color="auto"/>
          </w:divBdr>
        </w:div>
        <w:div w:id="2111074920">
          <w:marLeft w:val="640"/>
          <w:marRight w:val="0"/>
          <w:marTop w:val="0"/>
          <w:marBottom w:val="0"/>
          <w:divBdr>
            <w:top w:val="none" w:sz="0" w:space="0" w:color="auto"/>
            <w:left w:val="none" w:sz="0" w:space="0" w:color="auto"/>
            <w:bottom w:val="none" w:sz="0" w:space="0" w:color="auto"/>
            <w:right w:val="none" w:sz="0" w:space="0" w:color="auto"/>
          </w:divBdr>
        </w:div>
        <w:div w:id="985740474">
          <w:marLeft w:val="640"/>
          <w:marRight w:val="0"/>
          <w:marTop w:val="0"/>
          <w:marBottom w:val="0"/>
          <w:divBdr>
            <w:top w:val="none" w:sz="0" w:space="0" w:color="auto"/>
            <w:left w:val="none" w:sz="0" w:space="0" w:color="auto"/>
            <w:bottom w:val="none" w:sz="0" w:space="0" w:color="auto"/>
            <w:right w:val="none" w:sz="0" w:space="0" w:color="auto"/>
          </w:divBdr>
        </w:div>
        <w:div w:id="1451897219">
          <w:marLeft w:val="640"/>
          <w:marRight w:val="0"/>
          <w:marTop w:val="0"/>
          <w:marBottom w:val="0"/>
          <w:divBdr>
            <w:top w:val="none" w:sz="0" w:space="0" w:color="auto"/>
            <w:left w:val="none" w:sz="0" w:space="0" w:color="auto"/>
            <w:bottom w:val="none" w:sz="0" w:space="0" w:color="auto"/>
            <w:right w:val="none" w:sz="0" w:space="0" w:color="auto"/>
          </w:divBdr>
        </w:div>
        <w:div w:id="269707248">
          <w:marLeft w:val="640"/>
          <w:marRight w:val="0"/>
          <w:marTop w:val="0"/>
          <w:marBottom w:val="0"/>
          <w:divBdr>
            <w:top w:val="none" w:sz="0" w:space="0" w:color="auto"/>
            <w:left w:val="none" w:sz="0" w:space="0" w:color="auto"/>
            <w:bottom w:val="none" w:sz="0" w:space="0" w:color="auto"/>
            <w:right w:val="none" w:sz="0" w:space="0" w:color="auto"/>
          </w:divBdr>
        </w:div>
        <w:div w:id="214045920">
          <w:marLeft w:val="640"/>
          <w:marRight w:val="0"/>
          <w:marTop w:val="0"/>
          <w:marBottom w:val="0"/>
          <w:divBdr>
            <w:top w:val="none" w:sz="0" w:space="0" w:color="auto"/>
            <w:left w:val="none" w:sz="0" w:space="0" w:color="auto"/>
            <w:bottom w:val="none" w:sz="0" w:space="0" w:color="auto"/>
            <w:right w:val="none" w:sz="0" w:space="0" w:color="auto"/>
          </w:divBdr>
        </w:div>
        <w:div w:id="1627392397">
          <w:marLeft w:val="640"/>
          <w:marRight w:val="0"/>
          <w:marTop w:val="0"/>
          <w:marBottom w:val="0"/>
          <w:divBdr>
            <w:top w:val="none" w:sz="0" w:space="0" w:color="auto"/>
            <w:left w:val="none" w:sz="0" w:space="0" w:color="auto"/>
            <w:bottom w:val="none" w:sz="0" w:space="0" w:color="auto"/>
            <w:right w:val="none" w:sz="0" w:space="0" w:color="auto"/>
          </w:divBdr>
        </w:div>
        <w:div w:id="2147119762">
          <w:marLeft w:val="640"/>
          <w:marRight w:val="0"/>
          <w:marTop w:val="0"/>
          <w:marBottom w:val="0"/>
          <w:divBdr>
            <w:top w:val="none" w:sz="0" w:space="0" w:color="auto"/>
            <w:left w:val="none" w:sz="0" w:space="0" w:color="auto"/>
            <w:bottom w:val="none" w:sz="0" w:space="0" w:color="auto"/>
            <w:right w:val="none" w:sz="0" w:space="0" w:color="auto"/>
          </w:divBdr>
        </w:div>
        <w:div w:id="1868716797">
          <w:marLeft w:val="640"/>
          <w:marRight w:val="0"/>
          <w:marTop w:val="0"/>
          <w:marBottom w:val="0"/>
          <w:divBdr>
            <w:top w:val="none" w:sz="0" w:space="0" w:color="auto"/>
            <w:left w:val="none" w:sz="0" w:space="0" w:color="auto"/>
            <w:bottom w:val="none" w:sz="0" w:space="0" w:color="auto"/>
            <w:right w:val="none" w:sz="0" w:space="0" w:color="auto"/>
          </w:divBdr>
        </w:div>
        <w:div w:id="735936511">
          <w:marLeft w:val="640"/>
          <w:marRight w:val="0"/>
          <w:marTop w:val="0"/>
          <w:marBottom w:val="0"/>
          <w:divBdr>
            <w:top w:val="none" w:sz="0" w:space="0" w:color="auto"/>
            <w:left w:val="none" w:sz="0" w:space="0" w:color="auto"/>
            <w:bottom w:val="none" w:sz="0" w:space="0" w:color="auto"/>
            <w:right w:val="none" w:sz="0" w:space="0" w:color="auto"/>
          </w:divBdr>
        </w:div>
        <w:div w:id="55516629">
          <w:marLeft w:val="640"/>
          <w:marRight w:val="0"/>
          <w:marTop w:val="0"/>
          <w:marBottom w:val="0"/>
          <w:divBdr>
            <w:top w:val="none" w:sz="0" w:space="0" w:color="auto"/>
            <w:left w:val="none" w:sz="0" w:space="0" w:color="auto"/>
            <w:bottom w:val="none" w:sz="0" w:space="0" w:color="auto"/>
            <w:right w:val="none" w:sz="0" w:space="0" w:color="auto"/>
          </w:divBdr>
        </w:div>
        <w:div w:id="268007199">
          <w:marLeft w:val="640"/>
          <w:marRight w:val="0"/>
          <w:marTop w:val="0"/>
          <w:marBottom w:val="0"/>
          <w:divBdr>
            <w:top w:val="none" w:sz="0" w:space="0" w:color="auto"/>
            <w:left w:val="none" w:sz="0" w:space="0" w:color="auto"/>
            <w:bottom w:val="none" w:sz="0" w:space="0" w:color="auto"/>
            <w:right w:val="none" w:sz="0" w:space="0" w:color="auto"/>
          </w:divBdr>
        </w:div>
        <w:div w:id="279803347">
          <w:marLeft w:val="640"/>
          <w:marRight w:val="0"/>
          <w:marTop w:val="0"/>
          <w:marBottom w:val="0"/>
          <w:divBdr>
            <w:top w:val="none" w:sz="0" w:space="0" w:color="auto"/>
            <w:left w:val="none" w:sz="0" w:space="0" w:color="auto"/>
            <w:bottom w:val="none" w:sz="0" w:space="0" w:color="auto"/>
            <w:right w:val="none" w:sz="0" w:space="0" w:color="auto"/>
          </w:divBdr>
        </w:div>
        <w:div w:id="1337729858">
          <w:marLeft w:val="640"/>
          <w:marRight w:val="0"/>
          <w:marTop w:val="0"/>
          <w:marBottom w:val="0"/>
          <w:divBdr>
            <w:top w:val="none" w:sz="0" w:space="0" w:color="auto"/>
            <w:left w:val="none" w:sz="0" w:space="0" w:color="auto"/>
            <w:bottom w:val="none" w:sz="0" w:space="0" w:color="auto"/>
            <w:right w:val="none" w:sz="0" w:space="0" w:color="auto"/>
          </w:divBdr>
        </w:div>
        <w:div w:id="834682702">
          <w:marLeft w:val="640"/>
          <w:marRight w:val="0"/>
          <w:marTop w:val="0"/>
          <w:marBottom w:val="0"/>
          <w:divBdr>
            <w:top w:val="none" w:sz="0" w:space="0" w:color="auto"/>
            <w:left w:val="none" w:sz="0" w:space="0" w:color="auto"/>
            <w:bottom w:val="none" w:sz="0" w:space="0" w:color="auto"/>
            <w:right w:val="none" w:sz="0" w:space="0" w:color="auto"/>
          </w:divBdr>
        </w:div>
        <w:div w:id="1045376975">
          <w:marLeft w:val="640"/>
          <w:marRight w:val="0"/>
          <w:marTop w:val="0"/>
          <w:marBottom w:val="0"/>
          <w:divBdr>
            <w:top w:val="none" w:sz="0" w:space="0" w:color="auto"/>
            <w:left w:val="none" w:sz="0" w:space="0" w:color="auto"/>
            <w:bottom w:val="none" w:sz="0" w:space="0" w:color="auto"/>
            <w:right w:val="none" w:sz="0" w:space="0" w:color="auto"/>
          </w:divBdr>
        </w:div>
        <w:div w:id="1058551365">
          <w:marLeft w:val="640"/>
          <w:marRight w:val="0"/>
          <w:marTop w:val="0"/>
          <w:marBottom w:val="0"/>
          <w:divBdr>
            <w:top w:val="none" w:sz="0" w:space="0" w:color="auto"/>
            <w:left w:val="none" w:sz="0" w:space="0" w:color="auto"/>
            <w:bottom w:val="none" w:sz="0" w:space="0" w:color="auto"/>
            <w:right w:val="none" w:sz="0" w:space="0" w:color="auto"/>
          </w:divBdr>
        </w:div>
        <w:div w:id="336613070">
          <w:marLeft w:val="640"/>
          <w:marRight w:val="0"/>
          <w:marTop w:val="0"/>
          <w:marBottom w:val="0"/>
          <w:divBdr>
            <w:top w:val="none" w:sz="0" w:space="0" w:color="auto"/>
            <w:left w:val="none" w:sz="0" w:space="0" w:color="auto"/>
            <w:bottom w:val="none" w:sz="0" w:space="0" w:color="auto"/>
            <w:right w:val="none" w:sz="0" w:space="0" w:color="auto"/>
          </w:divBdr>
        </w:div>
        <w:div w:id="1202092338">
          <w:marLeft w:val="640"/>
          <w:marRight w:val="0"/>
          <w:marTop w:val="0"/>
          <w:marBottom w:val="0"/>
          <w:divBdr>
            <w:top w:val="none" w:sz="0" w:space="0" w:color="auto"/>
            <w:left w:val="none" w:sz="0" w:space="0" w:color="auto"/>
            <w:bottom w:val="none" w:sz="0" w:space="0" w:color="auto"/>
            <w:right w:val="none" w:sz="0" w:space="0" w:color="auto"/>
          </w:divBdr>
        </w:div>
        <w:div w:id="286545626">
          <w:marLeft w:val="640"/>
          <w:marRight w:val="0"/>
          <w:marTop w:val="0"/>
          <w:marBottom w:val="0"/>
          <w:divBdr>
            <w:top w:val="none" w:sz="0" w:space="0" w:color="auto"/>
            <w:left w:val="none" w:sz="0" w:space="0" w:color="auto"/>
            <w:bottom w:val="none" w:sz="0" w:space="0" w:color="auto"/>
            <w:right w:val="none" w:sz="0" w:space="0" w:color="auto"/>
          </w:divBdr>
        </w:div>
        <w:div w:id="157696008">
          <w:marLeft w:val="640"/>
          <w:marRight w:val="0"/>
          <w:marTop w:val="0"/>
          <w:marBottom w:val="0"/>
          <w:divBdr>
            <w:top w:val="none" w:sz="0" w:space="0" w:color="auto"/>
            <w:left w:val="none" w:sz="0" w:space="0" w:color="auto"/>
            <w:bottom w:val="none" w:sz="0" w:space="0" w:color="auto"/>
            <w:right w:val="none" w:sz="0" w:space="0" w:color="auto"/>
          </w:divBdr>
        </w:div>
        <w:div w:id="310450249">
          <w:marLeft w:val="640"/>
          <w:marRight w:val="0"/>
          <w:marTop w:val="0"/>
          <w:marBottom w:val="0"/>
          <w:divBdr>
            <w:top w:val="none" w:sz="0" w:space="0" w:color="auto"/>
            <w:left w:val="none" w:sz="0" w:space="0" w:color="auto"/>
            <w:bottom w:val="none" w:sz="0" w:space="0" w:color="auto"/>
            <w:right w:val="none" w:sz="0" w:space="0" w:color="auto"/>
          </w:divBdr>
        </w:div>
        <w:div w:id="1174104935">
          <w:marLeft w:val="640"/>
          <w:marRight w:val="0"/>
          <w:marTop w:val="0"/>
          <w:marBottom w:val="0"/>
          <w:divBdr>
            <w:top w:val="none" w:sz="0" w:space="0" w:color="auto"/>
            <w:left w:val="none" w:sz="0" w:space="0" w:color="auto"/>
            <w:bottom w:val="none" w:sz="0" w:space="0" w:color="auto"/>
            <w:right w:val="none" w:sz="0" w:space="0" w:color="auto"/>
          </w:divBdr>
        </w:div>
      </w:divsChild>
    </w:div>
    <w:div w:id="118651945">
      <w:bodyDiv w:val="1"/>
      <w:marLeft w:val="0"/>
      <w:marRight w:val="0"/>
      <w:marTop w:val="0"/>
      <w:marBottom w:val="0"/>
      <w:divBdr>
        <w:top w:val="none" w:sz="0" w:space="0" w:color="auto"/>
        <w:left w:val="none" w:sz="0" w:space="0" w:color="auto"/>
        <w:bottom w:val="none" w:sz="0" w:space="0" w:color="auto"/>
        <w:right w:val="none" w:sz="0" w:space="0" w:color="auto"/>
      </w:divBdr>
      <w:divsChild>
        <w:div w:id="1012217610">
          <w:marLeft w:val="640"/>
          <w:marRight w:val="0"/>
          <w:marTop w:val="0"/>
          <w:marBottom w:val="0"/>
          <w:divBdr>
            <w:top w:val="none" w:sz="0" w:space="0" w:color="auto"/>
            <w:left w:val="none" w:sz="0" w:space="0" w:color="auto"/>
            <w:bottom w:val="none" w:sz="0" w:space="0" w:color="auto"/>
            <w:right w:val="none" w:sz="0" w:space="0" w:color="auto"/>
          </w:divBdr>
        </w:div>
        <w:div w:id="191505188">
          <w:marLeft w:val="640"/>
          <w:marRight w:val="0"/>
          <w:marTop w:val="0"/>
          <w:marBottom w:val="0"/>
          <w:divBdr>
            <w:top w:val="none" w:sz="0" w:space="0" w:color="auto"/>
            <w:left w:val="none" w:sz="0" w:space="0" w:color="auto"/>
            <w:bottom w:val="none" w:sz="0" w:space="0" w:color="auto"/>
            <w:right w:val="none" w:sz="0" w:space="0" w:color="auto"/>
          </w:divBdr>
        </w:div>
        <w:div w:id="695619187">
          <w:marLeft w:val="640"/>
          <w:marRight w:val="0"/>
          <w:marTop w:val="0"/>
          <w:marBottom w:val="0"/>
          <w:divBdr>
            <w:top w:val="none" w:sz="0" w:space="0" w:color="auto"/>
            <w:left w:val="none" w:sz="0" w:space="0" w:color="auto"/>
            <w:bottom w:val="none" w:sz="0" w:space="0" w:color="auto"/>
            <w:right w:val="none" w:sz="0" w:space="0" w:color="auto"/>
          </w:divBdr>
        </w:div>
        <w:div w:id="962420502">
          <w:marLeft w:val="640"/>
          <w:marRight w:val="0"/>
          <w:marTop w:val="0"/>
          <w:marBottom w:val="0"/>
          <w:divBdr>
            <w:top w:val="none" w:sz="0" w:space="0" w:color="auto"/>
            <w:left w:val="none" w:sz="0" w:space="0" w:color="auto"/>
            <w:bottom w:val="none" w:sz="0" w:space="0" w:color="auto"/>
            <w:right w:val="none" w:sz="0" w:space="0" w:color="auto"/>
          </w:divBdr>
        </w:div>
        <w:div w:id="1851751374">
          <w:marLeft w:val="640"/>
          <w:marRight w:val="0"/>
          <w:marTop w:val="0"/>
          <w:marBottom w:val="0"/>
          <w:divBdr>
            <w:top w:val="none" w:sz="0" w:space="0" w:color="auto"/>
            <w:left w:val="none" w:sz="0" w:space="0" w:color="auto"/>
            <w:bottom w:val="none" w:sz="0" w:space="0" w:color="auto"/>
            <w:right w:val="none" w:sz="0" w:space="0" w:color="auto"/>
          </w:divBdr>
        </w:div>
        <w:div w:id="1010642462">
          <w:marLeft w:val="640"/>
          <w:marRight w:val="0"/>
          <w:marTop w:val="0"/>
          <w:marBottom w:val="0"/>
          <w:divBdr>
            <w:top w:val="none" w:sz="0" w:space="0" w:color="auto"/>
            <w:left w:val="none" w:sz="0" w:space="0" w:color="auto"/>
            <w:bottom w:val="none" w:sz="0" w:space="0" w:color="auto"/>
            <w:right w:val="none" w:sz="0" w:space="0" w:color="auto"/>
          </w:divBdr>
        </w:div>
        <w:div w:id="995063231">
          <w:marLeft w:val="640"/>
          <w:marRight w:val="0"/>
          <w:marTop w:val="0"/>
          <w:marBottom w:val="0"/>
          <w:divBdr>
            <w:top w:val="none" w:sz="0" w:space="0" w:color="auto"/>
            <w:left w:val="none" w:sz="0" w:space="0" w:color="auto"/>
            <w:bottom w:val="none" w:sz="0" w:space="0" w:color="auto"/>
            <w:right w:val="none" w:sz="0" w:space="0" w:color="auto"/>
          </w:divBdr>
        </w:div>
        <w:div w:id="966619829">
          <w:marLeft w:val="640"/>
          <w:marRight w:val="0"/>
          <w:marTop w:val="0"/>
          <w:marBottom w:val="0"/>
          <w:divBdr>
            <w:top w:val="none" w:sz="0" w:space="0" w:color="auto"/>
            <w:left w:val="none" w:sz="0" w:space="0" w:color="auto"/>
            <w:bottom w:val="none" w:sz="0" w:space="0" w:color="auto"/>
            <w:right w:val="none" w:sz="0" w:space="0" w:color="auto"/>
          </w:divBdr>
        </w:div>
        <w:div w:id="800879021">
          <w:marLeft w:val="640"/>
          <w:marRight w:val="0"/>
          <w:marTop w:val="0"/>
          <w:marBottom w:val="0"/>
          <w:divBdr>
            <w:top w:val="none" w:sz="0" w:space="0" w:color="auto"/>
            <w:left w:val="none" w:sz="0" w:space="0" w:color="auto"/>
            <w:bottom w:val="none" w:sz="0" w:space="0" w:color="auto"/>
            <w:right w:val="none" w:sz="0" w:space="0" w:color="auto"/>
          </w:divBdr>
        </w:div>
        <w:div w:id="900139237">
          <w:marLeft w:val="640"/>
          <w:marRight w:val="0"/>
          <w:marTop w:val="0"/>
          <w:marBottom w:val="0"/>
          <w:divBdr>
            <w:top w:val="none" w:sz="0" w:space="0" w:color="auto"/>
            <w:left w:val="none" w:sz="0" w:space="0" w:color="auto"/>
            <w:bottom w:val="none" w:sz="0" w:space="0" w:color="auto"/>
            <w:right w:val="none" w:sz="0" w:space="0" w:color="auto"/>
          </w:divBdr>
        </w:div>
        <w:div w:id="1123813389">
          <w:marLeft w:val="640"/>
          <w:marRight w:val="0"/>
          <w:marTop w:val="0"/>
          <w:marBottom w:val="0"/>
          <w:divBdr>
            <w:top w:val="none" w:sz="0" w:space="0" w:color="auto"/>
            <w:left w:val="none" w:sz="0" w:space="0" w:color="auto"/>
            <w:bottom w:val="none" w:sz="0" w:space="0" w:color="auto"/>
            <w:right w:val="none" w:sz="0" w:space="0" w:color="auto"/>
          </w:divBdr>
        </w:div>
        <w:div w:id="1686403599">
          <w:marLeft w:val="640"/>
          <w:marRight w:val="0"/>
          <w:marTop w:val="0"/>
          <w:marBottom w:val="0"/>
          <w:divBdr>
            <w:top w:val="none" w:sz="0" w:space="0" w:color="auto"/>
            <w:left w:val="none" w:sz="0" w:space="0" w:color="auto"/>
            <w:bottom w:val="none" w:sz="0" w:space="0" w:color="auto"/>
            <w:right w:val="none" w:sz="0" w:space="0" w:color="auto"/>
          </w:divBdr>
        </w:div>
        <w:div w:id="1015767090">
          <w:marLeft w:val="640"/>
          <w:marRight w:val="0"/>
          <w:marTop w:val="0"/>
          <w:marBottom w:val="0"/>
          <w:divBdr>
            <w:top w:val="none" w:sz="0" w:space="0" w:color="auto"/>
            <w:left w:val="none" w:sz="0" w:space="0" w:color="auto"/>
            <w:bottom w:val="none" w:sz="0" w:space="0" w:color="auto"/>
            <w:right w:val="none" w:sz="0" w:space="0" w:color="auto"/>
          </w:divBdr>
        </w:div>
        <w:div w:id="160854299">
          <w:marLeft w:val="640"/>
          <w:marRight w:val="0"/>
          <w:marTop w:val="0"/>
          <w:marBottom w:val="0"/>
          <w:divBdr>
            <w:top w:val="none" w:sz="0" w:space="0" w:color="auto"/>
            <w:left w:val="none" w:sz="0" w:space="0" w:color="auto"/>
            <w:bottom w:val="none" w:sz="0" w:space="0" w:color="auto"/>
            <w:right w:val="none" w:sz="0" w:space="0" w:color="auto"/>
          </w:divBdr>
        </w:div>
        <w:div w:id="1240943330">
          <w:marLeft w:val="640"/>
          <w:marRight w:val="0"/>
          <w:marTop w:val="0"/>
          <w:marBottom w:val="0"/>
          <w:divBdr>
            <w:top w:val="none" w:sz="0" w:space="0" w:color="auto"/>
            <w:left w:val="none" w:sz="0" w:space="0" w:color="auto"/>
            <w:bottom w:val="none" w:sz="0" w:space="0" w:color="auto"/>
            <w:right w:val="none" w:sz="0" w:space="0" w:color="auto"/>
          </w:divBdr>
        </w:div>
        <w:div w:id="1414161482">
          <w:marLeft w:val="640"/>
          <w:marRight w:val="0"/>
          <w:marTop w:val="0"/>
          <w:marBottom w:val="0"/>
          <w:divBdr>
            <w:top w:val="none" w:sz="0" w:space="0" w:color="auto"/>
            <w:left w:val="none" w:sz="0" w:space="0" w:color="auto"/>
            <w:bottom w:val="none" w:sz="0" w:space="0" w:color="auto"/>
            <w:right w:val="none" w:sz="0" w:space="0" w:color="auto"/>
          </w:divBdr>
        </w:div>
        <w:div w:id="245001899">
          <w:marLeft w:val="640"/>
          <w:marRight w:val="0"/>
          <w:marTop w:val="0"/>
          <w:marBottom w:val="0"/>
          <w:divBdr>
            <w:top w:val="none" w:sz="0" w:space="0" w:color="auto"/>
            <w:left w:val="none" w:sz="0" w:space="0" w:color="auto"/>
            <w:bottom w:val="none" w:sz="0" w:space="0" w:color="auto"/>
            <w:right w:val="none" w:sz="0" w:space="0" w:color="auto"/>
          </w:divBdr>
        </w:div>
        <w:div w:id="1229993079">
          <w:marLeft w:val="640"/>
          <w:marRight w:val="0"/>
          <w:marTop w:val="0"/>
          <w:marBottom w:val="0"/>
          <w:divBdr>
            <w:top w:val="none" w:sz="0" w:space="0" w:color="auto"/>
            <w:left w:val="none" w:sz="0" w:space="0" w:color="auto"/>
            <w:bottom w:val="none" w:sz="0" w:space="0" w:color="auto"/>
            <w:right w:val="none" w:sz="0" w:space="0" w:color="auto"/>
          </w:divBdr>
        </w:div>
        <w:div w:id="1115904419">
          <w:marLeft w:val="640"/>
          <w:marRight w:val="0"/>
          <w:marTop w:val="0"/>
          <w:marBottom w:val="0"/>
          <w:divBdr>
            <w:top w:val="none" w:sz="0" w:space="0" w:color="auto"/>
            <w:left w:val="none" w:sz="0" w:space="0" w:color="auto"/>
            <w:bottom w:val="none" w:sz="0" w:space="0" w:color="auto"/>
            <w:right w:val="none" w:sz="0" w:space="0" w:color="auto"/>
          </w:divBdr>
        </w:div>
        <w:div w:id="1381977624">
          <w:marLeft w:val="640"/>
          <w:marRight w:val="0"/>
          <w:marTop w:val="0"/>
          <w:marBottom w:val="0"/>
          <w:divBdr>
            <w:top w:val="none" w:sz="0" w:space="0" w:color="auto"/>
            <w:left w:val="none" w:sz="0" w:space="0" w:color="auto"/>
            <w:bottom w:val="none" w:sz="0" w:space="0" w:color="auto"/>
            <w:right w:val="none" w:sz="0" w:space="0" w:color="auto"/>
          </w:divBdr>
        </w:div>
        <w:div w:id="347488987">
          <w:marLeft w:val="640"/>
          <w:marRight w:val="0"/>
          <w:marTop w:val="0"/>
          <w:marBottom w:val="0"/>
          <w:divBdr>
            <w:top w:val="none" w:sz="0" w:space="0" w:color="auto"/>
            <w:left w:val="none" w:sz="0" w:space="0" w:color="auto"/>
            <w:bottom w:val="none" w:sz="0" w:space="0" w:color="auto"/>
            <w:right w:val="none" w:sz="0" w:space="0" w:color="auto"/>
          </w:divBdr>
        </w:div>
        <w:div w:id="1972008295">
          <w:marLeft w:val="640"/>
          <w:marRight w:val="0"/>
          <w:marTop w:val="0"/>
          <w:marBottom w:val="0"/>
          <w:divBdr>
            <w:top w:val="none" w:sz="0" w:space="0" w:color="auto"/>
            <w:left w:val="none" w:sz="0" w:space="0" w:color="auto"/>
            <w:bottom w:val="none" w:sz="0" w:space="0" w:color="auto"/>
            <w:right w:val="none" w:sz="0" w:space="0" w:color="auto"/>
          </w:divBdr>
        </w:div>
        <w:div w:id="378624886">
          <w:marLeft w:val="640"/>
          <w:marRight w:val="0"/>
          <w:marTop w:val="0"/>
          <w:marBottom w:val="0"/>
          <w:divBdr>
            <w:top w:val="none" w:sz="0" w:space="0" w:color="auto"/>
            <w:left w:val="none" w:sz="0" w:space="0" w:color="auto"/>
            <w:bottom w:val="none" w:sz="0" w:space="0" w:color="auto"/>
            <w:right w:val="none" w:sz="0" w:space="0" w:color="auto"/>
          </w:divBdr>
        </w:div>
        <w:div w:id="1950236612">
          <w:marLeft w:val="640"/>
          <w:marRight w:val="0"/>
          <w:marTop w:val="0"/>
          <w:marBottom w:val="0"/>
          <w:divBdr>
            <w:top w:val="none" w:sz="0" w:space="0" w:color="auto"/>
            <w:left w:val="none" w:sz="0" w:space="0" w:color="auto"/>
            <w:bottom w:val="none" w:sz="0" w:space="0" w:color="auto"/>
            <w:right w:val="none" w:sz="0" w:space="0" w:color="auto"/>
          </w:divBdr>
        </w:div>
        <w:div w:id="1540359028">
          <w:marLeft w:val="640"/>
          <w:marRight w:val="0"/>
          <w:marTop w:val="0"/>
          <w:marBottom w:val="0"/>
          <w:divBdr>
            <w:top w:val="none" w:sz="0" w:space="0" w:color="auto"/>
            <w:left w:val="none" w:sz="0" w:space="0" w:color="auto"/>
            <w:bottom w:val="none" w:sz="0" w:space="0" w:color="auto"/>
            <w:right w:val="none" w:sz="0" w:space="0" w:color="auto"/>
          </w:divBdr>
        </w:div>
        <w:div w:id="1966697677">
          <w:marLeft w:val="640"/>
          <w:marRight w:val="0"/>
          <w:marTop w:val="0"/>
          <w:marBottom w:val="0"/>
          <w:divBdr>
            <w:top w:val="none" w:sz="0" w:space="0" w:color="auto"/>
            <w:left w:val="none" w:sz="0" w:space="0" w:color="auto"/>
            <w:bottom w:val="none" w:sz="0" w:space="0" w:color="auto"/>
            <w:right w:val="none" w:sz="0" w:space="0" w:color="auto"/>
          </w:divBdr>
        </w:div>
        <w:div w:id="680279101">
          <w:marLeft w:val="640"/>
          <w:marRight w:val="0"/>
          <w:marTop w:val="0"/>
          <w:marBottom w:val="0"/>
          <w:divBdr>
            <w:top w:val="none" w:sz="0" w:space="0" w:color="auto"/>
            <w:left w:val="none" w:sz="0" w:space="0" w:color="auto"/>
            <w:bottom w:val="none" w:sz="0" w:space="0" w:color="auto"/>
            <w:right w:val="none" w:sz="0" w:space="0" w:color="auto"/>
          </w:divBdr>
        </w:div>
        <w:div w:id="2028362962">
          <w:marLeft w:val="640"/>
          <w:marRight w:val="0"/>
          <w:marTop w:val="0"/>
          <w:marBottom w:val="0"/>
          <w:divBdr>
            <w:top w:val="none" w:sz="0" w:space="0" w:color="auto"/>
            <w:left w:val="none" w:sz="0" w:space="0" w:color="auto"/>
            <w:bottom w:val="none" w:sz="0" w:space="0" w:color="auto"/>
            <w:right w:val="none" w:sz="0" w:space="0" w:color="auto"/>
          </w:divBdr>
        </w:div>
        <w:div w:id="2100786041">
          <w:marLeft w:val="640"/>
          <w:marRight w:val="0"/>
          <w:marTop w:val="0"/>
          <w:marBottom w:val="0"/>
          <w:divBdr>
            <w:top w:val="none" w:sz="0" w:space="0" w:color="auto"/>
            <w:left w:val="none" w:sz="0" w:space="0" w:color="auto"/>
            <w:bottom w:val="none" w:sz="0" w:space="0" w:color="auto"/>
            <w:right w:val="none" w:sz="0" w:space="0" w:color="auto"/>
          </w:divBdr>
        </w:div>
      </w:divsChild>
    </w:div>
    <w:div w:id="120078091">
      <w:bodyDiv w:val="1"/>
      <w:marLeft w:val="0"/>
      <w:marRight w:val="0"/>
      <w:marTop w:val="0"/>
      <w:marBottom w:val="0"/>
      <w:divBdr>
        <w:top w:val="none" w:sz="0" w:space="0" w:color="auto"/>
        <w:left w:val="none" w:sz="0" w:space="0" w:color="auto"/>
        <w:bottom w:val="none" w:sz="0" w:space="0" w:color="auto"/>
        <w:right w:val="none" w:sz="0" w:space="0" w:color="auto"/>
      </w:divBdr>
    </w:div>
    <w:div w:id="121071476">
      <w:bodyDiv w:val="1"/>
      <w:marLeft w:val="0"/>
      <w:marRight w:val="0"/>
      <w:marTop w:val="0"/>
      <w:marBottom w:val="0"/>
      <w:divBdr>
        <w:top w:val="none" w:sz="0" w:space="0" w:color="auto"/>
        <w:left w:val="none" w:sz="0" w:space="0" w:color="auto"/>
        <w:bottom w:val="none" w:sz="0" w:space="0" w:color="auto"/>
        <w:right w:val="none" w:sz="0" w:space="0" w:color="auto"/>
      </w:divBdr>
      <w:divsChild>
        <w:div w:id="810364614">
          <w:marLeft w:val="480"/>
          <w:marRight w:val="0"/>
          <w:marTop w:val="0"/>
          <w:marBottom w:val="0"/>
          <w:divBdr>
            <w:top w:val="none" w:sz="0" w:space="0" w:color="auto"/>
            <w:left w:val="none" w:sz="0" w:space="0" w:color="auto"/>
            <w:bottom w:val="none" w:sz="0" w:space="0" w:color="auto"/>
            <w:right w:val="none" w:sz="0" w:space="0" w:color="auto"/>
          </w:divBdr>
        </w:div>
        <w:div w:id="2016691104">
          <w:marLeft w:val="480"/>
          <w:marRight w:val="0"/>
          <w:marTop w:val="0"/>
          <w:marBottom w:val="0"/>
          <w:divBdr>
            <w:top w:val="none" w:sz="0" w:space="0" w:color="auto"/>
            <w:left w:val="none" w:sz="0" w:space="0" w:color="auto"/>
            <w:bottom w:val="none" w:sz="0" w:space="0" w:color="auto"/>
            <w:right w:val="none" w:sz="0" w:space="0" w:color="auto"/>
          </w:divBdr>
        </w:div>
        <w:div w:id="1650748363">
          <w:marLeft w:val="480"/>
          <w:marRight w:val="0"/>
          <w:marTop w:val="0"/>
          <w:marBottom w:val="0"/>
          <w:divBdr>
            <w:top w:val="none" w:sz="0" w:space="0" w:color="auto"/>
            <w:left w:val="none" w:sz="0" w:space="0" w:color="auto"/>
            <w:bottom w:val="none" w:sz="0" w:space="0" w:color="auto"/>
            <w:right w:val="none" w:sz="0" w:space="0" w:color="auto"/>
          </w:divBdr>
        </w:div>
        <w:div w:id="2095858840">
          <w:marLeft w:val="480"/>
          <w:marRight w:val="0"/>
          <w:marTop w:val="0"/>
          <w:marBottom w:val="0"/>
          <w:divBdr>
            <w:top w:val="none" w:sz="0" w:space="0" w:color="auto"/>
            <w:left w:val="none" w:sz="0" w:space="0" w:color="auto"/>
            <w:bottom w:val="none" w:sz="0" w:space="0" w:color="auto"/>
            <w:right w:val="none" w:sz="0" w:space="0" w:color="auto"/>
          </w:divBdr>
        </w:div>
        <w:div w:id="116261790">
          <w:marLeft w:val="480"/>
          <w:marRight w:val="0"/>
          <w:marTop w:val="0"/>
          <w:marBottom w:val="0"/>
          <w:divBdr>
            <w:top w:val="none" w:sz="0" w:space="0" w:color="auto"/>
            <w:left w:val="none" w:sz="0" w:space="0" w:color="auto"/>
            <w:bottom w:val="none" w:sz="0" w:space="0" w:color="auto"/>
            <w:right w:val="none" w:sz="0" w:space="0" w:color="auto"/>
          </w:divBdr>
        </w:div>
        <w:div w:id="1358003415">
          <w:marLeft w:val="480"/>
          <w:marRight w:val="0"/>
          <w:marTop w:val="0"/>
          <w:marBottom w:val="0"/>
          <w:divBdr>
            <w:top w:val="none" w:sz="0" w:space="0" w:color="auto"/>
            <w:left w:val="none" w:sz="0" w:space="0" w:color="auto"/>
            <w:bottom w:val="none" w:sz="0" w:space="0" w:color="auto"/>
            <w:right w:val="none" w:sz="0" w:space="0" w:color="auto"/>
          </w:divBdr>
        </w:div>
        <w:div w:id="1666736447">
          <w:marLeft w:val="480"/>
          <w:marRight w:val="0"/>
          <w:marTop w:val="0"/>
          <w:marBottom w:val="0"/>
          <w:divBdr>
            <w:top w:val="none" w:sz="0" w:space="0" w:color="auto"/>
            <w:left w:val="none" w:sz="0" w:space="0" w:color="auto"/>
            <w:bottom w:val="none" w:sz="0" w:space="0" w:color="auto"/>
            <w:right w:val="none" w:sz="0" w:space="0" w:color="auto"/>
          </w:divBdr>
        </w:div>
        <w:div w:id="1346713813">
          <w:marLeft w:val="480"/>
          <w:marRight w:val="0"/>
          <w:marTop w:val="0"/>
          <w:marBottom w:val="0"/>
          <w:divBdr>
            <w:top w:val="none" w:sz="0" w:space="0" w:color="auto"/>
            <w:left w:val="none" w:sz="0" w:space="0" w:color="auto"/>
            <w:bottom w:val="none" w:sz="0" w:space="0" w:color="auto"/>
            <w:right w:val="none" w:sz="0" w:space="0" w:color="auto"/>
          </w:divBdr>
        </w:div>
        <w:div w:id="1476724733">
          <w:marLeft w:val="480"/>
          <w:marRight w:val="0"/>
          <w:marTop w:val="0"/>
          <w:marBottom w:val="0"/>
          <w:divBdr>
            <w:top w:val="none" w:sz="0" w:space="0" w:color="auto"/>
            <w:left w:val="none" w:sz="0" w:space="0" w:color="auto"/>
            <w:bottom w:val="none" w:sz="0" w:space="0" w:color="auto"/>
            <w:right w:val="none" w:sz="0" w:space="0" w:color="auto"/>
          </w:divBdr>
        </w:div>
        <w:div w:id="78719697">
          <w:marLeft w:val="480"/>
          <w:marRight w:val="0"/>
          <w:marTop w:val="0"/>
          <w:marBottom w:val="0"/>
          <w:divBdr>
            <w:top w:val="none" w:sz="0" w:space="0" w:color="auto"/>
            <w:left w:val="none" w:sz="0" w:space="0" w:color="auto"/>
            <w:bottom w:val="none" w:sz="0" w:space="0" w:color="auto"/>
            <w:right w:val="none" w:sz="0" w:space="0" w:color="auto"/>
          </w:divBdr>
        </w:div>
        <w:div w:id="800079212">
          <w:marLeft w:val="480"/>
          <w:marRight w:val="0"/>
          <w:marTop w:val="0"/>
          <w:marBottom w:val="0"/>
          <w:divBdr>
            <w:top w:val="none" w:sz="0" w:space="0" w:color="auto"/>
            <w:left w:val="none" w:sz="0" w:space="0" w:color="auto"/>
            <w:bottom w:val="none" w:sz="0" w:space="0" w:color="auto"/>
            <w:right w:val="none" w:sz="0" w:space="0" w:color="auto"/>
          </w:divBdr>
        </w:div>
        <w:div w:id="1916476350">
          <w:marLeft w:val="480"/>
          <w:marRight w:val="0"/>
          <w:marTop w:val="0"/>
          <w:marBottom w:val="0"/>
          <w:divBdr>
            <w:top w:val="none" w:sz="0" w:space="0" w:color="auto"/>
            <w:left w:val="none" w:sz="0" w:space="0" w:color="auto"/>
            <w:bottom w:val="none" w:sz="0" w:space="0" w:color="auto"/>
            <w:right w:val="none" w:sz="0" w:space="0" w:color="auto"/>
          </w:divBdr>
        </w:div>
        <w:div w:id="1765490804">
          <w:marLeft w:val="480"/>
          <w:marRight w:val="0"/>
          <w:marTop w:val="0"/>
          <w:marBottom w:val="0"/>
          <w:divBdr>
            <w:top w:val="none" w:sz="0" w:space="0" w:color="auto"/>
            <w:left w:val="none" w:sz="0" w:space="0" w:color="auto"/>
            <w:bottom w:val="none" w:sz="0" w:space="0" w:color="auto"/>
            <w:right w:val="none" w:sz="0" w:space="0" w:color="auto"/>
          </w:divBdr>
        </w:div>
        <w:div w:id="769856228">
          <w:marLeft w:val="480"/>
          <w:marRight w:val="0"/>
          <w:marTop w:val="0"/>
          <w:marBottom w:val="0"/>
          <w:divBdr>
            <w:top w:val="none" w:sz="0" w:space="0" w:color="auto"/>
            <w:left w:val="none" w:sz="0" w:space="0" w:color="auto"/>
            <w:bottom w:val="none" w:sz="0" w:space="0" w:color="auto"/>
            <w:right w:val="none" w:sz="0" w:space="0" w:color="auto"/>
          </w:divBdr>
        </w:div>
        <w:div w:id="1099370100">
          <w:marLeft w:val="480"/>
          <w:marRight w:val="0"/>
          <w:marTop w:val="0"/>
          <w:marBottom w:val="0"/>
          <w:divBdr>
            <w:top w:val="none" w:sz="0" w:space="0" w:color="auto"/>
            <w:left w:val="none" w:sz="0" w:space="0" w:color="auto"/>
            <w:bottom w:val="none" w:sz="0" w:space="0" w:color="auto"/>
            <w:right w:val="none" w:sz="0" w:space="0" w:color="auto"/>
          </w:divBdr>
        </w:div>
        <w:div w:id="1947345455">
          <w:marLeft w:val="480"/>
          <w:marRight w:val="0"/>
          <w:marTop w:val="0"/>
          <w:marBottom w:val="0"/>
          <w:divBdr>
            <w:top w:val="none" w:sz="0" w:space="0" w:color="auto"/>
            <w:left w:val="none" w:sz="0" w:space="0" w:color="auto"/>
            <w:bottom w:val="none" w:sz="0" w:space="0" w:color="auto"/>
            <w:right w:val="none" w:sz="0" w:space="0" w:color="auto"/>
          </w:divBdr>
        </w:div>
        <w:div w:id="1944416966">
          <w:marLeft w:val="480"/>
          <w:marRight w:val="0"/>
          <w:marTop w:val="0"/>
          <w:marBottom w:val="0"/>
          <w:divBdr>
            <w:top w:val="none" w:sz="0" w:space="0" w:color="auto"/>
            <w:left w:val="none" w:sz="0" w:space="0" w:color="auto"/>
            <w:bottom w:val="none" w:sz="0" w:space="0" w:color="auto"/>
            <w:right w:val="none" w:sz="0" w:space="0" w:color="auto"/>
          </w:divBdr>
        </w:div>
        <w:div w:id="1366058232">
          <w:marLeft w:val="480"/>
          <w:marRight w:val="0"/>
          <w:marTop w:val="0"/>
          <w:marBottom w:val="0"/>
          <w:divBdr>
            <w:top w:val="none" w:sz="0" w:space="0" w:color="auto"/>
            <w:left w:val="none" w:sz="0" w:space="0" w:color="auto"/>
            <w:bottom w:val="none" w:sz="0" w:space="0" w:color="auto"/>
            <w:right w:val="none" w:sz="0" w:space="0" w:color="auto"/>
          </w:divBdr>
        </w:div>
        <w:div w:id="850875869">
          <w:marLeft w:val="480"/>
          <w:marRight w:val="0"/>
          <w:marTop w:val="0"/>
          <w:marBottom w:val="0"/>
          <w:divBdr>
            <w:top w:val="none" w:sz="0" w:space="0" w:color="auto"/>
            <w:left w:val="none" w:sz="0" w:space="0" w:color="auto"/>
            <w:bottom w:val="none" w:sz="0" w:space="0" w:color="auto"/>
            <w:right w:val="none" w:sz="0" w:space="0" w:color="auto"/>
          </w:divBdr>
        </w:div>
        <w:div w:id="594940658">
          <w:marLeft w:val="480"/>
          <w:marRight w:val="0"/>
          <w:marTop w:val="0"/>
          <w:marBottom w:val="0"/>
          <w:divBdr>
            <w:top w:val="none" w:sz="0" w:space="0" w:color="auto"/>
            <w:left w:val="none" w:sz="0" w:space="0" w:color="auto"/>
            <w:bottom w:val="none" w:sz="0" w:space="0" w:color="auto"/>
            <w:right w:val="none" w:sz="0" w:space="0" w:color="auto"/>
          </w:divBdr>
        </w:div>
        <w:div w:id="1279485257">
          <w:marLeft w:val="480"/>
          <w:marRight w:val="0"/>
          <w:marTop w:val="0"/>
          <w:marBottom w:val="0"/>
          <w:divBdr>
            <w:top w:val="none" w:sz="0" w:space="0" w:color="auto"/>
            <w:left w:val="none" w:sz="0" w:space="0" w:color="auto"/>
            <w:bottom w:val="none" w:sz="0" w:space="0" w:color="auto"/>
            <w:right w:val="none" w:sz="0" w:space="0" w:color="auto"/>
          </w:divBdr>
        </w:div>
        <w:div w:id="1490099069">
          <w:marLeft w:val="480"/>
          <w:marRight w:val="0"/>
          <w:marTop w:val="0"/>
          <w:marBottom w:val="0"/>
          <w:divBdr>
            <w:top w:val="none" w:sz="0" w:space="0" w:color="auto"/>
            <w:left w:val="none" w:sz="0" w:space="0" w:color="auto"/>
            <w:bottom w:val="none" w:sz="0" w:space="0" w:color="auto"/>
            <w:right w:val="none" w:sz="0" w:space="0" w:color="auto"/>
          </w:divBdr>
        </w:div>
        <w:div w:id="218709625">
          <w:marLeft w:val="480"/>
          <w:marRight w:val="0"/>
          <w:marTop w:val="0"/>
          <w:marBottom w:val="0"/>
          <w:divBdr>
            <w:top w:val="none" w:sz="0" w:space="0" w:color="auto"/>
            <w:left w:val="none" w:sz="0" w:space="0" w:color="auto"/>
            <w:bottom w:val="none" w:sz="0" w:space="0" w:color="auto"/>
            <w:right w:val="none" w:sz="0" w:space="0" w:color="auto"/>
          </w:divBdr>
        </w:div>
        <w:div w:id="1198085325">
          <w:marLeft w:val="480"/>
          <w:marRight w:val="0"/>
          <w:marTop w:val="0"/>
          <w:marBottom w:val="0"/>
          <w:divBdr>
            <w:top w:val="none" w:sz="0" w:space="0" w:color="auto"/>
            <w:left w:val="none" w:sz="0" w:space="0" w:color="auto"/>
            <w:bottom w:val="none" w:sz="0" w:space="0" w:color="auto"/>
            <w:right w:val="none" w:sz="0" w:space="0" w:color="auto"/>
          </w:divBdr>
        </w:div>
        <w:div w:id="1799370233">
          <w:marLeft w:val="480"/>
          <w:marRight w:val="0"/>
          <w:marTop w:val="0"/>
          <w:marBottom w:val="0"/>
          <w:divBdr>
            <w:top w:val="none" w:sz="0" w:space="0" w:color="auto"/>
            <w:left w:val="none" w:sz="0" w:space="0" w:color="auto"/>
            <w:bottom w:val="none" w:sz="0" w:space="0" w:color="auto"/>
            <w:right w:val="none" w:sz="0" w:space="0" w:color="auto"/>
          </w:divBdr>
        </w:div>
        <w:div w:id="625502997">
          <w:marLeft w:val="480"/>
          <w:marRight w:val="0"/>
          <w:marTop w:val="0"/>
          <w:marBottom w:val="0"/>
          <w:divBdr>
            <w:top w:val="none" w:sz="0" w:space="0" w:color="auto"/>
            <w:left w:val="none" w:sz="0" w:space="0" w:color="auto"/>
            <w:bottom w:val="none" w:sz="0" w:space="0" w:color="auto"/>
            <w:right w:val="none" w:sz="0" w:space="0" w:color="auto"/>
          </w:divBdr>
        </w:div>
        <w:div w:id="862868213">
          <w:marLeft w:val="480"/>
          <w:marRight w:val="0"/>
          <w:marTop w:val="0"/>
          <w:marBottom w:val="0"/>
          <w:divBdr>
            <w:top w:val="none" w:sz="0" w:space="0" w:color="auto"/>
            <w:left w:val="none" w:sz="0" w:space="0" w:color="auto"/>
            <w:bottom w:val="none" w:sz="0" w:space="0" w:color="auto"/>
            <w:right w:val="none" w:sz="0" w:space="0" w:color="auto"/>
          </w:divBdr>
        </w:div>
        <w:div w:id="534267929">
          <w:marLeft w:val="480"/>
          <w:marRight w:val="0"/>
          <w:marTop w:val="0"/>
          <w:marBottom w:val="0"/>
          <w:divBdr>
            <w:top w:val="none" w:sz="0" w:space="0" w:color="auto"/>
            <w:left w:val="none" w:sz="0" w:space="0" w:color="auto"/>
            <w:bottom w:val="none" w:sz="0" w:space="0" w:color="auto"/>
            <w:right w:val="none" w:sz="0" w:space="0" w:color="auto"/>
          </w:divBdr>
        </w:div>
        <w:div w:id="358509320">
          <w:marLeft w:val="480"/>
          <w:marRight w:val="0"/>
          <w:marTop w:val="0"/>
          <w:marBottom w:val="0"/>
          <w:divBdr>
            <w:top w:val="none" w:sz="0" w:space="0" w:color="auto"/>
            <w:left w:val="none" w:sz="0" w:space="0" w:color="auto"/>
            <w:bottom w:val="none" w:sz="0" w:space="0" w:color="auto"/>
            <w:right w:val="none" w:sz="0" w:space="0" w:color="auto"/>
          </w:divBdr>
        </w:div>
        <w:div w:id="799108806">
          <w:marLeft w:val="480"/>
          <w:marRight w:val="0"/>
          <w:marTop w:val="0"/>
          <w:marBottom w:val="0"/>
          <w:divBdr>
            <w:top w:val="none" w:sz="0" w:space="0" w:color="auto"/>
            <w:left w:val="none" w:sz="0" w:space="0" w:color="auto"/>
            <w:bottom w:val="none" w:sz="0" w:space="0" w:color="auto"/>
            <w:right w:val="none" w:sz="0" w:space="0" w:color="auto"/>
          </w:divBdr>
        </w:div>
        <w:div w:id="1478262259">
          <w:marLeft w:val="480"/>
          <w:marRight w:val="0"/>
          <w:marTop w:val="0"/>
          <w:marBottom w:val="0"/>
          <w:divBdr>
            <w:top w:val="none" w:sz="0" w:space="0" w:color="auto"/>
            <w:left w:val="none" w:sz="0" w:space="0" w:color="auto"/>
            <w:bottom w:val="none" w:sz="0" w:space="0" w:color="auto"/>
            <w:right w:val="none" w:sz="0" w:space="0" w:color="auto"/>
          </w:divBdr>
        </w:div>
      </w:divsChild>
    </w:div>
    <w:div w:id="127285462">
      <w:bodyDiv w:val="1"/>
      <w:marLeft w:val="0"/>
      <w:marRight w:val="0"/>
      <w:marTop w:val="0"/>
      <w:marBottom w:val="0"/>
      <w:divBdr>
        <w:top w:val="none" w:sz="0" w:space="0" w:color="auto"/>
        <w:left w:val="none" w:sz="0" w:space="0" w:color="auto"/>
        <w:bottom w:val="none" w:sz="0" w:space="0" w:color="auto"/>
        <w:right w:val="none" w:sz="0" w:space="0" w:color="auto"/>
      </w:divBdr>
      <w:divsChild>
        <w:div w:id="911238286">
          <w:marLeft w:val="640"/>
          <w:marRight w:val="0"/>
          <w:marTop w:val="0"/>
          <w:marBottom w:val="0"/>
          <w:divBdr>
            <w:top w:val="none" w:sz="0" w:space="0" w:color="auto"/>
            <w:left w:val="none" w:sz="0" w:space="0" w:color="auto"/>
            <w:bottom w:val="none" w:sz="0" w:space="0" w:color="auto"/>
            <w:right w:val="none" w:sz="0" w:space="0" w:color="auto"/>
          </w:divBdr>
        </w:div>
        <w:div w:id="800002194">
          <w:marLeft w:val="640"/>
          <w:marRight w:val="0"/>
          <w:marTop w:val="0"/>
          <w:marBottom w:val="0"/>
          <w:divBdr>
            <w:top w:val="none" w:sz="0" w:space="0" w:color="auto"/>
            <w:left w:val="none" w:sz="0" w:space="0" w:color="auto"/>
            <w:bottom w:val="none" w:sz="0" w:space="0" w:color="auto"/>
            <w:right w:val="none" w:sz="0" w:space="0" w:color="auto"/>
          </w:divBdr>
        </w:div>
        <w:div w:id="740785973">
          <w:marLeft w:val="640"/>
          <w:marRight w:val="0"/>
          <w:marTop w:val="0"/>
          <w:marBottom w:val="0"/>
          <w:divBdr>
            <w:top w:val="none" w:sz="0" w:space="0" w:color="auto"/>
            <w:left w:val="none" w:sz="0" w:space="0" w:color="auto"/>
            <w:bottom w:val="none" w:sz="0" w:space="0" w:color="auto"/>
            <w:right w:val="none" w:sz="0" w:space="0" w:color="auto"/>
          </w:divBdr>
        </w:div>
        <w:div w:id="1119377275">
          <w:marLeft w:val="640"/>
          <w:marRight w:val="0"/>
          <w:marTop w:val="0"/>
          <w:marBottom w:val="0"/>
          <w:divBdr>
            <w:top w:val="none" w:sz="0" w:space="0" w:color="auto"/>
            <w:left w:val="none" w:sz="0" w:space="0" w:color="auto"/>
            <w:bottom w:val="none" w:sz="0" w:space="0" w:color="auto"/>
            <w:right w:val="none" w:sz="0" w:space="0" w:color="auto"/>
          </w:divBdr>
        </w:div>
        <w:div w:id="552430984">
          <w:marLeft w:val="640"/>
          <w:marRight w:val="0"/>
          <w:marTop w:val="0"/>
          <w:marBottom w:val="0"/>
          <w:divBdr>
            <w:top w:val="none" w:sz="0" w:space="0" w:color="auto"/>
            <w:left w:val="none" w:sz="0" w:space="0" w:color="auto"/>
            <w:bottom w:val="none" w:sz="0" w:space="0" w:color="auto"/>
            <w:right w:val="none" w:sz="0" w:space="0" w:color="auto"/>
          </w:divBdr>
        </w:div>
        <w:div w:id="679503405">
          <w:marLeft w:val="640"/>
          <w:marRight w:val="0"/>
          <w:marTop w:val="0"/>
          <w:marBottom w:val="0"/>
          <w:divBdr>
            <w:top w:val="none" w:sz="0" w:space="0" w:color="auto"/>
            <w:left w:val="none" w:sz="0" w:space="0" w:color="auto"/>
            <w:bottom w:val="none" w:sz="0" w:space="0" w:color="auto"/>
            <w:right w:val="none" w:sz="0" w:space="0" w:color="auto"/>
          </w:divBdr>
        </w:div>
        <w:div w:id="1948779008">
          <w:marLeft w:val="640"/>
          <w:marRight w:val="0"/>
          <w:marTop w:val="0"/>
          <w:marBottom w:val="0"/>
          <w:divBdr>
            <w:top w:val="none" w:sz="0" w:space="0" w:color="auto"/>
            <w:left w:val="none" w:sz="0" w:space="0" w:color="auto"/>
            <w:bottom w:val="none" w:sz="0" w:space="0" w:color="auto"/>
            <w:right w:val="none" w:sz="0" w:space="0" w:color="auto"/>
          </w:divBdr>
        </w:div>
        <w:div w:id="821315821">
          <w:marLeft w:val="640"/>
          <w:marRight w:val="0"/>
          <w:marTop w:val="0"/>
          <w:marBottom w:val="0"/>
          <w:divBdr>
            <w:top w:val="none" w:sz="0" w:space="0" w:color="auto"/>
            <w:left w:val="none" w:sz="0" w:space="0" w:color="auto"/>
            <w:bottom w:val="none" w:sz="0" w:space="0" w:color="auto"/>
            <w:right w:val="none" w:sz="0" w:space="0" w:color="auto"/>
          </w:divBdr>
        </w:div>
        <w:div w:id="1033072934">
          <w:marLeft w:val="640"/>
          <w:marRight w:val="0"/>
          <w:marTop w:val="0"/>
          <w:marBottom w:val="0"/>
          <w:divBdr>
            <w:top w:val="none" w:sz="0" w:space="0" w:color="auto"/>
            <w:left w:val="none" w:sz="0" w:space="0" w:color="auto"/>
            <w:bottom w:val="none" w:sz="0" w:space="0" w:color="auto"/>
            <w:right w:val="none" w:sz="0" w:space="0" w:color="auto"/>
          </w:divBdr>
        </w:div>
        <w:div w:id="1479423104">
          <w:marLeft w:val="640"/>
          <w:marRight w:val="0"/>
          <w:marTop w:val="0"/>
          <w:marBottom w:val="0"/>
          <w:divBdr>
            <w:top w:val="none" w:sz="0" w:space="0" w:color="auto"/>
            <w:left w:val="none" w:sz="0" w:space="0" w:color="auto"/>
            <w:bottom w:val="none" w:sz="0" w:space="0" w:color="auto"/>
            <w:right w:val="none" w:sz="0" w:space="0" w:color="auto"/>
          </w:divBdr>
        </w:div>
        <w:div w:id="575750996">
          <w:marLeft w:val="640"/>
          <w:marRight w:val="0"/>
          <w:marTop w:val="0"/>
          <w:marBottom w:val="0"/>
          <w:divBdr>
            <w:top w:val="none" w:sz="0" w:space="0" w:color="auto"/>
            <w:left w:val="none" w:sz="0" w:space="0" w:color="auto"/>
            <w:bottom w:val="none" w:sz="0" w:space="0" w:color="auto"/>
            <w:right w:val="none" w:sz="0" w:space="0" w:color="auto"/>
          </w:divBdr>
        </w:div>
        <w:div w:id="2144762237">
          <w:marLeft w:val="640"/>
          <w:marRight w:val="0"/>
          <w:marTop w:val="0"/>
          <w:marBottom w:val="0"/>
          <w:divBdr>
            <w:top w:val="none" w:sz="0" w:space="0" w:color="auto"/>
            <w:left w:val="none" w:sz="0" w:space="0" w:color="auto"/>
            <w:bottom w:val="none" w:sz="0" w:space="0" w:color="auto"/>
            <w:right w:val="none" w:sz="0" w:space="0" w:color="auto"/>
          </w:divBdr>
        </w:div>
        <w:div w:id="1402095734">
          <w:marLeft w:val="640"/>
          <w:marRight w:val="0"/>
          <w:marTop w:val="0"/>
          <w:marBottom w:val="0"/>
          <w:divBdr>
            <w:top w:val="none" w:sz="0" w:space="0" w:color="auto"/>
            <w:left w:val="none" w:sz="0" w:space="0" w:color="auto"/>
            <w:bottom w:val="none" w:sz="0" w:space="0" w:color="auto"/>
            <w:right w:val="none" w:sz="0" w:space="0" w:color="auto"/>
          </w:divBdr>
        </w:div>
        <w:div w:id="2082021858">
          <w:marLeft w:val="640"/>
          <w:marRight w:val="0"/>
          <w:marTop w:val="0"/>
          <w:marBottom w:val="0"/>
          <w:divBdr>
            <w:top w:val="none" w:sz="0" w:space="0" w:color="auto"/>
            <w:left w:val="none" w:sz="0" w:space="0" w:color="auto"/>
            <w:bottom w:val="none" w:sz="0" w:space="0" w:color="auto"/>
            <w:right w:val="none" w:sz="0" w:space="0" w:color="auto"/>
          </w:divBdr>
        </w:div>
        <w:div w:id="1728604088">
          <w:marLeft w:val="640"/>
          <w:marRight w:val="0"/>
          <w:marTop w:val="0"/>
          <w:marBottom w:val="0"/>
          <w:divBdr>
            <w:top w:val="none" w:sz="0" w:space="0" w:color="auto"/>
            <w:left w:val="none" w:sz="0" w:space="0" w:color="auto"/>
            <w:bottom w:val="none" w:sz="0" w:space="0" w:color="auto"/>
            <w:right w:val="none" w:sz="0" w:space="0" w:color="auto"/>
          </w:divBdr>
        </w:div>
        <w:div w:id="473565519">
          <w:marLeft w:val="640"/>
          <w:marRight w:val="0"/>
          <w:marTop w:val="0"/>
          <w:marBottom w:val="0"/>
          <w:divBdr>
            <w:top w:val="none" w:sz="0" w:space="0" w:color="auto"/>
            <w:left w:val="none" w:sz="0" w:space="0" w:color="auto"/>
            <w:bottom w:val="none" w:sz="0" w:space="0" w:color="auto"/>
            <w:right w:val="none" w:sz="0" w:space="0" w:color="auto"/>
          </w:divBdr>
        </w:div>
        <w:div w:id="638995551">
          <w:marLeft w:val="640"/>
          <w:marRight w:val="0"/>
          <w:marTop w:val="0"/>
          <w:marBottom w:val="0"/>
          <w:divBdr>
            <w:top w:val="none" w:sz="0" w:space="0" w:color="auto"/>
            <w:left w:val="none" w:sz="0" w:space="0" w:color="auto"/>
            <w:bottom w:val="none" w:sz="0" w:space="0" w:color="auto"/>
            <w:right w:val="none" w:sz="0" w:space="0" w:color="auto"/>
          </w:divBdr>
        </w:div>
        <w:div w:id="54744280">
          <w:marLeft w:val="640"/>
          <w:marRight w:val="0"/>
          <w:marTop w:val="0"/>
          <w:marBottom w:val="0"/>
          <w:divBdr>
            <w:top w:val="none" w:sz="0" w:space="0" w:color="auto"/>
            <w:left w:val="none" w:sz="0" w:space="0" w:color="auto"/>
            <w:bottom w:val="none" w:sz="0" w:space="0" w:color="auto"/>
            <w:right w:val="none" w:sz="0" w:space="0" w:color="auto"/>
          </w:divBdr>
        </w:div>
        <w:div w:id="111214708">
          <w:marLeft w:val="640"/>
          <w:marRight w:val="0"/>
          <w:marTop w:val="0"/>
          <w:marBottom w:val="0"/>
          <w:divBdr>
            <w:top w:val="none" w:sz="0" w:space="0" w:color="auto"/>
            <w:left w:val="none" w:sz="0" w:space="0" w:color="auto"/>
            <w:bottom w:val="none" w:sz="0" w:space="0" w:color="auto"/>
            <w:right w:val="none" w:sz="0" w:space="0" w:color="auto"/>
          </w:divBdr>
        </w:div>
        <w:div w:id="2036422272">
          <w:marLeft w:val="640"/>
          <w:marRight w:val="0"/>
          <w:marTop w:val="0"/>
          <w:marBottom w:val="0"/>
          <w:divBdr>
            <w:top w:val="none" w:sz="0" w:space="0" w:color="auto"/>
            <w:left w:val="none" w:sz="0" w:space="0" w:color="auto"/>
            <w:bottom w:val="none" w:sz="0" w:space="0" w:color="auto"/>
            <w:right w:val="none" w:sz="0" w:space="0" w:color="auto"/>
          </w:divBdr>
        </w:div>
        <w:div w:id="484051300">
          <w:marLeft w:val="640"/>
          <w:marRight w:val="0"/>
          <w:marTop w:val="0"/>
          <w:marBottom w:val="0"/>
          <w:divBdr>
            <w:top w:val="none" w:sz="0" w:space="0" w:color="auto"/>
            <w:left w:val="none" w:sz="0" w:space="0" w:color="auto"/>
            <w:bottom w:val="none" w:sz="0" w:space="0" w:color="auto"/>
            <w:right w:val="none" w:sz="0" w:space="0" w:color="auto"/>
          </w:divBdr>
        </w:div>
        <w:div w:id="1047333953">
          <w:marLeft w:val="640"/>
          <w:marRight w:val="0"/>
          <w:marTop w:val="0"/>
          <w:marBottom w:val="0"/>
          <w:divBdr>
            <w:top w:val="none" w:sz="0" w:space="0" w:color="auto"/>
            <w:left w:val="none" w:sz="0" w:space="0" w:color="auto"/>
            <w:bottom w:val="none" w:sz="0" w:space="0" w:color="auto"/>
            <w:right w:val="none" w:sz="0" w:space="0" w:color="auto"/>
          </w:divBdr>
        </w:div>
        <w:div w:id="769551125">
          <w:marLeft w:val="640"/>
          <w:marRight w:val="0"/>
          <w:marTop w:val="0"/>
          <w:marBottom w:val="0"/>
          <w:divBdr>
            <w:top w:val="none" w:sz="0" w:space="0" w:color="auto"/>
            <w:left w:val="none" w:sz="0" w:space="0" w:color="auto"/>
            <w:bottom w:val="none" w:sz="0" w:space="0" w:color="auto"/>
            <w:right w:val="none" w:sz="0" w:space="0" w:color="auto"/>
          </w:divBdr>
        </w:div>
        <w:div w:id="903376491">
          <w:marLeft w:val="640"/>
          <w:marRight w:val="0"/>
          <w:marTop w:val="0"/>
          <w:marBottom w:val="0"/>
          <w:divBdr>
            <w:top w:val="none" w:sz="0" w:space="0" w:color="auto"/>
            <w:left w:val="none" w:sz="0" w:space="0" w:color="auto"/>
            <w:bottom w:val="none" w:sz="0" w:space="0" w:color="auto"/>
            <w:right w:val="none" w:sz="0" w:space="0" w:color="auto"/>
          </w:divBdr>
        </w:div>
        <w:div w:id="905145795">
          <w:marLeft w:val="640"/>
          <w:marRight w:val="0"/>
          <w:marTop w:val="0"/>
          <w:marBottom w:val="0"/>
          <w:divBdr>
            <w:top w:val="none" w:sz="0" w:space="0" w:color="auto"/>
            <w:left w:val="none" w:sz="0" w:space="0" w:color="auto"/>
            <w:bottom w:val="none" w:sz="0" w:space="0" w:color="auto"/>
            <w:right w:val="none" w:sz="0" w:space="0" w:color="auto"/>
          </w:divBdr>
        </w:div>
        <w:div w:id="128132593">
          <w:marLeft w:val="640"/>
          <w:marRight w:val="0"/>
          <w:marTop w:val="0"/>
          <w:marBottom w:val="0"/>
          <w:divBdr>
            <w:top w:val="none" w:sz="0" w:space="0" w:color="auto"/>
            <w:left w:val="none" w:sz="0" w:space="0" w:color="auto"/>
            <w:bottom w:val="none" w:sz="0" w:space="0" w:color="auto"/>
            <w:right w:val="none" w:sz="0" w:space="0" w:color="auto"/>
          </w:divBdr>
        </w:div>
        <w:div w:id="381489465">
          <w:marLeft w:val="640"/>
          <w:marRight w:val="0"/>
          <w:marTop w:val="0"/>
          <w:marBottom w:val="0"/>
          <w:divBdr>
            <w:top w:val="none" w:sz="0" w:space="0" w:color="auto"/>
            <w:left w:val="none" w:sz="0" w:space="0" w:color="auto"/>
            <w:bottom w:val="none" w:sz="0" w:space="0" w:color="auto"/>
            <w:right w:val="none" w:sz="0" w:space="0" w:color="auto"/>
          </w:divBdr>
        </w:div>
        <w:div w:id="1312177114">
          <w:marLeft w:val="640"/>
          <w:marRight w:val="0"/>
          <w:marTop w:val="0"/>
          <w:marBottom w:val="0"/>
          <w:divBdr>
            <w:top w:val="none" w:sz="0" w:space="0" w:color="auto"/>
            <w:left w:val="none" w:sz="0" w:space="0" w:color="auto"/>
            <w:bottom w:val="none" w:sz="0" w:space="0" w:color="auto"/>
            <w:right w:val="none" w:sz="0" w:space="0" w:color="auto"/>
          </w:divBdr>
        </w:div>
        <w:div w:id="1050039337">
          <w:marLeft w:val="640"/>
          <w:marRight w:val="0"/>
          <w:marTop w:val="0"/>
          <w:marBottom w:val="0"/>
          <w:divBdr>
            <w:top w:val="none" w:sz="0" w:space="0" w:color="auto"/>
            <w:left w:val="none" w:sz="0" w:space="0" w:color="auto"/>
            <w:bottom w:val="none" w:sz="0" w:space="0" w:color="auto"/>
            <w:right w:val="none" w:sz="0" w:space="0" w:color="auto"/>
          </w:divBdr>
        </w:div>
        <w:div w:id="1034233611">
          <w:marLeft w:val="640"/>
          <w:marRight w:val="0"/>
          <w:marTop w:val="0"/>
          <w:marBottom w:val="0"/>
          <w:divBdr>
            <w:top w:val="none" w:sz="0" w:space="0" w:color="auto"/>
            <w:left w:val="none" w:sz="0" w:space="0" w:color="auto"/>
            <w:bottom w:val="none" w:sz="0" w:space="0" w:color="auto"/>
            <w:right w:val="none" w:sz="0" w:space="0" w:color="auto"/>
          </w:divBdr>
        </w:div>
        <w:div w:id="1922983311">
          <w:marLeft w:val="640"/>
          <w:marRight w:val="0"/>
          <w:marTop w:val="0"/>
          <w:marBottom w:val="0"/>
          <w:divBdr>
            <w:top w:val="none" w:sz="0" w:space="0" w:color="auto"/>
            <w:left w:val="none" w:sz="0" w:space="0" w:color="auto"/>
            <w:bottom w:val="none" w:sz="0" w:space="0" w:color="auto"/>
            <w:right w:val="none" w:sz="0" w:space="0" w:color="auto"/>
          </w:divBdr>
        </w:div>
        <w:div w:id="1175269736">
          <w:marLeft w:val="640"/>
          <w:marRight w:val="0"/>
          <w:marTop w:val="0"/>
          <w:marBottom w:val="0"/>
          <w:divBdr>
            <w:top w:val="none" w:sz="0" w:space="0" w:color="auto"/>
            <w:left w:val="none" w:sz="0" w:space="0" w:color="auto"/>
            <w:bottom w:val="none" w:sz="0" w:space="0" w:color="auto"/>
            <w:right w:val="none" w:sz="0" w:space="0" w:color="auto"/>
          </w:divBdr>
        </w:div>
      </w:divsChild>
    </w:div>
    <w:div w:id="130288430">
      <w:bodyDiv w:val="1"/>
      <w:marLeft w:val="0"/>
      <w:marRight w:val="0"/>
      <w:marTop w:val="0"/>
      <w:marBottom w:val="0"/>
      <w:divBdr>
        <w:top w:val="none" w:sz="0" w:space="0" w:color="auto"/>
        <w:left w:val="none" w:sz="0" w:space="0" w:color="auto"/>
        <w:bottom w:val="none" w:sz="0" w:space="0" w:color="auto"/>
        <w:right w:val="none" w:sz="0" w:space="0" w:color="auto"/>
      </w:divBdr>
      <w:divsChild>
        <w:div w:id="2017996459">
          <w:marLeft w:val="640"/>
          <w:marRight w:val="0"/>
          <w:marTop w:val="0"/>
          <w:marBottom w:val="0"/>
          <w:divBdr>
            <w:top w:val="none" w:sz="0" w:space="0" w:color="auto"/>
            <w:left w:val="none" w:sz="0" w:space="0" w:color="auto"/>
            <w:bottom w:val="none" w:sz="0" w:space="0" w:color="auto"/>
            <w:right w:val="none" w:sz="0" w:space="0" w:color="auto"/>
          </w:divBdr>
        </w:div>
        <w:div w:id="1691447450">
          <w:marLeft w:val="640"/>
          <w:marRight w:val="0"/>
          <w:marTop w:val="0"/>
          <w:marBottom w:val="0"/>
          <w:divBdr>
            <w:top w:val="none" w:sz="0" w:space="0" w:color="auto"/>
            <w:left w:val="none" w:sz="0" w:space="0" w:color="auto"/>
            <w:bottom w:val="none" w:sz="0" w:space="0" w:color="auto"/>
            <w:right w:val="none" w:sz="0" w:space="0" w:color="auto"/>
          </w:divBdr>
        </w:div>
        <w:div w:id="1782526039">
          <w:marLeft w:val="640"/>
          <w:marRight w:val="0"/>
          <w:marTop w:val="0"/>
          <w:marBottom w:val="0"/>
          <w:divBdr>
            <w:top w:val="none" w:sz="0" w:space="0" w:color="auto"/>
            <w:left w:val="none" w:sz="0" w:space="0" w:color="auto"/>
            <w:bottom w:val="none" w:sz="0" w:space="0" w:color="auto"/>
            <w:right w:val="none" w:sz="0" w:space="0" w:color="auto"/>
          </w:divBdr>
        </w:div>
        <w:div w:id="2139297833">
          <w:marLeft w:val="640"/>
          <w:marRight w:val="0"/>
          <w:marTop w:val="0"/>
          <w:marBottom w:val="0"/>
          <w:divBdr>
            <w:top w:val="none" w:sz="0" w:space="0" w:color="auto"/>
            <w:left w:val="none" w:sz="0" w:space="0" w:color="auto"/>
            <w:bottom w:val="none" w:sz="0" w:space="0" w:color="auto"/>
            <w:right w:val="none" w:sz="0" w:space="0" w:color="auto"/>
          </w:divBdr>
        </w:div>
        <w:div w:id="1534610119">
          <w:marLeft w:val="640"/>
          <w:marRight w:val="0"/>
          <w:marTop w:val="0"/>
          <w:marBottom w:val="0"/>
          <w:divBdr>
            <w:top w:val="none" w:sz="0" w:space="0" w:color="auto"/>
            <w:left w:val="none" w:sz="0" w:space="0" w:color="auto"/>
            <w:bottom w:val="none" w:sz="0" w:space="0" w:color="auto"/>
            <w:right w:val="none" w:sz="0" w:space="0" w:color="auto"/>
          </w:divBdr>
        </w:div>
        <w:div w:id="1619485268">
          <w:marLeft w:val="640"/>
          <w:marRight w:val="0"/>
          <w:marTop w:val="0"/>
          <w:marBottom w:val="0"/>
          <w:divBdr>
            <w:top w:val="none" w:sz="0" w:space="0" w:color="auto"/>
            <w:left w:val="none" w:sz="0" w:space="0" w:color="auto"/>
            <w:bottom w:val="none" w:sz="0" w:space="0" w:color="auto"/>
            <w:right w:val="none" w:sz="0" w:space="0" w:color="auto"/>
          </w:divBdr>
        </w:div>
        <w:div w:id="1730615978">
          <w:marLeft w:val="640"/>
          <w:marRight w:val="0"/>
          <w:marTop w:val="0"/>
          <w:marBottom w:val="0"/>
          <w:divBdr>
            <w:top w:val="none" w:sz="0" w:space="0" w:color="auto"/>
            <w:left w:val="none" w:sz="0" w:space="0" w:color="auto"/>
            <w:bottom w:val="none" w:sz="0" w:space="0" w:color="auto"/>
            <w:right w:val="none" w:sz="0" w:space="0" w:color="auto"/>
          </w:divBdr>
        </w:div>
        <w:div w:id="1884830749">
          <w:marLeft w:val="640"/>
          <w:marRight w:val="0"/>
          <w:marTop w:val="0"/>
          <w:marBottom w:val="0"/>
          <w:divBdr>
            <w:top w:val="none" w:sz="0" w:space="0" w:color="auto"/>
            <w:left w:val="none" w:sz="0" w:space="0" w:color="auto"/>
            <w:bottom w:val="none" w:sz="0" w:space="0" w:color="auto"/>
            <w:right w:val="none" w:sz="0" w:space="0" w:color="auto"/>
          </w:divBdr>
        </w:div>
        <w:div w:id="1152527490">
          <w:marLeft w:val="640"/>
          <w:marRight w:val="0"/>
          <w:marTop w:val="0"/>
          <w:marBottom w:val="0"/>
          <w:divBdr>
            <w:top w:val="none" w:sz="0" w:space="0" w:color="auto"/>
            <w:left w:val="none" w:sz="0" w:space="0" w:color="auto"/>
            <w:bottom w:val="none" w:sz="0" w:space="0" w:color="auto"/>
            <w:right w:val="none" w:sz="0" w:space="0" w:color="auto"/>
          </w:divBdr>
        </w:div>
        <w:div w:id="188102492">
          <w:marLeft w:val="640"/>
          <w:marRight w:val="0"/>
          <w:marTop w:val="0"/>
          <w:marBottom w:val="0"/>
          <w:divBdr>
            <w:top w:val="none" w:sz="0" w:space="0" w:color="auto"/>
            <w:left w:val="none" w:sz="0" w:space="0" w:color="auto"/>
            <w:bottom w:val="none" w:sz="0" w:space="0" w:color="auto"/>
            <w:right w:val="none" w:sz="0" w:space="0" w:color="auto"/>
          </w:divBdr>
        </w:div>
        <w:div w:id="1236433524">
          <w:marLeft w:val="640"/>
          <w:marRight w:val="0"/>
          <w:marTop w:val="0"/>
          <w:marBottom w:val="0"/>
          <w:divBdr>
            <w:top w:val="none" w:sz="0" w:space="0" w:color="auto"/>
            <w:left w:val="none" w:sz="0" w:space="0" w:color="auto"/>
            <w:bottom w:val="none" w:sz="0" w:space="0" w:color="auto"/>
            <w:right w:val="none" w:sz="0" w:space="0" w:color="auto"/>
          </w:divBdr>
        </w:div>
        <w:div w:id="1636791621">
          <w:marLeft w:val="640"/>
          <w:marRight w:val="0"/>
          <w:marTop w:val="0"/>
          <w:marBottom w:val="0"/>
          <w:divBdr>
            <w:top w:val="none" w:sz="0" w:space="0" w:color="auto"/>
            <w:left w:val="none" w:sz="0" w:space="0" w:color="auto"/>
            <w:bottom w:val="none" w:sz="0" w:space="0" w:color="auto"/>
            <w:right w:val="none" w:sz="0" w:space="0" w:color="auto"/>
          </w:divBdr>
        </w:div>
        <w:div w:id="1999773051">
          <w:marLeft w:val="640"/>
          <w:marRight w:val="0"/>
          <w:marTop w:val="0"/>
          <w:marBottom w:val="0"/>
          <w:divBdr>
            <w:top w:val="none" w:sz="0" w:space="0" w:color="auto"/>
            <w:left w:val="none" w:sz="0" w:space="0" w:color="auto"/>
            <w:bottom w:val="none" w:sz="0" w:space="0" w:color="auto"/>
            <w:right w:val="none" w:sz="0" w:space="0" w:color="auto"/>
          </w:divBdr>
        </w:div>
        <w:div w:id="155001301">
          <w:marLeft w:val="640"/>
          <w:marRight w:val="0"/>
          <w:marTop w:val="0"/>
          <w:marBottom w:val="0"/>
          <w:divBdr>
            <w:top w:val="none" w:sz="0" w:space="0" w:color="auto"/>
            <w:left w:val="none" w:sz="0" w:space="0" w:color="auto"/>
            <w:bottom w:val="none" w:sz="0" w:space="0" w:color="auto"/>
            <w:right w:val="none" w:sz="0" w:space="0" w:color="auto"/>
          </w:divBdr>
        </w:div>
        <w:div w:id="170029256">
          <w:marLeft w:val="640"/>
          <w:marRight w:val="0"/>
          <w:marTop w:val="0"/>
          <w:marBottom w:val="0"/>
          <w:divBdr>
            <w:top w:val="none" w:sz="0" w:space="0" w:color="auto"/>
            <w:left w:val="none" w:sz="0" w:space="0" w:color="auto"/>
            <w:bottom w:val="none" w:sz="0" w:space="0" w:color="auto"/>
            <w:right w:val="none" w:sz="0" w:space="0" w:color="auto"/>
          </w:divBdr>
        </w:div>
        <w:div w:id="1343819207">
          <w:marLeft w:val="640"/>
          <w:marRight w:val="0"/>
          <w:marTop w:val="0"/>
          <w:marBottom w:val="0"/>
          <w:divBdr>
            <w:top w:val="none" w:sz="0" w:space="0" w:color="auto"/>
            <w:left w:val="none" w:sz="0" w:space="0" w:color="auto"/>
            <w:bottom w:val="none" w:sz="0" w:space="0" w:color="auto"/>
            <w:right w:val="none" w:sz="0" w:space="0" w:color="auto"/>
          </w:divBdr>
        </w:div>
        <w:div w:id="419565612">
          <w:marLeft w:val="640"/>
          <w:marRight w:val="0"/>
          <w:marTop w:val="0"/>
          <w:marBottom w:val="0"/>
          <w:divBdr>
            <w:top w:val="none" w:sz="0" w:space="0" w:color="auto"/>
            <w:left w:val="none" w:sz="0" w:space="0" w:color="auto"/>
            <w:bottom w:val="none" w:sz="0" w:space="0" w:color="auto"/>
            <w:right w:val="none" w:sz="0" w:space="0" w:color="auto"/>
          </w:divBdr>
        </w:div>
        <w:div w:id="2142503446">
          <w:marLeft w:val="640"/>
          <w:marRight w:val="0"/>
          <w:marTop w:val="0"/>
          <w:marBottom w:val="0"/>
          <w:divBdr>
            <w:top w:val="none" w:sz="0" w:space="0" w:color="auto"/>
            <w:left w:val="none" w:sz="0" w:space="0" w:color="auto"/>
            <w:bottom w:val="none" w:sz="0" w:space="0" w:color="auto"/>
            <w:right w:val="none" w:sz="0" w:space="0" w:color="auto"/>
          </w:divBdr>
        </w:div>
        <w:div w:id="492330249">
          <w:marLeft w:val="640"/>
          <w:marRight w:val="0"/>
          <w:marTop w:val="0"/>
          <w:marBottom w:val="0"/>
          <w:divBdr>
            <w:top w:val="none" w:sz="0" w:space="0" w:color="auto"/>
            <w:left w:val="none" w:sz="0" w:space="0" w:color="auto"/>
            <w:bottom w:val="none" w:sz="0" w:space="0" w:color="auto"/>
            <w:right w:val="none" w:sz="0" w:space="0" w:color="auto"/>
          </w:divBdr>
        </w:div>
        <w:div w:id="1495148471">
          <w:marLeft w:val="640"/>
          <w:marRight w:val="0"/>
          <w:marTop w:val="0"/>
          <w:marBottom w:val="0"/>
          <w:divBdr>
            <w:top w:val="none" w:sz="0" w:space="0" w:color="auto"/>
            <w:left w:val="none" w:sz="0" w:space="0" w:color="auto"/>
            <w:bottom w:val="none" w:sz="0" w:space="0" w:color="auto"/>
            <w:right w:val="none" w:sz="0" w:space="0" w:color="auto"/>
          </w:divBdr>
        </w:div>
        <w:div w:id="1009478768">
          <w:marLeft w:val="640"/>
          <w:marRight w:val="0"/>
          <w:marTop w:val="0"/>
          <w:marBottom w:val="0"/>
          <w:divBdr>
            <w:top w:val="none" w:sz="0" w:space="0" w:color="auto"/>
            <w:left w:val="none" w:sz="0" w:space="0" w:color="auto"/>
            <w:bottom w:val="none" w:sz="0" w:space="0" w:color="auto"/>
            <w:right w:val="none" w:sz="0" w:space="0" w:color="auto"/>
          </w:divBdr>
        </w:div>
        <w:div w:id="1058938890">
          <w:marLeft w:val="640"/>
          <w:marRight w:val="0"/>
          <w:marTop w:val="0"/>
          <w:marBottom w:val="0"/>
          <w:divBdr>
            <w:top w:val="none" w:sz="0" w:space="0" w:color="auto"/>
            <w:left w:val="none" w:sz="0" w:space="0" w:color="auto"/>
            <w:bottom w:val="none" w:sz="0" w:space="0" w:color="auto"/>
            <w:right w:val="none" w:sz="0" w:space="0" w:color="auto"/>
          </w:divBdr>
        </w:div>
        <w:div w:id="977300298">
          <w:marLeft w:val="640"/>
          <w:marRight w:val="0"/>
          <w:marTop w:val="0"/>
          <w:marBottom w:val="0"/>
          <w:divBdr>
            <w:top w:val="none" w:sz="0" w:space="0" w:color="auto"/>
            <w:left w:val="none" w:sz="0" w:space="0" w:color="auto"/>
            <w:bottom w:val="none" w:sz="0" w:space="0" w:color="auto"/>
            <w:right w:val="none" w:sz="0" w:space="0" w:color="auto"/>
          </w:divBdr>
        </w:div>
        <w:div w:id="328607266">
          <w:marLeft w:val="640"/>
          <w:marRight w:val="0"/>
          <w:marTop w:val="0"/>
          <w:marBottom w:val="0"/>
          <w:divBdr>
            <w:top w:val="none" w:sz="0" w:space="0" w:color="auto"/>
            <w:left w:val="none" w:sz="0" w:space="0" w:color="auto"/>
            <w:bottom w:val="none" w:sz="0" w:space="0" w:color="auto"/>
            <w:right w:val="none" w:sz="0" w:space="0" w:color="auto"/>
          </w:divBdr>
        </w:div>
      </w:divsChild>
    </w:div>
    <w:div w:id="130294096">
      <w:bodyDiv w:val="1"/>
      <w:marLeft w:val="0"/>
      <w:marRight w:val="0"/>
      <w:marTop w:val="0"/>
      <w:marBottom w:val="0"/>
      <w:divBdr>
        <w:top w:val="none" w:sz="0" w:space="0" w:color="auto"/>
        <w:left w:val="none" w:sz="0" w:space="0" w:color="auto"/>
        <w:bottom w:val="none" w:sz="0" w:space="0" w:color="auto"/>
        <w:right w:val="none" w:sz="0" w:space="0" w:color="auto"/>
      </w:divBdr>
      <w:divsChild>
        <w:div w:id="1000695599">
          <w:marLeft w:val="480"/>
          <w:marRight w:val="0"/>
          <w:marTop w:val="0"/>
          <w:marBottom w:val="0"/>
          <w:divBdr>
            <w:top w:val="none" w:sz="0" w:space="0" w:color="auto"/>
            <w:left w:val="none" w:sz="0" w:space="0" w:color="auto"/>
            <w:bottom w:val="none" w:sz="0" w:space="0" w:color="auto"/>
            <w:right w:val="none" w:sz="0" w:space="0" w:color="auto"/>
          </w:divBdr>
        </w:div>
        <w:div w:id="778060908">
          <w:marLeft w:val="480"/>
          <w:marRight w:val="0"/>
          <w:marTop w:val="0"/>
          <w:marBottom w:val="0"/>
          <w:divBdr>
            <w:top w:val="none" w:sz="0" w:space="0" w:color="auto"/>
            <w:left w:val="none" w:sz="0" w:space="0" w:color="auto"/>
            <w:bottom w:val="none" w:sz="0" w:space="0" w:color="auto"/>
            <w:right w:val="none" w:sz="0" w:space="0" w:color="auto"/>
          </w:divBdr>
        </w:div>
        <w:div w:id="207881626">
          <w:marLeft w:val="480"/>
          <w:marRight w:val="0"/>
          <w:marTop w:val="0"/>
          <w:marBottom w:val="0"/>
          <w:divBdr>
            <w:top w:val="none" w:sz="0" w:space="0" w:color="auto"/>
            <w:left w:val="none" w:sz="0" w:space="0" w:color="auto"/>
            <w:bottom w:val="none" w:sz="0" w:space="0" w:color="auto"/>
            <w:right w:val="none" w:sz="0" w:space="0" w:color="auto"/>
          </w:divBdr>
        </w:div>
        <w:div w:id="1969701618">
          <w:marLeft w:val="480"/>
          <w:marRight w:val="0"/>
          <w:marTop w:val="0"/>
          <w:marBottom w:val="0"/>
          <w:divBdr>
            <w:top w:val="none" w:sz="0" w:space="0" w:color="auto"/>
            <w:left w:val="none" w:sz="0" w:space="0" w:color="auto"/>
            <w:bottom w:val="none" w:sz="0" w:space="0" w:color="auto"/>
            <w:right w:val="none" w:sz="0" w:space="0" w:color="auto"/>
          </w:divBdr>
        </w:div>
        <w:div w:id="1663852900">
          <w:marLeft w:val="480"/>
          <w:marRight w:val="0"/>
          <w:marTop w:val="0"/>
          <w:marBottom w:val="0"/>
          <w:divBdr>
            <w:top w:val="none" w:sz="0" w:space="0" w:color="auto"/>
            <w:left w:val="none" w:sz="0" w:space="0" w:color="auto"/>
            <w:bottom w:val="none" w:sz="0" w:space="0" w:color="auto"/>
            <w:right w:val="none" w:sz="0" w:space="0" w:color="auto"/>
          </w:divBdr>
        </w:div>
        <w:div w:id="1477795511">
          <w:marLeft w:val="480"/>
          <w:marRight w:val="0"/>
          <w:marTop w:val="0"/>
          <w:marBottom w:val="0"/>
          <w:divBdr>
            <w:top w:val="none" w:sz="0" w:space="0" w:color="auto"/>
            <w:left w:val="none" w:sz="0" w:space="0" w:color="auto"/>
            <w:bottom w:val="none" w:sz="0" w:space="0" w:color="auto"/>
            <w:right w:val="none" w:sz="0" w:space="0" w:color="auto"/>
          </w:divBdr>
        </w:div>
        <w:div w:id="1026447712">
          <w:marLeft w:val="480"/>
          <w:marRight w:val="0"/>
          <w:marTop w:val="0"/>
          <w:marBottom w:val="0"/>
          <w:divBdr>
            <w:top w:val="none" w:sz="0" w:space="0" w:color="auto"/>
            <w:left w:val="none" w:sz="0" w:space="0" w:color="auto"/>
            <w:bottom w:val="none" w:sz="0" w:space="0" w:color="auto"/>
            <w:right w:val="none" w:sz="0" w:space="0" w:color="auto"/>
          </w:divBdr>
        </w:div>
        <w:div w:id="1769890675">
          <w:marLeft w:val="480"/>
          <w:marRight w:val="0"/>
          <w:marTop w:val="0"/>
          <w:marBottom w:val="0"/>
          <w:divBdr>
            <w:top w:val="none" w:sz="0" w:space="0" w:color="auto"/>
            <w:left w:val="none" w:sz="0" w:space="0" w:color="auto"/>
            <w:bottom w:val="none" w:sz="0" w:space="0" w:color="auto"/>
            <w:right w:val="none" w:sz="0" w:space="0" w:color="auto"/>
          </w:divBdr>
        </w:div>
        <w:div w:id="1199779826">
          <w:marLeft w:val="480"/>
          <w:marRight w:val="0"/>
          <w:marTop w:val="0"/>
          <w:marBottom w:val="0"/>
          <w:divBdr>
            <w:top w:val="none" w:sz="0" w:space="0" w:color="auto"/>
            <w:left w:val="none" w:sz="0" w:space="0" w:color="auto"/>
            <w:bottom w:val="none" w:sz="0" w:space="0" w:color="auto"/>
            <w:right w:val="none" w:sz="0" w:space="0" w:color="auto"/>
          </w:divBdr>
        </w:div>
        <w:div w:id="1740782127">
          <w:marLeft w:val="480"/>
          <w:marRight w:val="0"/>
          <w:marTop w:val="0"/>
          <w:marBottom w:val="0"/>
          <w:divBdr>
            <w:top w:val="none" w:sz="0" w:space="0" w:color="auto"/>
            <w:left w:val="none" w:sz="0" w:space="0" w:color="auto"/>
            <w:bottom w:val="none" w:sz="0" w:space="0" w:color="auto"/>
            <w:right w:val="none" w:sz="0" w:space="0" w:color="auto"/>
          </w:divBdr>
        </w:div>
        <w:div w:id="860781020">
          <w:marLeft w:val="480"/>
          <w:marRight w:val="0"/>
          <w:marTop w:val="0"/>
          <w:marBottom w:val="0"/>
          <w:divBdr>
            <w:top w:val="none" w:sz="0" w:space="0" w:color="auto"/>
            <w:left w:val="none" w:sz="0" w:space="0" w:color="auto"/>
            <w:bottom w:val="none" w:sz="0" w:space="0" w:color="auto"/>
            <w:right w:val="none" w:sz="0" w:space="0" w:color="auto"/>
          </w:divBdr>
        </w:div>
        <w:div w:id="272245549">
          <w:marLeft w:val="480"/>
          <w:marRight w:val="0"/>
          <w:marTop w:val="0"/>
          <w:marBottom w:val="0"/>
          <w:divBdr>
            <w:top w:val="none" w:sz="0" w:space="0" w:color="auto"/>
            <w:left w:val="none" w:sz="0" w:space="0" w:color="auto"/>
            <w:bottom w:val="none" w:sz="0" w:space="0" w:color="auto"/>
            <w:right w:val="none" w:sz="0" w:space="0" w:color="auto"/>
          </w:divBdr>
        </w:div>
        <w:div w:id="2112191855">
          <w:marLeft w:val="480"/>
          <w:marRight w:val="0"/>
          <w:marTop w:val="0"/>
          <w:marBottom w:val="0"/>
          <w:divBdr>
            <w:top w:val="none" w:sz="0" w:space="0" w:color="auto"/>
            <w:left w:val="none" w:sz="0" w:space="0" w:color="auto"/>
            <w:bottom w:val="none" w:sz="0" w:space="0" w:color="auto"/>
            <w:right w:val="none" w:sz="0" w:space="0" w:color="auto"/>
          </w:divBdr>
        </w:div>
        <w:div w:id="785005464">
          <w:marLeft w:val="480"/>
          <w:marRight w:val="0"/>
          <w:marTop w:val="0"/>
          <w:marBottom w:val="0"/>
          <w:divBdr>
            <w:top w:val="none" w:sz="0" w:space="0" w:color="auto"/>
            <w:left w:val="none" w:sz="0" w:space="0" w:color="auto"/>
            <w:bottom w:val="none" w:sz="0" w:space="0" w:color="auto"/>
            <w:right w:val="none" w:sz="0" w:space="0" w:color="auto"/>
          </w:divBdr>
        </w:div>
        <w:div w:id="1458260128">
          <w:marLeft w:val="480"/>
          <w:marRight w:val="0"/>
          <w:marTop w:val="0"/>
          <w:marBottom w:val="0"/>
          <w:divBdr>
            <w:top w:val="none" w:sz="0" w:space="0" w:color="auto"/>
            <w:left w:val="none" w:sz="0" w:space="0" w:color="auto"/>
            <w:bottom w:val="none" w:sz="0" w:space="0" w:color="auto"/>
            <w:right w:val="none" w:sz="0" w:space="0" w:color="auto"/>
          </w:divBdr>
        </w:div>
        <w:div w:id="1296570476">
          <w:marLeft w:val="480"/>
          <w:marRight w:val="0"/>
          <w:marTop w:val="0"/>
          <w:marBottom w:val="0"/>
          <w:divBdr>
            <w:top w:val="none" w:sz="0" w:space="0" w:color="auto"/>
            <w:left w:val="none" w:sz="0" w:space="0" w:color="auto"/>
            <w:bottom w:val="none" w:sz="0" w:space="0" w:color="auto"/>
            <w:right w:val="none" w:sz="0" w:space="0" w:color="auto"/>
          </w:divBdr>
        </w:div>
        <w:div w:id="1921913384">
          <w:marLeft w:val="480"/>
          <w:marRight w:val="0"/>
          <w:marTop w:val="0"/>
          <w:marBottom w:val="0"/>
          <w:divBdr>
            <w:top w:val="none" w:sz="0" w:space="0" w:color="auto"/>
            <w:left w:val="none" w:sz="0" w:space="0" w:color="auto"/>
            <w:bottom w:val="none" w:sz="0" w:space="0" w:color="auto"/>
            <w:right w:val="none" w:sz="0" w:space="0" w:color="auto"/>
          </w:divBdr>
        </w:div>
        <w:div w:id="399594893">
          <w:marLeft w:val="480"/>
          <w:marRight w:val="0"/>
          <w:marTop w:val="0"/>
          <w:marBottom w:val="0"/>
          <w:divBdr>
            <w:top w:val="none" w:sz="0" w:space="0" w:color="auto"/>
            <w:left w:val="none" w:sz="0" w:space="0" w:color="auto"/>
            <w:bottom w:val="none" w:sz="0" w:space="0" w:color="auto"/>
            <w:right w:val="none" w:sz="0" w:space="0" w:color="auto"/>
          </w:divBdr>
        </w:div>
        <w:div w:id="458959235">
          <w:marLeft w:val="480"/>
          <w:marRight w:val="0"/>
          <w:marTop w:val="0"/>
          <w:marBottom w:val="0"/>
          <w:divBdr>
            <w:top w:val="none" w:sz="0" w:space="0" w:color="auto"/>
            <w:left w:val="none" w:sz="0" w:space="0" w:color="auto"/>
            <w:bottom w:val="none" w:sz="0" w:space="0" w:color="auto"/>
            <w:right w:val="none" w:sz="0" w:space="0" w:color="auto"/>
          </w:divBdr>
        </w:div>
        <w:div w:id="434833645">
          <w:marLeft w:val="480"/>
          <w:marRight w:val="0"/>
          <w:marTop w:val="0"/>
          <w:marBottom w:val="0"/>
          <w:divBdr>
            <w:top w:val="none" w:sz="0" w:space="0" w:color="auto"/>
            <w:left w:val="none" w:sz="0" w:space="0" w:color="auto"/>
            <w:bottom w:val="none" w:sz="0" w:space="0" w:color="auto"/>
            <w:right w:val="none" w:sz="0" w:space="0" w:color="auto"/>
          </w:divBdr>
        </w:div>
        <w:div w:id="1719207996">
          <w:marLeft w:val="480"/>
          <w:marRight w:val="0"/>
          <w:marTop w:val="0"/>
          <w:marBottom w:val="0"/>
          <w:divBdr>
            <w:top w:val="none" w:sz="0" w:space="0" w:color="auto"/>
            <w:left w:val="none" w:sz="0" w:space="0" w:color="auto"/>
            <w:bottom w:val="none" w:sz="0" w:space="0" w:color="auto"/>
            <w:right w:val="none" w:sz="0" w:space="0" w:color="auto"/>
          </w:divBdr>
        </w:div>
        <w:div w:id="1717007127">
          <w:marLeft w:val="480"/>
          <w:marRight w:val="0"/>
          <w:marTop w:val="0"/>
          <w:marBottom w:val="0"/>
          <w:divBdr>
            <w:top w:val="none" w:sz="0" w:space="0" w:color="auto"/>
            <w:left w:val="none" w:sz="0" w:space="0" w:color="auto"/>
            <w:bottom w:val="none" w:sz="0" w:space="0" w:color="auto"/>
            <w:right w:val="none" w:sz="0" w:space="0" w:color="auto"/>
          </w:divBdr>
        </w:div>
        <w:div w:id="1781680592">
          <w:marLeft w:val="480"/>
          <w:marRight w:val="0"/>
          <w:marTop w:val="0"/>
          <w:marBottom w:val="0"/>
          <w:divBdr>
            <w:top w:val="none" w:sz="0" w:space="0" w:color="auto"/>
            <w:left w:val="none" w:sz="0" w:space="0" w:color="auto"/>
            <w:bottom w:val="none" w:sz="0" w:space="0" w:color="auto"/>
            <w:right w:val="none" w:sz="0" w:space="0" w:color="auto"/>
          </w:divBdr>
        </w:div>
        <w:div w:id="1213731860">
          <w:marLeft w:val="480"/>
          <w:marRight w:val="0"/>
          <w:marTop w:val="0"/>
          <w:marBottom w:val="0"/>
          <w:divBdr>
            <w:top w:val="none" w:sz="0" w:space="0" w:color="auto"/>
            <w:left w:val="none" w:sz="0" w:space="0" w:color="auto"/>
            <w:bottom w:val="none" w:sz="0" w:space="0" w:color="auto"/>
            <w:right w:val="none" w:sz="0" w:space="0" w:color="auto"/>
          </w:divBdr>
        </w:div>
        <w:div w:id="1523545504">
          <w:marLeft w:val="480"/>
          <w:marRight w:val="0"/>
          <w:marTop w:val="0"/>
          <w:marBottom w:val="0"/>
          <w:divBdr>
            <w:top w:val="none" w:sz="0" w:space="0" w:color="auto"/>
            <w:left w:val="none" w:sz="0" w:space="0" w:color="auto"/>
            <w:bottom w:val="none" w:sz="0" w:space="0" w:color="auto"/>
            <w:right w:val="none" w:sz="0" w:space="0" w:color="auto"/>
          </w:divBdr>
        </w:div>
        <w:div w:id="912660272">
          <w:marLeft w:val="480"/>
          <w:marRight w:val="0"/>
          <w:marTop w:val="0"/>
          <w:marBottom w:val="0"/>
          <w:divBdr>
            <w:top w:val="none" w:sz="0" w:space="0" w:color="auto"/>
            <w:left w:val="none" w:sz="0" w:space="0" w:color="auto"/>
            <w:bottom w:val="none" w:sz="0" w:space="0" w:color="auto"/>
            <w:right w:val="none" w:sz="0" w:space="0" w:color="auto"/>
          </w:divBdr>
        </w:div>
        <w:div w:id="375857853">
          <w:marLeft w:val="480"/>
          <w:marRight w:val="0"/>
          <w:marTop w:val="0"/>
          <w:marBottom w:val="0"/>
          <w:divBdr>
            <w:top w:val="none" w:sz="0" w:space="0" w:color="auto"/>
            <w:left w:val="none" w:sz="0" w:space="0" w:color="auto"/>
            <w:bottom w:val="none" w:sz="0" w:space="0" w:color="auto"/>
            <w:right w:val="none" w:sz="0" w:space="0" w:color="auto"/>
          </w:divBdr>
        </w:div>
        <w:div w:id="1241334085">
          <w:marLeft w:val="480"/>
          <w:marRight w:val="0"/>
          <w:marTop w:val="0"/>
          <w:marBottom w:val="0"/>
          <w:divBdr>
            <w:top w:val="none" w:sz="0" w:space="0" w:color="auto"/>
            <w:left w:val="none" w:sz="0" w:space="0" w:color="auto"/>
            <w:bottom w:val="none" w:sz="0" w:space="0" w:color="auto"/>
            <w:right w:val="none" w:sz="0" w:space="0" w:color="auto"/>
          </w:divBdr>
        </w:div>
        <w:div w:id="89011898">
          <w:marLeft w:val="480"/>
          <w:marRight w:val="0"/>
          <w:marTop w:val="0"/>
          <w:marBottom w:val="0"/>
          <w:divBdr>
            <w:top w:val="none" w:sz="0" w:space="0" w:color="auto"/>
            <w:left w:val="none" w:sz="0" w:space="0" w:color="auto"/>
            <w:bottom w:val="none" w:sz="0" w:space="0" w:color="auto"/>
            <w:right w:val="none" w:sz="0" w:space="0" w:color="auto"/>
          </w:divBdr>
        </w:div>
        <w:div w:id="254168909">
          <w:marLeft w:val="480"/>
          <w:marRight w:val="0"/>
          <w:marTop w:val="0"/>
          <w:marBottom w:val="0"/>
          <w:divBdr>
            <w:top w:val="none" w:sz="0" w:space="0" w:color="auto"/>
            <w:left w:val="none" w:sz="0" w:space="0" w:color="auto"/>
            <w:bottom w:val="none" w:sz="0" w:space="0" w:color="auto"/>
            <w:right w:val="none" w:sz="0" w:space="0" w:color="auto"/>
          </w:divBdr>
        </w:div>
        <w:div w:id="1368406974">
          <w:marLeft w:val="480"/>
          <w:marRight w:val="0"/>
          <w:marTop w:val="0"/>
          <w:marBottom w:val="0"/>
          <w:divBdr>
            <w:top w:val="none" w:sz="0" w:space="0" w:color="auto"/>
            <w:left w:val="none" w:sz="0" w:space="0" w:color="auto"/>
            <w:bottom w:val="none" w:sz="0" w:space="0" w:color="auto"/>
            <w:right w:val="none" w:sz="0" w:space="0" w:color="auto"/>
          </w:divBdr>
        </w:div>
      </w:divsChild>
    </w:div>
    <w:div w:id="134035350">
      <w:bodyDiv w:val="1"/>
      <w:marLeft w:val="0"/>
      <w:marRight w:val="0"/>
      <w:marTop w:val="0"/>
      <w:marBottom w:val="0"/>
      <w:divBdr>
        <w:top w:val="none" w:sz="0" w:space="0" w:color="auto"/>
        <w:left w:val="none" w:sz="0" w:space="0" w:color="auto"/>
        <w:bottom w:val="none" w:sz="0" w:space="0" w:color="auto"/>
        <w:right w:val="none" w:sz="0" w:space="0" w:color="auto"/>
      </w:divBdr>
    </w:div>
    <w:div w:id="135224473">
      <w:bodyDiv w:val="1"/>
      <w:marLeft w:val="0"/>
      <w:marRight w:val="0"/>
      <w:marTop w:val="0"/>
      <w:marBottom w:val="0"/>
      <w:divBdr>
        <w:top w:val="none" w:sz="0" w:space="0" w:color="auto"/>
        <w:left w:val="none" w:sz="0" w:space="0" w:color="auto"/>
        <w:bottom w:val="none" w:sz="0" w:space="0" w:color="auto"/>
        <w:right w:val="none" w:sz="0" w:space="0" w:color="auto"/>
      </w:divBdr>
    </w:div>
    <w:div w:id="137429193">
      <w:bodyDiv w:val="1"/>
      <w:marLeft w:val="0"/>
      <w:marRight w:val="0"/>
      <w:marTop w:val="0"/>
      <w:marBottom w:val="0"/>
      <w:divBdr>
        <w:top w:val="none" w:sz="0" w:space="0" w:color="auto"/>
        <w:left w:val="none" w:sz="0" w:space="0" w:color="auto"/>
        <w:bottom w:val="none" w:sz="0" w:space="0" w:color="auto"/>
        <w:right w:val="none" w:sz="0" w:space="0" w:color="auto"/>
      </w:divBdr>
    </w:div>
    <w:div w:id="142238147">
      <w:bodyDiv w:val="1"/>
      <w:marLeft w:val="0"/>
      <w:marRight w:val="0"/>
      <w:marTop w:val="0"/>
      <w:marBottom w:val="0"/>
      <w:divBdr>
        <w:top w:val="none" w:sz="0" w:space="0" w:color="auto"/>
        <w:left w:val="none" w:sz="0" w:space="0" w:color="auto"/>
        <w:bottom w:val="none" w:sz="0" w:space="0" w:color="auto"/>
        <w:right w:val="none" w:sz="0" w:space="0" w:color="auto"/>
      </w:divBdr>
      <w:divsChild>
        <w:div w:id="1294362216">
          <w:marLeft w:val="640"/>
          <w:marRight w:val="0"/>
          <w:marTop w:val="0"/>
          <w:marBottom w:val="0"/>
          <w:divBdr>
            <w:top w:val="none" w:sz="0" w:space="0" w:color="auto"/>
            <w:left w:val="none" w:sz="0" w:space="0" w:color="auto"/>
            <w:bottom w:val="none" w:sz="0" w:space="0" w:color="auto"/>
            <w:right w:val="none" w:sz="0" w:space="0" w:color="auto"/>
          </w:divBdr>
        </w:div>
        <w:div w:id="1052003158">
          <w:marLeft w:val="640"/>
          <w:marRight w:val="0"/>
          <w:marTop w:val="0"/>
          <w:marBottom w:val="0"/>
          <w:divBdr>
            <w:top w:val="none" w:sz="0" w:space="0" w:color="auto"/>
            <w:left w:val="none" w:sz="0" w:space="0" w:color="auto"/>
            <w:bottom w:val="none" w:sz="0" w:space="0" w:color="auto"/>
            <w:right w:val="none" w:sz="0" w:space="0" w:color="auto"/>
          </w:divBdr>
        </w:div>
        <w:div w:id="945231524">
          <w:marLeft w:val="640"/>
          <w:marRight w:val="0"/>
          <w:marTop w:val="0"/>
          <w:marBottom w:val="0"/>
          <w:divBdr>
            <w:top w:val="none" w:sz="0" w:space="0" w:color="auto"/>
            <w:left w:val="none" w:sz="0" w:space="0" w:color="auto"/>
            <w:bottom w:val="none" w:sz="0" w:space="0" w:color="auto"/>
            <w:right w:val="none" w:sz="0" w:space="0" w:color="auto"/>
          </w:divBdr>
        </w:div>
        <w:div w:id="269895770">
          <w:marLeft w:val="640"/>
          <w:marRight w:val="0"/>
          <w:marTop w:val="0"/>
          <w:marBottom w:val="0"/>
          <w:divBdr>
            <w:top w:val="none" w:sz="0" w:space="0" w:color="auto"/>
            <w:left w:val="none" w:sz="0" w:space="0" w:color="auto"/>
            <w:bottom w:val="none" w:sz="0" w:space="0" w:color="auto"/>
            <w:right w:val="none" w:sz="0" w:space="0" w:color="auto"/>
          </w:divBdr>
        </w:div>
        <w:div w:id="864753954">
          <w:marLeft w:val="640"/>
          <w:marRight w:val="0"/>
          <w:marTop w:val="0"/>
          <w:marBottom w:val="0"/>
          <w:divBdr>
            <w:top w:val="none" w:sz="0" w:space="0" w:color="auto"/>
            <w:left w:val="none" w:sz="0" w:space="0" w:color="auto"/>
            <w:bottom w:val="none" w:sz="0" w:space="0" w:color="auto"/>
            <w:right w:val="none" w:sz="0" w:space="0" w:color="auto"/>
          </w:divBdr>
        </w:div>
        <w:div w:id="1096368611">
          <w:marLeft w:val="640"/>
          <w:marRight w:val="0"/>
          <w:marTop w:val="0"/>
          <w:marBottom w:val="0"/>
          <w:divBdr>
            <w:top w:val="none" w:sz="0" w:space="0" w:color="auto"/>
            <w:left w:val="none" w:sz="0" w:space="0" w:color="auto"/>
            <w:bottom w:val="none" w:sz="0" w:space="0" w:color="auto"/>
            <w:right w:val="none" w:sz="0" w:space="0" w:color="auto"/>
          </w:divBdr>
        </w:div>
        <w:div w:id="978724566">
          <w:marLeft w:val="640"/>
          <w:marRight w:val="0"/>
          <w:marTop w:val="0"/>
          <w:marBottom w:val="0"/>
          <w:divBdr>
            <w:top w:val="none" w:sz="0" w:space="0" w:color="auto"/>
            <w:left w:val="none" w:sz="0" w:space="0" w:color="auto"/>
            <w:bottom w:val="none" w:sz="0" w:space="0" w:color="auto"/>
            <w:right w:val="none" w:sz="0" w:space="0" w:color="auto"/>
          </w:divBdr>
        </w:div>
        <w:div w:id="2030452002">
          <w:marLeft w:val="640"/>
          <w:marRight w:val="0"/>
          <w:marTop w:val="0"/>
          <w:marBottom w:val="0"/>
          <w:divBdr>
            <w:top w:val="none" w:sz="0" w:space="0" w:color="auto"/>
            <w:left w:val="none" w:sz="0" w:space="0" w:color="auto"/>
            <w:bottom w:val="none" w:sz="0" w:space="0" w:color="auto"/>
            <w:right w:val="none" w:sz="0" w:space="0" w:color="auto"/>
          </w:divBdr>
        </w:div>
        <w:div w:id="1742482256">
          <w:marLeft w:val="640"/>
          <w:marRight w:val="0"/>
          <w:marTop w:val="0"/>
          <w:marBottom w:val="0"/>
          <w:divBdr>
            <w:top w:val="none" w:sz="0" w:space="0" w:color="auto"/>
            <w:left w:val="none" w:sz="0" w:space="0" w:color="auto"/>
            <w:bottom w:val="none" w:sz="0" w:space="0" w:color="auto"/>
            <w:right w:val="none" w:sz="0" w:space="0" w:color="auto"/>
          </w:divBdr>
        </w:div>
        <w:div w:id="750079230">
          <w:marLeft w:val="640"/>
          <w:marRight w:val="0"/>
          <w:marTop w:val="0"/>
          <w:marBottom w:val="0"/>
          <w:divBdr>
            <w:top w:val="none" w:sz="0" w:space="0" w:color="auto"/>
            <w:left w:val="none" w:sz="0" w:space="0" w:color="auto"/>
            <w:bottom w:val="none" w:sz="0" w:space="0" w:color="auto"/>
            <w:right w:val="none" w:sz="0" w:space="0" w:color="auto"/>
          </w:divBdr>
        </w:div>
        <w:div w:id="1142620269">
          <w:marLeft w:val="640"/>
          <w:marRight w:val="0"/>
          <w:marTop w:val="0"/>
          <w:marBottom w:val="0"/>
          <w:divBdr>
            <w:top w:val="none" w:sz="0" w:space="0" w:color="auto"/>
            <w:left w:val="none" w:sz="0" w:space="0" w:color="auto"/>
            <w:bottom w:val="none" w:sz="0" w:space="0" w:color="auto"/>
            <w:right w:val="none" w:sz="0" w:space="0" w:color="auto"/>
          </w:divBdr>
        </w:div>
        <w:div w:id="1338340115">
          <w:marLeft w:val="640"/>
          <w:marRight w:val="0"/>
          <w:marTop w:val="0"/>
          <w:marBottom w:val="0"/>
          <w:divBdr>
            <w:top w:val="none" w:sz="0" w:space="0" w:color="auto"/>
            <w:left w:val="none" w:sz="0" w:space="0" w:color="auto"/>
            <w:bottom w:val="none" w:sz="0" w:space="0" w:color="auto"/>
            <w:right w:val="none" w:sz="0" w:space="0" w:color="auto"/>
          </w:divBdr>
        </w:div>
        <w:div w:id="1407418092">
          <w:marLeft w:val="640"/>
          <w:marRight w:val="0"/>
          <w:marTop w:val="0"/>
          <w:marBottom w:val="0"/>
          <w:divBdr>
            <w:top w:val="none" w:sz="0" w:space="0" w:color="auto"/>
            <w:left w:val="none" w:sz="0" w:space="0" w:color="auto"/>
            <w:bottom w:val="none" w:sz="0" w:space="0" w:color="auto"/>
            <w:right w:val="none" w:sz="0" w:space="0" w:color="auto"/>
          </w:divBdr>
        </w:div>
        <w:div w:id="1324892666">
          <w:marLeft w:val="640"/>
          <w:marRight w:val="0"/>
          <w:marTop w:val="0"/>
          <w:marBottom w:val="0"/>
          <w:divBdr>
            <w:top w:val="none" w:sz="0" w:space="0" w:color="auto"/>
            <w:left w:val="none" w:sz="0" w:space="0" w:color="auto"/>
            <w:bottom w:val="none" w:sz="0" w:space="0" w:color="auto"/>
            <w:right w:val="none" w:sz="0" w:space="0" w:color="auto"/>
          </w:divBdr>
        </w:div>
        <w:div w:id="910389227">
          <w:marLeft w:val="640"/>
          <w:marRight w:val="0"/>
          <w:marTop w:val="0"/>
          <w:marBottom w:val="0"/>
          <w:divBdr>
            <w:top w:val="none" w:sz="0" w:space="0" w:color="auto"/>
            <w:left w:val="none" w:sz="0" w:space="0" w:color="auto"/>
            <w:bottom w:val="none" w:sz="0" w:space="0" w:color="auto"/>
            <w:right w:val="none" w:sz="0" w:space="0" w:color="auto"/>
          </w:divBdr>
        </w:div>
        <w:div w:id="1047023243">
          <w:marLeft w:val="640"/>
          <w:marRight w:val="0"/>
          <w:marTop w:val="0"/>
          <w:marBottom w:val="0"/>
          <w:divBdr>
            <w:top w:val="none" w:sz="0" w:space="0" w:color="auto"/>
            <w:left w:val="none" w:sz="0" w:space="0" w:color="auto"/>
            <w:bottom w:val="none" w:sz="0" w:space="0" w:color="auto"/>
            <w:right w:val="none" w:sz="0" w:space="0" w:color="auto"/>
          </w:divBdr>
        </w:div>
        <w:div w:id="1459571357">
          <w:marLeft w:val="640"/>
          <w:marRight w:val="0"/>
          <w:marTop w:val="0"/>
          <w:marBottom w:val="0"/>
          <w:divBdr>
            <w:top w:val="none" w:sz="0" w:space="0" w:color="auto"/>
            <w:left w:val="none" w:sz="0" w:space="0" w:color="auto"/>
            <w:bottom w:val="none" w:sz="0" w:space="0" w:color="auto"/>
            <w:right w:val="none" w:sz="0" w:space="0" w:color="auto"/>
          </w:divBdr>
        </w:div>
        <w:div w:id="110823318">
          <w:marLeft w:val="640"/>
          <w:marRight w:val="0"/>
          <w:marTop w:val="0"/>
          <w:marBottom w:val="0"/>
          <w:divBdr>
            <w:top w:val="none" w:sz="0" w:space="0" w:color="auto"/>
            <w:left w:val="none" w:sz="0" w:space="0" w:color="auto"/>
            <w:bottom w:val="none" w:sz="0" w:space="0" w:color="auto"/>
            <w:right w:val="none" w:sz="0" w:space="0" w:color="auto"/>
          </w:divBdr>
        </w:div>
        <w:div w:id="565727877">
          <w:marLeft w:val="640"/>
          <w:marRight w:val="0"/>
          <w:marTop w:val="0"/>
          <w:marBottom w:val="0"/>
          <w:divBdr>
            <w:top w:val="none" w:sz="0" w:space="0" w:color="auto"/>
            <w:left w:val="none" w:sz="0" w:space="0" w:color="auto"/>
            <w:bottom w:val="none" w:sz="0" w:space="0" w:color="auto"/>
            <w:right w:val="none" w:sz="0" w:space="0" w:color="auto"/>
          </w:divBdr>
        </w:div>
        <w:div w:id="1353917418">
          <w:marLeft w:val="640"/>
          <w:marRight w:val="0"/>
          <w:marTop w:val="0"/>
          <w:marBottom w:val="0"/>
          <w:divBdr>
            <w:top w:val="none" w:sz="0" w:space="0" w:color="auto"/>
            <w:left w:val="none" w:sz="0" w:space="0" w:color="auto"/>
            <w:bottom w:val="none" w:sz="0" w:space="0" w:color="auto"/>
            <w:right w:val="none" w:sz="0" w:space="0" w:color="auto"/>
          </w:divBdr>
        </w:div>
        <w:div w:id="1752265691">
          <w:marLeft w:val="640"/>
          <w:marRight w:val="0"/>
          <w:marTop w:val="0"/>
          <w:marBottom w:val="0"/>
          <w:divBdr>
            <w:top w:val="none" w:sz="0" w:space="0" w:color="auto"/>
            <w:left w:val="none" w:sz="0" w:space="0" w:color="auto"/>
            <w:bottom w:val="none" w:sz="0" w:space="0" w:color="auto"/>
            <w:right w:val="none" w:sz="0" w:space="0" w:color="auto"/>
          </w:divBdr>
        </w:div>
        <w:div w:id="1379163256">
          <w:marLeft w:val="640"/>
          <w:marRight w:val="0"/>
          <w:marTop w:val="0"/>
          <w:marBottom w:val="0"/>
          <w:divBdr>
            <w:top w:val="none" w:sz="0" w:space="0" w:color="auto"/>
            <w:left w:val="none" w:sz="0" w:space="0" w:color="auto"/>
            <w:bottom w:val="none" w:sz="0" w:space="0" w:color="auto"/>
            <w:right w:val="none" w:sz="0" w:space="0" w:color="auto"/>
          </w:divBdr>
        </w:div>
        <w:div w:id="359169503">
          <w:marLeft w:val="640"/>
          <w:marRight w:val="0"/>
          <w:marTop w:val="0"/>
          <w:marBottom w:val="0"/>
          <w:divBdr>
            <w:top w:val="none" w:sz="0" w:space="0" w:color="auto"/>
            <w:left w:val="none" w:sz="0" w:space="0" w:color="auto"/>
            <w:bottom w:val="none" w:sz="0" w:space="0" w:color="auto"/>
            <w:right w:val="none" w:sz="0" w:space="0" w:color="auto"/>
          </w:divBdr>
        </w:div>
        <w:div w:id="2056998056">
          <w:marLeft w:val="640"/>
          <w:marRight w:val="0"/>
          <w:marTop w:val="0"/>
          <w:marBottom w:val="0"/>
          <w:divBdr>
            <w:top w:val="none" w:sz="0" w:space="0" w:color="auto"/>
            <w:left w:val="none" w:sz="0" w:space="0" w:color="auto"/>
            <w:bottom w:val="none" w:sz="0" w:space="0" w:color="auto"/>
            <w:right w:val="none" w:sz="0" w:space="0" w:color="auto"/>
          </w:divBdr>
        </w:div>
        <w:div w:id="1674991222">
          <w:marLeft w:val="640"/>
          <w:marRight w:val="0"/>
          <w:marTop w:val="0"/>
          <w:marBottom w:val="0"/>
          <w:divBdr>
            <w:top w:val="none" w:sz="0" w:space="0" w:color="auto"/>
            <w:left w:val="none" w:sz="0" w:space="0" w:color="auto"/>
            <w:bottom w:val="none" w:sz="0" w:space="0" w:color="auto"/>
            <w:right w:val="none" w:sz="0" w:space="0" w:color="auto"/>
          </w:divBdr>
        </w:div>
        <w:div w:id="178542965">
          <w:marLeft w:val="640"/>
          <w:marRight w:val="0"/>
          <w:marTop w:val="0"/>
          <w:marBottom w:val="0"/>
          <w:divBdr>
            <w:top w:val="none" w:sz="0" w:space="0" w:color="auto"/>
            <w:left w:val="none" w:sz="0" w:space="0" w:color="auto"/>
            <w:bottom w:val="none" w:sz="0" w:space="0" w:color="auto"/>
            <w:right w:val="none" w:sz="0" w:space="0" w:color="auto"/>
          </w:divBdr>
        </w:div>
        <w:div w:id="1988391942">
          <w:marLeft w:val="640"/>
          <w:marRight w:val="0"/>
          <w:marTop w:val="0"/>
          <w:marBottom w:val="0"/>
          <w:divBdr>
            <w:top w:val="none" w:sz="0" w:space="0" w:color="auto"/>
            <w:left w:val="none" w:sz="0" w:space="0" w:color="auto"/>
            <w:bottom w:val="none" w:sz="0" w:space="0" w:color="auto"/>
            <w:right w:val="none" w:sz="0" w:space="0" w:color="auto"/>
          </w:divBdr>
        </w:div>
        <w:div w:id="1131020515">
          <w:marLeft w:val="640"/>
          <w:marRight w:val="0"/>
          <w:marTop w:val="0"/>
          <w:marBottom w:val="0"/>
          <w:divBdr>
            <w:top w:val="none" w:sz="0" w:space="0" w:color="auto"/>
            <w:left w:val="none" w:sz="0" w:space="0" w:color="auto"/>
            <w:bottom w:val="none" w:sz="0" w:space="0" w:color="auto"/>
            <w:right w:val="none" w:sz="0" w:space="0" w:color="auto"/>
          </w:divBdr>
        </w:div>
        <w:div w:id="434134792">
          <w:marLeft w:val="640"/>
          <w:marRight w:val="0"/>
          <w:marTop w:val="0"/>
          <w:marBottom w:val="0"/>
          <w:divBdr>
            <w:top w:val="none" w:sz="0" w:space="0" w:color="auto"/>
            <w:left w:val="none" w:sz="0" w:space="0" w:color="auto"/>
            <w:bottom w:val="none" w:sz="0" w:space="0" w:color="auto"/>
            <w:right w:val="none" w:sz="0" w:space="0" w:color="auto"/>
          </w:divBdr>
        </w:div>
        <w:div w:id="1192915739">
          <w:marLeft w:val="640"/>
          <w:marRight w:val="0"/>
          <w:marTop w:val="0"/>
          <w:marBottom w:val="0"/>
          <w:divBdr>
            <w:top w:val="none" w:sz="0" w:space="0" w:color="auto"/>
            <w:left w:val="none" w:sz="0" w:space="0" w:color="auto"/>
            <w:bottom w:val="none" w:sz="0" w:space="0" w:color="auto"/>
            <w:right w:val="none" w:sz="0" w:space="0" w:color="auto"/>
          </w:divBdr>
        </w:div>
        <w:div w:id="148907243">
          <w:marLeft w:val="640"/>
          <w:marRight w:val="0"/>
          <w:marTop w:val="0"/>
          <w:marBottom w:val="0"/>
          <w:divBdr>
            <w:top w:val="none" w:sz="0" w:space="0" w:color="auto"/>
            <w:left w:val="none" w:sz="0" w:space="0" w:color="auto"/>
            <w:bottom w:val="none" w:sz="0" w:space="0" w:color="auto"/>
            <w:right w:val="none" w:sz="0" w:space="0" w:color="auto"/>
          </w:divBdr>
        </w:div>
        <w:div w:id="1485049411">
          <w:marLeft w:val="640"/>
          <w:marRight w:val="0"/>
          <w:marTop w:val="0"/>
          <w:marBottom w:val="0"/>
          <w:divBdr>
            <w:top w:val="none" w:sz="0" w:space="0" w:color="auto"/>
            <w:left w:val="none" w:sz="0" w:space="0" w:color="auto"/>
            <w:bottom w:val="none" w:sz="0" w:space="0" w:color="auto"/>
            <w:right w:val="none" w:sz="0" w:space="0" w:color="auto"/>
          </w:divBdr>
        </w:div>
        <w:div w:id="819494821">
          <w:marLeft w:val="640"/>
          <w:marRight w:val="0"/>
          <w:marTop w:val="0"/>
          <w:marBottom w:val="0"/>
          <w:divBdr>
            <w:top w:val="none" w:sz="0" w:space="0" w:color="auto"/>
            <w:left w:val="none" w:sz="0" w:space="0" w:color="auto"/>
            <w:bottom w:val="none" w:sz="0" w:space="0" w:color="auto"/>
            <w:right w:val="none" w:sz="0" w:space="0" w:color="auto"/>
          </w:divBdr>
        </w:div>
      </w:divsChild>
    </w:div>
    <w:div w:id="143665649">
      <w:bodyDiv w:val="1"/>
      <w:marLeft w:val="0"/>
      <w:marRight w:val="0"/>
      <w:marTop w:val="0"/>
      <w:marBottom w:val="0"/>
      <w:divBdr>
        <w:top w:val="none" w:sz="0" w:space="0" w:color="auto"/>
        <w:left w:val="none" w:sz="0" w:space="0" w:color="auto"/>
        <w:bottom w:val="none" w:sz="0" w:space="0" w:color="auto"/>
        <w:right w:val="none" w:sz="0" w:space="0" w:color="auto"/>
      </w:divBdr>
    </w:div>
    <w:div w:id="146097458">
      <w:bodyDiv w:val="1"/>
      <w:marLeft w:val="0"/>
      <w:marRight w:val="0"/>
      <w:marTop w:val="0"/>
      <w:marBottom w:val="0"/>
      <w:divBdr>
        <w:top w:val="none" w:sz="0" w:space="0" w:color="auto"/>
        <w:left w:val="none" w:sz="0" w:space="0" w:color="auto"/>
        <w:bottom w:val="none" w:sz="0" w:space="0" w:color="auto"/>
        <w:right w:val="none" w:sz="0" w:space="0" w:color="auto"/>
      </w:divBdr>
      <w:divsChild>
        <w:div w:id="882137742">
          <w:marLeft w:val="640"/>
          <w:marRight w:val="0"/>
          <w:marTop w:val="0"/>
          <w:marBottom w:val="0"/>
          <w:divBdr>
            <w:top w:val="none" w:sz="0" w:space="0" w:color="auto"/>
            <w:left w:val="none" w:sz="0" w:space="0" w:color="auto"/>
            <w:bottom w:val="none" w:sz="0" w:space="0" w:color="auto"/>
            <w:right w:val="none" w:sz="0" w:space="0" w:color="auto"/>
          </w:divBdr>
        </w:div>
        <w:div w:id="605845688">
          <w:marLeft w:val="640"/>
          <w:marRight w:val="0"/>
          <w:marTop w:val="0"/>
          <w:marBottom w:val="0"/>
          <w:divBdr>
            <w:top w:val="none" w:sz="0" w:space="0" w:color="auto"/>
            <w:left w:val="none" w:sz="0" w:space="0" w:color="auto"/>
            <w:bottom w:val="none" w:sz="0" w:space="0" w:color="auto"/>
            <w:right w:val="none" w:sz="0" w:space="0" w:color="auto"/>
          </w:divBdr>
        </w:div>
        <w:div w:id="1422486613">
          <w:marLeft w:val="640"/>
          <w:marRight w:val="0"/>
          <w:marTop w:val="0"/>
          <w:marBottom w:val="0"/>
          <w:divBdr>
            <w:top w:val="none" w:sz="0" w:space="0" w:color="auto"/>
            <w:left w:val="none" w:sz="0" w:space="0" w:color="auto"/>
            <w:bottom w:val="none" w:sz="0" w:space="0" w:color="auto"/>
            <w:right w:val="none" w:sz="0" w:space="0" w:color="auto"/>
          </w:divBdr>
        </w:div>
        <w:div w:id="519438617">
          <w:marLeft w:val="640"/>
          <w:marRight w:val="0"/>
          <w:marTop w:val="0"/>
          <w:marBottom w:val="0"/>
          <w:divBdr>
            <w:top w:val="none" w:sz="0" w:space="0" w:color="auto"/>
            <w:left w:val="none" w:sz="0" w:space="0" w:color="auto"/>
            <w:bottom w:val="none" w:sz="0" w:space="0" w:color="auto"/>
            <w:right w:val="none" w:sz="0" w:space="0" w:color="auto"/>
          </w:divBdr>
        </w:div>
        <w:div w:id="420957122">
          <w:marLeft w:val="640"/>
          <w:marRight w:val="0"/>
          <w:marTop w:val="0"/>
          <w:marBottom w:val="0"/>
          <w:divBdr>
            <w:top w:val="none" w:sz="0" w:space="0" w:color="auto"/>
            <w:left w:val="none" w:sz="0" w:space="0" w:color="auto"/>
            <w:bottom w:val="none" w:sz="0" w:space="0" w:color="auto"/>
            <w:right w:val="none" w:sz="0" w:space="0" w:color="auto"/>
          </w:divBdr>
        </w:div>
        <w:div w:id="2147238076">
          <w:marLeft w:val="640"/>
          <w:marRight w:val="0"/>
          <w:marTop w:val="0"/>
          <w:marBottom w:val="0"/>
          <w:divBdr>
            <w:top w:val="none" w:sz="0" w:space="0" w:color="auto"/>
            <w:left w:val="none" w:sz="0" w:space="0" w:color="auto"/>
            <w:bottom w:val="none" w:sz="0" w:space="0" w:color="auto"/>
            <w:right w:val="none" w:sz="0" w:space="0" w:color="auto"/>
          </w:divBdr>
        </w:div>
        <w:div w:id="2127190693">
          <w:marLeft w:val="640"/>
          <w:marRight w:val="0"/>
          <w:marTop w:val="0"/>
          <w:marBottom w:val="0"/>
          <w:divBdr>
            <w:top w:val="none" w:sz="0" w:space="0" w:color="auto"/>
            <w:left w:val="none" w:sz="0" w:space="0" w:color="auto"/>
            <w:bottom w:val="none" w:sz="0" w:space="0" w:color="auto"/>
            <w:right w:val="none" w:sz="0" w:space="0" w:color="auto"/>
          </w:divBdr>
        </w:div>
        <w:div w:id="387338212">
          <w:marLeft w:val="640"/>
          <w:marRight w:val="0"/>
          <w:marTop w:val="0"/>
          <w:marBottom w:val="0"/>
          <w:divBdr>
            <w:top w:val="none" w:sz="0" w:space="0" w:color="auto"/>
            <w:left w:val="none" w:sz="0" w:space="0" w:color="auto"/>
            <w:bottom w:val="none" w:sz="0" w:space="0" w:color="auto"/>
            <w:right w:val="none" w:sz="0" w:space="0" w:color="auto"/>
          </w:divBdr>
        </w:div>
        <w:div w:id="1956599535">
          <w:marLeft w:val="640"/>
          <w:marRight w:val="0"/>
          <w:marTop w:val="0"/>
          <w:marBottom w:val="0"/>
          <w:divBdr>
            <w:top w:val="none" w:sz="0" w:space="0" w:color="auto"/>
            <w:left w:val="none" w:sz="0" w:space="0" w:color="auto"/>
            <w:bottom w:val="none" w:sz="0" w:space="0" w:color="auto"/>
            <w:right w:val="none" w:sz="0" w:space="0" w:color="auto"/>
          </w:divBdr>
        </w:div>
        <w:div w:id="1109817169">
          <w:marLeft w:val="640"/>
          <w:marRight w:val="0"/>
          <w:marTop w:val="0"/>
          <w:marBottom w:val="0"/>
          <w:divBdr>
            <w:top w:val="none" w:sz="0" w:space="0" w:color="auto"/>
            <w:left w:val="none" w:sz="0" w:space="0" w:color="auto"/>
            <w:bottom w:val="none" w:sz="0" w:space="0" w:color="auto"/>
            <w:right w:val="none" w:sz="0" w:space="0" w:color="auto"/>
          </w:divBdr>
        </w:div>
        <w:div w:id="275143372">
          <w:marLeft w:val="640"/>
          <w:marRight w:val="0"/>
          <w:marTop w:val="0"/>
          <w:marBottom w:val="0"/>
          <w:divBdr>
            <w:top w:val="none" w:sz="0" w:space="0" w:color="auto"/>
            <w:left w:val="none" w:sz="0" w:space="0" w:color="auto"/>
            <w:bottom w:val="none" w:sz="0" w:space="0" w:color="auto"/>
            <w:right w:val="none" w:sz="0" w:space="0" w:color="auto"/>
          </w:divBdr>
        </w:div>
        <w:div w:id="1584801288">
          <w:marLeft w:val="640"/>
          <w:marRight w:val="0"/>
          <w:marTop w:val="0"/>
          <w:marBottom w:val="0"/>
          <w:divBdr>
            <w:top w:val="none" w:sz="0" w:space="0" w:color="auto"/>
            <w:left w:val="none" w:sz="0" w:space="0" w:color="auto"/>
            <w:bottom w:val="none" w:sz="0" w:space="0" w:color="auto"/>
            <w:right w:val="none" w:sz="0" w:space="0" w:color="auto"/>
          </w:divBdr>
        </w:div>
        <w:div w:id="151413519">
          <w:marLeft w:val="640"/>
          <w:marRight w:val="0"/>
          <w:marTop w:val="0"/>
          <w:marBottom w:val="0"/>
          <w:divBdr>
            <w:top w:val="none" w:sz="0" w:space="0" w:color="auto"/>
            <w:left w:val="none" w:sz="0" w:space="0" w:color="auto"/>
            <w:bottom w:val="none" w:sz="0" w:space="0" w:color="auto"/>
            <w:right w:val="none" w:sz="0" w:space="0" w:color="auto"/>
          </w:divBdr>
        </w:div>
        <w:div w:id="1586187372">
          <w:marLeft w:val="640"/>
          <w:marRight w:val="0"/>
          <w:marTop w:val="0"/>
          <w:marBottom w:val="0"/>
          <w:divBdr>
            <w:top w:val="none" w:sz="0" w:space="0" w:color="auto"/>
            <w:left w:val="none" w:sz="0" w:space="0" w:color="auto"/>
            <w:bottom w:val="none" w:sz="0" w:space="0" w:color="auto"/>
            <w:right w:val="none" w:sz="0" w:space="0" w:color="auto"/>
          </w:divBdr>
        </w:div>
        <w:div w:id="1664965461">
          <w:marLeft w:val="640"/>
          <w:marRight w:val="0"/>
          <w:marTop w:val="0"/>
          <w:marBottom w:val="0"/>
          <w:divBdr>
            <w:top w:val="none" w:sz="0" w:space="0" w:color="auto"/>
            <w:left w:val="none" w:sz="0" w:space="0" w:color="auto"/>
            <w:bottom w:val="none" w:sz="0" w:space="0" w:color="auto"/>
            <w:right w:val="none" w:sz="0" w:space="0" w:color="auto"/>
          </w:divBdr>
        </w:div>
        <w:div w:id="1626503282">
          <w:marLeft w:val="640"/>
          <w:marRight w:val="0"/>
          <w:marTop w:val="0"/>
          <w:marBottom w:val="0"/>
          <w:divBdr>
            <w:top w:val="none" w:sz="0" w:space="0" w:color="auto"/>
            <w:left w:val="none" w:sz="0" w:space="0" w:color="auto"/>
            <w:bottom w:val="none" w:sz="0" w:space="0" w:color="auto"/>
            <w:right w:val="none" w:sz="0" w:space="0" w:color="auto"/>
          </w:divBdr>
        </w:div>
        <w:div w:id="1618946548">
          <w:marLeft w:val="640"/>
          <w:marRight w:val="0"/>
          <w:marTop w:val="0"/>
          <w:marBottom w:val="0"/>
          <w:divBdr>
            <w:top w:val="none" w:sz="0" w:space="0" w:color="auto"/>
            <w:left w:val="none" w:sz="0" w:space="0" w:color="auto"/>
            <w:bottom w:val="none" w:sz="0" w:space="0" w:color="auto"/>
            <w:right w:val="none" w:sz="0" w:space="0" w:color="auto"/>
          </w:divBdr>
        </w:div>
        <w:div w:id="68427205">
          <w:marLeft w:val="640"/>
          <w:marRight w:val="0"/>
          <w:marTop w:val="0"/>
          <w:marBottom w:val="0"/>
          <w:divBdr>
            <w:top w:val="none" w:sz="0" w:space="0" w:color="auto"/>
            <w:left w:val="none" w:sz="0" w:space="0" w:color="auto"/>
            <w:bottom w:val="none" w:sz="0" w:space="0" w:color="auto"/>
            <w:right w:val="none" w:sz="0" w:space="0" w:color="auto"/>
          </w:divBdr>
        </w:div>
        <w:div w:id="557592780">
          <w:marLeft w:val="640"/>
          <w:marRight w:val="0"/>
          <w:marTop w:val="0"/>
          <w:marBottom w:val="0"/>
          <w:divBdr>
            <w:top w:val="none" w:sz="0" w:space="0" w:color="auto"/>
            <w:left w:val="none" w:sz="0" w:space="0" w:color="auto"/>
            <w:bottom w:val="none" w:sz="0" w:space="0" w:color="auto"/>
            <w:right w:val="none" w:sz="0" w:space="0" w:color="auto"/>
          </w:divBdr>
        </w:div>
        <w:div w:id="335619914">
          <w:marLeft w:val="640"/>
          <w:marRight w:val="0"/>
          <w:marTop w:val="0"/>
          <w:marBottom w:val="0"/>
          <w:divBdr>
            <w:top w:val="none" w:sz="0" w:space="0" w:color="auto"/>
            <w:left w:val="none" w:sz="0" w:space="0" w:color="auto"/>
            <w:bottom w:val="none" w:sz="0" w:space="0" w:color="auto"/>
            <w:right w:val="none" w:sz="0" w:space="0" w:color="auto"/>
          </w:divBdr>
        </w:div>
        <w:div w:id="1524900600">
          <w:marLeft w:val="640"/>
          <w:marRight w:val="0"/>
          <w:marTop w:val="0"/>
          <w:marBottom w:val="0"/>
          <w:divBdr>
            <w:top w:val="none" w:sz="0" w:space="0" w:color="auto"/>
            <w:left w:val="none" w:sz="0" w:space="0" w:color="auto"/>
            <w:bottom w:val="none" w:sz="0" w:space="0" w:color="auto"/>
            <w:right w:val="none" w:sz="0" w:space="0" w:color="auto"/>
          </w:divBdr>
        </w:div>
        <w:div w:id="680009907">
          <w:marLeft w:val="640"/>
          <w:marRight w:val="0"/>
          <w:marTop w:val="0"/>
          <w:marBottom w:val="0"/>
          <w:divBdr>
            <w:top w:val="none" w:sz="0" w:space="0" w:color="auto"/>
            <w:left w:val="none" w:sz="0" w:space="0" w:color="auto"/>
            <w:bottom w:val="none" w:sz="0" w:space="0" w:color="auto"/>
            <w:right w:val="none" w:sz="0" w:space="0" w:color="auto"/>
          </w:divBdr>
        </w:div>
        <w:div w:id="1997802751">
          <w:marLeft w:val="640"/>
          <w:marRight w:val="0"/>
          <w:marTop w:val="0"/>
          <w:marBottom w:val="0"/>
          <w:divBdr>
            <w:top w:val="none" w:sz="0" w:space="0" w:color="auto"/>
            <w:left w:val="none" w:sz="0" w:space="0" w:color="auto"/>
            <w:bottom w:val="none" w:sz="0" w:space="0" w:color="auto"/>
            <w:right w:val="none" w:sz="0" w:space="0" w:color="auto"/>
          </w:divBdr>
        </w:div>
        <w:div w:id="215162743">
          <w:marLeft w:val="640"/>
          <w:marRight w:val="0"/>
          <w:marTop w:val="0"/>
          <w:marBottom w:val="0"/>
          <w:divBdr>
            <w:top w:val="none" w:sz="0" w:space="0" w:color="auto"/>
            <w:left w:val="none" w:sz="0" w:space="0" w:color="auto"/>
            <w:bottom w:val="none" w:sz="0" w:space="0" w:color="auto"/>
            <w:right w:val="none" w:sz="0" w:space="0" w:color="auto"/>
          </w:divBdr>
        </w:div>
        <w:div w:id="842476107">
          <w:marLeft w:val="640"/>
          <w:marRight w:val="0"/>
          <w:marTop w:val="0"/>
          <w:marBottom w:val="0"/>
          <w:divBdr>
            <w:top w:val="none" w:sz="0" w:space="0" w:color="auto"/>
            <w:left w:val="none" w:sz="0" w:space="0" w:color="auto"/>
            <w:bottom w:val="none" w:sz="0" w:space="0" w:color="auto"/>
            <w:right w:val="none" w:sz="0" w:space="0" w:color="auto"/>
          </w:divBdr>
        </w:div>
        <w:div w:id="308093663">
          <w:marLeft w:val="640"/>
          <w:marRight w:val="0"/>
          <w:marTop w:val="0"/>
          <w:marBottom w:val="0"/>
          <w:divBdr>
            <w:top w:val="none" w:sz="0" w:space="0" w:color="auto"/>
            <w:left w:val="none" w:sz="0" w:space="0" w:color="auto"/>
            <w:bottom w:val="none" w:sz="0" w:space="0" w:color="auto"/>
            <w:right w:val="none" w:sz="0" w:space="0" w:color="auto"/>
          </w:divBdr>
        </w:div>
        <w:div w:id="1597400723">
          <w:marLeft w:val="640"/>
          <w:marRight w:val="0"/>
          <w:marTop w:val="0"/>
          <w:marBottom w:val="0"/>
          <w:divBdr>
            <w:top w:val="none" w:sz="0" w:space="0" w:color="auto"/>
            <w:left w:val="none" w:sz="0" w:space="0" w:color="auto"/>
            <w:bottom w:val="none" w:sz="0" w:space="0" w:color="auto"/>
            <w:right w:val="none" w:sz="0" w:space="0" w:color="auto"/>
          </w:divBdr>
        </w:div>
        <w:div w:id="767508348">
          <w:marLeft w:val="640"/>
          <w:marRight w:val="0"/>
          <w:marTop w:val="0"/>
          <w:marBottom w:val="0"/>
          <w:divBdr>
            <w:top w:val="none" w:sz="0" w:space="0" w:color="auto"/>
            <w:left w:val="none" w:sz="0" w:space="0" w:color="auto"/>
            <w:bottom w:val="none" w:sz="0" w:space="0" w:color="auto"/>
            <w:right w:val="none" w:sz="0" w:space="0" w:color="auto"/>
          </w:divBdr>
        </w:div>
        <w:div w:id="156920395">
          <w:marLeft w:val="640"/>
          <w:marRight w:val="0"/>
          <w:marTop w:val="0"/>
          <w:marBottom w:val="0"/>
          <w:divBdr>
            <w:top w:val="none" w:sz="0" w:space="0" w:color="auto"/>
            <w:left w:val="none" w:sz="0" w:space="0" w:color="auto"/>
            <w:bottom w:val="none" w:sz="0" w:space="0" w:color="auto"/>
            <w:right w:val="none" w:sz="0" w:space="0" w:color="auto"/>
          </w:divBdr>
        </w:div>
        <w:div w:id="1586763480">
          <w:marLeft w:val="640"/>
          <w:marRight w:val="0"/>
          <w:marTop w:val="0"/>
          <w:marBottom w:val="0"/>
          <w:divBdr>
            <w:top w:val="none" w:sz="0" w:space="0" w:color="auto"/>
            <w:left w:val="none" w:sz="0" w:space="0" w:color="auto"/>
            <w:bottom w:val="none" w:sz="0" w:space="0" w:color="auto"/>
            <w:right w:val="none" w:sz="0" w:space="0" w:color="auto"/>
          </w:divBdr>
        </w:div>
        <w:div w:id="1761366393">
          <w:marLeft w:val="640"/>
          <w:marRight w:val="0"/>
          <w:marTop w:val="0"/>
          <w:marBottom w:val="0"/>
          <w:divBdr>
            <w:top w:val="none" w:sz="0" w:space="0" w:color="auto"/>
            <w:left w:val="none" w:sz="0" w:space="0" w:color="auto"/>
            <w:bottom w:val="none" w:sz="0" w:space="0" w:color="auto"/>
            <w:right w:val="none" w:sz="0" w:space="0" w:color="auto"/>
          </w:divBdr>
        </w:div>
        <w:div w:id="937954728">
          <w:marLeft w:val="640"/>
          <w:marRight w:val="0"/>
          <w:marTop w:val="0"/>
          <w:marBottom w:val="0"/>
          <w:divBdr>
            <w:top w:val="none" w:sz="0" w:space="0" w:color="auto"/>
            <w:left w:val="none" w:sz="0" w:space="0" w:color="auto"/>
            <w:bottom w:val="none" w:sz="0" w:space="0" w:color="auto"/>
            <w:right w:val="none" w:sz="0" w:space="0" w:color="auto"/>
          </w:divBdr>
        </w:div>
        <w:div w:id="1658731680">
          <w:marLeft w:val="640"/>
          <w:marRight w:val="0"/>
          <w:marTop w:val="0"/>
          <w:marBottom w:val="0"/>
          <w:divBdr>
            <w:top w:val="none" w:sz="0" w:space="0" w:color="auto"/>
            <w:left w:val="none" w:sz="0" w:space="0" w:color="auto"/>
            <w:bottom w:val="none" w:sz="0" w:space="0" w:color="auto"/>
            <w:right w:val="none" w:sz="0" w:space="0" w:color="auto"/>
          </w:divBdr>
        </w:div>
        <w:div w:id="1582375766">
          <w:marLeft w:val="640"/>
          <w:marRight w:val="0"/>
          <w:marTop w:val="0"/>
          <w:marBottom w:val="0"/>
          <w:divBdr>
            <w:top w:val="none" w:sz="0" w:space="0" w:color="auto"/>
            <w:left w:val="none" w:sz="0" w:space="0" w:color="auto"/>
            <w:bottom w:val="none" w:sz="0" w:space="0" w:color="auto"/>
            <w:right w:val="none" w:sz="0" w:space="0" w:color="auto"/>
          </w:divBdr>
        </w:div>
        <w:div w:id="709645427">
          <w:marLeft w:val="640"/>
          <w:marRight w:val="0"/>
          <w:marTop w:val="0"/>
          <w:marBottom w:val="0"/>
          <w:divBdr>
            <w:top w:val="none" w:sz="0" w:space="0" w:color="auto"/>
            <w:left w:val="none" w:sz="0" w:space="0" w:color="auto"/>
            <w:bottom w:val="none" w:sz="0" w:space="0" w:color="auto"/>
            <w:right w:val="none" w:sz="0" w:space="0" w:color="auto"/>
          </w:divBdr>
        </w:div>
        <w:div w:id="1941643410">
          <w:marLeft w:val="640"/>
          <w:marRight w:val="0"/>
          <w:marTop w:val="0"/>
          <w:marBottom w:val="0"/>
          <w:divBdr>
            <w:top w:val="none" w:sz="0" w:space="0" w:color="auto"/>
            <w:left w:val="none" w:sz="0" w:space="0" w:color="auto"/>
            <w:bottom w:val="none" w:sz="0" w:space="0" w:color="auto"/>
            <w:right w:val="none" w:sz="0" w:space="0" w:color="auto"/>
          </w:divBdr>
        </w:div>
        <w:div w:id="372732725">
          <w:marLeft w:val="640"/>
          <w:marRight w:val="0"/>
          <w:marTop w:val="0"/>
          <w:marBottom w:val="0"/>
          <w:divBdr>
            <w:top w:val="none" w:sz="0" w:space="0" w:color="auto"/>
            <w:left w:val="none" w:sz="0" w:space="0" w:color="auto"/>
            <w:bottom w:val="none" w:sz="0" w:space="0" w:color="auto"/>
            <w:right w:val="none" w:sz="0" w:space="0" w:color="auto"/>
          </w:divBdr>
        </w:div>
        <w:div w:id="1875121238">
          <w:marLeft w:val="640"/>
          <w:marRight w:val="0"/>
          <w:marTop w:val="0"/>
          <w:marBottom w:val="0"/>
          <w:divBdr>
            <w:top w:val="none" w:sz="0" w:space="0" w:color="auto"/>
            <w:left w:val="none" w:sz="0" w:space="0" w:color="auto"/>
            <w:bottom w:val="none" w:sz="0" w:space="0" w:color="auto"/>
            <w:right w:val="none" w:sz="0" w:space="0" w:color="auto"/>
          </w:divBdr>
        </w:div>
        <w:div w:id="1152871952">
          <w:marLeft w:val="640"/>
          <w:marRight w:val="0"/>
          <w:marTop w:val="0"/>
          <w:marBottom w:val="0"/>
          <w:divBdr>
            <w:top w:val="none" w:sz="0" w:space="0" w:color="auto"/>
            <w:left w:val="none" w:sz="0" w:space="0" w:color="auto"/>
            <w:bottom w:val="none" w:sz="0" w:space="0" w:color="auto"/>
            <w:right w:val="none" w:sz="0" w:space="0" w:color="auto"/>
          </w:divBdr>
        </w:div>
        <w:div w:id="150677454">
          <w:marLeft w:val="640"/>
          <w:marRight w:val="0"/>
          <w:marTop w:val="0"/>
          <w:marBottom w:val="0"/>
          <w:divBdr>
            <w:top w:val="none" w:sz="0" w:space="0" w:color="auto"/>
            <w:left w:val="none" w:sz="0" w:space="0" w:color="auto"/>
            <w:bottom w:val="none" w:sz="0" w:space="0" w:color="auto"/>
            <w:right w:val="none" w:sz="0" w:space="0" w:color="auto"/>
          </w:divBdr>
        </w:div>
        <w:div w:id="687219938">
          <w:marLeft w:val="640"/>
          <w:marRight w:val="0"/>
          <w:marTop w:val="0"/>
          <w:marBottom w:val="0"/>
          <w:divBdr>
            <w:top w:val="none" w:sz="0" w:space="0" w:color="auto"/>
            <w:left w:val="none" w:sz="0" w:space="0" w:color="auto"/>
            <w:bottom w:val="none" w:sz="0" w:space="0" w:color="auto"/>
            <w:right w:val="none" w:sz="0" w:space="0" w:color="auto"/>
          </w:divBdr>
        </w:div>
      </w:divsChild>
    </w:div>
    <w:div w:id="148862138">
      <w:bodyDiv w:val="1"/>
      <w:marLeft w:val="0"/>
      <w:marRight w:val="0"/>
      <w:marTop w:val="0"/>
      <w:marBottom w:val="0"/>
      <w:divBdr>
        <w:top w:val="none" w:sz="0" w:space="0" w:color="auto"/>
        <w:left w:val="none" w:sz="0" w:space="0" w:color="auto"/>
        <w:bottom w:val="none" w:sz="0" w:space="0" w:color="auto"/>
        <w:right w:val="none" w:sz="0" w:space="0" w:color="auto"/>
      </w:divBdr>
      <w:divsChild>
        <w:div w:id="1076055358">
          <w:marLeft w:val="640"/>
          <w:marRight w:val="0"/>
          <w:marTop w:val="0"/>
          <w:marBottom w:val="0"/>
          <w:divBdr>
            <w:top w:val="none" w:sz="0" w:space="0" w:color="auto"/>
            <w:left w:val="none" w:sz="0" w:space="0" w:color="auto"/>
            <w:bottom w:val="none" w:sz="0" w:space="0" w:color="auto"/>
            <w:right w:val="none" w:sz="0" w:space="0" w:color="auto"/>
          </w:divBdr>
        </w:div>
        <w:div w:id="1926721136">
          <w:marLeft w:val="640"/>
          <w:marRight w:val="0"/>
          <w:marTop w:val="0"/>
          <w:marBottom w:val="0"/>
          <w:divBdr>
            <w:top w:val="none" w:sz="0" w:space="0" w:color="auto"/>
            <w:left w:val="none" w:sz="0" w:space="0" w:color="auto"/>
            <w:bottom w:val="none" w:sz="0" w:space="0" w:color="auto"/>
            <w:right w:val="none" w:sz="0" w:space="0" w:color="auto"/>
          </w:divBdr>
        </w:div>
        <w:div w:id="1703050752">
          <w:marLeft w:val="640"/>
          <w:marRight w:val="0"/>
          <w:marTop w:val="0"/>
          <w:marBottom w:val="0"/>
          <w:divBdr>
            <w:top w:val="none" w:sz="0" w:space="0" w:color="auto"/>
            <w:left w:val="none" w:sz="0" w:space="0" w:color="auto"/>
            <w:bottom w:val="none" w:sz="0" w:space="0" w:color="auto"/>
            <w:right w:val="none" w:sz="0" w:space="0" w:color="auto"/>
          </w:divBdr>
        </w:div>
        <w:div w:id="2096200167">
          <w:marLeft w:val="640"/>
          <w:marRight w:val="0"/>
          <w:marTop w:val="0"/>
          <w:marBottom w:val="0"/>
          <w:divBdr>
            <w:top w:val="none" w:sz="0" w:space="0" w:color="auto"/>
            <w:left w:val="none" w:sz="0" w:space="0" w:color="auto"/>
            <w:bottom w:val="none" w:sz="0" w:space="0" w:color="auto"/>
            <w:right w:val="none" w:sz="0" w:space="0" w:color="auto"/>
          </w:divBdr>
        </w:div>
        <w:div w:id="1243414873">
          <w:marLeft w:val="640"/>
          <w:marRight w:val="0"/>
          <w:marTop w:val="0"/>
          <w:marBottom w:val="0"/>
          <w:divBdr>
            <w:top w:val="none" w:sz="0" w:space="0" w:color="auto"/>
            <w:left w:val="none" w:sz="0" w:space="0" w:color="auto"/>
            <w:bottom w:val="none" w:sz="0" w:space="0" w:color="auto"/>
            <w:right w:val="none" w:sz="0" w:space="0" w:color="auto"/>
          </w:divBdr>
        </w:div>
        <w:div w:id="895438527">
          <w:marLeft w:val="640"/>
          <w:marRight w:val="0"/>
          <w:marTop w:val="0"/>
          <w:marBottom w:val="0"/>
          <w:divBdr>
            <w:top w:val="none" w:sz="0" w:space="0" w:color="auto"/>
            <w:left w:val="none" w:sz="0" w:space="0" w:color="auto"/>
            <w:bottom w:val="none" w:sz="0" w:space="0" w:color="auto"/>
            <w:right w:val="none" w:sz="0" w:space="0" w:color="auto"/>
          </w:divBdr>
        </w:div>
        <w:div w:id="499809692">
          <w:marLeft w:val="640"/>
          <w:marRight w:val="0"/>
          <w:marTop w:val="0"/>
          <w:marBottom w:val="0"/>
          <w:divBdr>
            <w:top w:val="none" w:sz="0" w:space="0" w:color="auto"/>
            <w:left w:val="none" w:sz="0" w:space="0" w:color="auto"/>
            <w:bottom w:val="none" w:sz="0" w:space="0" w:color="auto"/>
            <w:right w:val="none" w:sz="0" w:space="0" w:color="auto"/>
          </w:divBdr>
        </w:div>
        <w:div w:id="147595917">
          <w:marLeft w:val="640"/>
          <w:marRight w:val="0"/>
          <w:marTop w:val="0"/>
          <w:marBottom w:val="0"/>
          <w:divBdr>
            <w:top w:val="none" w:sz="0" w:space="0" w:color="auto"/>
            <w:left w:val="none" w:sz="0" w:space="0" w:color="auto"/>
            <w:bottom w:val="none" w:sz="0" w:space="0" w:color="auto"/>
            <w:right w:val="none" w:sz="0" w:space="0" w:color="auto"/>
          </w:divBdr>
        </w:div>
        <w:div w:id="176769968">
          <w:marLeft w:val="640"/>
          <w:marRight w:val="0"/>
          <w:marTop w:val="0"/>
          <w:marBottom w:val="0"/>
          <w:divBdr>
            <w:top w:val="none" w:sz="0" w:space="0" w:color="auto"/>
            <w:left w:val="none" w:sz="0" w:space="0" w:color="auto"/>
            <w:bottom w:val="none" w:sz="0" w:space="0" w:color="auto"/>
            <w:right w:val="none" w:sz="0" w:space="0" w:color="auto"/>
          </w:divBdr>
        </w:div>
        <w:div w:id="1162550102">
          <w:marLeft w:val="640"/>
          <w:marRight w:val="0"/>
          <w:marTop w:val="0"/>
          <w:marBottom w:val="0"/>
          <w:divBdr>
            <w:top w:val="none" w:sz="0" w:space="0" w:color="auto"/>
            <w:left w:val="none" w:sz="0" w:space="0" w:color="auto"/>
            <w:bottom w:val="none" w:sz="0" w:space="0" w:color="auto"/>
            <w:right w:val="none" w:sz="0" w:space="0" w:color="auto"/>
          </w:divBdr>
        </w:div>
        <w:div w:id="946736578">
          <w:marLeft w:val="640"/>
          <w:marRight w:val="0"/>
          <w:marTop w:val="0"/>
          <w:marBottom w:val="0"/>
          <w:divBdr>
            <w:top w:val="none" w:sz="0" w:space="0" w:color="auto"/>
            <w:left w:val="none" w:sz="0" w:space="0" w:color="auto"/>
            <w:bottom w:val="none" w:sz="0" w:space="0" w:color="auto"/>
            <w:right w:val="none" w:sz="0" w:space="0" w:color="auto"/>
          </w:divBdr>
        </w:div>
        <w:div w:id="1492017313">
          <w:marLeft w:val="640"/>
          <w:marRight w:val="0"/>
          <w:marTop w:val="0"/>
          <w:marBottom w:val="0"/>
          <w:divBdr>
            <w:top w:val="none" w:sz="0" w:space="0" w:color="auto"/>
            <w:left w:val="none" w:sz="0" w:space="0" w:color="auto"/>
            <w:bottom w:val="none" w:sz="0" w:space="0" w:color="auto"/>
            <w:right w:val="none" w:sz="0" w:space="0" w:color="auto"/>
          </w:divBdr>
        </w:div>
        <w:div w:id="363947507">
          <w:marLeft w:val="640"/>
          <w:marRight w:val="0"/>
          <w:marTop w:val="0"/>
          <w:marBottom w:val="0"/>
          <w:divBdr>
            <w:top w:val="none" w:sz="0" w:space="0" w:color="auto"/>
            <w:left w:val="none" w:sz="0" w:space="0" w:color="auto"/>
            <w:bottom w:val="none" w:sz="0" w:space="0" w:color="auto"/>
            <w:right w:val="none" w:sz="0" w:space="0" w:color="auto"/>
          </w:divBdr>
        </w:div>
        <w:div w:id="1040976629">
          <w:marLeft w:val="640"/>
          <w:marRight w:val="0"/>
          <w:marTop w:val="0"/>
          <w:marBottom w:val="0"/>
          <w:divBdr>
            <w:top w:val="none" w:sz="0" w:space="0" w:color="auto"/>
            <w:left w:val="none" w:sz="0" w:space="0" w:color="auto"/>
            <w:bottom w:val="none" w:sz="0" w:space="0" w:color="auto"/>
            <w:right w:val="none" w:sz="0" w:space="0" w:color="auto"/>
          </w:divBdr>
        </w:div>
        <w:div w:id="1845170876">
          <w:marLeft w:val="640"/>
          <w:marRight w:val="0"/>
          <w:marTop w:val="0"/>
          <w:marBottom w:val="0"/>
          <w:divBdr>
            <w:top w:val="none" w:sz="0" w:space="0" w:color="auto"/>
            <w:left w:val="none" w:sz="0" w:space="0" w:color="auto"/>
            <w:bottom w:val="none" w:sz="0" w:space="0" w:color="auto"/>
            <w:right w:val="none" w:sz="0" w:space="0" w:color="auto"/>
          </w:divBdr>
        </w:div>
        <w:div w:id="1019624251">
          <w:marLeft w:val="640"/>
          <w:marRight w:val="0"/>
          <w:marTop w:val="0"/>
          <w:marBottom w:val="0"/>
          <w:divBdr>
            <w:top w:val="none" w:sz="0" w:space="0" w:color="auto"/>
            <w:left w:val="none" w:sz="0" w:space="0" w:color="auto"/>
            <w:bottom w:val="none" w:sz="0" w:space="0" w:color="auto"/>
            <w:right w:val="none" w:sz="0" w:space="0" w:color="auto"/>
          </w:divBdr>
        </w:div>
        <w:div w:id="1712261662">
          <w:marLeft w:val="640"/>
          <w:marRight w:val="0"/>
          <w:marTop w:val="0"/>
          <w:marBottom w:val="0"/>
          <w:divBdr>
            <w:top w:val="none" w:sz="0" w:space="0" w:color="auto"/>
            <w:left w:val="none" w:sz="0" w:space="0" w:color="auto"/>
            <w:bottom w:val="none" w:sz="0" w:space="0" w:color="auto"/>
            <w:right w:val="none" w:sz="0" w:space="0" w:color="auto"/>
          </w:divBdr>
        </w:div>
        <w:div w:id="497310598">
          <w:marLeft w:val="640"/>
          <w:marRight w:val="0"/>
          <w:marTop w:val="0"/>
          <w:marBottom w:val="0"/>
          <w:divBdr>
            <w:top w:val="none" w:sz="0" w:space="0" w:color="auto"/>
            <w:left w:val="none" w:sz="0" w:space="0" w:color="auto"/>
            <w:bottom w:val="none" w:sz="0" w:space="0" w:color="auto"/>
            <w:right w:val="none" w:sz="0" w:space="0" w:color="auto"/>
          </w:divBdr>
        </w:div>
        <w:div w:id="1049573433">
          <w:marLeft w:val="640"/>
          <w:marRight w:val="0"/>
          <w:marTop w:val="0"/>
          <w:marBottom w:val="0"/>
          <w:divBdr>
            <w:top w:val="none" w:sz="0" w:space="0" w:color="auto"/>
            <w:left w:val="none" w:sz="0" w:space="0" w:color="auto"/>
            <w:bottom w:val="none" w:sz="0" w:space="0" w:color="auto"/>
            <w:right w:val="none" w:sz="0" w:space="0" w:color="auto"/>
          </w:divBdr>
        </w:div>
        <w:div w:id="1757169941">
          <w:marLeft w:val="640"/>
          <w:marRight w:val="0"/>
          <w:marTop w:val="0"/>
          <w:marBottom w:val="0"/>
          <w:divBdr>
            <w:top w:val="none" w:sz="0" w:space="0" w:color="auto"/>
            <w:left w:val="none" w:sz="0" w:space="0" w:color="auto"/>
            <w:bottom w:val="none" w:sz="0" w:space="0" w:color="auto"/>
            <w:right w:val="none" w:sz="0" w:space="0" w:color="auto"/>
          </w:divBdr>
        </w:div>
        <w:div w:id="1054544539">
          <w:marLeft w:val="640"/>
          <w:marRight w:val="0"/>
          <w:marTop w:val="0"/>
          <w:marBottom w:val="0"/>
          <w:divBdr>
            <w:top w:val="none" w:sz="0" w:space="0" w:color="auto"/>
            <w:left w:val="none" w:sz="0" w:space="0" w:color="auto"/>
            <w:bottom w:val="none" w:sz="0" w:space="0" w:color="auto"/>
            <w:right w:val="none" w:sz="0" w:space="0" w:color="auto"/>
          </w:divBdr>
        </w:div>
        <w:div w:id="1430662114">
          <w:marLeft w:val="640"/>
          <w:marRight w:val="0"/>
          <w:marTop w:val="0"/>
          <w:marBottom w:val="0"/>
          <w:divBdr>
            <w:top w:val="none" w:sz="0" w:space="0" w:color="auto"/>
            <w:left w:val="none" w:sz="0" w:space="0" w:color="auto"/>
            <w:bottom w:val="none" w:sz="0" w:space="0" w:color="auto"/>
            <w:right w:val="none" w:sz="0" w:space="0" w:color="auto"/>
          </w:divBdr>
        </w:div>
        <w:div w:id="318390383">
          <w:marLeft w:val="640"/>
          <w:marRight w:val="0"/>
          <w:marTop w:val="0"/>
          <w:marBottom w:val="0"/>
          <w:divBdr>
            <w:top w:val="none" w:sz="0" w:space="0" w:color="auto"/>
            <w:left w:val="none" w:sz="0" w:space="0" w:color="auto"/>
            <w:bottom w:val="none" w:sz="0" w:space="0" w:color="auto"/>
            <w:right w:val="none" w:sz="0" w:space="0" w:color="auto"/>
          </w:divBdr>
        </w:div>
        <w:div w:id="1885674985">
          <w:marLeft w:val="640"/>
          <w:marRight w:val="0"/>
          <w:marTop w:val="0"/>
          <w:marBottom w:val="0"/>
          <w:divBdr>
            <w:top w:val="none" w:sz="0" w:space="0" w:color="auto"/>
            <w:left w:val="none" w:sz="0" w:space="0" w:color="auto"/>
            <w:bottom w:val="none" w:sz="0" w:space="0" w:color="auto"/>
            <w:right w:val="none" w:sz="0" w:space="0" w:color="auto"/>
          </w:divBdr>
        </w:div>
        <w:div w:id="2026012208">
          <w:marLeft w:val="640"/>
          <w:marRight w:val="0"/>
          <w:marTop w:val="0"/>
          <w:marBottom w:val="0"/>
          <w:divBdr>
            <w:top w:val="none" w:sz="0" w:space="0" w:color="auto"/>
            <w:left w:val="none" w:sz="0" w:space="0" w:color="auto"/>
            <w:bottom w:val="none" w:sz="0" w:space="0" w:color="auto"/>
            <w:right w:val="none" w:sz="0" w:space="0" w:color="auto"/>
          </w:divBdr>
        </w:div>
        <w:div w:id="473252218">
          <w:marLeft w:val="640"/>
          <w:marRight w:val="0"/>
          <w:marTop w:val="0"/>
          <w:marBottom w:val="0"/>
          <w:divBdr>
            <w:top w:val="none" w:sz="0" w:space="0" w:color="auto"/>
            <w:left w:val="none" w:sz="0" w:space="0" w:color="auto"/>
            <w:bottom w:val="none" w:sz="0" w:space="0" w:color="auto"/>
            <w:right w:val="none" w:sz="0" w:space="0" w:color="auto"/>
          </w:divBdr>
        </w:div>
        <w:div w:id="279185404">
          <w:marLeft w:val="640"/>
          <w:marRight w:val="0"/>
          <w:marTop w:val="0"/>
          <w:marBottom w:val="0"/>
          <w:divBdr>
            <w:top w:val="none" w:sz="0" w:space="0" w:color="auto"/>
            <w:left w:val="none" w:sz="0" w:space="0" w:color="auto"/>
            <w:bottom w:val="none" w:sz="0" w:space="0" w:color="auto"/>
            <w:right w:val="none" w:sz="0" w:space="0" w:color="auto"/>
          </w:divBdr>
        </w:div>
        <w:div w:id="1801459555">
          <w:marLeft w:val="640"/>
          <w:marRight w:val="0"/>
          <w:marTop w:val="0"/>
          <w:marBottom w:val="0"/>
          <w:divBdr>
            <w:top w:val="none" w:sz="0" w:space="0" w:color="auto"/>
            <w:left w:val="none" w:sz="0" w:space="0" w:color="auto"/>
            <w:bottom w:val="none" w:sz="0" w:space="0" w:color="auto"/>
            <w:right w:val="none" w:sz="0" w:space="0" w:color="auto"/>
          </w:divBdr>
        </w:div>
        <w:div w:id="1294479841">
          <w:marLeft w:val="640"/>
          <w:marRight w:val="0"/>
          <w:marTop w:val="0"/>
          <w:marBottom w:val="0"/>
          <w:divBdr>
            <w:top w:val="none" w:sz="0" w:space="0" w:color="auto"/>
            <w:left w:val="none" w:sz="0" w:space="0" w:color="auto"/>
            <w:bottom w:val="none" w:sz="0" w:space="0" w:color="auto"/>
            <w:right w:val="none" w:sz="0" w:space="0" w:color="auto"/>
          </w:divBdr>
        </w:div>
        <w:div w:id="671109337">
          <w:marLeft w:val="640"/>
          <w:marRight w:val="0"/>
          <w:marTop w:val="0"/>
          <w:marBottom w:val="0"/>
          <w:divBdr>
            <w:top w:val="none" w:sz="0" w:space="0" w:color="auto"/>
            <w:left w:val="none" w:sz="0" w:space="0" w:color="auto"/>
            <w:bottom w:val="none" w:sz="0" w:space="0" w:color="auto"/>
            <w:right w:val="none" w:sz="0" w:space="0" w:color="auto"/>
          </w:divBdr>
        </w:div>
        <w:div w:id="970789769">
          <w:marLeft w:val="640"/>
          <w:marRight w:val="0"/>
          <w:marTop w:val="0"/>
          <w:marBottom w:val="0"/>
          <w:divBdr>
            <w:top w:val="none" w:sz="0" w:space="0" w:color="auto"/>
            <w:left w:val="none" w:sz="0" w:space="0" w:color="auto"/>
            <w:bottom w:val="none" w:sz="0" w:space="0" w:color="auto"/>
            <w:right w:val="none" w:sz="0" w:space="0" w:color="auto"/>
          </w:divBdr>
        </w:div>
        <w:div w:id="2004048673">
          <w:marLeft w:val="640"/>
          <w:marRight w:val="0"/>
          <w:marTop w:val="0"/>
          <w:marBottom w:val="0"/>
          <w:divBdr>
            <w:top w:val="none" w:sz="0" w:space="0" w:color="auto"/>
            <w:left w:val="none" w:sz="0" w:space="0" w:color="auto"/>
            <w:bottom w:val="none" w:sz="0" w:space="0" w:color="auto"/>
            <w:right w:val="none" w:sz="0" w:space="0" w:color="auto"/>
          </w:divBdr>
        </w:div>
        <w:div w:id="419563811">
          <w:marLeft w:val="640"/>
          <w:marRight w:val="0"/>
          <w:marTop w:val="0"/>
          <w:marBottom w:val="0"/>
          <w:divBdr>
            <w:top w:val="none" w:sz="0" w:space="0" w:color="auto"/>
            <w:left w:val="none" w:sz="0" w:space="0" w:color="auto"/>
            <w:bottom w:val="none" w:sz="0" w:space="0" w:color="auto"/>
            <w:right w:val="none" w:sz="0" w:space="0" w:color="auto"/>
          </w:divBdr>
        </w:div>
      </w:divsChild>
    </w:div>
    <w:div w:id="155338925">
      <w:bodyDiv w:val="1"/>
      <w:marLeft w:val="0"/>
      <w:marRight w:val="0"/>
      <w:marTop w:val="0"/>
      <w:marBottom w:val="0"/>
      <w:divBdr>
        <w:top w:val="none" w:sz="0" w:space="0" w:color="auto"/>
        <w:left w:val="none" w:sz="0" w:space="0" w:color="auto"/>
        <w:bottom w:val="none" w:sz="0" w:space="0" w:color="auto"/>
        <w:right w:val="none" w:sz="0" w:space="0" w:color="auto"/>
      </w:divBdr>
    </w:div>
    <w:div w:id="155584092">
      <w:bodyDiv w:val="1"/>
      <w:marLeft w:val="0"/>
      <w:marRight w:val="0"/>
      <w:marTop w:val="0"/>
      <w:marBottom w:val="0"/>
      <w:divBdr>
        <w:top w:val="none" w:sz="0" w:space="0" w:color="auto"/>
        <w:left w:val="none" w:sz="0" w:space="0" w:color="auto"/>
        <w:bottom w:val="none" w:sz="0" w:space="0" w:color="auto"/>
        <w:right w:val="none" w:sz="0" w:space="0" w:color="auto"/>
      </w:divBdr>
      <w:divsChild>
        <w:div w:id="1441681116">
          <w:marLeft w:val="640"/>
          <w:marRight w:val="0"/>
          <w:marTop w:val="0"/>
          <w:marBottom w:val="0"/>
          <w:divBdr>
            <w:top w:val="none" w:sz="0" w:space="0" w:color="auto"/>
            <w:left w:val="none" w:sz="0" w:space="0" w:color="auto"/>
            <w:bottom w:val="none" w:sz="0" w:space="0" w:color="auto"/>
            <w:right w:val="none" w:sz="0" w:space="0" w:color="auto"/>
          </w:divBdr>
        </w:div>
        <w:div w:id="2029479244">
          <w:marLeft w:val="640"/>
          <w:marRight w:val="0"/>
          <w:marTop w:val="0"/>
          <w:marBottom w:val="0"/>
          <w:divBdr>
            <w:top w:val="none" w:sz="0" w:space="0" w:color="auto"/>
            <w:left w:val="none" w:sz="0" w:space="0" w:color="auto"/>
            <w:bottom w:val="none" w:sz="0" w:space="0" w:color="auto"/>
            <w:right w:val="none" w:sz="0" w:space="0" w:color="auto"/>
          </w:divBdr>
        </w:div>
        <w:div w:id="1150444952">
          <w:marLeft w:val="640"/>
          <w:marRight w:val="0"/>
          <w:marTop w:val="0"/>
          <w:marBottom w:val="0"/>
          <w:divBdr>
            <w:top w:val="none" w:sz="0" w:space="0" w:color="auto"/>
            <w:left w:val="none" w:sz="0" w:space="0" w:color="auto"/>
            <w:bottom w:val="none" w:sz="0" w:space="0" w:color="auto"/>
            <w:right w:val="none" w:sz="0" w:space="0" w:color="auto"/>
          </w:divBdr>
        </w:div>
        <w:div w:id="292904556">
          <w:marLeft w:val="640"/>
          <w:marRight w:val="0"/>
          <w:marTop w:val="0"/>
          <w:marBottom w:val="0"/>
          <w:divBdr>
            <w:top w:val="none" w:sz="0" w:space="0" w:color="auto"/>
            <w:left w:val="none" w:sz="0" w:space="0" w:color="auto"/>
            <w:bottom w:val="none" w:sz="0" w:space="0" w:color="auto"/>
            <w:right w:val="none" w:sz="0" w:space="0" w:color="auto"/>
          </w:divBdr>
        </w:div>
        <w:div w:id="122967598">
          <w:marLeft w:val="640"/>
          <w:marRight w:val="0"/>
          <w:marTop w:val="0"/>
          <w:marBottom w:val="0"/>
          <w:divBdr>
            <w:top w:val="none" w:sz="0" w:space="0" w:color="auto"/>
            <w:left w:val="none" w:sz="0" w:space="0" w:color="auto"/>
            <w:bottom w:val="none" w:sz="0" w:space="0" w:color="auto"/>
            <w:right w:val="none" w:sz="0" w:space="0" w:color="auto"/>
          </w:divBdr>
        </w:div>
        <w:div w:id="1238320549">
          <w:marLeft w:val="640"/>
          <w:marRight w:val="0"/>
          <w:marTop w:val="0"/>
          <w:marBottom w:val="0"/>
          <w:divBdr>
            <w:top w:val="none" w:sz="0" w:space="0" w:color="auto"/>
            <w:left w:val="none" w:sz="0" w:space="0" w:color="auto"/>
            <w:bottom w:val="none" w:sz="0" w:space="0" w:color="auto"/>
            <w:right w:val="none" w:sz="0" w:space="0" w:color="auto"/>
          </w:divBdr>
        </w:div>
        <w:div w:id="1991590230">
          <w:marLeft w:val="640"/>
          <w:marRight w:val="0"/>
          <w:marTop w:val="0"/>
          <w:marBottom w:val="0"/>
          <w:divBdr>
            <w:top w:val="none" w:sz="0" w:space="0" w:color="auto"/>
            <w:left w:val="none" w:sz="0" w:space="0" w:color="auto"/>
            <w:bottom w:val="none" w:sz="0" w:space="0" w:color="auto"/>
            <w:right w:val="none" w:sz="0" w:space="0" w:color="auto"/>
          </w:divBdr>
        </w:div>
        <w:div w:id="622229870">
          <w:marLeft w:val="640"/>
          <w:marRight w:val="0"/>
          <w:marTop w:val="0"/>
          <w:marBottom w:val="0"/>
          <w:divBdr>
            <w:top w:val="none" w:sz="0" w:space="0" w:color="auto"/>
            <w:left w:val="none" w:sz="0" w:space="0" w:color="auto"/>
            <w:bottom w:val="none" w:sz="0" w:space="0" w:color="auto"/>
            <w:right w:val="none" w:sz="0" w:space="0" w:color="auto"/>
          </w:divBdr>
        </w:div>
        <w:div w:id="549343185">
          <w:marLeft w:val="640"/>
          <w:marRight w:val="0"/>
          <w:marTop w:val="0"/>
          <w:marBottom w:val="0"/>
          <w:divBdr>
            <w:top w:val="none" w:sz="0" w:space="0" w:color="auto"/>
            <w:left w:val="none" w:sz="0" w:space="0" w:color="auto"/>
            <w:bottom w:val="none" w:sz="0" w:space="0" w:color="auto"/>
            <w:right w:val="none" w:sz="0" w:space="0" w:color="auto"/>
          </w:divBdr>
        </w:div>
        <w:div w:id="380638776">
          <w:marLeft w:val="640"/>
          <w:marRight w:val="0"/>
          <w:marTop w:val="0"/>
          <w:marBottom w:val="0"/>
          <w:divBdr>
            <w:top w:val="none" w:sz="0" w:space="0" w:color="auto"/>
            <w:left w:val="none" w:sz="0" w:space="0" w:color="auto"/>
            <w:bottom w:val="none" w:sz="0" w:space="0" w:color="auto"/>
            <w:right w:val="none" w:sz="0" w:space="0" w:color="auto"/>
          </w:divBdr>
        </w:div>
        <w:div w:id="13964107">
          <w:marLeft w:val="640"/>
          <w:marRight w:val="0"/>
          <w:marTop w:val="0"/>
          <w:marBottom w:val="0"/>
          <w:divBdr>
            <w:top w:val="none" w:sz="0" w:space="0" w:color="auto"/>
            <w:left w:val="none" w:sz="0" w:space="0" w:color="auto"/>
            <w:bottom w:val="none" w:sz="0" w:space="0" w:color="auto"/>
            <w:right w:val="none" w:sz="0" w:space="0" w:color="auto"/>
          </w:divBdr>
        </w:div>
        <w:div w:id="600719391">
          <w:marLeft w:val="640"/>
          <w:marRight w:val="0"/>
          <w:marTop w:val="0"/>
          <w:marBottom w:val="0"/>
          <w:divBdr>
            <w:top w:val="none" w:sz="0" w:space="0" w:color="auto"/>
            <w:left w:val="none" w:sz="0" w:space="0" w:color="auto"/>
            <w:bottom w:val="none" w:sz="0" w:space="0" w:color="auto"/>
            <w:right w:val="none" w:sz="0" w:space="0" w:color="auto"/>
          </w:divBdr>
        </w:div>
        <w:div w:id="264195587">
          <w:marLeft w:val="640"/>
          <w:marRight w:val="0"/>
          <w:marTop w:val="0"/>
          <w:marBottom w:val="0"/>
          <w:divBdr>
            <w:top w:val="none" w:sz="0" w:space="0" w:color="auto"/>
            <w:left w:val="none" w:sz="0" w:space="0" w:color="auto"/>
            <w:bottom w:val="none" w:sz="0" w:space="0" w:color="auto"/>
            <w:right w:val="none" w:sz="0" w:space="0" w:color="auto"/>
          </w:divBdr>
        </w:div>
        <w:div w:id="1954969406">
          <w:marLeft w:val="640"/>
          <w:marRight w:val="0"/>
          <w:marTop w:val="0"/>
          <w:marBottom w:val="0"/>
          <w:divBdr>
            <w:top w:val="none" w:sz="0" w:space="0" w:color="auto"/>
            <w:left w:val="none" w:sz="0" w:space="0" w:color="auto"/>
            <w:bottom w:val="none" w:sz="0" w:space="0" w:color="auto"/>
            <w:right w:val="none" w:sz="0" w:space="0" w:color="auto"/>
          </w:divBdr>
        </w:div>
        <w:div w:id="830173627">
          <w:marLeft w:val="640"/>
          <w:marRight w:val="0"/>
          <w:marTop w:val="0"/>
          <w:marBottom w:val="0"/>
          <w:divBdr>
            <w:top w:val="none" w:sz="0" w:space="0" w:color="auto"/>
            <w:left w:val="none" w:sz="0" w:space="0" w:color="auto"/>
            <w:bottom w:val="none" w:sz="0" w:space="0" w:color="auto"/>
            <w:right w:val="none" w:sz="0" w:space="0" w:color="auto"/>
          </w:divBdr>
        </w:div>
        <w:div w:id="958611200">
          <w:marLeft w:val="640"/>
          <w:marRight w:val="0"/>
          <w:marTop w:val="0"/>
          <w:marBottom w:val="0"/>
          <w:divBdr>
            <w:top w:val="none" w:sz="0" w:space="0" w:color="auto"/>
            <w:left w:val="none" w:sz="0" w:space="0" w:color="auto"/>
            <w:bottom w:val="none" w:sz="0" w:space="0" w:color="auto"/>
            <w:right w:val="none" w:sz="0" w:space="0" w:color="auto"/>
          </w:divBdr>
        </w:div>
        <w:div w:id="2019306886">
          <w:marLeft w:val="640"/>
          <w:marRight w:val="0"/>
          <w:marTop w:val="0"/>
          <w:marBottom w:val="0"/>
          <w:divBdr>
            <w:top w:val="none" w:sz="0" w:space="0" w:color="auto"/>
            <w:left w:val="none" w:sz="0" w:space="0" w:color="auto"/>
            <w:bottom w:val="none" w:sz="0" w:space="0" w:color="auto"/>
            <w:right w:val="none" w:sz="0" w:space="0" w:color="auto"/>
          </w:divBdr>
        </w:div>
        <w:div w:id="21785093">
          <w:marLeft w:val="640"/>
          <w:marRight w:val="0"/>
          <w:marTop w:val="0"/>
          <w:marBottom w:val="0"/>
          <w:divBdr>
            <w:top w:val="none" w:sz="0" w:space="0" w:color="auto"/>
            <w:left w:val="none" w:sz="0" w:space="0" w:color="auto"/>
            <w:bottom w:val="none" w:sz="0" w:space="0" w:color="auto"/>
            <w:right w:val="none" w:sz="0" w:space="0" w:color="auto"/>
          </w:divBdr>
        </w:div>
        <w:div w:id="2063747953">
          <w:marLeft w:val="640"/>
          <w:marRight w:val="0"/>
          <w:marTop w:val="0"/>
          <w:marBottom w:val="0"/>
          <w:divBdr>
            <w:top w:val="none" w:sz="0" w:space="0" w:color="auto"/>
            <w:left w:val="none" w:sz="0" w:space="0" w:color="auto"/>
            <w:bottom w:val="none" w:sz="0" w:space="0" w:color="auto"/>
            <w:right w:val="none" w:sz="0" w:space="0" w:color="auto"/>
          </w:divBdr>
        </w:div>
        <w:div w:id="1553541395">
          <w:marLeft w:val="640"/>
          <w:marRight w:val="0"/>
          <w:marTop w:val="0"/>
          <w:marBottom w:val="0"/>
          <w:divBdr>
            <w:top w:val="none" w:sz="0" w:space="0" w:color="auto"/>
            <w:left w:val="none" w:sz="0" w:space="0" w:color="auto"/>
            <w:bottom w:val="none" w:sz="0" w:space="0" w:color="auto"/>
            <w:right w:val="none" w:sz="0" w:space="0" w:color="auto"/>
          </w:divBdr>
        </w:div>
        <w:div w:id="1370643977">
          <w:marLeft w:val="640"/>
          <w:marRight w:val="0"/>
          <w:marTop w:val="0"/>
          <w:marBottom w:val="0"/>
          <w:divBdr>
            <w:top w:val="none" w:sz="0" w:space="0" w:color="auto"/>
            <w:left w:val="none" w:sz="0" w:space="0" w:color="auto"/>
            <w:bottom w:val="none" w:sz="0" w:space="0" w:color="auto"/>
            <w:right w:val="none" w:sz="0" w:space="0" w:color="auto"/>
          </w:divBdr>
        </w:div>
        <w:div w:id="700978199">
          <w:marLeft w:val="640"/>
          <w:marRight w:val="0"/>
          <w:marTop w:val="0"/>
          <w:marBottom w:val="0"/>
          <w:divBdr>
            <w:top w:val="none" w:sz="0" w:space="0" w:color="auto"/>
            <w:left w:val="none" w:sz="0" w:space="0" w:color="auto"/>
            <w:bottom w:val="none" w:sz="0" w:space="0" w:color="auto"/>
            <w:right w:val="none" w:sz="0" w:space="0" w:color="auto"/>
          </w:divBdr>
        </w:div>
        <w:div w:id="974137442">
          <w:marLeft w:val="640"/>
          <w:marRight w:val="0"/>
          <w:marTop w:val="0"/>
          <w:marBottom w:val="0"/>
          <w:divBdr>
            <w:top w:val="none" w:sz="0" w:space="0" w:color="auto"/>
            <w:left w:val="none" w:sz="0" w:space="0" w:color="auto"/>
            <w:bottom w:val="none" w:sz="0" w:space="0" w:color="auto"/>
            <w:right w:val="none" w:sz="0" w:space="0" w:color="auto"/>
          </w:divBdr>
        </w:div>
        <w:div w:id="1028023704">
          <w:marLeft w:val="640"/>
          <w:marRight w:val="0"/>
          <w:marTop w:val="0"/>
          <w:marBottom w:val="0"/>
          <w:divBdr>
            <w:top w:val="none" w:sz="0" w:space="0" w:color="auto"/>
            <w:left w:val="none" w:sz="0" w:space="0" w:color="auto"/>
            <w:bottom w:val="none" w:sz="0" w:space="0" w:color="auto"/>
            <w:right w:val="none" w:sz="0" w:space="0" w:color="auto"/>
          </w:divBdr>
        </w:div>
        <w:div w:id="555241227">
          <w:marLeft w:val="640"/>
          <w:marRight w:val="0"/>
          <w:marTop w:val="0"/>
          <w:marBottom w:val="0"/>
          <w:divBdr>
            <w:top w:val="none" w:sz="0" w:space="0" w:color="auto"/>
            <w:left w:val="none" w:sz="0" w:space="0" w:color="auto"/>
            <w:bottom w:val="none" w:sz="0" w:space="0" w:color="auto"/>
            <w:right w:val="none" w:sz="0" w:space="0" w:color="auto"/>
          </w:divBdr>
        </w:div>
        <w:div w:id="1756048106">
          <w:marLeft w:val="640"/>
          <w:marRight w:val="0"/>
          <w:marTop w:val="0"/>
          <w:marBottom w:val="0"/>
          <w:divBdr>
            <w:top w:val="none" w:sz="0" w:space="0" w:color="auto"/>
            <w:left w:val="none" w:sz="0" w:space="0" w:color="auto"/>
            <w:bottom w:val="none" w:sz="0" w:space="0" w:color="auto"/>
            <w:right w:val="none" w:sz="0" w:space="0" w:color="auto"/>
          </w:divBdr>
        </w:div>
        <w:div w:id="1942446729">
          <w:marLeft w:val="640"/>
          <w:marRight w:val="0"/>
          <w:marTop w:val="0"/>
          <w:marBottom w:val="0"/>
          <w:divBdr>
            <w:top w:val="none" w:sz="0" w:space="0" w:color="auto"/>
            <w:left w:val="none" w:sz="0" w:space="0" w:color="auto"/>
            <w:bottom w:val="none" w:sz="0" w:space="0" w:color="auto"/>
            <w:right w:val="none" w:sz="0" w:space="0" w:color="auto"/>
          </w:divBdr>
        </w:div>
        <w:div w:id="973752381">
          <w:marLeft w:val="640"/>
          <w:marRight w:val="0"/>
          <w:marTop w:val="0"/>
          <w:marBottom w:val="0"/>
          <w:divBdr>
            <w:top w:val="none" w:sz="0" w:space="0" w:color="auto"/>
            <w:left w:val="none" w:sz="0" w:space="0" w:color="auto"/>
            <w:bottom w:val="none" w:sz="0" w:space="0" w:color="auto"/>
            <w:right w:val="none" w:sz="0" w:space="0" w:color="auto"/>
          </w:divBdr>
        </w:div>
        <w:div w:id="1912888099">
          <w:marLeft w:val="640"/>
          <w:marRight w:val="0"/>
          <w:marTop w:val="0"/>
          <w:marBottom w:val="0"/>
          <w:divBdr>
            <w:top w:val="none" w:sz="0" w:space="0" w:color="auto"/>
            <w:left w:val="none" w:sz="0" w:space="0" w:color="auto"/>
            <w:bottom w:val="none" w:sz="0" w:space="0" w:color="auto"/>
            <w:right w:val="none" w:sz="0" w:space="0" w:color="auto"/>
          </w:divBdr>
        </w:div>
        <w:div w:id="2099936311">
          <w:marLeft w:val="640"/>
          <w:marRight w:val="0"/>
          <w:marTop w:val="0"/>
          <w:marBottom w:val="0"/>
          <w:divBdr>
            <w:top w:val="none" w:sz="0" w:space="0" w:color="auto"/>
            <w:left w:val="none" w:sz="0" w:space="0" w:color="auto"/>
            <w:bottom w:val="none" w:sz="0" w:space="0" w:color="auto"/>
            <w:right w:val="none" w:sz="0" w:space="0" w:color="auto"/>
          </w:divBdr>
        </w:div>
      </w:divsChild>
    </w:div>
    <w:div w:id="160127407">
      <w:bodyDiv w:val="1"/>
      <w:marLeft w:val="0"/>
      <w:marRight w:val="0"/>
      <w:marTop w:val="0"/>
      <w:marBottom w:val="0"/>
      <w:divBdr>
        <w:top w:val="none" w:sz="0" w:space="0" w:color="auto"/>
        <w:left w:val="none" w:sz="0" w:space="0" w:color="auto"/>
        <w:bottom w:val="none" w:sz="0" w:space="0" w:color="auto"/>
        <w:right w:val="none" w:sz="0" w:space="0" w:color="auto"/>
      </w:divBdr>
    </w:div>
    <w:div w:id="167865691">
      <w:bodyDiv w:val="1"/>
      <w:marLeft w:val="0"/>
      <w:marRight w:val="0"/>
      <w:marTop w:val="0"/>
      <w:marBottom w:val="0"/>
      <w:divBdr>
        <w:top w:val="none" w:sz="0" w:space="0" w:color="auto"/>
        <w:left w:val="none" w:sz="0" w:space="0" w:color="auto"/>
        <w:bottom w:val="none" w:sz="0" w:space="0" w:color="auto"/>
        <w:right w:val="none" w:sz="0" w:space="0" w:color="auto"/>
      </w:divBdr>
    </w:div>
    <w:div w:id="168562408">
      <w:bodyDiv w:val="1"/>
      <w:marLeft w:val="0"/>
      <w:marRight w:val="0"/>
      <w:marTop w:val="0"/>
      <w:marBottom w:val="0"/>
      <w:divBdr>
        <w:top w:val="none" w:sz="0" w:space="0" w:color="auto"/>
        <w:left w:val="none" w:sz="0" w:space="0" w:color="auto"/>
        <w:bottom w:val="none" w:sz="0" w:space="0" w:color="auto"/>
        <w:right w:val="none" w:sz="0" w:space="0" w:color="auto"/>
      </w:divBdr>
      <w:divsChild>
        <w:div w:id="27339112">
          <w:marLeft w:val="640"/>
          <w:marRight w:val="0"/>
          <w:marTop w:val="0"/>
          <w:marBottom w:val="0"/>
          <w:divBdr>
            <w:top w:val="none" w:sz="0" w:space="0" w:color="auto"/>
            <w:left w:val="none" w:sz="0" w:space="0" w:color="auto"/>
            <w:bottom w:val="none" w:sz="0" w:space="0" w:color="auto"/>
            <w:right w:val="none" w:sz="0" w:space="0" w:color="auto"/>
          </w:divBdr>
        </w:div>
        <w:div w:id="462388900">
          <w:marLeft w:val="640"/>
          <w:marRight w:val="0"/>
          <w:marTop w:val="0"/>
          <w:marBottom w:val="0"/>
          <w:divBdr>
            <w:top w:val="none" w:sz="0" w:space="0" w:color="auto"/>
            <w:left w:val="none" w:sz="0" w:space="0" w:color="auto"/>
            <w:bottom w:val="none" w:sz="0" w:space="0" w:color="auto"/>
            <w:right w:val="none" w:sz="0" w:space="0" w:color="auto"/>
          </w:divBdr>
        </w:div>
        <w:div w:id="282344938">
          <w:marLeft w:val="640"/>
          <w:marRight w:val="0"/>
          <w:marTop w:val="0"/>
          <w:marBottom w:val="0"/>
          <w:divBdr>
            <w:top w:val="none" w:sz="0" w:space="0" w:color="auto"/>
            <w:left w:val="none" w:sz="0" w:space="0" w:color="auto"/>
            <w:bottom w:val="none" w:sz="0" w:space="0" w:color="auto"/>
            <w:right w:val="none" w:sz="0" w:space="0" w:color="auto"/>
          </w:divBdr>
        </w:div>
        <w:div w:id="1405954838">
          <w:marLeft w:val="640"/>
          <w:marRight w:val="0"/>
          <w:marTop w:val="0"/>
          <w:marBottom w:val="0"/>
          <w:divBdr>
            <w:top w:val="none" w:sz="0" w:space="0" w:color="auto"/>
            <w:left w:val="none" w:sz="0" w:space="0" w:color="auto"/>
            <w:bottom w:val="none" w:sz="0" w:space="0" w:color="auto"/>
            <w:right w:val="none" w:sz="0" w:space="0" w:color="auto"/>
          </w:divBdr>
        </w:div>
        <w:div w:id="148643320">
          <w:marLeft w:val="640"/>
          <w:marRight w:val="0"/>
          <w:marTop w:val="0"/>
          <w:marBottom w:val="0"/>
          <w:divBdr>
            <w:top w:val="none" w:sz="0" w:space="0" w:color="auto"/>
            <w:left w:val="none" w:sz="0" w:space="0" w:color="auto"/>
            <w:bottom w:val="none" w:sz="0" w:space="0" w:color="auto"/>
            <w:right w:val="none" w:sz="0" w:space="0" w:color="auto"/>
          </w:divBdr>
        </w:div>
        <w:div w:id="1453086726">
          <w:marLeft w:val="640"/>
          <w:marRight w:val="0"/>
          <w:marTop w:val="0"/>
          <w:marBottom w:val="0"/>
          <w:divBdr>
            <w:top w:val="none" w:sz="0" w:space="0" w:color="auto"/>
            <w:left w:val="none" w:sz="0" w:space="0" w:color="auto"/>
            <w:bottom w:val="none" w:sz="0" w:space="0" w:color="auto"/>
            <w:right w:val="none" w:sz="0" w:space="0" w:color="auto"/>
          </w:divBdr>
        </w:div>
        <w:div w:id="139158122">
          <w:marLeft w:val="640"/>
          <w:marRight w:val="0"/>
          <w:marTop w:val="0"/>
          <w:marBottom w:val="0"/>
          <w:divBdr>
            <w:top w:val="none" w:sz="0" w:space="0" w:color="auto"/>
            <w:left w:val="none" w:sz="0" w:space="0" w:color="auto"/>
            <w:bottom w:val="none" w:sz="0" w:space="0" w:color="auto"/>
            <w:right w:val="none" w:sz="0" w:space="0" w:color="auto"/>
          </w:divBdr>
        </w:div>
        <w:div w:id="887492979">
          <w:marLeft w:val="640"/>
          <w:marRight w:val="0"/>
          <w:marTop w:val="0"/>
          <w:marBottom w:val="0"/>
          <w:divBdr>
            <w:top w:val="none" w:sz="0" w:space="0" w:color="auto"/>
            <w:left w:val="none" w:sz="0" w:space="0" w:color="auto"/>
            <w:bottom w:val="none" w:sz="0" w:space="0" w:color="auto"/>
            <w:right w:val="none" w:sz="0" w:space="0" w:color="auto"/>
          </w:divBdr>
        </w:div>
        <w:div w:id="1780031109">
          <w:marLeft w:val="640"/>
          <w:marRight w:val="0"/>
          <w:marTop w:val="0"/>
          <w:marBottom w:val="0"/>
          <w:divBdr>
            <w:top w:val="none" w:sz="0" w:space="0" w:color="auto"/>
            <w:left w:val="none" w:sz="0" w:space="0" w:color="auto"/>
            <w:bottom w:val="none" w:sz="0" w:space="0" w:color="auto"/>
            <w:right w:val="none" w:sz="0" w:space="0" w:color="auto"/>
          </w:divBdr>
        </w:div>
        <w:div w:id="1470824922">
          <w:marLeft w:val="640"/>
          <w:marRight w:val="0"/>
          <w:marTop w:val="0"/>
          <w:marBottom w:val="0"/>
          <w:divBdr>
            <w:top w:val="none" w:sz="0" w:space="0" w:color="auto"/>
            <w:left w:val="none" w:sz="0" w:space="0" w:color="auto"/>
            <w:bottom w:val="none" w:sz="0" w:space="0" w:color="auto"/>
            <w:right w:val="none" w:sz="0" w:space="0" w:color="auto"/>
          </w:divBdr>
        </w:div>
        <w:div w:id="357241511">
          <w:marLeft w:val="640"/>
          <w:marRight w:val="0"/>
          <w:marTop w:val="0"/>
          <w:marBottom w:val="0"/>
          <w:divBdr>
            <w:top w:val="none" w:sz="0" w:space="0" w:color="auto"/>
            <w:left w:val="none" w:sz="0" w:space="0" w:color="auto"/>
            <w:bottom w:val="none" w:sz="0" w:space="0" w:color="auto"/>
            <w:right w:val="none" w:sz="0" w:space="0" w:color="auto"/>
          </w:divBdr>
        </w:div>
        <w:div w:id="638459840">
          <w:marLeft w:val="640"/>
          <w:marRight w:val="0"/>
          <w:marTop w:val="0"/>
          <w:marBottom w:val="0"/>
          <w:divBdr>
            <w:top w:val="none" w:sz="0" w:space="0" w:color="auto"/>
            <w:left w:val="none" w:sz="0" w:space="0" w:color="auto"/>
            <w:bottom w:val="none" w:sz="0" w:space="0" w:color="auto"/>
            <w:right w:val="none" w:sz="0" w:space="0" w:color="auto"/>
          </w:divBdr>
        </w:div>
        <w:div w:id="261961388">
          <w:marLeft w:val="640"/>
          <w:marRight w:val="0"/>
          <w:marTop w:val="0"/>
          <w:marBottom w:val="0"/>
          <w:divBdr>
            <w:top w:val="none" w:sz="0" w:space="0" w:color="auto"/>
            <w:left w:val="none" w:sz="0" w:space="0" w:color="auto"/>
            <w:bottom w:val="none" w:sz="0" w:space="0" w:color="auto"/>
            <w:right w:val="none" w:sz="0" w:space="0" w:color="auto"/>
          </w:divBdr>
        </w:div>
        <w:div w:id="182405488">
          <w:marLeft w:val="640"/>
          <w:marRight w:val="0"/>
          <w:marTop w:val="0"/>
          <w:marBottom w:val="0"/>
          <w:divBdr>
            <w:top w:val="none" w:sz="0" w:space="0" w:color="auto"/>
            <w:left w:val="none" w:sz="0" w:space="0" w:color="auto"/>
            <w:bottom w:val="none" w:sz="0" w:space="0" w:color="auto"/>
            <w:right w:val="none" w:sz="0" w:space="0" w:color="auto"/>
          </w:divBdr>
        </w:div>
        <w:div w:id="1932742156">
          <w:marLeft w:val="640"/>
          <w:marRight w:val="0"/>
          <w:marTop w:val="0"/>
          <w:marBottom w:val="0"/>
          <w:divBdr>
            <w:top w:val="none" w:sz="0" w:space="0" w:color="auto"/>
            <w:left w:val="none" w:sz="0" w:space="0" w:color="auto"/>
            <w:bottom w:val="none" w:sz="0" w:space="0" w:color="auto"/>
            <w:right w:val="none" w:sz="0" w:space="0" w:color="auto"/>
          </w:divBdr>
        </w:div>
        <w:div w:id="986476758">
          <w:marLeft w:val="640"/>
          <w:marRight w:val="0"/>
          <w:marTop w:val="0"/>
          <w:marBottom w:val="0"/>
          <w:divBdr>
            <w:top w:val="none" w:sz="0" w:space="0" w:color="auto"/>
            <w:left w:val="none" w:sz="0" w:space="0" w:color="auto"/>
            <w:bottom w:val="none" w:sz="0" w:space="0" w:color="auto"/>
            <w:right w:val="none" w:sz="0" w:space="0" w:color="auto"/>
          </w:divBdr>
        </w:div>
        <w:div w:id="1922789434">
          <w:marLeft w:val="640"/>
          <w:marRight w:val="0"/>
          <w:marTop w:val="0"/>
          <w:marBottom w:val="0"/>
          <w:divBdr>
            <w:top w:val="none" w:sz="0" w:space="0" w:color="auto"/>
            <w:left w:val="none" w:sz="0" w:space="0" w:color="auto"/>
            <w:bottom w:val="none" w:sz="0" w:space="0" w:color="auto"/>
            <w:right w:val="none" w:sz="0" w:space="0" w:color="auto"/>
          </w:divBdr>
        </w:div>
        <w:div w:id="389696323">
          <w:marLeft w:val="640"/>
          <w:marRight w:val="0"/>
          <w:marTop w:val="0"/>
          <w:marBottom w:val="0"/>
          <w:divBdr>
            <w:top w:val="none" w:sz="0" w:space="0" w:color="auto"/>
            <w:left w:val="none" w:sz="0" w:space="0" w:color="auto"/>
            <w:bottom w:val="none" w:sz="0" w:space="0" w:color="auto"/>
            <w:right w:val="none" w:sz="0" w:space="0" w:color="auto"/>
          </w:divBdr>
        </w:div>
        <w:div w:id="2041781361">
          <w:marLeft w:val="640"/>
          <w:marRight w:val="0"/>
          <w:marTop w:val="0"/>
          <w:marBottom w:val="0"/>
          <w:divBdr>
            <w:top w:val="none" w:sz="0" w:space="0" w:color="auto"/>
            <w:left w:val="none" w:sz="0" w:space="0" w:color="auto"/>
            <w:bottom w:val="none" w:sz="0" w:space="0" w:color="auto"/>
            <w:right w:val="none" w:sz="0" w:space="0" w:color="auto"/>
          </w:divBdr>
        </w:div>
        <w:div w:id="973676795">
          <w:marLeft w:val="640"/>
          <w:marRight w:val="0"/>
          <w:marTop w:val="0"/>
          <w:marBottom w:val="0"/>
          <w:divBdr>
            <w:top w:val="none" w:sz="0" w:space="0" w:color="auto"/>
            <w:left w:val="none" w:sz="0" w:space="0" w:color="auto"/>
            <w:bottom w:val="none" w:sz="0" w:space="0" w:color="auto"/>
            <w:right w:val="none" w:sz="0" w:space="0" w:color="auto"/>
          </w:divBdr>
        </w:div>
        <w:div w:id="1053046905">
          <w:marLeft w:val="640"/>
          <w:marRight w:val="0"/>
          <w:marTop w:val="0"/>
          <w:marBottom w:val="0"/>
          <w:divBdr>
            <w:top w:val="none" w:sz="0" w:space="0" w:color="auto"/>
            <w:left w:val="none" w:sz="0" w:space="0" w:color="auto"/>
            <w:bottom w:val="none" w:sz="0" w:space="0" w:color="auto"/>
            <w:right w:val="none" w:sz="0" w:space="0" w:color="auto"/>
          </w:divBdr>
        </w:div>
        <w:div w:id="560291198">
          <w:marLeft w:val="640"/>
          <w:marRight w:val="0"/>
          <w:marTop w:val="0"/>
          <w:marBottom w:val="0"/>
          <w:divBdr>
            <w:top w:val="none" w:sz="0" w:space="0" w:color="auto"/>
            <w:left w:val="none" w:sz="0" w:space="0" w:color="auto"/>
            <w:bottom w:val="none" w:sz="0" w:space="0" w:color="auto"/>
            <w:right w:val="none" w:sz="0" w:space="0" w:color="auto"/>
          </w:divBdr>
        </w:div>
        <w:div w:id="1440568895">
          <w:marLeft w:val="640"/>
          <w:marRight w:val="0"/>
          <w:marTop w:val="0"/>
          <w:marBottom w:val="0"/>
          <w:divBdr>
            <w:top w:val="none" w:sz="0" w:space="0" w:color="auto"/>
            <w:left w:val="none" w:sz="0" w:space="0" w:color="auto"/>
            <w:bottom w:val="none" w:sz="0" w:space="0" w:color="auto"/>
            <w:right w:val="none" w:sz="0" w:space="0" w:color="auto"/>
          </w:divBdr>
        </w:div>
        <w:div w:id="1388844861">
          <w:marLeft w:val="640"/>
          <w:marRight w:val="0"/>
          <w:marTop w:val="0"/>
          <w:marBottom w:val="0"/>
          <w:divBdr>
            <w:top w:val="none" w:sz="0" w:space="0" w:color="auto"/>
            <w:left w:val="none" w:sz="0" w:space="0" w:color="auto"/>
            <w:bottom w:val="none" w:sz="0" w:space="0" w:color="auto"/>
            <w:right w:val="none" w:sz="0" w:space="0" w:color="auto"/>
          </w:divBdr>
        </w:div>
        <w:div w:id="35013170">
          <w:marLeft w:val="640"/>
          <w:marRight w:val="0"/>
          <w:marTop w:val="0"/>
          <w:marBottom w:val="0"/>
          <w:divBdr>
            <w:top w:val="none" w:sz="0" w:space="0" w:color="auto"/>
            <w:left w:val="none" w:sz="0" w:space="0" w:color="auto"/>
            <w:bottom w:val="none" w:sz="0" w:space="0" w:color="auto"/>
            <w:right w:val="none" w:sz="0" w:space="0" w:color="auto"/>
          </w:divBdr>
        </w:div>
        <w:div w:id="76824980">
          <w:marLeft w:val="640"/>
          <w:marRight w:val="0"/>
          <w:marTop w:val="0"/>
          <w:marBottom w:val="0"/>
          <w:divBdr>
            <w:top w:val="none" w:sz="0" w:space="0" w:color="auto"/>
            <w:left w:val="none" w:sz="0" w:space="0" w:color="auto"/>
            <w:bottom w:val="none" w:sz="0" w:space="0" w:color="auto"/>
            <w:right w:val="none" w:sz="0" w:space="0" w:color="auto"/>
          </w:divBdr>
        </w:div>
        <w:div w:id="1896627229">
          <w:marLeft w:val="640"/>
          <w:marRight w:val="0"/>
          <w:marTop w:val="0"/>
          <w:marBottom w:val="0"/>
          <w:divBdr>
            <w:top w:val="none" w:sz="0" w:space="0" w:color="auto"/>
            <w:left w:val="none" w:sz="0" w:space="0" w:color="auto"/>
            <w:bottom w:val="none" w:sz="0" w:space="0" w:color="auto"/>
            <w:right w:val="none" w:sz="0" w:space="0" w:color="auto"/>
          </w:divBdr>
        </w:div>
        <w:div w:id="761336540">
          <w:marLeft w:val="640"/>
          <w:marRight w:val="0"/>
          <w:marTop w:val="0"/>
          <w:marBottom w:val="0"/>
          <w:divBdr>
            <w:top w:val="none" w:sz="0" w:space="0" w:color="auto"/>
            <w:left w:val="none" w:sz="0" w:space="0" w:color="auto"/>
            <w:bottom w:val="none" w:sz="0" w:space="0" w:color="auto"/>
            <w:right w:val="none" w:sz="0" w:space="0" w:color="auto"/>
          </w:divBdr>
        </w:div>
      </w:divsChild>
    </w:div>
    <w:div w:id="176189778">
      <w:bodyDiv w:val="1"/>
      <w:marLeft w:val="0"/>
      <w:marRight w:val="0"/>
      <w:marTop w:val="0"/>
      <w:marBottom w:val="0"/>
      <w:divBdr>
        <w:top w:val="none" w:sz="0" w:space="0" w:color="auto"/>
        <w:left w:val="none" w:sz="0" w:space="0" w:color="auto"/>
        <w:bottom w:val="none" w:sz="0" w:space="0" w:color="auto"/>
        <w:right w:val="none" w:sz="0" w:space="0" w:color="auto"/>
      </w:divBdr>
    </w:div>
    <w:div w:id="188417976">
      <w:bodyDiv w:val="1"/>
      <w:marLeft w:val="0"/>
      <w:marRight w:val="0"/>
      <w:marTop w:val="0"/>
      <w:marBottom w:val="0"/>
      <w:divBdr>
        <w:top w:val="none" w:sz="0" w:space="0" w:color="auto"/>
        <w:left w:val="none" w:sz="0" w:space="0" w:color="auto"/>
        <w:bottom w:val="none" w:sz="0" w:space="0" w:color="auto"/>
        <w:right w:val="none" w:sz="0" w:space="0" w:color="auto"/>
      </w:divBdr>
    </w:div>
    <w:div w:id="188614397">
      <w:bodyDiv w:val="1"/>
      <w:marLeft w:val="0"/>
      <w:marRight w:val="0"/>
      <w:marTop w:val="0"/>
      <w:marBottom w:val="0"/>
      <w:divBdr>
        <w:top w:val="none" w:sz="0" w:space="0" w:color="auto"/>
        <w:left w:val="none" w:sz="0" w:space="0" w:color="auto"/>
        <w:bottom w:val="none" w:sz="0" w:space="0" w:color="auto"/>
        <w:right w:val="none" w:sz="0" w:space="0" w:color="auto"/>
      </w:divBdr>
      <w:divsChild>
        <w:div w:id="347371515">
          <w:marLeft w:val="640"/>
          <w:marRight w:val="0"/>
          <w:marTop w:val="0"/>
          <w:marBottom w:val="0"/>
          <w:divBdr>
            <w:top w:val="none" w:sz="0" w:space="0" w:color="auto"/>
            <w:left w:val="none" w:sz="0" w:space="0" w:color="auto"/>
            <w:bottom w:val="none" w:sz="0" w:space="0" w:color="auto"/>
            <w:right w:val="none" w:sz="0" w:space="0" w:color="auto"/>
          </w:divBdr>
        </w:div>
        <w:div w:id="273633252">
          <w:marLeft w:val="640"/>
          <w:marRight w:val="0"/>
          <w:marTop w:val="0"/>
          <w:marBottom w:val="0"/>
          <w:divBdr>
            <w:top w:val="none" w:sz="0" w:space="0" w:color="auto"/>
            <w:left w:val="none" w:sz="0" w:space="0" w:color="auto"/>
            <w:bottom w:val="none" w:sz="0" w:space="0" w:color="auto"/>
            <w:right w:val="none" w:sz="0" w:space="0" w:color="auto"/>
          </w:divBdr>
        </w:div>
        <w:div w:id="1879005888">
          <w:marLeft w:val="640"/>
          <w:marRight w:val="0"/>
          <w:marTop w:val="0"/>
          <w:marBottom w:val="0"/>
          <w:divBdr>
            <w:top w:val="none" w:sz="0" w:space="0" w:color="auto"/>
            <w:left w:val="none" w:sz="0" w:space="0" w:color="auto"/>
            <w:bottom w:val="none" w:sz="0" w:space="0" w:color="auto"/>
            <w:right w:val="none" w:sz="0" w:space="0" w:color="auto"/>
          </w:divBdr>
        </w:div>
        <w:div w:id="456262518">
          <w:marLeft w:val="640"/>
          <w:marRight w:val="0"/>
          <w:marTop w:val="0"/>
          <w:marBottom w:val="0"/>
          <w:divBdr>
            <w:top w:val="none" w:sz="0" w:space="0" w:color="auto"/>
            <w:left w:val="none" w:sz="0" w:space="0" w:color="auto"/>
            <w:bottom w:val="none" w:sz="0" w:space="0" w:color="auto"/>
            <w:right w:val="none" w:sz="0" w:space="0" w:color="auto"/>
          </w:divBdr>
        </w:div>
        <w:div w:id="1608657623">
          <w:marLeft w:val="640"/>
          <w:marRight w:val="0"/>
          <w:marTop w:val="0"/>
          <w:marBottom w:val="0"/>
          <w:divBdr>
            <w:top w:val="none" w:sz="0" w:space="0" w:color="auto"/>
            <w:left w:val="none" w:sz="0" w:space="0" w:color="auto"/>
            <w:bottom w:val="none" w:sz="0" w:space="0" w:color="auto"/>
            <w:right w:val="none" w:sz="0" w:space="0" w:color="auto"/>
          </w:divBdr>
        </w:div>
        <w:div w:id="2116945417">
          <w:marLeft w:val="640"/>
          <w:marRight w:val="0"/>
          <w:marTop w:val="0"/>
          <w:marBottom w:val="0"/>
          <w:divBdr>
            <w:top w:val="none" w:sz="0" w:space="0" w:color="auto"/>
            <w:left w:val="none" w:sz="0" w:space="0" w:color="auto"/>
            <w:bottom w:val="none" w:sz="0" w:space="0" w:color="auto"/>
            <w:right w:val="none" w:sz="0" w:space="0" w:color="auto"/>
          </w:divBdr>
        </w:div>
        <w:div w:id="109664490">
          <w:marLeft w:val="640"/>
          <w:marRight w:val="0"/>
          <w:marTop w:val="0"/>
          <w:marBottom w:val="0"/>
          <w:divBdr>
            <w:top w:val="none" w:sz="0" w:space="0" w:color="auto"/>
            <w:left w:val="none" w:sz="0" w:space="0" w:color="auto"/>
            <w:bottom w:val="none" w:sz="0" w:space="0" w:color="auto"/>
            <w:right w:val="none" w:sz="0" w:space="0" w:color="auto"/>
          </w:divBdr>
        </w:div>
        <w:div w:id="768039678">
          <w:marLeft w:val="640"/>
          <w:marRight w:val="0"/>
          <w:marTop w:val="0"/>
          <w:marBottom w:val="0"/>
          <w:divBdr>
            <w:top w:val="none" w:sz="0" w:space="0" w:color="auto"/>
            <w:left w:val="none" w:sz="0" w:space="0" w:color="auto"/>
            <w:bottom w:val="none" w:sz="0" w:space="0" w:color="auto"/>
            <w:right w:val="none" w:sz="0" w:space="0" w:color="auto"/>
          </w:divBdr>
        </w:div>
        <w:div w:id="1667050552">
          <w:marLeft w:val="640"/>
          <w:marRight w:val="0"/>
          <w:marTop w:val="0"/>
          <w:marBottom w:val="0"/>
          <w:divBdr>
            <w:top w:val="none" w:sz="0" w:space="0" w:color="auto"/>
            <w:left w:val="none" w:sz="0" w:space="0" w:color="auto"/>
            <w:bottom w:val="none" w:sz="0" w:space="0" w:color="auto"/>
            <w:right w:val="none" w:sz="0" w:space="0" w:color="auto"/>
          </w:divBdr>
        </w:div>
        <w:div w:id="1952585004">
          <w:marLeft w:val="640"/>
          <w:marRight w:val="0"/>
          <w:marTop w:val="0"/>
          <w:marBottom w:val="0"/>
          <w:divBdr>
            <w:top w:val="none" w:sz="0" w:space="0" w:color="auto"/>
            <w:left w:val="none" w:sz="0" w:space="0" w:color="auto"/>
            <w:bottom w:val="none" w:sz="0" w:space="0" w:color="auto"/>
            <w:right w:val="none" w:sz="0" w:space="0" w:color="auto"/>
          </w:divBdr>
        </w:div>
        <w:div w:id="953900632">
          <w:marLeft w:val="640"/>
          <w:marRight w:val="0"/>
          <w:marTop w:val="0"/>
          <w:marBottom w:val="0"/>
          <w:divBdr>
            <w:top w:val="none" w:sz="0" w:space="0" w:color="auto"/>
            <w:left w:val="none" w:sz="0" w:space="0" w:color="auto"/>
            <w:bottom w:val="none" w:sz="0" w:space="0" w:color="auto"/>
            <w:right w:val="none" w:sz="0" w:space="0" w:color="auto"/>
          </w:divBdr>
        </w:div>
        <w:div w:id="1851334901">
          <w:marLeft w:val="640"/>
          <w:marRight w:val="0"/>
          <w:marTop w:val="0"/>
          <w:marBottom w:val="0"/>
          <w:divBdr>
            <w:top w:val="none" w:sz="0" w:space="0" w:color="auto"/>
            <w:left w:val="none" w:sz="0" w:space="0" w:color="auto"/>
            <w:bottom w:val="none" w:sz="0" w:space="0" w:color="auto"/>
            <w:right w:val="none" w:sz="0" w:space="0" w:color="auto"/>
          </w:divBdr>
        </w:div>
        <w:div w:id="1497309331">
          <w:marLeft w:val="640"/>
          <w:marRight w:val="0"/>
          <w:marTop w:val="0"/>
          <w:marBottom w:val="0"/>
          <w:divBdr>
            <w:top w:val="none" w:sz="0" w:space="0" w:color="auto"/>
            <w:left w:val="none" w:sz="0" w:space="0" w:color="auto"/>
            <w:bottom w:val="none" w:sz="0" w:space="0" w:color="auto"/>
            <w:right w:val="none" w:sz="0" w:space="0" w:color="auto"/>
          </w:divBdr>
        </w:div>
        <w:div w:id="1144472928">
          <w:marLeft w:val="640"/>
          <w:marRight w:val="0"/>
          <w:marTop w:val="0"/>
          <w:marBottom w:val="0"/>
          <w:divBdr>
            <w:top w:val="none" w:sz="0" w:space="0" w:color="auto"/>
            <w:left w:val="none" w:sz="0" w:space="0" w:color="auto"/>
            <w:bottom w:val="none" w:sz="0" w:space="0" w:color="auto"/>
            <w:right w:val="none" w:sz="0" w:space="0" w:color="auto"/>
          </w:divBdr>
        </w:div>
      </w:divsChild>
    </w:div>
    <w:div w:id="189419328">
      <w:bodyDiv w:val="1"/>
      <w:marLeft w:val="0"/>
      <w:marRight w:val="0"/>
      <w:marTop w:val="0"/>
      <w:marBottom w:val="0"/>
      <w:divBdr>
        <w:top w:val="none" w:sz="0" w:space="0" w:color="auto"/>
        <w:left w:val="none" w:sz="0" w:space="0" w:color="auto"/>
        <w:bottom w:val="none" w:sz="0" w:space="0" w:color="auto"/>
        <w:right w:val="none" w:sz="0" w:space="0" w:color="auto"/>
      </w:divBdr>
    </w:div>
    <w:div w:id="190608522">
      <w:bodyDiv w:val="1"/>
      <w:marLeft w:val="0"/>
      <w:marRight w:val="0"/>
      <w:marTop w:val="0"/>
      <w:marBottom w:val="0"/>
      <w:divBdr>
        <w:top w:val="none" w:sz="0" w:space="0" w:color="auto"/>
        <w:left w:val="none" w:sz="0" w:space="0" w:color="auto"/>
        <w:bottom w:val="none" w:sz="0" w:space="0" w:color="auto"/>
        <w:right w:val="none" w:sz="0" w:space="0" w:color="auto"/>
      </w:divBdr>
      <w:divsChild>
        <w:div w:id="520321534">
          <w:marLeft w:val="640"/>
          <w:marRight w:val="0"/>
          <w:marTop w:val="0"/>
          <w:marBottom w:val="0"/>
          <w:divBdr>
            <w:top w:val="none" w:sz="0" w:space="0" w:color="auto"/>
            <w:left w:val="none" w:sz="0" w:space="0" w:color="auto"/>
            <w:bottom w:val="none" w:sz="0" w:space="0" w:color="auto"/>
            <w:right w:val="none" w:sz="0" w:space="0" w:color="auto"/>
          </w:divBdr>
        </w:div>
        <w:div w:id="805857045">
          <w:marLeft w:val="640"/>
          <w:marRight w:val="0"/>
          <w:marTop w:val="0"/>
          <w:marBottom w:val="0"/>
          <w:divBdr>
            <w:top w:val="none" w:sz="0" w:space="0" w:color="auto"/>
            <w:left w:val="none" w:sz="0" w:space="0" w:color="auto"/>
            <w:bottom w:val="none" w:sz="0" w:space="0" w:color="auto"/>
            <w:right w:val="none" w:sz="0" w:space="0" w:color="auto"/>
          </w:divBdr>
        </w:div>
        <w:div w:id="916672543">
          <w:marLeft w:val="640"/>
          <w:marRight w:val="0"/>
          <w:marTop w:val="0"/>
          <w:marBottom w:val="0"/>
          <w:divBdr>
            <w:top w:val="none" w:sz="0" w:space="0" w:color="auto"/>
            <w:left w:val="none" w:sz="0" w:space="0" w:color="auto"/>
            <w:bottom w:val="none" w:sz="0" w:space="0" w:color="auto"/>
            <w:right w:val="none" w:sz="0" w:space="0" w:color="auto"/>
          </w:divBdr>
        </w:div>
        <w:div w:id="1468280297">
          <w:marLeft w:val="640"/>
          <w:marRight w:val="0"/>
          <w:marTop w:val="0"/>
          <w:marBottom w:val="0"/>
          <w:divBdr>
            <w:top w:val="none" w:sz="0" w:space="0" w:color="auto"/>
            <w:left w:val="none" w:sz="0" w:space="0" w:color="auto"/>
            <w:bottom w:val="none" w:sz="0" w:space="0" w:color="auto"/>
            <w:right w:val="none" w:sz="0" w:space="0" w:color="auto"/>
          </w:divBdr>
        </w:div>
        <w:div w:id="1812090924">
          <w:marLeft w:val="640"/>
          <w:marRight w:val="0"/>
          <w:marTop w:val="0"/>
          <w:marBottom w:val="0"/>
          <w:divBdr>
            <w:top w:val="none" w:sz="0" w:space="0" w:color="auto"/>
            <w:left w:val="none" w:sz="0" w:space="0" w:color="auto"/>
            <w:bottom w:val="none" w:sz="0" w:space="0" w:color="auto"/>
            <w:right w:val="none" w:sz="0" w:space="0" w:color="auto"/>
          </w:divBdr>
        </w:div>
        <w:div w:id="994987646">
          <w:marLeft w:val="640"/>
          <w:marRight w:val="0"/>
          <w:marTop w:val="0"/>
          <w:marBottom w:val="0"/>
          <w:divBdr>
            <w:top w:val="none" w:sz="0" w:space="0" w:color="auto"/>
            <w:left w:val="none" w:sz="0" w:space="0" w:color="auto"/>
            <w:bottom w:val="none" w:sz="0" w:space="0" w:color="auto"/>
            <w:right w:val="none" w:sz="0" w:space="0" w:color="auto"/>
          </w:divBdr>
        </w:div>
        <w:div w:id="1681010858">
          <w:marLeft w:val="640"/>
          <w:marRight w:val="0"/>
          <w:marTop w:val="0"/>
          <w:marBottom w:val="0"/>
          <w:divBdr>
            <w:top w:val="none" w:sz="0" w:space="0" w:color="auto"/>
            <w:left w:val="none" w:sz="0" w:space="0" w:color="auto"/>
            <w:bottom w:val="none" w:sz="0" w:space="0" w:color="auto"/>
            <w:right w:val="none" w:sz="0" w:space="0" w:color="auto"/>
          </w:divBdr>
        </w:div>
        <w:div w:id="2116825995">
          <w:marLeft w:val="640"/>
          <w:marRight w:val="0"/>
          <w:marTop w:val="0"/>
          <w:marBottom w:val="0"/>
          <w:divBdr>
            <w:top w:val="none" w:sz="0" w:space="0" w:color="auto"/>
            <w:left w:val="none" w:sz="0" w:space="0" w:color="auto"/>
            <w:bottom w:val="none" w:sz="0" w:space="0" w:color="auto"/>
            <w:right w:val="none" w:sz="0" w:space="0" w:color="auto"/>
          </w:divBdr>
        </w:div>
        <w:div w:id="1954441387">
          <w:marLeft w:val="640"/>
          <w:marRight w:val="0"/>
          <w:marTop w:val="0"/>
          <w:marBottom w:val="0"/>
          <w:divBdr>
            <w:top w:val="none" w:sz="0" w:space="0" w:color="auto"/>
            <w:left w:val="none" w:sz="0" w:space="0" w:color="auto"/>
            <w:bottom w:val="none" w:sz="0" w:space="0" w:color="auto"/>
            <w:right w:val="none" w:sz="0" w:space="0" w:color="auto"/>
          </w:divBdr>
        </w:div>
        <w:div w:id="216742324">
          <w:marLeft w:val="640"/>
          <w:marRight w:val="0"/>
          <w:marTop w:val="0"/>
          <w:marBottom w:val="0"/>
          <w:divBdr>
            <w:top w:val="none" w:sz="0" w:space="0" w:color="auto"/>
            <w:left w:val="none" w:sz="0" w:space="0" w:color="auto"/>
            <w:bottom w:val="none" w:sz="0" w:space="0" w:color="auto"/>
            <w:right w:val="none" w:sz="0" w:space="0" w:color="auto"/>
          </w:divBdr>
        </w:div>
        <w:div w:id="1391005313">
          <w:marLeft w:val="640"/>
          <w:marRight w:val="0"/>
          <w:marTop w:val="0"/>
          <w:marBottom w:val="0"/>
          <w:divBdr>
            <w:top w:val="none" w:sz="0" w:space="0" w:color="auto"/>
            <w:left w:val="none" w:sz="0" w:space="0" w:color="auto"/>
            <w:bottom w:val="none" w:sz="0" w:space="0" w:color="auto"/>
            <w:right w:val="none" w:sz="0" w:space="0" w:color="auto"/>
          </w:divBdr>
        </w:div>
        <w:div w:id="1747534673">
          <w:marLeft w:val="640"/>
          <w:marRight w:val="0"/>
          <w:marTop w:val="0"/>
          <w:marBottom w:val="0"/>
          <w:divBdr>
            <w:top w:val="none" w:sz="0" w:space="0" w:color="auto"/>
            <w:left w:val="none" w:sz="0" w:space="0" w:color="auto"/>
            <w:bottom w:val="none" w:sz="0" w:space="0" w:color="auto"/>
            <w:right w:val="none" w:sz="0" w:space="0" w:color="auto"/>
          </w:divBdr>
        </w:div>
        <w:div w:id="262500886">
          <w:marLeft w:val="640"/>
          <w:marRight w:val="0"/>
          <w:marTop w:val="0"/>
          <w:marBottom w:val="0"/>
          <w:divBdr>
            <w:top w:val="none" w:sz="0" w:space="0" w:color="auto"/>
            <w:left w:val="none" w:sz="0" w:space="0" w:color="auto"/>
            <w:bottom w:val="none" w:sz="0" w:space="0" w:color="auto"/>
            <w:right w:val="none" w:sz="0" w:space="0" w:color="auto"/>
          </w:divBdr>
        </w:div>
        <w:div w:id="1604219407">
          <w:marLeft w:val="640"/>
          <w:marRight w:val="0"/>
          <w:marTop w:val="0"/>
          <w:marBottom w:val="0"/>
          <w:divBdr>
            <w:top w:val="none" w:sz="0" w:space="0" w:color="auto"/>
            <w:left w:val="none" w:sz="0" w:space="0" w:color="auto"/>
            <w:bottom w:val="none" w:sz="0" w:space="0" w:color="auto"/>
            <w:right w:val="none" w:sz="0" w:space="0" w:color="auto"/>
          </w:divBdr>
        </w:div>
        <w:div w:id="1591625339">
          <w:marLeft w:val="640"/>
          <w:marRight w:val="0"/>
          <w:marTop w:val="0"/>
          <w:marBottom w:val="0"/>
          <w:divBdr>
            <w:top w:val="none" w:sz="0" w:space="0" w:color="auto"/>
            <w:left w:val="none" w:sz="0" w:space="0" w:color="auto"/>
            <w:bottom w:val="none" w:sz="0" w:space="0" w:color="auto"/>
            <w:right w:val="none" w:sz="0" w:space="0" w:color="auto"/>
          </w:divBdr>
        </w:div>
        <w:div w:id="1915776599">
          <w:marLeft w:val="640"/>
          <w:marRight w:val="0"/>
          <w:marTop w:val="0"/>
          <w:marBottom w:val="0"/>
          <w:divBdr>
            <w:top w:val="none" w:sz="0" w:space="0" w:color="auto"/>
            <w:left w:val="none" w:sz="0" w:space="0" w:color="auto"/>
            <w:bottom w:val="none" w:sz="0" w:space="0" w:color="auto"/>
            <w:right w:val="none" w:sz="0" w:space="0" w:color="auto"/>
          </w:divBdr>
        </w:div>
        <w:div w:id="536309491">
          <w:marLeft w:val="640"/>
          <w:marRight w:val="0"/>
          <w:marTop w:val="0"/>
          <w:marBottom w:val="0"/>
          <w:divBdr>
            <w:top w:val="none" w:sz="0" w:space="0" w:color="auto"/>
            <w:left w:val="none" w:sz="0" w:space="0" w:color="auto"/>
            <w:bottom w:val="none" w:sz="0" w:space="0" w:color="auto"/>
            <w:right w:val="none" w:sz="0" w:space="0" w:color="auto"/>
          </w:divBdr>
        </w:div>
        <w:div w:id="13727728">
          <w:marLeft w:val="640"/>
          <w:marRight w:val="0"/>
          <w:marTop w:val="0"/>
          <w:marBottom w:val="0"/>
          <w:divBdr>
            <w:top w:val="none" w:sz="0" w:space="0" w:color="auto"/>
            <w:left w:val="none" w:sz="0" w:space="0" w:color="auto"/>
            <w:bottom w:val="none" w:sz="0" w:space="0" w:color="auto"/>
            <w:right w:val="none" w:sz="0" w:space="0" w:color="auto"/>
          </w:divBdr>
        </w:div>
        <w:div w:id="1277299123">
          <w:marLeft w:val="640"/>
          <w:marRight w:val="0"/>
          <w:marTop w:val="0"/>
          <w:marBottom w:val="0"/>
          <w:divBdr>
            <w:top w:val="none" w:sz="0" w:space="0" w:color="auto"/>
            <w:left w:val="none" w:sz="0" w:space="0" w:color="auto"/>
            <w:bottom w:val="none" w:sz="0" w:space="0" w:color="auto"/>
            <w:right w:val="none" w:sz="0" w:space="0" w:color="auto"/>
          </w:divBdr>
        </w:div>
        <w:div w:id="288558707">
          <w:marLeft w:val="640"/>
          <w:marRight w:val="0"/>
          <w:marTop w:val="0"/>
          <w:marBottom w:val="0"/>
          <w:divBdr>
            <w:top w:val="none" w:sz="0" w:space="0" w:color="auto"/>
            <w:left w:val="none" w:sz="0" w:space="0" w:color="auto"/>
            <w:bottom w:val="none" w:sz="0" w:space="0" w:color="auto"/>
            <w:right w:val="none" w:sz="0" w:space="0" w:color="auto"/>
          </w:divBdr>
        </w:div>
        <w:div w:id="1678652501">
          <w:marLeft w:val="640"/>
          <w:marRight w:val="0"/>
          <w:marTop w:val="0"/>
          <w:marBottom w:val="0"/>
          <w:divBdr>
            <w:top w:val="none" w:sz="0" w:space="0" w:color="auto"/>
            <w:left w:val="none" w:sz="0" w:space="0" w:color="auto"/>
            <w:bottom w:val="none" w:sz="0" w:space="0" w:color="auto"/>
            <w:right w:val="none" w:sz="0" w:space="0" w:color="auto"/>
          </w:divBdr>
        </w:div>
        <w:div w:id="1060127946">
          <w:marLeft w:val="640"/>
          <w:marRight w:val="0"/>
          <w:marTop w:val="0"/>
          <w:marBottom w:val="0"/>
          <w:divBdr>
            <w:top w:val="none" w:sz="0" w:space="0" w:color="auto"/>
            <w:left w:val="none" w:sz="0" w:space="0" w:color="auto"/>
            <w:bottom w:val="none" w:sz="0" w:space="0" w:color="auto"/>
            <w:right w:val="none" w:sz="0" w:space="0" w:color="auto"/>
          </w:divBdr>
        </w:div>
        <w:div w:id="213740177">
          <w:marLeft w:val="640"/>
          <w:marRight w:val="0"/>
          <w:marTop w:val="0"/>
          <w:marBottom w:val="0"/>
          <w:divBdr>
            <w:top w:val="none" w:sz="0" w:space="0" w:color="auto"/>
            <w:left w:val="none" w:sz="0" w:space="0" w:color="auto"/>
            <w:bottom w:val="none" w:sz="0" w:space="0" w:color="auto"/>
            <w:right w:val="none" w:sz="0" w:space="0" w:color="auto"/>
          </w:divBdr>
        </w:div>
        <w:div w:id="1935359881">
          <w:marLeft w:val="640"/>
          <w:marRight w:val="0"/>
          <w:marTop w:val="0"/>
          <w:marBottom w:val="0"/>
          <w:divBdr>
            <w:top w:val="none" w:sz="0" w:space="0" w:color="auto"/>
            <w:left w:val="none" w:sz="0" w:space="0" w:color="auto"/>
            <w:bottom w:val="none" w:sz="0" w:space="0" w:color="auto"/>
            <w:right w:val="none" w:sz="0" w:space="0" w:color="auto"/>
          </w:divBdr>
        </w:div>
        <w:div w:id="190537655">
          <w:marLeft w:val="640"/>
          <w:marRight w:val="0"/>
          <w:marTop w:val="0"/>
          <w:marBottom w:val="0"/>
          <w:divBdr>
            <w:top w:val="none" w:sz="0" w:space="0" w:color="auto"/>
            <w:left w:val="none" w:sz="0" w:space="0" w:color="auto"/>
            <w:bottom w:val="none" w:sz="0" w:space="0" w:color="auto"/>
            <w:right w:val="none" w:sz="0" w:space="0" w:color="auto"/>
          </w:divBdr>
        </w:div>
        <w:div w:id="222102197">
          <w:marLeft w:val="640"/>
          <w:marRight w:val="0"/>
          <w:marTop w:val="0"/>
          <w:marBottom w:val="0"/>
          <w:divBdr>
            <w:top w:val="none" w:sz="0" w:space="0" w:color="auto"/>
            <w:left w:val="none" w:sz="0" w:space="0" w:color="auto"/>
            <w:bottom w:val="none" w:sz="0" w:space="0" w:color="auto"/>
            <w:right w:val="none" w:sz="0" w:space="0" w:color="auto"/>
          </w:divBdr>
        </w:div>
        <w:div w:id="1654522213">
          <w:marLeft w:val="640"/>
          <w:marRight w:val="0"/>
          <w:marTop w:val="0"/>
          <w:marBottom w:val="0"/>
          <w:divBdr>
            <w:top w:val="none" w:sz="0" w:space="0" w:color="auto"/>
            <w:left w:val="none" w:sz="0" w:space="0" w:color="auto"/>
            <w:bottom w:val="none" w:sz="0" w:space="0" w:color="auto"/>
            <w:right w:val="none" w:sz="0" w:space="0" w:color="auto"/>
          </w:divBdr>
        </w:div>
        <w:div w:id="258683848">
          <w:marLeft w:val="640"/>
          <w:marRight w:val="0"/>
          <w:marTop w:val="0"/>
          <w:marBottom w:val="0"/>
          <w:divBdr>
            <w:top w:val="none" w:sz="0" w:space="0" w:color="auto"/>
            <w:left w:val="none" w:sz="0" w:space="0" w:color="auto"/>
            <w:bottom w:val="none" w:sz="0" w:space="0" w:color="auto"/>
            <w:right w:val="none" w:sz="0" w:space="0" w:color="auto"/>
          </w:divBdr>
        </w:div>
      </w:divsChild>
    </w:div>
    <w:div w:id="194848302">
      <w:bodyDiv w:val="1"/>
      <w:marLeft w:val="0"/>
      <w:marRight w:val="0"/>
      <w:marTop w:val="0"/>
      <w:marBottom w:val="0"/>
      <w:divBdr>
        <w:top w:val="none" w:sz="0" w:space="0" w:color="auto"/>
        <w:left w:val="none" w:sz="0" w:space="0" w:color="auto"/>
        <w:bottom w:val="none" w:sz="0" w:space="0" w:color="auto"/>
        <w:right w:val="none" w:sz="0" w:space="0" w:color="auto"/>
      </w:divBdr>
      <w:divsChild>
        <w:div w:id="2040428543">
          <w:marLeft w:val="640"/>
          <w:marRight w:val="0"/>
          <w:marTop w:val="0"/>
          <w:marBottom w:val="0"/>
          <w:divBdr>
            <w:top w:val="none" w:sz="0" w:space="0" w:color="auto"/>
            <w:left w:val="none" w:sz="0" w:space="0" w:color="auto"/>
            <w:bottom w:val="none" w:sz="0" w:space="0" w:color="auto"/>
            <w:right w:val="none" w:sz="0" w:space="0" w:color="auto"/>
          </w:divBdr>
        </w:div>
        <w:div w:id="402487396">
          <w:marLeft w:val="640"/>
          <w:marRight w:val="0"/>
          <w:marTop w:val="0"/>
          <w:marBottom w:val="0"/>
          <w:divBdr>
            <w:top w:val="none" w:sz="0" w:space="0" w:color="auto"/>
            <w:left w:val="none" w:sz="0" w:space="0" w:color="auto"/>
            <w:bottom w:val="none" w:sz="0" w:space="0" w:color="auto"/>
            <w:right w:val="none" w:sz="0" w:space="0" w:color="auto"/>
          </w:divBdr>
        </w:div>
        <w:div w:id="1090587715">
          <w:marLeft w:val="640"/>
          <w:marRight w:val="0"/>
          <w:marTop w:val="0"/>
          <w:marBottom w:val="0"/>
          <w:divBdr>
            <w:top w:val="none" w:sz="0" w:space="0" w:color="auto"/>
            <w:left w:val="none" w:sz="0" w:space="0" w:color="auto"/>
            <w:bottom w:val="none" w:sz="0" w:space="0" w:color="auto"/>
            <w:right w:val="none" w:sz="0" w:space="0" w:color="auto"/>
          </w:divBdr>
        </w:div>
        <w:div w:id="1677999938">
          <w:marLeft w:val="640"/>
          <w:marRight w:val="0"/>
          <w:marTop w:val="0"/>
          <w:marBottom w:val="0"/>
          <w:divBdr>
            <w:top w:val="none" w:sz="0" w:space="0" w:color="auto"/>
            <w:left w:val="none" w:sz="0" w:space="0" w:color="auto"/>
            <w:bottom w:val="none" w:sz="0" w:space="0" w:color="auto"/>
            <w:right w:val="none" w:sz="0" w:space="0" w:color="auto"/>
          </w:divBdr>
        </w:div>
        <w:div w:id="1489665759">
          <w:marLeft w:val="640"/>
          <w:marRight w:val="0"/>
          <w:marTop w:val="0"/>
          <w:marBottom w:val="0"/>
          <w:divBdr>
            <w:top w:val="none" w:sz="0" w:space="0" w:color="auto"/>
            <w:left w:val="none" w:sz="0" w:space="0" w:color="auto"/>
            <w:bottom w:val="none" w:sz="0" w:space="0" w:color="auto"/>
            <w:right w:val="none" w:sz="0" w:space="0" w:color="auto"/>
          </w:divBdr>
        </w:div>
        <w:div w:id="1750617687">
          <w:marLeft w:val="640"/>
          <w:marRight w:val="0"/>
          <w:marTop w:val="0"/>
          <w:marBottom w:val="0"/>
          <w:divBdr>
            <w:top w:val="none" w:sz="0" w:space="0" w:color="auto"/>
            <w:left w:val="none" w:sz="0" w:space="0" w:color="auto"/>
            <w:bottom w:val="none" w:sz="0" w:space="0" w:color="auto"/>
            <w:right w:val="none" w:sz="0" w:space="0" w:color="auto"/>
          </w:divBdr>
        </w:div>
        <w:div w:id="144245916">
          <w:marLeft w:val="640"/>
          <w:marRight w:val="0"/>
          <w:marTop w:val="0"/>
          <w:marBottom w:val="0"/>
          <w:divBdr>
            <w:top w:val="none" w:sz="0" w:space="0" w:color="auto"/>
            <w:left w:val="none" w:sz="0" w:space="0" w:color="auto"/>
            <w:bottom w:val="none" w:sz="0" w:space="0" w:color="auto"/>
            <w:right w:val="none" w:sz="0" w:space="0" w:color="auto"/>
          </w:divBdr>
        </w:div>
        <w:div w:id="1721055238">
          <w:marLeft w:val="640"/>
          <w:marRight w:val="0"/>
          <w:marTop w:val="0"/>
          <w:marBottom w:val="0"/>
          <w:divBdr>
            <w:top w:val="none" w:sz="0" w:space="0" w:color="auto"/>
            <w:left w:val="none" w:sz="0" w:space="0" w:color="auto"/>
            <w:bottom w:val="none" w:sz="0" w:space="0" w:color="auto"/>
            <w:right w:val="none" w:sz="0" w:space="0" w:color="auto"/>
          </w:divBdr>
        </w:div>
        <w:div w:id="1284339346">
          <w:marLeft w:val="640"/>
          <w:marRight w:val="0"/>
          <w:marTop w:val="0"/>
          <w:marBottom w:val="0"/>
          <w:divBdr>
            <w:top w:val="none" w:sz="0" w:space="0" w:color="auto"/>
            <w:left w:val="none" w:sz="0" w:space="0" w:color="auto"/>
            <w:bottom w:val="none" w:sz="0" w:space="0" w:color="auto"/>
            <w:right w:val="none" w:sz="0" w:space="0" w:color="auto"/>
          </w:divBdr>
        </w:div>
        <w:div w:id="1804544871">
          <w:marLeft w:val="640"/>
          <w:marRight w:val="0"/>
          <w:marTop w:val="0"/>
          <w:marBottom w:val="0"/>
          <w:divBdr>
            <w:top w:val="none" w:sz="0" w:space="0" w:color="auto"/>
            <w:left w:val="none" w:sz="0" w:space="0" w:color="auto"/>
            <w:bottom w:val="none" w:sz="0" w:space="0" w:color="auto"/>
            <w:right w:val="none" w:sz="0" w:space="0" w:color="auto"/>
          </w:divBdr>
        </w:div>
        <w:div w:id="891573708">
          <w:marLeft w:val="640"/>
          <w:marRight w:val="0"/>
          <w:marTop w:val="0"/>
          <w:marBottom w:val="0"/>
          <w:divBdr>
            <w:top w:val="none" w:sz="0" w:space="0" w:color="auto"/>
            <w:left w:val="none" w:sz="0" w:space="0" w:color="auto"/>
            <w:bottom w:val="none" w:sz="0" w:space="0" w:color="auto"/>
            <w:right w:val="none" w:sz="0" w:space="0" w:color="auto"/>
          </w:divBdr>
        </w:div>
        <w:div w:id="500773898">
          <w:marLeft w:val="640"/>
          <w:marRight w:val="0"/>
          <w:marTop w:val="0"/>
          <w:marBottom w:val="0"/>
          <w:divBdr>
            <w:top w:val="none" w:sz="0" w:space="0" w:color="auto"/>
            <w:left w:val="none" w:sz="0" w:space="0" w:color="auto"/>
            <w:bottom w:val="none" w:sz="0" w:space="0" w:color="auto"/>
            <w:right w:val="none" w:sz="0" w:space="0" w:color="auto"/>
          </w:divBdr>
        </w:div>
        <w:div w:id="147668731">
          <w:marLeft w:val="640"/>
          <w:marRight w:val="0"/>
          <w:marTop w:val="0"/>
          <w:marBottom w:val="0"/>
          <w:divBdr>
            <w:top w:val="none" w:sz="0" w:space="0" w:color="auto"/>
            <w:left w:val="none" w:sz="0" w:space="0" w:color="auto"/>
            <w:bottom w:val="none" w:sz="0" w:space="0" w:color="auto"/>
            <w:right w:val="none" w:sz="0" w:space="0" w:color="auto"/>
          </w:divBdr>
        </w:div>
        <w:div w:id="805661772">
          <w:marLeft w:val="640"/>
          <w:marRight w:val="0"/>
          <w:marTop w:val="0"/>
          <w:marBottom w:val="0"/>
          <w:divBdr>
            <w:top w:val="none" w:sz="0" w:space="0" w:color="auto"/>
            <w:left w:val="none" w:sz="0" w:space="0" w:color="auto"/>
            <w:bottom w:val="none" w:sz="0" w:space="0" w:color="auto"/>
            <w:right w:val="none" w:sz="0" w:space="0" w:color="auto"/>
          </w:divBdr>
        </w:div>
        <w:div w:id="1148743727">
          <w:marLeft w:val="640"/>
          <w:marRight w:val="0"/>
          <w:marTop w:val="0"/>
          <w:marBottom w:val="0"/>
          <w:divBdr>
            <w:top w:val="none" w:sz="0" w:space="0" w:color="auto"/>
            <w:left w:val="none" w:sz="0" w:space="0" w:color="auto"/>
            <w:bottom w:val="none" w:sz="0" w:space="0" w:color="auto"/>
            <w:right w:val="none" w:sz="0" w:space="0" w:color="auto"/>
          </w:divBdr>
        </w:div>
        <w:div w:id="1412701963">
          <w:marLeft w:val="640"/>
          <w:marRight w:val="0"/>
          <w:marTop w:val="0"/>
          <w:marBottom w:val="0"/>
          <w:divBdr>
            <w:top w:val="none" w:sz="0" w:space="0" w:color="auto"/>
            <w:left w:val="none" w:sz="0" w:space="0" w:color="auto"/>
            <w:bottom w:val="none" w:sz="0" w:space="0" w:color="auto"/>
            <w:right w:val="none" w:sz="0" w:space="0" w:color="auto"/>
          </w:divBdr>
        </w:div>
        <w:div w:id="1918706674">
          <w:marLeft w:val="640"/>
          <w:marRight w:val="0"/>
          <w:marTop w:val="0"/>
          <w:marBottom w:val="0"/>
          <w:divBdr>
            <w:top w:val="none" w:sz="0" w:space="0" w:color="auto"/>
            <w:left w:val="none" w:sz="0" w:space="0" w:color="auto"/>
            <w:bottom w:val="none" w:sz="0" w:space="0" w:color="auto"/>
            <w:right w:val="none" w:sz="0" w:space="0" w:color="auto"/>
          </w:divBdr>
        </w:div>
        <w:div w:id="174924078">
          <w:marLeft w:val="640"/>
          <w:marRight w:val="0"/>
          <w:marTop w:val="0"/>
          <w:marBottom w:val="0"/>
          <w:divBdr>
            <w:top w:val="none" w:sz="0" w:space="0" w:color="auto"/>
            <w:left w:val="none" w:sz="0" w:space="0" w:color="auto"/>
            <w:bottom w:val="none" w:sz="0" w:space="0" w:color="auto"/>
            <w:right w:val="none" w:sz="0" w:space="0" w:color="auto"/>
          </w:divBdr>
        </w:div>
        <w:div w:id="1963919083">
          <w:marLeft w:val="640"/>
          <w:marRight w:val="0"/>
          <w:marTop w:val="0"/>
          <w:marBottom w:val="0"/>
          <w:divBdr>
            <w:top w:val="none" w:sz="0" w:space="0" w:color="auto"/>
            <w:left w:val="none" w:sz="0" w:space="0" w:color="auto"/>
            <w:bottom w:val="none" w:sz="0" w:space="0" w:color="auto"/>
            <w:right w:val="none" w:sz="0" w:space="0" w:color="auto"/>
          </w:divBdr>
        </w:div>
        <w:div w:id="1718386048">
          <w:marLeft w:val="640"/>
          <w:marRight w:val="0"/>
          <w:marTop w:val="0"/>
          <w:marBottom w:val="0"/>
          <w:divBdr>
            <w:top w:val="none" w:sz="0" w:space="0" w:color="auto"/>
            <w:left w:val="none" w:sz="0" w:space="0" w:color="auto"/>
            <w:bottom w:val="none" w:sz="0" w:space="0" w:color="auto"/>
            <w:right w:val="none" w:sz="0" w:space="0" w:color="auto"/>
          </w:divBdr>
        </w:div>
        <w:div w:id="1274941967">
          <w:marLeft w:val="640"/>
          <w:marRight w:val="0"/>
          <w:marTop w:val="0"/>
          <w:marBottom w:val="0"/>
          <w:divBdr>
            <w:top w:val="none" w:sz="0" w:space="0" w:color="auto"/>
            <w:left w:val="none" w:sz="0" w:space="0" w:color="auto"/>
            <w:bottom w:val="none" w:sz="0" w:space="0" w:color="auto"/>
            <w:right w:val="none" w:sz="0" w:space="0" w:color="auto"/>
          </w:divBdr>
        </w:div>
        <w:div w:id="1472403848">
          <w:marLeft w:val="640"/>
          <w:marRight w:val="0"/>
          <w:marTop w:val="0"/>
          <w:marBottom w:val="0"/>
          <w:divBdr>
            <w:top w:val="none" w:sz="0" w:space="0" w:color="auto"/>
            <w:left w:val="none" w:sz="0" w:space="0" w:color="auto"/>
            <w:bottom w:val="none" w:sz="0" w:space="0" w:color="auto"/>
            <w:right w:val="none" w:sz="0" w:space="0" w:color="auto"/>
          </w:divBdr>
        </w:div>
        <w:div w:id="2144351257">
          <w:marLeft w:val="640"/>
          <w:marRight w:val="0"/>
          <w:marTop w:val="0"/>
          <w:marBottom w:val="0"/>
          <w:divBdr>
            <w:top w:val="none" w:sz="0" w:space="0" w:color="auto"/>
            <w:left w:val="none" w:sz="0" w:space="0" w:color="auto"/>
            <w:bottom w:val="none" w:sz="0" w:space="0" w:color="auto"/>
            <w:right w:val="none" w:sz="0" w:space="0" w:color="auto"/>
          </w:divBdr>
        </w:div>
        <w:div w:id="854228950">
          <w:marLeft w:val="640"/>
          <w:marRight w:val="0"/>
          <w:marTop w:val="0"/>
          <w:marBottom w:val="0"/>
          <w:divBdr>
            <w:top w:val="none" w:sz="0" w:space="0" w:color="auto"/>
            <w:left w:val="none" w:sz="0" w:space="0" w:color="auto"/>
            <w:bottom w:val="none" w:sz="0" w:space="0" w:color="auto"/>
            <w:right w:val="none" w:sz="0" w:space="0" w:color="auto"/>
          </w:divBdr>
        </w:div>
        <w:div w:id="1687292646">
          <w:marLeft w:val="640"/>
          <w:marRight w:val="0"/>
          <w:marTop w:val="0"/>
          <w:marBottom w:val="0"/>
          <w:divBdr>
            <w:top w:val="none" w:sz="0" w:space="0" w:color="auto"/>
            <w:left w:val="none" w:sz="0" w:space="0" w:color="auto"/>
            <w:bottom w:val="none" w:sz="0" w:space="0" w:color="auto"/>
            <w:right w:val="none" w:sz="0" w:space="0" w:color="auto"/>
          </w:divBdr>
        </w:div>
        <w:div w:id="817037752">
          <w:marLeft w:val="640"/>
          <w:marRight w:val="0"/>
          <w:marTop w:val="0"/>
          <w:marBottom w:val="0"/>
          <w:divBdr>
            <w:top w:val="none" w:sz="0" w:space="0" w:color="auto"/>
            <w:left w:val="none" w:sz="0" w:space="0" w:color="auto"/>
            <w:bottom w:val="none" w:sz="0" w:space="0" w:color="auto"/>
            <w:right w:val="none" w:sz="0" w:space="0" w:color="auto"/>
          </w:divBdr>
        </w:div>
        <w:div w:id="2091920933">
          <w:marLeft w:val="640"/>
          <w:marRight w:val="0"/>
          <w:marTop w:val="0"/>
          <w:marBottom w:val="0"/>
          <w:divBdr>
            <w:top w:val="none" w:sz="0" w:space="0" w:color="auto"/>
            <w:left w:val="none" w:sz="0" w:space="0" w:color="auto"/>
            <w:bottom w:val="none" w:sz="0" w:space="0" w:color="auto"/>
            <w:right w:val="none" w:sz="0" w:space="0" w:color="auto"/>
          </w:divBdr>
        </w:div>
        <w:div w:id="1340085471">
          <w:marLeft w:val="640"/>
          <w:marRight w:val="0"/>
          <w:marTop w:val="0"/>
          <w:marBottom w:val="0"/>
          <w:divBdr>
            <w:top w:val="none" w:sz="0" w:space="0" w:color="auto"/>
            <w:left w:val="none" w:sz="0" w:space="0" w:color="auto"/>
            <w:bottom w:val="none" w:sz="0" w:space="0" w:color="auto"/>
            <w:right w:val="none" w:sz="0" w:space="0" w:color="auto"/>
          </w:divBdr>
        </w:div>
        <w:div w:id="1193109238">
          <w:marLeft w:val="640"/>
          <w:marRight w:val="0"/>
          <w:marTop w:val="0"/>
          <w:marBottom w:val="0"/>
          <w:divBdr>
            <w:top w:val="none" w:sz="0" w:space="0" w:color="auto"/>
            <w:left w:val="none" w:sz="0" w:space="0" w:color="auto"/>
            <w:bottom w:val="none" w:sz="0" w:space="0" w:color="auto"/>
            <w:right w:val="none" w:sz="0" w:space="0" w:color="auto"/>
          </w:divBdr>
        </w:div>
        <w:div w:id="379718373">
          <w:marLeft w:val="640"/>
          <w:marRight w:val="0"/>
          <w:marTop w:val="0"/>
          <w:marBottom w:val="0"/>
          <w:divBdr>
            <w:top w:val="none" w:sz="0" w:space="0" w:color="auto"/>
            <w:left w:val="none" w:sz="0" w:space="0" w:color="auto"/>
            <w:bottom w:val="none" w:sz="0" w:space="0" w:color="auto"/>
            <w:right w:val="none" w:sz="0" w:space="0" w:color="auto"/>
          </w:divBdr>
        </w:div>
        <w:div w:id="1950118084">
          <w:marLeft w:val="640"/>
          <w:marRight w:val="0"/>
          <w:marTop w:val="0"/>
          <w:marBottom w:val="0"/>
          <w:divBdr>
            <w:top w:val="none" w:sz="0" w:space="0" w:color="auto"/>
            <w:left w:val="none" w:sz="0" w:space="0" w:color="auto"/>
            <w:bottom w:val="none" w:sz="0" w:space="0" w:color="auto"/>
            <w:right w:val="none" w:sz="0" w:space="0" w:color="auto"/>
          </w:divBdr>
        </w:div>
        <w:div w:id="679165052">
          <w:marLeft w:val="640"/>
          <w:marRight w:val="0"/>
          <w:marTop w:val="0"/>
          <w:marBottom w:val="0"/>
          <w:divBdr>
            <w:top w:val="none" w:sz="0" w:space="0" w:color="auto"/>
            <w:left w:val="none" w:sz="0" w:space="0" w:color="auto"/>
            <w:bottom w:val="none" w:sz="0" w:space="0" w:color="auto"/>
            <w:right w:val="none" w:sz="0" w:space="0" w:color="auto"/>
          </w:divBdr>
        </w:div>
        <w:div w:id="1947886830">
          <w:marLeft w:val="640"/>
          <w:marRight w:val="0"/>
          <w:marTop w:val="0"/>
          <w:marBottom w:val="0"/>
          <w:divBdr>
            <w:top w:val="none" w:sz="0" w:space="0" w:color="auto"/>
            <w:left w:val="none" w:sz="0" w:space="0" w:color="auto"/>
            <w:bottom w:val="none" w:sz="0" w:space="0" w:color="auto"/>
            <w:right w:val="none" w:sz="0" w:space="0" w:color="auto"/>
          </w:divBdr>
        </w:div>
        <w:div w:id="718407395">
          <w:marLeft w:val="640"/>
          <w:marRight w:val="0"/>
          <w:marTop w:val="0"/>
          <w:marBottom w:val="0"/>
          <w:divBdr>
            <w:top w:val="none" w:sz="0" w:space="0" w:color="auto"/>
            <w:left w:val="none" w:sz="0" w:space="0" w:color="auto"/>
            <w:bottom w:val="none" w:sz="0" w:space="0" w:color="auto"/>
            <w:right w:val="none" w:sz="0" w:space="0" w:color="auto"/>
          </w:divBdr>
        </w:div>
        <w:div w:id="1138574833">
          <w:marLeft w:val="640"/>
          <w:marRight w:val="0"/>
          <w:marTop w:val="0"/>
          <w:marBottom w:val="0"/>
          <w:divBdr>
            <w:top w:val="none" w:sz="0" w:space="0" w:color="auto"/>
            <w:left w:val="none" w:sz="0" w:space="0" w:color="auto"/>
            <w:bottom w:val="none" w:sz="0" w:space="0" w:color="auto"/>
            <w:right w:val="none" w:sz="0" w:space="0" w:color="auto"/>
          </w:divBdr>
        </w:div>
        <w:div w:id="1322004494">
          <w:marLeft w:val="640"/>
          <w:marRight w:val="0"/>
          <w:marTop w:val="0"/>
          <w:marBottom w:val="0"/>
          <w:divBdr>
            <w:top w:val="none" w:sz="0" w:space="0" w:color="auto"/>
            <w:left w:val="none" w:sz="0" w:space="0" w:color="auto"/>
            <w:bottom w:val="none" w:sz="0" w:space="0" w:color="auto"/>
            <w:right w:val="none" w:sz="0" w:space="0" w:color="auto"/>
          </w:divBdr>
        </w:div>
        <w:div w:id="457797271">
          <w:marLeft w:val="640"/>
          <w:marRight w:val="0"/>
          <w:marTop w:val="0"/>
          <w:marBottom w:val="0"/>
          <w:divBdr>
            <w:top w:val="none" w:sz="0" w:space="0" w:color="auto"/>
            <w:left w:val="none" w:sz="0" w:space="0" w:color="auto"/>
            <w:bottom w:val="none" w:sz="0" w:space="0" w:color="auto"/>
            <w:right w:val="none" w:sz="0" w:space="0" w:color="auto"/>
          </w:divBdr>
        </w:div>
        <w:div w:id="1041596118">
          <w:marLeft w:val="640"/>
          <w:marRight w:val="0"/>
          <w:marTop w:val="0"/>
          <w:marBottom w:val="0"/>
          <w:divBdr>
            <w:top w:val="none" w:sz="0" w:space="0" w:color="auto"/>
            <w:left w:val="none" w:sz="0" w:space="0" w:color="auto"/>
            <w:bottom w:val="none" w:sz="0" w:space="0" w:color="auto"/>
            <w:right w:val="none" w:sz="0" w:space="0" w:color="auto"/>
          </w:divBdr>
        </w:div>
        <w:div w:id="41757992">
          <w:marLeft w:val="640"/>
          <w:marRight w:val="0"/>
          <w:marTop w:val="0"/>
          <w:marBottom w:val="0"/>
          <w:divBdr>
            <w:top w:val="none" w:sz="0" w:space="0" w:color="auto"/>
            <w:left w:val="none" w:sz="0" w:space="0" w:color="auto"/>
            <w:bottom w:val="none" w:sz="0" w:space="0" w:color="auto"/>
            <w:right w:val="none" w:sz="0" w:space="0" w:color="auto"/>
          </w:divBdr>
        </w:div>
        <w:div w:id="1695575470">
          <w:marLeft w:val="640"/>
          <w:marRight w:val="0"/>
          <w:marTop w:val="0"/>
          <w:marBottom w:val="0"/>
          <w:divBdr>
            <w:top w:val="none" w:sz="0" w:space="0" w:color="auto"/>
            <w:left w:val="none" w:sz="0" w:space="0" w:color="auto"/>
            <w:bottom w:val="none" w:sz="0" w:space="0" w:color="auto"/>
            <w:right w:val="none" w:sz="0" w:space="0" w:color="auto"/>
          </w:divBdr>
        </w:div>
        <w:div w:id="1714454059">
          <w:marLeft w:val="640"/>
          <w:marRight w:val="0"/>
          <w:marTop w:val="0"/>
          <w:marBottom w:val="0"/>
          <w:divBdr>
            <w:top w:val="none" w:sz="0" w:space="0" w:color="auto"/>
            <w:left w:val="none" w:sz="0" w:space="0" w:color="auto"/>
            <w:bottom w:val="none" w:sz="0" w:space="0" w:color="auto"/>
            <w:right w:val="none" w:sz="0" w:space="0" w:color="auto"/>
          </w:divBdr>
        </w:div>
        <w:div w:id="1581910958">
          <w:marLeft w:val="640"/>
          <w:marRight w:val="0"/>
          <w:marTop w:val="0"/>
          <w:marBottom w:val="0"/>
          <w:divBdr>
            <w:top w:val="none" w:sz="0" w:space="0" w:color="auto"/>
            <w:left w:val="none" w:sz="0" w:space="0" w:color="auto"/>
            <w:bottom w:val="none" w:sz="0" w:space="0" w:color="auto"/>
            <w:right w:val="none" w:sz="0" w:space="0" w:color="auto"/>
          </w:divBdr>
        </w:div>
        <w:div w:id="309094856">
          <w:marLeft w:val="640"/>
          <w:marRight w:val="0"/>
          <w:marTop w:val="0"/>
          <w:marBottom w:val="0"/>
          <w:divBdr>
            <w:top w:val="none" w:sz="0" w:space="0" w:color="auto"/>
            <w:left w:val="none" w:sz="0" w:space="0" w:color="auto"/>
            <w:bottom w:val="none" w:sz="0" w:space="0" w:color="auto"/>
            <w:right w:val="none" w:sz="0" w:space="0" w:color="auto"/>
          </w:divBdr>
        </w:div>
        <w:div w:id="1327515592">
          <w:marLeft w:val="640"/>
          <w:marRight w:val="0"/>
          <w:marTop w:val="0"/>
          <w:marBottom w:val="0"/>
          <w:divBdr>
            <w:top w:val="none" w:sz="0" w:space="0" w:color="auto"/>
            <w:left w:val="none" w:sz="0" w:space="0" w:color="auto"/>
            <w:bottom w:val="none" w:sz="0" w:space="0" w:color="auto"/>
            <w:right w:val="none" w:sz="0" w:space="0" w:color="auto"/>
          </w:divBdr>
        </w:div>
        <w:div w:id="1863279946">
          <w:marLeft w:val="640"/>
          <w:marRight w:val="0"/>
          <w:marTop w:val="0"/>
          <w:marBottom w:val="0"/>
          <w:divBdr>
            <w:top w:val="none" w:sz="0" w:space="0" w:color="auto"/>
            <w:left w:val="none" w:sz="0" w:space="0" w:color="auto"/>
            <w:bottom w:val="none" w:sz="0" w:space="0" w:color="auto"/>
            <w:right w:val="none" w:sz="0" w:space="0" w:color="auto"/>
          </w:divBdr>
        </w:div>
        <w:div w:id="1795833858">
          <w:marLeft w:val="640"/>
          <w:marRight w:val="0"/>
          <w:marTop w:val="0"/>
          <w:marBottom w:val="0"/>
          <w:divBdr>
            <w:top w:val="none" w:sz="0" w:space="0" w:color="auto"/>
            <w:left w:val="none" w:sz="0" w:space="0" w:color="auto"/>
            <w:bottom w:val="none" w:sz="0" w:space="0" w:color="auto"/>
            <w:right w:val="none" w:sz="0" w:space="0" w:color="auto"/>
          </w:divBdr>
        </w:div>
        <w:div w:id="512064329">
          <w:marLeft w:val="640"/>
          <w:marRight w:val="0"/>
          <w:marTop w:val="0"/>
          <w:marBottom w:val="0"/>
          <w:divBdr>
            <w:top w:val="none" w:sz="0" w:space="0" w:color="auto"/>
            <w:left w:val="none" w:sz="0" w:space="0" w:color="auto"/>
            <w:bottom w:val="none" w:sz="0" w:space="0" w:color="auto"/>
            <w:right w:val="none" w:sz="0" w:space="0" w:color="auto"/>
          </w:divBdr>
        </w:div>
        <w:div w:id="1101997968">
          <w:marLeft w:val="640"/>
          <w:marRight w:val="0"/>
          <w:marTop w:val="0"/>
          <w:marBottom w:val="0"/>
          <w:divBdr>
            <w:top w:val="none" w:sz="0" w:space="0" w:color="auto"/>
            <w:left w:val="none" w:sz="0" w:space="0" w:color="auto"/>
            <w:bottom w:val="none" w:sz="0" w:space="0" w:color="auto"/>
            <w:right w:val="none" w:sz="0" w:space="0" w:color="auto"/>
          </w:divBdr>
        </w:div>
        <w:div w:id="1129277853">
          <w:marLeft w:val="640"/>
          <w:marRight w:val="0"/>
          <w:marTop w:val="0"/>
          <w:marBottom w:val="0"/>
          <w:divBdr>
            <w:top w:val="none" w:sz="0" w:space="0" w:color="auto"/>
            <w:left w:val="none" w:sz="0" w:space="0" w:color="auto"/>
            <w:bottom w:val="none" w:sz="0" w:space="0" w:color="auto"/>
            <w:right w:val="none" w:sz="0" w:space="0" w:color="auto"/>
          </w:divBdr>
        </w:div>
        <w:div w:id="1407335547">
          <w:marLeft w:val="640"/>
          <w:marRight w:val="0"/>
          <w:marTop w:val="0"/>
          <w:marBottom w:val="0"/>
          <w:divBdr>
            <w:top w:val="none" w:sz="0" w:space="0" w:color="auto"/>
            <w:left w:val="none" w:sz="0" w:space="0" w:color="auto"/>
            <w:bottom w:val="none" w:sz="0" w:space="0" w:color="auto"/>
            <w:right w:val="none" w:sz="0" w:space="0" w:color="auto"/>
          </w:divBdr>
        </w:div>
        <w:div w:id="1504465915">
          <w:marLeft w:val="640"/>
          <w:marRight w:val="0"/>
          <w:marTop w:val="0"/>
          <w:marBottom w:val="0"/>
          <w:divBdr>
            <w:top w:val="none" w:sz="0" w:space="0" w:color="auto"/>
            <w:left w:val="none" w:sz="0" w:space="0" w:color="auto"/>
            <w:bottom w:val="none" w:sz="0" w:space="0" w:color="auto"/>
            <w:right w:val="none" w:sz="0" w:space="0" w:color="auto"/>
          </w:divBdr>
        </w:div>
        <w:div w:id="1829248556">
          <w:marLeft w:val="640"/>
          <w:marRight w:val="0"/>
          <w:marTop w:val="0"/>
          <w:marBottom w:val="0"/>
          <w:divBdr>
            <w:top w:val="none" w:sz="0" w:space="0" w:color="auto"/>
            <w:left w:val="none" w:sz="0" w:space="0" w:color="auto"/>
            <w:bottom w:val="none" w:sz="0" w:space="0" w:color="auto"/>
            <w:right w:val="none" w:sz="0" w:space="0" w:color="auto"/>
          </w:divBdr>
        </w:div>
        <w:div w:id="122887807">
          <w:marLeft w:val="640"/>
          <w:marRight w:val="0"/>
          <w:marTop w:val="0"/>
          <w:marBottom w:val="0"/>
          <w:divBdr>
            <w:top w:val="none" w:sz="0" w:space="0" w:color="auto"/>
            <w:left w:val="none" w:sz="0" w:space="0" w:color="auto"/>
            <w:bottom w:val="none" w:sz="0" w:space="0" w:color="auto"/>
            <w:right w:val="none" w:sz="0" w:space="0" w:color="auto"/>
          </w:divBdr>
        </w:div>
        <w:div w:id="252250945">
          <w:marLeft w:val="640"/>
          <w:marRight w:val="0"/>
          <w:marTop w:val="0"/>
          <w:marBottom w:val="0"/>
          <w:divBdr>
            <w:top w:val="none" w:sz="0" w:space="0" w:color="auto"/>
            <w:left w:val="none" w:sz="0" w:space="0" w:color="auto"/>
            <w:bottom w:val="none" w:sz="0" w:space="0" w:color="auto"/>
            <w:right w:val="none" w:sz="0" w:space="0" w:color="auto"/>
          </w:divBdr>
        </w:div>
        <w:div w:id="943808375">
          <w:marLeft w:val="640"/>
          <w:marRight w:val="0"/>
          <w:marTop w:val="0"/>
          <w:marBottom w:val="0"/>
          <w:divBdr>
            <w:top w:val="none" w:sz="0" w:space="0" w:color="auto"/>
            <w:left w:val="none" w:sz="0" w:space="0" w:color="auto"/>
            <w:bottom w:val="none" w:sz="0" w:space="0" w:color="auto"/>
            <w:right w:val="none" w:sz="0" w:space="0" w:color="auto"/>
          </w:divBdr>
        </w:div>
        <w:div w:id="1924728249">
          <w:marLeft w:val="640"/>
          <w:marRight w:val="0"/>
          <w:marTop w:val="0"/>
          <w:marBottom w:val="0"/>
          <w:divBdr>
            <w:top w:val="none" w:sz="0" w:space="0" w:color="auto"/>
            <w:left w:val="none" w:sz="0" w:space="0" w:color="auto"/>
            <w:bottom w:val="none" w:sz="0" w:space="0" w:color="auto"/>
            <w:right w:val="none" w:sz="0" w:space="0" w:color="auto"/>
          </w:divBdr>
        </w:div>
        <w:div w:id="441582287">
          <w:marLeft w:val="640"/>
          <w:marRight w:val="0"/>
          <w:marTop w:val="0"/>
          <w:marBottom w:val="0"/>
          <w:divBdr>
            <w:top w:val="none" w:sz="0" w:space="0" w:color="auto"/>
            <w:left w:val="none" w:sz="0" w:space="0" w:color="auto"/>
            <w:bottom w:val="none" w:sz="0" w:space="0" w:color="auto"/>
            <w:right w:val="none" w:sz="0" w:space="0" w:color="auto"/>
          </w:divBdr>
        </w:div>
        <w:div w:id="1141851511">
          <w:marLeft w:val="640"/>
          <w:marRight w:val="0"/>
          <w:marTop w:val="0"/>
          <w:marBottom w:val="0"/>
          <w:divBdr>
            <w:top w:val="none" w:sz="0" w:space="0" w:color="auto"/>
            <w:left w:val="none" w:sz="0" w:space="0" w:color="auto"/>
            <w:bottom w:val="none" w:sz="0" w:space="0" w:color="auto"/>
            <w:right w:val="none" w:sz="0" w:space="0" w:color="auto"/>
          </w:divBdr>
        </w:div>
      </w:divsChild>
    </w:div>
    <w:div w:id="200167323">
      <w:bodyDiv w:val="1"/>
      <w:marLeft w:val="0"/>
      <w:marRight w:val="0"/>
      <w:marTop w:val="0"/>
      <w:marBottom w:val="0"/>
      <w:divBdr>
        <w:top w:val="none" w:sz="0" w:space="0" w:color="auto"/>
        <w:left w:val="none" w:sz="0" w:space="0" w:color="auto"/>
        <w:bottom w:val="none" w:sz="0" w:space="0" w:color="auto"/>
        <w:right w:val="none" w:sz="0" w:space="0" w:color="auto"/>
      </w:divBdr>
    </w:div>
    <w:div w:id="208685463">
      <w:bodyDiv w:val="1"/>
      <w:marLeft w:val="0"/>
      <w:marRight w:val="0"/>
      <w:marTop w:val="0"/>
      <w:marBottom w:val="0"/>
      <w:divBdr>
        <w:top w:val="none" w:sz="0" w:space="0" w:color="auto"/>
        <w:left w:val="none" w:sz="0" w:space="0" w:color="auto"/>
        <w:bottom w:val="none" w:sz="0" w:space="0" w:color="auto"/>
        <w:right w:val="none" w:sz="0" w:space="0" w:color="auto"/>
      </w:divBdr>
      <w:divsChild>
        <w:div w:id="340204866">
          <w:marLeft w:val="640"/>
          <w:marRight w:val="0"/>
          <w:marTop w:val="0"/>
          <w:marBottom w:val="0"/>
          <w:divBdr>
            <w:top w:val="none" w:sz="0" w:space="0" w:color="auto"/>
            <w:left w:val="none" w:sz="0" w:space="0" w:color="auto"/>
            <w:bottom w:val="none" w:sz="0" w:space="0" w:color="auto"/>
            <w:right w:val="none" w:sz="0" w:space="0" w:color="auto"/>
          </w:divBdr>
        </w:div>
        <w:div w:id="177239437">
          <w:marLeft w:val="640"/>
          <w:marRight w:val="0"/>
          <w:marTop w:val="0"/>
          <w:marBottom w:val="0"/>
          <w:divBdr>
            <w:top w:val="none" w:sz="0" w:space="0" w:color="auto"/>
            <w:left w:val="none" w:sz="0" w:space="0" w:color="auto"/>
            <w:bottom w:val="none" w:sz="0" w:space="0" w:color="auto"/>
            <w:right w:val="none" w:sz="0" w:space="0" w:color="auto"/>
          </w:divBdr>
        </w:div>
        <w:div w:id="1390767035">
          <w:marLeft w:val="640"/>
          <w:marRight w:val="0"/>
          <w:marTop w:val="0"/>
          <w:marBottom w:val="0"/>
          <w:divBdr>
            <w:top w:val="none" w:sz="0" w:space="0" w:color="auto"/>
            <w:left w:val="none" w:sz="0" w:space="0" w:color="auto"/>
            <w:bottom w:val="none" w:sz="0" w:space="0" w:color="auto"/>
            <w:right w:val="none" w:sz="0" w:space="0" w:color="auto"/>
          </w:divBdr>
        </w:div>
        <w:div w:id="207306895">
          <w:marLeft w:val="640"/>
          <w:marRight w:val="0"/>
          <w:marTop w:val="0"/>
          <w:marBottom w:val="0"/>
          <w:divBdr>
            <w:top w:val="none" w:sz="0" w:space="0" w:color="auto"/>
            <w:left w:val="none" w:sz="0" w:space="0" w:color="auto"/>
            <w:bottom w:val="none" w:sz="0" w:space="0" w:color="auto"/>
            <w:right w:val="none" w:sz="0" w:space="0" w:color="auto"/>
          </w:divBdr>
        </w:div>
        <w:div w:id="1405830896">
          <w:marLeft w:val="640"/>
          <w:marRight w:val="0"/>
          <w:marTop w:val="0"/>
          <w:marBottom w:val="0"/>
          <w:divBdr>
            <w:top w:val="none" w:sz="0" w:space="0" w:color="auto"/>
            <w:left w:val="none" w:sz="0" w:space="0" w:color="auto"/>
            <w:bottom w:val="none" w:sz="0" w:space="0" w:color="auto"/>
            <w:right w:val="none" w:sz="0" w:space="0" w:color="auto"/>
          </w:divBdr>
        </w:div>
        <w:div w:id="1946578524">
          <w:marLeft w:val="640"/>
          <w:marRight w:val="0"/>
          <w:marTop w:val="0"/>
          <w:marBottom w:val="0"/>
          <w:divBdr>
            <w:top w:val="none" w:sz="0" w:space="0" w:color="auto"/>
            <w:left w:val="none" w:sz="0" w:space="0" w:color="auto"/>
            <w:bottom w:val="none" w:sz="0" w:space="0" w:color="auto"/>
            <w:right w:val="none" w:sz="0" w:space="0" w:color="auto"/>
          </w:divBdr>
        </w:div>
        <w:div w:id="1765613880">
          <w:marLeft w:val="640"/>
          <w:marRight w:val="0"/>
          <w:marTop w:val="0"/>
          <w:marBottom w:val="0"/>
          <w:divBdr>
            <w:top w:val="none" w:sz="0" w:space="0" w:color="auto"/>
            <w:left w:val="none" w:sz="0" w:space="0" w:color="auto"/>
            <w:bottom w:val="none" w:sz="0" w:space="0" w:color="auto"/>
            <w:right w:val="none" w:sz="0" w:space="0" w:color="auto"/>
          </w:divBdr>
        </w:div>
        <w:div w:id="7760371">
          <w:marLeft w:val="640"/>
          <w:marRight w:val="0"/>
          <w:marTop w:val="0"/>
          <w:marBottom w:val="0"/>
          <w:divBdr>
            <w:top w:val="none" w:sz="0" w:space="0" w:color="auto"/>
            <w:left w:val="none" w:sz="0" w:space="0" w:color="auto"/>
            <w:bottom w:val="none" w:sz="0" w:space="0" w:color="auto"/>
            <w:right w:val="none" w:sz="0" w:space="0" w:color="auto"/>
          </w:divBdr>
        </w:div>
        <w:div w:id="733047827">
          <w:marLeft w:val="640"/>
          <w:marRight w:val="0"/>
          <w:marTop w:val="0"/>
          <w:marBottom w:val="0"/>
          <w:divBdr>
            <w:top w:val="none" w:sz="0" w:space="0" w:color="auto"/>
            <w:left w:val="none" w:sz="0" w:space="0" w:color="auto"/>
            <w:bottom w:val="none" w:sz="0" w:space="0" w:color="auto"/>
            <w:right w:val="none" w:sz="0" w:space="0" w:color="auto"/>
          </w:divBdr>
        </w:div>
        <w:div w:id="1250576138">
          <w:marLeft w:val="640"/>
          <w:marRight w:val="0"/>
          <w:marTop w:val="0"/>
          <w:marBottom w:val="0"/>
          <w:divBdr>
            <w:top w:val="none" w:sz="0" w:space="0" w:color="auto"/>
            <w:left w:val="none" w:sz="0" w:space="0" w:color="auto"/>
            <w:bottom w:val="none" w:sz="0" w:space="0" w:color="auto"/>
            <w:right w:val="none" w:sz="0" w:space="0" w:color="auto"/>
          </w:divBdr>
        </w:div>
        <w:div w:id="1535920928">
          <w:marLeft w:val="640"/>
          <w:marRight w:val="0"/>
          <w:marTop w:val="0"/>
          <w:marBottom w:val="0"/>
          <w:divBdr>
            <w:top w:val="none" w:sz="0" w:space="0" w:color="auto"/>
            <w:left w:val="none" w:sz="0" w:space="0" w:color="auto"/>
            <w:bottom w:val="none" w:sz="0" w:space="0" w:color="auto"/>
            <w:right w:val="none" w:sz="0" w:space="0" w:color="auto"/>
          </w:divBdr>
        </w:div>
        <w:div w:id="938607939">
          <w:marLeft w:val="640"/>
          <w:marRight w:val="0"/>
          <w:marTop w:val="0"/>
          <w:marBottom w:val="0"/>
          <w:divBdr>
            <w:top w:val="none" w:sz="0" w:space="0" w:color="auto"/>
            <w:left w:val="none" w:sz="0" w:space="0" w:color="auto"/>
            <w:bottom w:val="none" w:sz="0" w:space="0" w:color="auto"/>
            <w:right w:val="none" w:sz="0" w:space="0" w:color="auto"/>
          </w:divBdr>
        </w:div>
        <w:div w:id="1702970622">
          <w:marLeft w:val="640"/>
          <w:marRight w:val="0"/>
          <w:marTop w:val="0"/>
          <w:marBottom w:val="0"/>
          <w:divBdr>
            <w:top w:val="none" w:sz="0" w:space="0" w:color="auto"/>
            <w:left w:val="none" w:sz="0" w:space="0" w:color="auto"/>
            <w:bottom w:val="none" w:sz="0" w:space="0" w:color="auto"/>
            <w:right w:val="none" w:sz="0" w:space="0" w:color="auto"/>
          </w:divBdr>
        </w:div>
        <w:div w:id="1336958679">
          <w:marLeft w:val="640"/>
          <w:marRight w:val="0"/>
          <w:marTop w:val="0"/>
          <w:marBottom w:val="0"/>
          <w:divBdr>
            <w:top w:val="none" w:sz="0" w:space="0" w:color="auto"/>
            <w:left w:val="none" w:sz="0" w:space="0" w:color="auto"/>
            <w:bottom w:val="none" w:sz="0" w:space="0" w:color="auto"/>
            <w:right w:val="none" w:sz="0" w:space="0" w:color="auto"/>
          </w:divBdr>
        </w:div>
        <w:div w:id="174270397">
          <w:marLeft w:val="640"/>
          <w:marRight w:val="0"/>
          <w:marTop w:val="0"/>
          <w:marBottom w:val="0"/>
          <w:divBdr>
            <w:top w:val="none" w:sz="0" w:space="0" w:color="auto"/>
            <w:left w:val="none" w:sz="0" w:space="0" w:color="auto"/>
            <w:bottom w:val="none" w:sz="0" w:space="0" w:color="auto"/>
            <w:right w:val="none" w:sz="0" w:space="0" w:color="auto"/>
          </w:divBdr>
        </w:div>
        <w:div w:id="376054850">
          <w:marLeft w:val="640"/>
          <w:marRight w:val="0"/>
          <w:marTop w:val="0"/>
          <w:marBottom w:val="0"/>
          <w:divBdr>
            <w:top w:val="none" w:sz="0" w:space="0" w:color="auto"/>
            <w:left w:val="none" w:sz="0" w:space="0" w:color="auto"/>
            <w:bottom w:val="none" w:sz="0" w:space="0" w:color="auto"/>
            <w:right w:val="none" w:sz="0" w:space="0" w:color="auto"/>
          </w:divBdr>
        </w:div>
        <w:div w:id="346255003">
          <w:marLeft w:val="640"/>
          <w:marRight w:val="0"/>
          <w:marTop w:val="0"/>
          <w:marBottom w:val="0"/>
          <w:divBdr>
            <w:top w:val="none" w:sz="0" w:space="0" w:color="auto"/>
            <w:left w:val="none" w:sz="0" w:space="0" w:color="auto"/>
            <w:bottom w:val="none" w:sz="0" w:space="0" w:color="auto"/>
            <w:right w:val="none" w:sz="0" w:space="0" w:color="auto"/>
          </w:divBdr>
        </w:div>
        <w:div w:id="1317538769">
          <w:marLeft w:val="640"/>
          <w:marRight w:val="0"/>
          <w:marTop w:val="0"/>
          <w:marBottom w:val="0"/>
          <w:divBdr>
            <w:top w:val="none" w:sz="0" w:space="0" w:color="auto"/>
            <w:left w:val="none" w:sz="0" w:space="0" w:color="auto"/>
            <w:bottom w:val="none" w:sz="0" w:space="0" w:color="auto"/>
            <w:right w:val="none" w:sz="0" w:space="0" w:color="auto"/>
          </w:divBdr>
        </w:div>
        <w:div w:id="1424762961">
          <w:marLeft w:val="640"/>
          <w:marRight w:val="0"/>
          <w:marTop w:val="0"/>
          <w:marBottom w:val="0"/>
          <w:divBdr>
            <w:top w:val="none" w:sz="0" w:space="0" w:color="auto"/>
            <w:left w:val="none" w:sz="0" w:space="0" w:color="auto"/>
            <w:bottom w:val="none" w:sz="0" w:space="0" w:color="auto"/>
            <w:right w:val="none" w:sz="0" w:space="0" w:color="auto"/>
          </w:divBdr>
        </w:div>
        <w:div w:id="1249147325">
          <w:marLeft w:val="640"/>
          <w:marRight w:val="0"/>
          <w:marTop w:val="0"/>
          <w:marBottom w:val="0"/>
          <w:divBdr>
            <w:top w:val="none" w:sz="0" w:space="0" w:color="auto"/>
            <w:left w:val="none" w:sz="0" w:space="0" w:color="auto"/>
            <w:bottom w:val="none" w:sz="0" w:space="0" w:color="auto"/>
            <w:right w:val="none" w:sz="0" w:space="0" w:color="auto"/>
          </w:divBdr>
        </w:div>
        <w:div w:id="2125928913">
          <w:marLeft w:val="640"/>
          <w:marRight w:val="0"/>
          <w:marTop w:val="0"/>
          <w:marBottom w:val="0"/>
          <w:divBdr>
            <w:top w:val="none" w:sz="0" w:space="0" w:color="auto"/>
            <w:left w:val="none" w:sz="0" w:space="0" w:color="auto"/>
            <w:bottom w:val="none" w:sz="0" w:space="0" w:color="auto"/>
            <w:right w:val="none" w:sz="0" w:space="0" w:color="auto"/>
          </w:divBdr>
        </w:div>
        <w:div w:id="1952738248">
          <w:marLeft w:val="640"/>
          <w:marRight w:val="0"/>
          <w:marTop w:val="0"/>
          <w:marBottom w:val="0"/>
          <w:divBdr>
            <w:top w:val="none" w:sz="0" w:space="0" w:color="auto"/>
            <w:left w:val="none" w:sz="0" w:space="0" w:color="auto"/>
            <w:bottom w:val="none" w:sz="0" w:space="0" w:color="auto"/>
            <w:right w:val="none" w:sz="0" w:space="0" w:color="auto"/>
          </w:divBdr>
        </w:div>
        <w:div w:id="1890259554">
          <w:marLeft w:val="640"/>
          <w:marRight w:val="0"/>
          <w:marTop w:val="0"/>
          <w:marBottom w:val="0"/>
          <w:divBdr>
            <w:top w:val="none" w:sz="0" w:space="0" w:color="auto"/>
            <w:left w:val="none" w:sz="0" w:space="0" w:color="auto"/>
            <w:bottom w:val="none" w:sz="0" w:space="0" w:color="auto"/>
            <w:right w:val="none" w:sz="0" w:space="0" w:color="auto"/>
          </w:divBdr>
        </w:div>
        <w:div w:id="1303460944">
          <w:marLeft w:val="640"/>
          <w:marRight w:val="0"/>
          <w:marTop w:val="0"/>
          <w:marBottom w:val="0"/>
          <w:divBdr>
            <w:top w:val="none" w:sz="0" w:space="0" w:color="auto"/>
            <w:left w:val="none" w:sz="0" w:space="0" w:color="auto"/>
            <w:bottom w:val="none" w:sz="0" w:space="0" w:color="auto"/>
            <w:right w:val="none" w:sz="0" w:space="0" w:color="auto"/>
          </w:divBdr>
        </w:div>
        <w:div w:id="1556425206">
          <w:marLeft w:val="640"/>
          <w:marRight w:val="0"/>
          <w:marTop w:val="0"/>
          <w:marBottom w:val="0"/>
          <w:divBdr>
            <w:top w:val="none" w:sz="0" w:space="0" w:color="auto"/>
            <w:left w:val="none" w:sz="0" w:space="0" w:color="auto"/>
            <w:bottom w:val="none" w:sz="0" w:space="0" w:color="auto"/>
            <w:right w:val="none" w:sz="0" w:space="0" w:color="auto"/>
          </w:divBdr>
        </w:div>
        <w:div w:id="1511798585">
          <w:marLeft w:val="640"/>
          <w:marRight w:val="0"/>
          <w:marTop w:val="0"/>
          <w:marBottom w:val="0"/>
          <w:divBdr>
            <w:top w:val="none" w:sz="0" w:space="0" w:color="auto"/>
            <w:left w:val="none" w:sz="0" w:space="0" w:color="auto"/>
            <w:bottom w:val="none" w:sz="0" w:space="0" w:color="auto"/>
            <w:right w:val="none" w:sz="0" w:space="0" w:color="auto"/>
          </w:divBdr>
        </w:div>
        <w:div w:id="235169235">
          <w:marLeft w:val="640"/>
          <w:marRight w:val="0"/>
          <w:marTop w:val="0"/>
          <w:marBottom w:val="0"/>
          <w:divBdr>
            <w:top w:val="none" w:sz="0" w:space="0" w:color="auto"/>
            <w:left w:val="none" w:sz="0" w:space="0" w:color="auto"/>
            <w:bottom w:val="none" w:sz="0" w:space="0" w:color="auto"/>
            <w:right w:val="none" w:sz="0" w:space="0" w:color="auto"/>
          </w:divBdr>
        </w:div>
        <w:div w:id="1763910424">
          <w:marLeft w:val="640"/>
          <w:marRight w:val="0"/>
          <w:marTop w:val="0"/>
          <w:marBottom w:val="0"/>
          <w:divBdr>
            <w:top w:val="none" w:sz="0" w:space="0" w:color="auto"/>
            <w:left w:val="none" w:sz="0" w:space="0" w:color="auto"/>
            <w:bottom w:val="none" w:sz="0" w:space="0" w:color="auto"/>
            <w:right w:val="none" w:sz="0" w:space="0" w:color="auto"/>
          </w:divBdr>
        </w:div>
        <w:div w:id="1857230367">
          <w:marLeft w:val="640"/>
          <w:marRight w:val="0"/>
          <w:marTop w:val="0"/>
          <w:marBottom w:val="0"/>
          <w:divBdr>
            <w:top w:val="none" w:sz="0" w:space="0" w:color="auto"/>
            <w:left w:val="none" w:sz="0" w:space="0" w:color="auto"/>
            <w:bottom w:val="none" w:sz="0" w:space="0" w:color="auto"/>
            <w:right w:val="none" w:sz="0" w:space="0" w:color="auto"/>
          </w:divBdr>
        </w:div>
        <w:div w:id="891037735">
          <w:marLeft w:val="640"/>
          <w:marRight w:val="0"/>
          <w:marTop w:val="0"/>
          <w:marBottom w:val="0"/>
          <w:divBdr>
            <w:top w:val="none" w:sz="0" w:space="0" w:color="auto"/>
            <w:left w:val="none" w:sz="0" w:space="0" w:color="auto"/>
            <w:bottom w:val="none" w:sz="0" w:space="0" w:color="auto"/>
            <w:right w:val="none" w:sz="0" w:space="0" w:color="auto"/>
          </w:divBdr>
        </w:div>
        <w:div w:id="1675456236">
          <w:marLeft w:val="640"/>
          <w:marRight w:val="0"/>
          <w:marTop w:val="0"/>
          <w:marBottom w:val="0"/>
          <w:divBdr>
            <w:top w:val="none" w:sz="0" w:space="0" w:color="auto"/>
            <w:left w:val="none" w:sz="0" w:space="0" w:color="auto"/>
            <w:bottom w:val="none" w:sz="0" w:space="0" w:color="auto"/>
            <w:right w:val="none" w:sz="0" w:space="0" w:color="auto"/>
          </w:divBdr>
        </w:div>
      </w:divsChild>
    </w:div>
    <w:div w:id="208881424">
      <w:bodyDiv w:val="1"/>
      <w:marLeft w:val="0"/>
      <w:marRight w:val="0"/>
      <w:marTop w:val="0"/>
      <w:marBottom w:val="0"/>
      <w:divBdr>
        <w:top w:val="none" w:sz="0" w:space="0" w:color="auto"/>
        <w:left w:val="none" w:sz="0" w:space="0" w:color="auto"/>
        <w:bottom w:val="none" w:sz="0" w:space="0" w:color="auto"/>
        <w:right w:val="none" w:sz="0" w:space="0" w:color="auto"/>
      </w:divBdr>
    </w:div>
    <w:div w:id="213393912">
      <w:bodyDiv w:val="1"/>
      <w:marLeft w:val="0"/>
      <w:marRight w:val="0"/>
      <w:marTop w:val="0"/>
      <w:marBottom w:val="0"/>
      <w:divBdr>
        <w:top w:val="none" w:sz="0" w:space="0" w:color="auto"/>
        <w:left w:val="none" w:sz="0" w:space="0" w:color="auto"/>
        <w:bottom w:val="none" w:sz="0" w:space="0" w:color="auto"/>
        <w:right w:val="none" w:sz="0" w:space="0" w:color="auto"/>
      </w:divBdr>
    </w:div>
    <w:div w:id="219905566">
      <w:bodyDiv w:val="1"/>
      <w:marLeft w:val="0"/>
      <w:marRight w:val="0"/>
      <w:marTop w:val="0"/>
      <w:marBottom w:val="0"/>
      <w:divBdr>
        <w:top w:val="none" w:sz="0" w:space="0" w:color="auto"/>
        <w:left w:val="none" w:sz="0" w:space="0" w:color="auto"/>
        <w:bottom w:val="none" w:sz="0" w:space="0" w:color="auto"/>
        <w:right w:val="none" w:sz="0" w:space="0" w:color="auto"/>
      </w:divBdr>
      <w:divsChild>
        <w:div w:id="806436956">
          <w:marLeft w:val="640"/>
          <w:marRight w:val="0"/>
          <w:marTop w:val="0"/>
          <w:marBottom w:val="0"/>
          <w:divBdr>
            <w:top w:val="none" w:sz="0" w:space="0" w:color="auto"/>
            <w:left w:val="none" w:sz="0" w:space="0" w:color="auto"/>
            <w:bottom w:val="none" w:sz="0" w:space="0" w:color="auto"/>
            <w:right w:val="none" w:sz="0" w:space="0" w:color="auto"/>
          </w:divBdr>
        </w:div>
        <w:div w:id="311443603">
          <w:marLeft w:val="640"/>
          <w:marRight w:val="0"/>
          <w:marTop w:val="0"/>
          <w:marBottom w:val="0"/>
          <w:divBdr>
            <w:top w:val="none" w:sz="0" w:space="0" w:color="auto"/>
            <w:left w:val="none" w:sz="0" w:space="0" w:color="auto"/>
            <w:bottom w:val="none" w:sz="0" w:space="0" w:color="auto"/>
            <w:right w:val="none" w:sz="0" w:space="0" w:color="auto"/>
          </w:divBdr>
        </w:div>
        <w:div w:id="1717316608">
          <w:marLeft w:val="640"/>
          <w:marRight w:val="0"/>
          <w:marTop w:val="0"/>
          <w:marBottom w:val="0"/>
          <w:divBdr>
            <w:top w:val="none" w:sz="0" w:space="0" w:color="auto"/>
            <w:left w:val="none" w:sz="0" w:space="0" w:color="auto"/>
            <w:bottom w:val="none" w:sz="0" w:space="0" w:color="auto"/>
            <w:right w:val="none" w:sz="0" w:space="0" w:color="auto"/>
          </w:divBdr>
        </w:div>
        <w:div w:id="325137248">
          <w:marLeft w:val="640"/>
          <w:marRight w:val="0"/>
          <w:marTop w:val="0"/>
          <w:marBottom w:val="0"/>
          <w:divBdr>
            <w:top w:val="none" w:sz="0" w:space="0" w:color="auto"/>
            <w:left w:val="none" w:sz="0" w:space="0" w:color="auto"/>
            <w:bottom w:val="none" w:sz="0" w:space="0" w:color="auto"/>
            <w:right w:val="none" w:sz="0" w:space="0" w:color="auto"/>
          </w:divBdr>
        </w:div>
        <w:div w:id="2146387322">
          <w:marLeft w:val="640"/>
          <w:marRight w:val="0"/>
          <w:marTop w:val="0"/>
          <w:marBottom w:val="0"/>
          <w:divBdr>
            <w:top w:val="none" w:sz="0" w:space="0" w:color="auto"/>
            <w:left w:val="none" w:sz="0" w:space="0" w:color="auto"/>
            <w:bottom w:val="none" w:sz="0" w:space="0" w:color="auto"/>
            <w:right w:val="none" w:sz="0" w:space="0" w:color="auto"/>
          </w:divBdr>
        </w:div>
        <w:div w:id="32270985">
          <w:marLeft w:val="640"/>
          <w:marRight w:val="0"/>
          <w:marTop w:val="0"/>
          <w:marBottom w:val="0"/>
          <w:divBdr>
            <w:top w:val="none" w:sz="0" w:space="0" w:color="auto"/>
            <w:left w:val="none" w:sz="0" w:space="0" w:color="auto"/>
            <w:bottom w:val="none" w:sz="0" w:space="0" w:color="auto"/>
            <w:right w:val="none" w:sz="0" w:space="0" w:color="auto"/>
          </w:divBdr>
        </w:div>
        <w:div w:id="747456443">
          <w:marLeft w:val="640"/>
          <w:marRight w:val="0"/>
          <w:marTop w:val="0"/>
          <w:marBottom w:val="0"/>
          <w:divBdr>
            <w:top w:val="none" w:sz="0" w:space="0" w:color="auto"/>
            <w:left w:val="none" w:sz="0" w:space="0" w:color="auto"/>
            <w:bottom w:val="none" w:sz="0" w:space="0" w:color="auto"/>
            <w:right w:val="none" w:sz="0" w:space="0" w:color="auto"/>
          </w:divBdr>
        </w:div>
        <w:div w:id="1819692040">
          <w:marLeft w:val="640"/>
          <w:marRight w:val="0"/>
          <w:marTop w:val="0"/>
          <w:marBottom w:val="0"/>
          <w:divBdr>
            <w:top w:val="none" w:sz="0" w:space="0" w:color="auto"/>
            <w:left w:val="none" w:sz="0" w:space="0" w:color="auto"/>
            <w:bottom w:val="none" w:sz="0" w:space="0" w:color="auto"/>
            <w:right w:val="none" w:sz="0" w:space="0" w:color="auto"/>
          </w:divBdr>
        </w:div>
        <w:div w:id="2107072996">
          <w:marLeft w:val="640"/>
          <w:marRight w:val="0"/>
          <w:marTop w:val="0"/>
          <w:marBottom w:val="0"/>
          <w:divBdr>
            <w:top w:val="none" w:sz="0" w:space="0" w:color="auto"/>
            <w:left w:val="none" w:sz="0" w:space="0" w:color="auto"/>
            <w:bottom w:val="none" w:sz="0" w:space="0" w:color="auto"/>
            <w:right w:val="none" w:sz="0" w:space="0" w:color="auto"/>
          </w:divBdr>
        </w:div>
      </w:divsChild>
    </w:div>
    <w:div w:id="220211420">
      <w:bodyDiv w:val="1"/>
      <w:marLeft w:val="0"/>
      <w:marRight w:val="0"/>
      <w:marTop w:val="0"/>
      <w:marBottom w:val="0"/>
      <w:divBdr>
        <w:top w:val="none" w:sz="0" w:space="0" w:color="auto"/>
        <w:left w:val="none" w:sz="0" w:space="0" w:color="auto"/>
        <w:bottom w:val="none" w:sz="0" w:space="0" w:color="auto"/>
        <w:right w:val="none" w:sz="0" w:space="0" w:color="auto"/>
      </w:divBdr>
    </w:div>
    <w:div w:id="224294629">
      <w:bodyDiv w:val="1"/>
      <w:marLeft w:val="0"/>
      <w:marRight w:val="0"/>
      <w:marTop w:val="0"/>
      <w:marBottom w:val="0"/>
      <w:divBdr>
        <w:top w:val="none" w:sz="0" w:space="0" w:color="auto"/>
        <w:left w:val="none" w:sz="0" w:space="0" w:color="auto"/>
        <w:bottom w:val="none" w:sz="0" w:space="0" w:color="auto"/>
        <w:right w:val="none" w:sz="0" w:space="0" w:color="auto"/>
      </w:divBdr>
    </w:div>
    <w:div w:id="227808833">
      <w:bodyDiv w:val="1"/>
      <w:marLeft w:val="0"/>
      <w:marRight w:val="0"/>
      <w:marTop w:val="0"/>
      <w:marBottom w:val="0"/>
      <w:divBdr>
        <w:top w:val="none" w:sz="0" w:space="0" w:color="auto"/>
        <w:left w:val="none" w:sz="0" w:space="0" w:color="auto"/>
        <w:bottom w:val="none" w:sz="0" w:space="0" w:color="auto"/>
        <w:right w:val="none" w:sz="0" w:space="0" w:color="auto"/>
      </w:divBdr>
      <w:divsChild>
        <w:div w:id="1712533014">
          <w:marLeft w:val="640"/>
          <w:marRight w:val="0"/>
          <w:marTop w:val="0"/>
          <w:marBottom w:val="0"/>
          <w:divBdr>
            <w:top w:val="none" w:sz="0" w:space="0" w:color="auto"/>
            <w:left w:val="none" w:sz="0" w:space="0" w:color="auto"/>
            <w:bottom w:val="none" w:sz="0" w:space="0" w:color="auto"/>
            <w:right w:val="none" w:sz="0" w:space="0" w:color="auto"/>
          </w:divBdr>
        </w:div>
        <w:div w:id="377556731">
          <w:marLeft w:val="640"/>
          <w:marRight w:val="0"/>
          <w:marTop w:val="0"/>
          <w:marBottom w:val="0"/>
          <w:divBdr>
            <w:top w:val="none" w:sz="0" w:space="0" w:color="auto"/>
            <w:left w:val="none" w:sz="0" w:space="0" w:color="auto"/>
            <w:bottom w:val="none" w:sz="0" w:space="0" w:color="auto"/>
            <w:right w:val="none" w:sz="0" w:space="0" w:color="auto"/>
          </w:divBdr>
        </w:div>
        <w:div w:id="872577903">
          <w:marLeft w:val="640"/>
          <w:marRight w:val="0"/>
          <w:marTop w:val="0"/>
          <w:marBottom w:val="0"/>
          <w:divBdr>
            <w:top w:val="none" w:sz="0" w:space="0" w:color="auto"/>
            <w:left w:val="none" w:sz="0" w:space="0" w:color="auto"/>
            <w:bottom w:val="none" w:sz="0" w:space="0" w:color="auto"/>
            <w:right w:val="none" w:sz="0" w:space="0" w:color="auto"/>
          </w:divBdr>
        </w:div>
        <w:div w:id="2092505395">
          <w:marLeft w:val="640"/>
          <w:marRight w:val="0"/>
          <w:marTop w:val="0"/>
          <w:marBottom w:val="0"/>
          <w:divBdr>
            <w:top w:val="none" w:sz="0" w:space="0" w:color="auto"/>
            <w:left w:val="none" w:sz="0" w:space="0" w:color="auto"/>
            <w:bottom w:val="none" w:sz="0" w:space="0" w:color="auto"/>
            <w:right w:val="none" w:sz="0" w:space="0" w:color="auto"/>
          </w:divBdr>
        </w:div>
        <w:div w:id="1506241138">
          <w:marLeft w:val="640"/>
          <w:marRight w:val="0"/>
          <w:marTop w:val="0"/>
          <w:marBottom w:val="0"/>
          <w:divBdr>
            <w:top w:val="none" w:sz="0" w:space="0" w:color="auto"/>
            <w:left w:val="none" w:sz="0" w:space="0" w:color="auto"/>
            <w:bottom w:val="none" w:sz="0" w:space="0" w:color="auto"/>
            <w:right w:val="none" w:sz="0" w:space="0" w:color="auto"/>
          </w:divBdr>
        </w:div>
        <w:div w:id="1174108874">
          <w:marLeft w:val="640"/>
          <w:marRight w:val="0"/>
          <w:marTop w:val="0"/>
          <w:marBottom w:val="0"/>
          <w:divBdr>
            <w:top w:val="none" w:sz="0" w:space="0" w:color="auto"/>
            <w:left w:val="none" w:sz="0" w:space="0" w:color="auto"/>
            <w:bottom w:val="none" w:sz="0" w:space="0" w:color="auto"/>
            <w:right w:val="none" w:sz="0" w:space="0" w:color="auto"/>
          </w:divBdr>
        </w:div>
        <w:div w:id="885217962">
          <w:marLeft w:val="640"/>
          <w:marRight w:val="0"/>
          <w:marTop w:val="0"/>
          <w:marBottom w:val="0"/>
          <w:divBdr>
            <w:top w:val="none" w:sz="0" w:space="0" w:color="auto"/>
            <w:left w:val="none" w:sz="0" w:space="0" w:color="auto"/>
            <w:bottom w:val="none" w:sz="0" w:space="0" w:color="auto"/>
            <w:right w:val="none" w:sz="0" w:space="0" w:color="auto"/>
          </w:divBdr>
        </w:div>
        <w:div w:id="1094937279">
          <w:marLeft w:val="640"/>
          <w:marRight w:val="0"/>
          <w:marTop w:val="0"/>
          <w:marBottom w:val="0"/>
          <w:divBdr>
            <w:top w:val="none" w:sz="0" w:space="0" w:color="auto"/>
            <w:left w:val="none" w:sz="0" w:space="0" w:color="auto"/>
            <w:bottom w:val="none" w:sz="0" w:space="0" w:color="auto"/>
            <w:right w:val="none" w:sz="0" w:space="0" w:color="auto"/>
          </w:divBdr>
        </w:div>
        <w:div w:id="1229851375">
          <w:marLeft w:val="640"/>
          <w:marRight w:val="0"/>
          <w:marTop w:val="0"/>
          <w:marBottom w:val="0"/>
          <w:divBdr>
            <w:top w:val="none" w:sz="0" w:space="0" w:color="auto"/>
            <w:left w:val="none" w:sz="0" w:space="0" w:color="auto"/>
            <w:bottom w:val="none" w:sz="0" w:space="0" w:color="auto"/>
            <w:right w:val="none" w:sz="0" w:space="0" w:color="auto"/>
          </w:divBdr>
        </w:div>
        <w:div w:id="184641459">
          <w:marLeft w:val="640"/>
          <w:marRight w:val="0"/>
          <w:marTop w:val="0"/>
          <w:marBottom w:val="0"/>
          <w:divBdr>
            <w:top w:val="none" w:sz="0" w:space="0" w:color="auto"/>
            <w:left w:val="none" w:sz="0" w:space="0" w:color="auto"/>
            <w:bottom w:val="none" w:sz="0" w:space="0" w:color="auto"/>
            <w:right w:val="none" w:sz="0" w:space="0" w:color="auto"/>
          </w:divBdr>
        </w:div>
        <w:div w:id="1865708473">
          <w:marLeft w:val="640"/>
          <w:marRight w:val="0"/>
          <w:marTop w:val="0"/>
          <w:marBottom w:val="0"/>
          <w:divBdr>
            <w:top w:val="none" w:sz="0" w:space="0" w:color="auto"/>
            <w:left w:val="none" w:sz="0" w:space="0" w:color="auto"/>
            <w:bottom w:val="none" w:sz="0" w:space="0" w:color="auto"/>
            <w:right w:val="none" w:sz="0" w:space="0" w:color="auto"/>
          </w:divBdr>
        </w:div>
        <w:div w:id="975767907">
          <w:marLeft w:val="640"/>
          <w:marRight w:val="0"/>
          <w:marTop w:val="0"/>
          <w:marBottom w:val="0"/>
          <w:divBdr>
            <w:top w:val="none" w:sz="0" w:space="0" w:color="auto"/>
            <w:left w:val="none" w:sz="0" w:space="0" w:color="auto"/>
            <w:bottom w:val="none" w:sz="0" w:space="0" w:color="auto"/>
            <w:right w:val="none" w:sz="0" w:space="0" w:color="auto"/>
          </w:divBdr>
        </w:div>
        <w:div w:id="436369737">
          <w:marLeft w:val="640"/>
          <w:marRight w:val="0"/>
          <w:marTop w:val="0"/>
          <w:marBottom w:val="0"/>
          <w:divBdr>
            <w:top w:val="none" w:sz="0" w:space="0" w:color="auto"/>
            <w:left w:val="none" w:sz="0" w:space="0" w:color="auto"/>
            <w:bottom w:val="none" w:sz="0" w:space="0" w:color="auto"/>
            <w:right w:val="none" w:sz="0" w:space="0" w:color="auto"/>
          </w:divBdr>
        </w:div>
        <w:div w:id="142620277">
          <w:marLeft w:val="640"/>
          <w:marRight w:val="0"/>
          <w:marTop w:val="0"/>
          <w:marBottom w:val="0"/>
          <w:divBdr>
            <w:top w:val="none" w:sz="0" w:space="0" w:color="auto"/>
            <w:left w:val="none" w:sz="0" w:space="0" w:color="auto"/>
            <w:bottom w:val="none" w:sz="0" w:space="0" w:color="auto"/>
            <w:right w:val="none" w:sz="0" w:space="0" w:color="auto"/>
          </w:divBdr>
        </w:div>
        <w:div w:id="1097603060">
          <w:marLeft w:val="640"/>
          <w:marRight w:val="0"/>
          <w:marTop w:val="0"/>
          <w:marBottom w:val="0"/>
          <w:divBdr>
            <w:top w:val="none" w:sz="0" w:space="0" w:color="auto"/>
            <w:left w:val="none" w:sz="0" w:space="0" w:color="auto"/>
            <w:bottom w:val="none" w:sz="0" w:space="0" w:color="auto"/>
            <w:right w:val="none" w:sz="0" w:space="0" w:color="auto"/>
          </w:divBdr>
        </w:div>
        <w:div w:id="1765565615">
          <w:marLeft w:val="640"/>
          <w:marRight w:val="0"/>
          <w:marTop w:val="0"/>
          <w:marBottom w:val="0"/>
          <w:divBdr>
            <w:top w:val="none" w:sz="0" w:space="0" w:color="auto"/>
            <w:left w:val="none" w:sz="0" w:space="0" w:color="auto"/>
            <w:bottom w:val="none" w:sz="0" w:space="0" w:color="auto"/>
            <w:right w:val="none" w:sz="0" w:space="0" w:color="auto"/>
          </w:divBdr>
        </w:div>
        <w:div w:id="984818863">
          <w:marLeft w:val="640"/>
          <w:marRight w:val="0"/>
          <w:marTop w:val="0"/>
          <w:marBottom w:val="0"/>
          <w:divBdr>
            <w:top w:val="none" w:sz="0" w:space="0" w:color="auto"/>
            <w:left w:val="none" w:sz="0" w:space="0" w:color="auto"/>
            <w:bottom w:val="none" w:sz="0" w:space="0" w:color="auto"/>
            <w:right w:val="none" w:sz="0" w:space="0" w:color="auto"/>
          </w:divBdr>
        </w:div>
        <w:div w:id="1376004058">
          <w:marLeft w:val="640"/>
          <w:marRight w:val="0"/>
          <w:marTop w:val="0"/>
          <w:marBottom w:val="0"/>
          <w:divBdr>
            <w:top w:val="none" w:sz="0" w:space="0" w:color="auto"/>
            <w:left w:val="none" w:sz="0" w:space="0" w:color="auto"/>
            <w:bottom w:val="none" w:sz="0" w:space="0" w:color="auto"/>
            <w:right w:val="none" w:sz="0" w:space="0" w:color="auto"/>
          </w:divBdr>
        </w:div>
        <w:div w:id="2021195840">
          <w:marLeft w:val="640"/>
          <w:marRight w:val="0"/>
          <w:marTop w:val="0"/>
          <w:marBottom w:val="0"/>
          <w:divBdr>
            <w:top w:val="none" w:sz="0" w:space="0" w:color="auto"/>
            <w:left w:val="none" w:sz="0" w:space="0" w:color="auto"/>
            <w:bottom w:val="none" w:sz="0" w:space="0" w:color="auto"/>
            <w:right w:val="none" w:sz="0" w:space="0" w:color="auto"/>
          </w:divBdr>
        </w:div>
        <w:div w:id="651520989">
          <w:marLeft w:val="640"/>
          <w:marRight w:val="0"/>
          <w:marTop w:val="0"/>
          <w:marBottom w:val="0"/>
          <w:divBdr>
            <w:top w:val="none" w:sz="0" w:space="0" w:color="auto"/>
            <w:left w:val="none" w:sz="0" w:space="0" w:color="auto"/>
            <w:bottom w:val="none" w:sz="0" w:space="0" w:color="auto"/>
            <w:right w:val="none" w:sz="0" w:space="0" w:color="auto"/>
          </w:divBdr>
        </w:div>
        <w:div w:id="942885868">
          <w:marLeft w:val="640"/>
          <w:marRight w:val="0"/>
          <w:marTop w:val="0"/>
          <w:marBottom w:val="0"/>
          <w:divBdr>
            <w:top w:val="none" w:sz="0" w:space="0" w:color="auto"/>
            <w:left w:val="none" w:sz="0" w:space="0" w:color="auto"/>
            <w:bottom w:val="none" w:sz="0" w:space="0" w:color="auto"/>
            <w:right w:val="none" w:sz="0" w:space="0" w:color="auto"/>
          </w:divBdr>
        </w:div>
        <w:div w:id="816454572">
          <w:marLeft w:val="640"/>
          <w:marRight w:val="0"/>
          <w:marTop w:val="0"/>
          <w:marBottom w:val="0"/>
          <w:divBdr>
            <w:top w:val="none" w:sz="0" w:space="0" w:color="auto"/>
            <w:left w:val="none" w:sz="0" w:space="0" w:color="auto"/>
            <w:bottom w:val="none" w:sz="0" w:space="0" w:color="auto"/>
            <w:right w:val="none" w:sz="0" w:space="0" w:color="auto"/>
          </w:divBdr>
        </w:div>
        <w:div w:id="620379680">
          <w:marLeft w:val="640"/>
          <w:marRight w:val="0"/>
          <w:marTop w:val="0"/>
          <w:marBottom w:val="0"/>
          <w:divBdr>
            <w:top w:val="none" w:sz="0" w:space="0" w:color="auto"/>
            <w:left w:val="none" w:sz="0" w:space="0" w:color="auto"/>
            <w:bottom w:val="none" w:sz="0" w:space="0" w:color="auto"/>
            <w:right w:val="none" w:sz="0" w:space="0" w:color="auto"/>
          </w:divBdr>
        </w:div>
        <w:div w:id="1898393216">
          <w:marLeft w:val="640"/>
          <w:marRight w:val="0"/>
          <w:marTop w:val="0"/>
          <w:marBottom w:val="0"/>
          <w:divBdr>
            <w:top w:val="none" w:sz="0" w:space="0" w:color="auto"/>
            <w:left w:val="none" w:sz="0" w:space="0" w:color="auto"/>
            <w:bottom w:val="none" w:sz="0" w:space="0" w:color="auto"/>
            <w:right w:val="none" w:sz="0" w:space="0" w:color="auto"/>
          </w:divBdr>
        </w:div>
        <w:div w:id="1924298915">
          <w:marLeft w:val="640"/>
          <w:marRight w:val="0"/>
          <w:marTop w:val="0"/>
          <w:marBottom w:val="0"/>
          <w:divBdr>
            <w:top w:val="none" w:sz="0" w:space="0" w:color="auto"/>
            <w:left w:val="none" w:sz="0" w:space="0" w:color="auto"/>
            <w:bottom w:val="none" w:sz="0" w:space="0" w:color="auto"/>
            <w:right w:val="none" w:sz="0" w:space="0" w:color="auto"/>
          </w:divBdr>
        </w:div>
        <w:div w:id="813258427">
          <w:marLeft w:val="640"/>
          <w:marRight w:val="0"/>
          <w:marTop w:val="0"/>
          <w:marBottom w:val="0"/>
          <w:divBdr>
            <w:top w:val="none" w:sz="0" w:space="0" w:color="auto"/>
            <w:left w:val="none" w:sz="0" w:space="0" w:color="auto"/>
            <w:bottom w:val="none" w:sz="0" w:space="0" w:color="auto"/>
            <w:right w:val="none" w:sz="0" w:space="0" w:color="auto"/>
          </w:divBdr>
        </w:div>
        <w:div w:id="1645964207">
          <w:marLeft w:val="640"/>
          <w:marRight w:val="0"/>
          <w:marTop w:val="0"/>
          <w:marBottom w:val="0"/>
          <w:divBdr>
            <w:top w:val="none" w:sz="0" w:space="0" w:color="auto"/>
            <w:left w:val="none" w:sz="0" w:space="0" w:color="auto"/>
            <w:bottom w:val="none" w:sz="0" w:space="0" w:color="auto"/>
            <w:right w:val="none" w:sz="0" w:space="0" w:color="auto"/>
          </w:divBdr>
        </w:div>
        <w:div w:id="1021126233">
          <w:marLeft w:val="640"/>
          <w:marRight w:val="0"/>
          <w:marTop w:val="0"/>
          <w:marBottom w:val="0"/>
          <w:divBdr>
            <w:top w:val="none" w:sz="0" w:space="0" w:color="auto"/>
            <w:left w:val="none" w:sz="0" w:space="0" w:color="auto"/>
            <w:bottom w:val="none" w:sz="0" w:space="0" w:color="auto"/>
            <w:right w:val="none" w:sz="0" w:space="0" w:color="auto"/>
          </w:divBdr>
        </w:div>
        <w:div w:id="756900255">
          <w:marLeft w:val="640"/>
          <w:marRight w:val="0"/>
          <w:marTop w:val="0"/>
          <w:marBottom w:val="0"/>
          <w:divBdr>
            <w:top w:val="none" w:sz="0" w:space="0" w:color="auto"/>
            <w:left w:val="none" w:sz="0" w:space="0" w:color="auto"/>
            <w:bottom w:val="none" w:sz="0" w:space="0" w:color="auto"/>
            <w:right w:val="none" w:sz="0" w:space="0" w:color="auto"/>
          </w:divBdr>
        </w:div>
        <w:div w:id="909774083">
          <w:marLeft w:val="640"/>
          <w:marRight w:val="0"/>
          <w:marTop w:val="0"/>
          <w:marBottom w:val="0"/>
          <w:divBdr>
            <w:top w:val="none" w:sz="0" w:space="0" w:color="auto"/>
            <w:left w:val="none" w:sz="0" w:space="0" w:color="auto"/>
            <w:bottom w:val="none" w:sz="0" w:space="0" w:color="auto"/>
            <w:right w:val="none" w:sz="0" w:space="0" w:color="auto"/>
          </w:divBdr>
        </w:div>
        <w:div w:id="816802880">
          <w:marLeft w:val="640"/>
          <w:marRight w:val="0"/>
          <w:marTop w:val="0"/>
          <w:marBottom w:val="0"/>
          <w:divBdr>
            <w:top w:val="none" w:sz="0" w:space="0" w:color="auto"/>
            <w:left w:val="none" w:sz="0" w:space="0" w:color="auto"/>
            <w:bottom w:val="none" w:sz="0" w:space="0" w:color="auto"/>
            <w:right w:val="none" w:sz="0" w:space="0" w:color="auto"/>
          </w:divBdr>
        </w:div>
        <w:div w:id="1980573181">
          <w:marLeft w:val="640"/>
          <w:marRight w:val="0"/>
          <w:marTop w:val="0"/>
          <w:marBottom w:val="0"/>
          <w:divBdr>
            <w:top w:val="none" w:sz="0" w:space="0" w:color="auto"/>
            <w:left w:val="none" w:sz="0" w:space="0" w:color="auto"/>
            <w:bottom w:val="none" w:sz="0" w:space="0" w:color="auto"/>
            <w:right w:val="none" w:sz="0" w:space="0" w:color="auto"/>
          </w:divBdr>
        </w:div>
        <w:div w:id="1975138710">
          <w:marLeft w:val="640"/>
          <w:marRight w:val="0"/>
          <w:marTop w:val="0"/>
          <w:marBottom w:val="0"/>
          <w:divBdr>
            <w:top w:val="none" w:sz="0" w:space="0" w:color="auto"/>
            <w:left w:val="none" w:sz="0" w:space="0" w:color="auto"/>
            <w:bottom w:val="none" w:sz="0" w:space="0" w:color="auto"/>
            <w:right w:val="none" w:sz="0" w:space="0" w:color="auto"/>
          </w:divBdr>
        </w:div>
        <w:div w:id="1498185286">
          <w:marLeft w:val="640"/>
          <w:marRight w:val="0"/>
          <w:marTop w:val="0"/>
          <w:marBottom w:val="0"/>
          <w:divBdr>
            <w:top w:val="none" w:sz="0" w:space="0" w:color="auto"/>
            <w:left w:val="none" w:sz="0" w:space="0" w:color="auto"/>
            <w:bottom w:val="none" w:sz="0" w:space="0" w:color="auto"/>
            <w:right w:val="none" w:sz="0" w:space="0" w:color="auto"/>
          </w:divBdr>
        </w:div>
        <w:div w:id="1656689723">
          <w:marLeft w:val="640"/>
          <w:marRight w:val="0"/>
          <w:marTop w:val="0"/>
          <w:marBottom w:val="0"/>
          <w:divBdr>
            <w:top w:val="none" w:sz="0" w:space="0" w:color="auto"/>
            <w:left w:val="none" w:sz="0" w:space="0" w:color="auto"/>
            <w:bottom w:val="none" w:sz="0" w:space="0" w:color="auto"/>
            <w:right w:val="none" w:sz="0" w:space="0" w:color="auto"/>
          </w:divBdr>
        </w:div>
        <w:div w:id="403259296">
          <w:marLeft w:val="640"/>
          <w:marRight w:val="0"/>
          <w:marTop w:val="0"/>
          <w:marBottom w:val="0"/>
          <w:divBdr>
            <w:top w:val="none" w:sz="0" w:space="0" w:color="auto"/>
            <w:left w:val="none" w:sz="0" w:space="0" w:color="auto"/>
            <w:bottom w:val="none" w:sz="0" w:space="0" w:color="auto"/>
            <w:right w:val="none" w:sz="0" w:space="0" w:color="auto"/>
          </w:divBdr>
        </w:div>
        <w:div w:id="31392269">
          <w:marLeft w:val="640"/>
          <w:marRight w:val="0"/>
          <w:marTop w:val="0"/>
          <w:marBottom w:val="0"/>
          <w:divBdr>
            <w:top w:val="none" w:sz="0" w:space="0" w:color="auto"/>
            <w:left w:val="none" w:sz="0" w:space="0" w:color="auto"/>
            <w:bottom w:val="none" w:sz="0" w:space="0" w:color="auto"/>
            <w:right w:val="none" w:sz="0" w:space="0" w:color="auto"/>
          </w:divBdr>
        </w:div>
        <w:div w:id="833028948">
          <w:marLeft w:val="640"/>
          <w:marRight w:val="0"/>
          <w:marTop w:val="0"/>
          <w:marBottom w:val="0"/>
          <w:divBdr>
            <w:top w:val="none" w:sz="0" w:space="0" w:color="auto"/>
            <w:left w:val="none" w:sz="0" w:space="0" w:color="auto"/>
            <w:bottom w:val="none" w:sz="0" w:space="0" w:color="auto"/>
            <w:right w:val="none" w:sz="0" w:space="0" w:color="auto"/>
          </w:divBdr>
        </w:div>
        <w:div w:id="1192955775">
          <w:marLeft w:val="640"/>
          <w:marRight w:val="0"/>
          <w:marTop w:val="0"/>
          <w:marBottom w:val="0"/>
          <w:divBdr>
            <w:top w:val="none" w:sz="0" w:space="0" w:color="auto"/>
            <w:left w:val="none" w:sz="0" w:space="0" w:color="auto"/>
            <w:bottom w:val="none" w:sz="0" w:space="0" w:color="auto"/>
            <w:right w:val="none" w:sz="0" w:space="0" w:color="auto"/>
          </w:divBdr>
        </w:div>
        <w:div w:id="2070305852">
          <w:marLeft w:val="640"/>
          <w:marRight w:val="0"/>
          <w:marTop w:val="0"/>
          <w:marBottom w:val="0"/>
          <w:divBdr>
            <w:top w:val="none" w:sz="0" w:space="0" w:color="auto"/>
            <w:left w:val="none" w:sz="0" w:space="0" w:color="auto"/>
            <w:bottom w:val="none" w:sz="0" w:space="0" w:color="auto"/>
            <w:right w:val="none" w:sz="0" w:space="0" w:color="auto"/>
          </w:divBdr>
        </w:div>
        <w:div w:id="128741744">
          <w:marLeft w:val="640"/>
          <w:marRight w:val="0"/>
          <w:marTop w:val="0"/>
          <w:marBottom w:val="0"/>
          <w:divBdr>
            <w:top w:val="none" w:sz="0" w:space="0" w:color="auto"/>
            <w:left w:val="none" w:sz="0" w:space="0" w:color="auto"/>
            <w:bottom w:val="none" w:sz="0" w:space="0" w:color="auto"/>
            <w:right w:val="none" w:sz="0" w:space="0" w:color="auto"/>
          </w:divBdr>
        </w:div>
        <w:div w:id="1889878797">
          <w:marLeft w:val="640"/>
          <w:marRight w:val="0"/>
          <w:marTop w:val="0"/>
          <w:marBottom w:val="0"/>
          <w:divBdr>
            <w:top w:val="none" w:sz="0" w:space="0" w:color="auto"/>
            <w:left w:val="none" w:sz="0" w:space="0" w:color="auto"/>
            <w:bottom w:val="none" w:sz="0" w:space="0" w:color="auto"/>
            <w:right w:val="none" w:sz="0" w:space="0" w:color="auto"/>
          </w:divBdr>
        </w:div>
        <w:div w:id="2009137246">
          <w:marLeft w:val="640"/>
          <w:marRight w:val="0"/>
          <w:marTop w:val="0"/>
          <w:marBottom w:val="0"/>
          <w:divBdr>
            <w:top w:val="none" w:sz="0" w:space="0" w:color="auto"/>
            <w:left w:val="none" w:sz="0" w:space="0" w:color="auto"/>
            <w:bottom w:val="none" w:sz="0" w:space="0" w:color="auto"/>
            <w:right w:val="none" w:sz="0" w:space="0" w:color="auto"/>
          </w:divBdr>
        </w:div>
        <w:div w:id="473449874">
          <w:marLeft w:val="640"/>
          <w:marRight w:val="0"/>
          <w:marTop w:val="0"/>
          <w:marBottom w:val="0"/>
          <w:divBdr>
            <w:top w:val="none" w:sz="0" w:space="0" w:color="auto"/>
            <w:left w:val="none" w:sz="0" w:space="0" w:color="auto"/>
            <w:bottom w:val="none" w:sz="0" w:space="0" w:color="auto"/>
            <w:right w:val="none" w:sz="0" w:space="0" w:color="auto"/>
          </w:divBdr>
        </w:div>
        <w:div w:id="62609269">
          <w:marLeft w:val="640"/>
          <w:marRight w:val="0"/>
          <w:marTop w:val="0"/>
          <w:marBottom w:val="0"/>
          <w:divBdr>
            <w:top w:val="none" w:sz="0" w:space="0" w:color="auto"/>
            <w:left w:val="none" w:sz="0" w:space="0" w:color="auto"/>
            <w:bottom w:val="none" w:sz="0" w:space="0" w:color="auto"/>
            <w:right w:val="none" w:sz="0" w:space="0" w:color="auto"/>
          </w:divBdr>
        </w:div>
        <w:div w:id="1327243955">
          <w:marLeft w:val="640"/>
          <w:marRight w:val="0"/>
          <w:marTop w:val="0"/>
          <w:marBottom w:val="0"/>
          <w:divBdr>
            <w:top w:val="none" w:sz="0" w:space="0" w:color="auto"/>
            <w:left w:val="none" w:sz="0" w:space="0" w:color="auto"/>
            <w:bottom w:val="none" w:sz="0" w:space="0" w:color="auto"/>
            <w:right w:val="none" w:sz="0" w:space="0" w:color="auto"/>
          </w:divBdr>
        </w:div>
        <w:div w:id="1076367762">
          <w:marLeft w:val="640"/>
          <w:marRight w:val="0"/>
          <w:marTop w:val="0"/>
          <w:marBottom w:val="0"/>
          <w:divBdr>
            <w:top w:val="none" w:sz="0" w:space="0" w:color="auto"/>
            <w:left w:val="none" w:sz="0" w:space="0" w:color="auto"/>
            <w:bottom w:val="none" w:sz="0" w:space="0" w:color="auto"/>
            <w:right w:val="none" w:sz="0" w:space="0" w:color="auto"/>
          </w:divBdr>
        </w:div>
        <w:div w:id="472136369">
          <w:marLeft w:val="640"/>
          <w:marRight w:val="0"/>
          <w:marTop w:val="0"/>
          <w:marBottom w:val="0"/>
          <w:divBdr>
            <w:top w:val="none" w:sz="0" w:space="0" w:color="auto"/>
            <w:left w:val="none" w:sz="0" w:space="0" w:color="auto"/>
            <w:bottom w:val="none" w:sz="0" w:space="0" w:color="auto"/>
            <w:right w:val="none" w:sz="0" w:space="0" w:color="auto"/>
          </w:divBdr>
        </w:div>
        <w:div w:id="624845943">
          <w:marLeft w:val="640"/>
          <w:marRight w:val="0"/>
          <w:marTop w:val="0"/>
          <w:marBottom w:val="0"/>
          <w:divBdr>
            <w:top w:val="none" w:sz="0" w:space="0" w:color="auto"/>
            <w:left w:val="none" w:sz="0" w:space="0" w:color="auto"/>
            <w:bottom w:val="none" w:sz="0" w:space="0" w:color="auto"/>
            <w:right w:val="none" w:sz="0" w:space="0" w:color="auto"/>
          </w:divBdr>
        </w:div>
        <w:div w:id="1166750232">
          <w:marLeft w:val="640"/>
          <w:marRight w:val="0"/>
          <w:marTop w:val="0"/>
          <w:marBottom w:val="0"/>
          <w:divBdr>
            <w:top w:val="none" w:sz="0" w:space="0" w:color="auto"/>
            <w:left w:val="none" w:sz="0" w:space="0" w:color="auto"/>
            <w:bottom w:val="none" w:sz="0" w:space="0" w:color="auto"/>
            <w:right w:val="none" w:sz="0" w:space="0" w:color="auto"/>
          </w:divBdr>
        </w:div>
        <w:div w:id="1822310329">
          <w:marLeft w:val="640"/>
          <w:marRight w:val="0"/>
          <w:marTop w:val="0"/>
          <w:marBottom w:val="0"/>
          <w:divBdr>
            <w:top w:val="none" w:sz="0" w:space="0" w:color="auto"/>
            <w:left w:val="none" w:sz="0" w:space="0" w:color="auto"/>
            <w:bottom w:val="none" w:sz="0" w:space="0" w:color="auto"/>
            <w:right w:val="none" w:sz="0" w:space="0" w:color="auto"/>
          </w:divBdr>
        </w:div>
        <w:div w:id="726222910">
          <w:marLeft w:val="640"/>
          <w:marRight w:val="0"/>
          <w:marTop w:val="0"/>
          <w:marBottom w:val="0"/>
          <w:divBdr>
            <w:top w:val="none" w:sz="0" w:space="0" w:color="auto"/>
            <w:left w:val="none" w:sz="0" w:space="0" w:color="auto"/>
            <w:bottom w:val="none" w:sz="0" w:space="0" w:color="auto"/>
            <w:right w:val="none" w:sz="0" w:space="0" w:color="auto"/>
          </w:divBdr>
        </w:div>
        <w:div w:id="519588258">
          <w:marLeft w:val="640"/>
          <w:marRight w:val="0"/>
          <w:marTop w:val="0"/>
          <w:marBottom w:val="0"/>
          <w:divBdr>
            <w:top w:val="none" w:sz="0" w:space="0" w:color="auto"/>
            <w:left w:val="none" w:sz="0" w:space="0" w:color="auto"/>
            <w:bottom w:val="none" w:sz="0" w:space="0" w:color="auto"/>
            <w:right w:val="none" w:sz="0" w:space="0" w:color="auto"/>
          </w:divBdr>
        </w:div>
        <w:div w:id="1812597498">
          <w:marLeft w:val="640"/>
          <w:marRight w:val="0"/>
          <w:marTop w:val="0"/>
          <w:marBottom w:val="0"/>
          <w:divBdr>
            <w:top w:val="none" w:sz="0" w:space="0" w:color="auto"/>
            <w:left w:val="none" w:sz="0" w:space="0" w:color="auto"/>
            <w:bottom w:val="none" w:sz="0" w:space="0" w:color="auto"/>
            <w:right w:val="none" w:sz="0" w:space="0" w:color="auto"/>
          </w:divBdr>
        </w:div>
        <w:div w:id="919365196">
          <w:marLeft w:val="640"/>
          <w:marRight w:val="0"/>
          <w:marTop w:val="0"/>
          <w:marBottom w:val="0"/>
          <w:divBdr>
            <w:top w:val="none" w:sz="0" w:space="0" w:color="auto"/>
            <w:left w:val="none" w:sz="0" w:space="0" w:color="auto"/>
            <w:bottom w:val="none" w:sz="0" w:space="0" w:color="auto"/>
            <w:right w:val="none" w:sz="0" w:space="0" w:color="auto"/>
          </w:divBdr>
        </w:div>
        <w:div w:id="612323614">
          <w:marLeft w:val="640"/>
          <w:marRight w:val="0"/>
          <w:marTop w:val="0"/>
          <w:marBottom w:val="0"/>
          <w:divBdr>
            <w:top w:val="none" w:sz="0" w:space="0" w:color="auto"/>
            <w:left w:val="none" w:sz="0" w:space="0" w:color="auto"/>
            <w:bottom w:val="none" w:sz="0" w:space="0" w:color="auto"/>
            <w:right w:val="none" w:sz="0" w:space="0" w:color="auto"/>
          </w:divBdr>
        </w:div>
      </w:divsChild>
    </w:div>
    <w:div w:id="228806088">
      <w:bodyDiv w:val="1"/>
      <w:marLeft w:val="0"/>
      <w:marRight w:val="0"/>
      <w:marTop w:val="0"/>
      <w:marBottom w:val="0"/>
      <w:divBdr>
        <w:top w:val="none" w:sz="0" w:space="0" w:color="auto"/>
        <w:left w:val="none" w:sz="0" w:space="0" w:color="auto"/>
        <w:bottom w:val="none" w:sz="0" w:space="0" w:color="auto"/>
        <w:right w:val="none" w:sz="0" w:space="0" w:color="auto"/>
      </w:divBdr>
    </w:div>
    <w:div w:id="229073904">
      <w:bodyDiv w:val="1"/>
      <w:marLeft w:val="0"/>
      <w:marRight w:val="0"/>
      <w:marTop w:val="0"/>
      <w:marBottom w:val="0"/>
      <w:divBdr>
        <w:top w:val="none" w:sz="0" w:space="0" w:color="auto"/>
        <w:left w:val="none" w:sz="0" w:space="0" w:color="auto"/>
        <w:bottom w:val="none" w:sz="0" w:space="0" w:color="auto"/>
        <w:right w:val="none" w:sz="0" w:space="0" w:color="auto"/>
      </w:divBdr>
      <w:divsChild>
        <w:div w:id="403796255">
          <w:marLeft w:val="640"/>
          <w:marRight w:val="0"/>
          <w:marTop w:val="0"/>
          <w:marBottom w:val="0"/>
          <w:divBdr>
            <w:top w:val="none" w:sz="0" w:space="0" w:color="auto"/>
            <w:left w:val="none" w:sz="0" w:space="0" w:color="auto"/>
            <w:bottom w:val="none" w:sz="0" w:space="0" w:color="auto"/>
            <w:right w:val="none" w:sz="0" w:space="0" w:color="auto"/>
          </w:divBdr>
        </w:div>
        <w:div w:id="1426919316">
          <w:marLeft w:val="640"/>
          <w:marRight w:val="0"/>
          <w:marTop w:val="0"/>
          <w:marBottom w:val="0"/>
          <w:divBdr>
            <w:top w:val="none" w:sz="0" w:space="0" w:color="auto"/>
            <w:left w:val="none" w:sz="0" w:space="0" w:color="auto"/>
            <w:bottom w:val="none" w:sz="0" w:space="0" w:color="auto"/>
            <w:right w:val="none" w:sz="0" w:space="0" w:color="auto"/>
          </w:divBdr>
        </w:div>
        <w:div w:id="643507661">
          <w:marLeft w:val="640"/>
          <w:marRight w:val="0"/>
          <w:marTop w:val="0"/>
          <w:marBottom w:val="0"/>
          <w:divBdr>
            <w:top w:val="none" w:sz="0" w:space="0" w:color="auto"/>
            <w:left w:val="none" w:sz="0" w:space="0" w:color="auto"/>
            <w:bottom w:val="none" w:sz="0" w:space="0" w:color="auto"/>
            <w:right w:val="none" w:sz="0" w:space="0" w:color="auto"/>
          </w:divBdr>
        </w:div>
        <w:div w:id="956718319">
          <w:marLeft w:val="640"/>
          <w:marRight w:val="0"/>
          <w:marTop w:val="0"/>
          <w:marBottom w:val="0"/>
          <w:divBdr>
            <w:top w:val="none" w:sz="0" w:space="0" w:color="auto"/>
            <w:left w:val="none" w:sz="0" w:space="0" w:color="auto"/>
            <w:bottom w:val="none" w:sz="0" w:space="0" w:color="auto"/>
            <w:right w:val="none" w:sz="0" w:space="0" w:color="auto"/>
          </w:divBdr>
        </w:div>
        <w:div w:id="1845432156">
          <w:marLeft w:val="640"/>
          <w:marRight w:val="0"/>
          <w:marTop w:val="0"/>
          <w:marBottom w:val="0"/>
          <w:divBdr>
            <w:top w:val="none" w:sz="0" w:space="0" w:color="auto"/>
            <w:left w:val="none" w:sz="0" w:space="0" w:color="auto"/>
            <w:bottom w:val="none" w:sz="0" w:space="0" w:color="auto"/>
            <w:right w:val="none" w:sz="0" w:space="0" w:color="auto"/>
          </w:divBdr>
        </w:div>
        <w:div w:id="1323663310">
          <w:marLeft w:val="640"/>
          <w:marRight w:val="0"/>
          <w:marTop w:val="0"/>
          <w:marBottom w:val="0"/>
          <w:divBdr>
            <w:top w:val="none" w:sz="0" w:space="0" w:color="auto"/>
            <w:left w:val="none" w:sz="0" w:space="0" w:color="auto"/>
            <w:bottom w:val="none" w:sz="0" w:space="0" w:color="auto"/>
            <w:right w:val="none" w:sz="0" w:space="0" w:color="auto"/>
          </w:divBdr>
        </w:div>
        <w:div w:id="1050150500">
          <w:marLeft w:val="640"/>
          <w:marRight w:val="0"/>
          <w:marTop w:val="0"/>
          <w:marBottom w:val="0"/>
          <w:divBdr>
            <w:top w:val="none" w:sz="0" w:space="0" w:color="auto"/>
            <w:left w:val="none" w:sz="0" w:space="0" w:color="auto"/>
            <w:bottom w:val="none" w:sz="0" w:space="0" w:color="auto"/>
            <w:right w:val="none" w:sz="0" w:space="0" w:color="auto"/>
          </w:divBdr>
        </w:div>
        <w:div w:id="613368074">
          <w:marLeft w:val="640"/>
          <w:marRight w:val="0"/>
          <w:marTop w:val="0"/>
          <w:marBottom w:val="0"/>
          <w:divBdr>
            <w:top w:val="none" w:sz="0" w:space="0" w:color="auto"/>
            <w:left w:val="none" w:sz="0" w:space="0" w:color="auto"/>
            <w:bottom w:val="none" w:sz="0" w:space="0" w:color="auto"/>
            <w:right w:val="none" w:sz="0" w:space="0" w:color="auto"/>
          </w:divBdr>
        </w:div>
        <w:div w:id="1210334911">
          <w:marLeft w:val="640"/>
          <w:marRight w:val="0"/>
          <w:marTop w:val="0"/>
          <w:marBottom w:val="0"/>
          <w:divBdr>
            <w:top w:val="none" w:sz="0" w:space="0" w:color="auto"/>
            <w:left w:val="none" w:sz="0" w:space="0" w:color="auto"/>
            <w:bottom w:val="none" w:sz="0" w:space="0" w:color="auto"/>
            <w:right w:val="none" w:sz="0" w:space="0" w:color="auto"/>
          </w:divBdr>
        </w:div>
        <w:div w:id="1307586896">
          <w:marLeft w:val="640"/>
          <w:marRight w:val="0"/>
          <w:marTop w:val="0"/>
          <w:marBottom w:val="0"/>
          <w:divBdr>
            <w:top w:val="none" w:sz="0" w:space="0" w:color="auto"/>
            <w:left w:val="none" w:sz="0" w:space="0" w:color="auto"/>
            <w:bottom w:val="none" w:sz="0" w:space="0" w:color="auto"/>
            <w:right w:val="none" w:sz="0" w:space="0" w:color="auto"/>
          </w:divBdr>
        </w:div>
        <w:div w:id="1686713516">
          <w:marLeft w:val="640"/>
          <w:marRight w:val="0"/>
          <w:marTop w:val="0"/>
          <w:marBottom w:val="0"/>
          <w:divBdr>
            <w:top w:val="none" w:sz="0" w:space="0" w:color="auto"/>
            <w:left w:val="none" w:sz="0" w:space="0" w:color="auto"/>
            <w:bottom w:val="none" w:sz="0" w:space="0" w:color="auto"/>
            <w:right w:val="none" w:sz="0" w:space="0" w:color="auto"/>
          </w:divBdr>
        </w:div>
        <w:div w:id="1264650074">
          <w:marLeft w:val="640"/>
          <w:marRight w:val="0"/>
          <w:marTop w:val="0"/>
          <w:marBottom w:val="0"/>
          <w:divBdr>
            <w:top w:val="none" w:sz="0" w:space="0" w:color="auto"/>
            <w:left w:val="none" w:sz="0" w:space="0" w:color="auto"/>
            <w:bottom w:val="none" w:sz="0" w:space="0" w:color="auto"/>
            <w:right w:val="none" w:sz="0" w:space="0" w:color="auto"/>
          </w:divBdr>
        </w:div>
        <w:div w:id="278148909">
          <w:marLeft w:val="640"/>
          <w:marRight w:val="0"/>
          <w:marTop w:val="0"/>
          <w:marBottom w:val="0"/>
          <w:divBdr>
            <w:top w:val="none" w:sz="0" w:space="0" w:color="auto"/>
            <w:left w:val="none" w:sz="0" w:space="0" w:color="auto"/>
            <w:bottom w:val="none" w:sz="0" w:space="0" w:color="auto"/>
            <w:right w:val="none" w:sz="0" w:space="0" w:color="auto"/>
          </w:divBdr>
        </w:div>
        <w:div w:id="1561479158">
          <w:marLeft w:val="640"/>
          <w:marRight w:val="0"/>
          <w:marTop w:val="0"/>
          <w:marBottom w:val="0"/>
          <w:divBdr>
            <w:top w:val="none" w:sz="0" w:space="0" w:color="auto"/>
            <w:left w:val="none" w:sz="0" w:space="0" w:color="auto"/>
            <w:bottom w:val="none" w:sz="0" w:space="0" w:color="auto"/>
            <w:right w:val="none" w:sz="0" w:space="0" w:color="auto"/>
          </w:divBdr>
        </w:div>
        <w:div w:id="1006833047">
          <w:marLeft w:val="640"/>
          <w:marRight w:val="0"/>
          <w:marTop w:val="0"/>
          <w:marBottom w:val="0"/>
          <w:divBdr>
            <w:top w:val="none" w:sz="0" w:space="0" w:color="auto"/>
            <w:left w:val="none" w:sz="0" w:space="0" w:color="auto"/>
            <w:bottom w:val="none" w:sz="0" w:space="0" w:color="auto"/>
            <w:right w:val="none" w:sz="0" w:space="0" w:color="auto"/>
          </w:divBdr>
        </w:div>
        <w:div w:id="1742674901">
          <w:marLeft w:val="640"/>
          <w:marRight w:val="0"/>
          <w:marTop w:val="0"/>
          <w:marBottom w:val="0"/>
          <w:divBdr>
            <w:top w:val="none" w:sz="0" w:space="0" w:color="auto"/>
            <w:left w:val="none" w:sz="0" w:space="0" w:color="auto"/>
            <w:bottom w:val="none" w:sz="0" w:space="0" w:color="auto"/>
            <w:right w:val="none" w:sz="0" w:space="0" w:color="auto"/>
          </w:divBdr>
        </w:div>
        <w:div w:id="1407461063">
          <w:marLeft w:val="640"/>
          <w:marRight w:val="0"/>
          <w:marTop w:val="0"/>
          <w:marBottom w:val="0"/>
          <w:divBdr>
            <w:top w:val="none" w:sz="0" w:space="0" w:color="auto"/>
            <w:left w:val="none" w:sz="0" w:space="0" w:color="auto"/>
            <w:bottom w:val="none" w:sz="0" w:space="0" w:color="auto"/>
            <w:right w:val="none" w:sz="0" w:space="0" w:color="auto"/>
          </w:divBdr>
        </w:div>
        <w:div w:id="625694907">
          <w:marLeft w:val="640"/>
          <w:marRight w:val="0"/>
          <w:marTop w:val="0"/>
          <w:marBottom w:val="0"/>
          <w:divBdr>
            <w:top w:val="none" w:sz="0" w:space="0" w:color="auto"/>
            <w:left w:val="none" w:sz="0" w:space="0" w:color="auto"/>
            <w:bottom w:val="none" w:sz="0" w:space="0" w:color="auto"/>
            <w:right w:val="none" w:sz="0" w:space="0" w:color="auto"/>
          </w:divBdr>
        </w:div>
        <w:div w:id="603850535">
          <w:marLeft w:val="640"/>
          <w:marRight w:val="0"/>
          <w:marTop w:val="0"/>
          <w:marBottom w:val="0"/>
          <w:divBdr>
            <w:top w:val="none" w:sz="0" w:space="0" w:color="auto"/>
            <w:left w:val="none" w:sz="0" w:space="0" w:color="auto"/>
            <w:bottom w:val="none" w:sz="0" w:space="0" w:color="auto"/>
            <w:right w:val="none" w:sz="0" w:space="0" w:color="auto"/>
          </w:divBdr>
        </w:div>
        <w:div w:id="2102145854">
          <w:marLeft w:val="640"/>
          <w:marRight w:val="0"/>
          <w:marTop w:val="0"/>
          <w:marBottom w:val="0"/>
          <w:divBdr>
            <w:top w:val="none" w:sz="0" w:space="0" w:color="auto"/>
            <w:left w:val="none" w:sz="0" w:space="0" w:color="auto"/>
            <w:bottom w:val="none" w:sz="0" w:space="0" w:color="auto"/>
            <w:right w:val="none" w:sz="0" w:space="0" w:color="auto"/>
          </w:divBdr>
        </w:div>
        <w:div w:id="1932354760">
          <w:marLeft w:val="640"/>
          <w:marRight w:val="0"/>
          <w:marTop w:val="0"/>
          <w:marBottom w:val="0"/>
          <w:divBdr>
            <w:top w:val="none" w:sz="0" w:space="0" w:color="auto"/>
            <w:left w:val="none" w:sz="0" w:space="0" w:color="auto"/>
            <w:bottom w:val="none" w:sz="0" w:space="0" w:color="auto"/>
            <w:right w:val="none" w:sz="0" w:space="0" w:color="auto"/>
          </w:divBdr>
        </w:div>
        <w:div w:id="1646010226">
          <w:marLeft w:val="640"/>
          <w:marRight w:val="0"/>
          <w:marTop w:val="0"/>
          <w:marBottom w:val="0"/>
          <w:divBdr>
            <w:top w:val="none" w:sz="0" w:space="0" w:color="auto"/>
            <w:left w:val="none" w:sz="0" w:space="0" w:color="auto"/>
            <w:bottom w:val="none" w:sz="0" w:space="0" w:color="auto"/>
            <w:right w:val="none" w:sz="0" w:space="0" w:color="auto"/>
          </w:divBdr>
        </w:div>
        <w:div w:id="1573346120">
          <w:marLeft w:val="640"/>
          <w:marRight w:val="0"/>
          <w:marTop w:val="0"/>
          <w:marBottom w:val="0"/>
          <w:divBdr>
            <w:top w:val="none" w:sz="0" w:space="0" w:color="auto"/>
            <w:left w:val="none" w:sz="0" w:space="0" w:color="auto"/>
            <w:bottom w:val="none" w:sz="0" w:space="0" w:color="auto"/>
            <w:right w:val="none" w:sz="0" w:space="0" w:color="auto"/>
          </w:divBdr>
        </w:div>
        <w:div w:id="76944057">
          <w:marLeft w:val="640"/>
          <w:marRight w:val="0"/>
          <w:marTop w:val="0"/>
          <w:marBottom w:val="0"/>
          <w:divBdr>
            <w:top w:val="none" w:sz="0" w:space="0" w:color="auto"/>
            <w:left w:val="none" w:sz="0" w:space="0" w:color="auto"/>
            <w:bottom w:val="none" w:sz="0" w:space="0" w:color="auto"/>
            <w:right w:val="none" w:sz="0" w:space="0" w:color="auto"/>
          </w:divBdr>
        </w:div>
        <w:div w:id="1324895851">
          <w:marLeft w:val="640"/>
          <w:marRight w:val="0"/>
          <w:marTop w:val="0"/>
          <w:marBottom w:val="0"/>
          <w:divBdr>
            <w:top w:val="none" w:sz="0" w:space="0" w:color="auto"/>
            <w:left w:val="none" w:sz="0" w:space="0" w:color="auto"/>
            <w:bottom w:val="none" w:sz="0" w:space="0" w:color="auto"/>
            <w:right w:val="none" w:sz="0" w:space="0" w:color="auto"/>
          </w:divBdr>
        </w:div>
        <w:div w:id="2110856905">
          <w:marLeft w:val="640"/>
          <w:marRight w:val="0"/>
          <w:marTop w:val="0"/>
          <w:marBottom w:val="0"/>
          <w:divBdr>
            <w:top w:val="none" w:sz="0" w:space="0" w:color="auto"/>
            <w:left w:val="none" w:sz="0" w:space="0" w:color="auto"/>
            <w:bottom w:val="none" w:sz="0" w:space="0" w:color="auto"/>
            <w:right w:val="none" w:sz="0" w:space="0" w:color="auto"/>
          </w:divBdr>
        </w:div>
      </w:divsChild>
    </w:div>
    <w:div w:id="231626362">
      <w:bodyDiv w:val="1"/>
      <w:marLeft w:val="0"/>
      <w:marRight w:val="0"/>
      <w:marTop w:val="0"/>
      <w:marBottom w:val="0"/>
      <w:divBdr>
        <w:top w:val="none" w:sz="0" w:space="0" w:color="auto"/>
        <w:left w:val="none" w:sz="0" w:space="0" w:color="auto"/>
        <w:bottom w:val="none" w:sz="0" w:space="0" w:color="auto"/>
        <w:right w:val="none" w:sz="0" w:space="0" w:color="auto"/>
      </w:divBdr>
    </w:div>
    <w:div w:id="232085790">
      <w:bodyDiv w:val="1"/>
      <w:marLeft w:val="0"/>
      <w:marRight w:val="0"/>
      <w:marTop w:val="0"/>
      <w:marBottom w:val="0"/>
      <w:divBdr>
        <w:top w:val="none" w:sz="0" w:space="0" w:color="auto"/>
        <w:left w:val="none" w:sz="0" w:space="0" w:color="auto"/>
        <w:bottom w:val="none" w:sz="0" w:space="0" w:color="auto"/>
        <w:right w:val="none" w:sz="0" w:space="0" w:color="auto"/>
      </w:divBdr>
    </w:div>
    <w:div w:id="234895748">
      <w:bodyDiv w:val="1"/>
      <w:marLeft w:val="0"/>
      <w:marRight w:val="0"/>
      <w:marTop w:val="0"/>
      <w:marBottom w:val="0"/>
      <w:divBdr>
        <w:top w:val="none" w:sz="0" w:space="0" w:color="auto"/>
        <w:left w:val="none" w:sz="0" w:space="0" w:color="auto"/>
        <w:bottom w:val="none" w:sz="0" w:space="0" w:color="auto"/>
        <w:right w:val="none" w:sz="0" w:space="0" w:color="auto"/>
      </w:divBdr>
    </w:div>
    <w:div w:id="235551365">
      <w:bodyDiv w:val="1"/>
      <w:marLeft w:val="0"/>
      <w:marRight w:val="0"/>
      <w:marTop w:val="0"/>
      <w:marBottom w:val="0"/>
      <w:divBdr>
        <w:top w:val="none" w:sz="0" w:space="0" w:color="auto"/>
        <w:left w:val="none" w:sz="0" w:space="0" w:color="auto"/>
        <w:bottom w:val="none" w:sz="0" w:space="0" w:color="auto"/>
        <w:right w:val="none" w:sz="0" w:space="0" w:color="auto"/>
      </w:divBdr>
      <w:divsChild>
        <w:div w:id="1379206622">
          <w:marLeft w:val="640"/>
          <w:marRight w:val="0"/>
          <w:marTop w:val="0"/>
          <w:marBottom w:val="0"/>
          <w:divBdr>
            <w:top w:val="none" w:sz="0" w:space="0" w:color="auto"/>
            <w:left w:val="none" w:sz="0" w:space="0" w:color="auto"/>
            <w:bottom w:val="none" w:sz="0" w:space="0" w:color="auto"/>
            <w:right w:val="none" w:sz="0" w:space="0" w:color="auto"/>
          </w:divBdr>
        </w:div>
        <w:div w:id="834493236">
          <w:marLeft w:val="640"/>
          <w:marRight w:val="0"/>
          <w:marTop w:val="0"/>
          <w:marBottom w:val="0"/>
          <w:divBdr>
            <w:top w:val="none" w:sz="0" w:space="0" w:color="auto"/>
            <w:left w:val="none" w:sz="0" w:space="0" w:color="auto"/>
            <w:bottom w:val="none" w:sz="0" w:space="0" w:color="auto"/>
            <w:right w:val="none" w:sz="0" w:space="0" w:color="auto"/>
          </w:divBdr>
        </w:div>
        <w:div w:id="240021619">
          <w:marLeft w:val="640"/>
          <w:marRight w:val="0"/>
          <w:marTop w:val="0"/>
          <w:marBottom w:val="0"/>
          <w:divBdr>
            <w:top w:val="none" w:sz="0" w:space="0" w:color="auto"/>
            <w:left w:val="none" w:sz="0" w:space="0" w:color="auto"/>
            <w:bottom w:val="none" w:sz="0" w:space="0" w:color="auto"/>
            <w:right w:val="none" w:sz="0" w:space="0" w:color="auto"/>
          </w:divBdr>
        </w:div>
        <w:div w:id="386495385">
          <w:marLeft w:val="640"/>
          <w:marRight w:val="0"/>
          <w:marTop w:val="0"/>
          <w:marBottom w:val="0"/>
          <w:divBdr>
            <w:top w:val="none" w:sz="0" w:space="0" w:color="auto"/>
            <w:left w:val="none" w:sz="0" w:space="0" w:color="auto"/>
            <w:bottom w:val="none" w:sz="0" w:space="0" w:color="auto"/>
            <w:right w:val="none" w:sz="0" w:space="0" w:color="auto"/>
          </w:divBdr>
        </w:div>
        <w:div w:id="1304894258">
          <w:marLeft w:val="640"/>
          <w:marRight w:val="0"/>
          <w:marTop w:val="0"/>
          <w:marBottom w:val="0"/>
          <w:divBdr>
            <w:top w:val="none" w:sz="0" w:space="0" w:color="auto"/>
            <w:left w:val="none" w:sz="0" w:space="0" w:color="auto"/>
            <w:bottom w:val="none" w:sz="0" w:space="0" w:color="auto"/>
            <w:right w:val="none" w:sz="0" w:space="0" w:color="auto"/>
          </w:divBdr>
        </w:div>
        <w:div w:id="1560744730">
          <w:marLeft w:val="640"/>
          <w:marRight w:val="0"/>
          <w:marTop w:val="0"/>
          <w:marBottom w:val="0"/>
          <w:divBdr>
            <w:top w:val="none" w:sz="0" w:space="0" w:color="auto"/>
            <w:left w:val="none" w:sz="0" w:space="0" w:color="auto"/>
            <w:bottom w:val="none" w:sz="0" w:space="0" w:color="auto"/>
            <w:right w:val="none" w:sz="0" w:space="0" w:color="auto"/>
          </w:divBdr>
        </w:div>
        <w:div w:id="1373310739">
          <w:marLeft w:val="640"/>
          <w:marRight w:val="0"/>
          <w:marTop w:val="0"/>
          <w:marBottom w:val="0"/>
          <w:divBdr>
            <w:top w:val="none" w:sz="0" w:space="0" w:color="auto"/>
            <w:left w:val="none" w:sz="0" w:space="0" w:color="auto"/>
            <w:bottom w:val="none" w:sz="0" w:space="0" w:color="auto"/>
            <w:right w:val="none" w:sz="0" w:space="0" w:color="auto"/>
          </w:divBdr>
        </w:div>
        <w:div w:id="1789280366">
          <w:marLeft w:val="640"/>
          <w:marRight w:val="0"/>
          <w:marTop w:val="0"/>
          <w:marBottom w:val="0"/>
          <w:divBdr>
            <w:top w:val="none" w:sz="0" w:space="0" w:color="auto"/>
            <w:left w:val="none" w:sz="0" w:space="0" w:color="auto"/>
            <w:bottom w:val="none" w:sz="0" w:space="0" w:color="auto"/>
            <w:right w:val="none" w:sz="0" w:space="0" w:color="auto"/>
          </w:divBdr>
        </w:div>
        <w:div w:id="1735546681">
          <w:marLeft w:val="640"/>
          <w:marRight w:val="0"/>
          <w:marTop w:val="0"/>
          <w:marBottom w:val="0"/>
          <w:divBdr>
            <w:top w:val="none" w:sz="0" w:space="0" w:color="auto"/>
            <w:left w:val="none" w:sz="0" w:space="0" w:color="auto"/>
            <w:bottom w:val="none" w:sz="0" w:space="0" w:color="auto"/>
            <w:right w:val="none" w:sz="0" w:space="0" w:color="auto"/>
          </w:divBdr>
        </w:div>
        <w:div w:id="1110274313">
          <w:marLeft w:val="640"/>
          <w:marRight w:val="0"/>
          <w:marTop w:val="0"/>
          <w:marBottom w:val="0"/>
          <w:divBdr>
            <w:top w:val="none" w:sz="0" w:space="0" w:color="auto"/>
            <w:left w:val="none" w:sz="0" w:space="0" w:color="auto"/>
            <w:bottom w:val="none" w:sz="0" w:space="0" w:color="auto"/>
            <w:right w:val="none" w:sz="0" w:space="0" w:color="auto"/>
          </w:divBdr>
        </w:div>
        <w:div w:id="580801011">
          <w:marLeft w:val="640"/>
          <w:marRight w:val="0"/>
          <w:marTop w:val="0"/>
          <w:marBottom w:val="0"/>
          <w:divBdr>
            <w:top w:val="none" w:sz="0" w:space="0" w:color="auto"/>
            <w:left w:val="none" w:sz="0" w:space="0" w:color="auto"/>
            <w:bottom w:val="none" w:sz="0" w:space="0" w:color="auto"/>
            <w:right w:val="none" w:sz="0" w:space="0" w:color="auto"/>
          </w:divBdr>
        </w:div>
        <w:div w:id="1896624265">
          <w:marLeft w:val="640"/>
          <w:marRight w:val="0"/>
          <w:marTop w:val="0"/>
          <w:marBottom w:val="0"/>
          <w:divBdr>
            <w:top w:val="none" w:sz="0" w:space="0" w:color="auto"/>
            <w:left w:val="none" w:sz="0" w:space="0" w:color="auto"/>
            <w:bottom w:val="none" w:sz="0" w:space="0" w:color="auto"/>
            <w:right w:val="none" w:sz="0" w:space="0" w:color="auto"/>
          </w:divBdr>
        </w:div>
        <w:div w:id="96485976">
          <w:marLeft w:val="640"/>
          <w:marRight w:val="0"/>
          <w:marTop w:val="0"/>
          <w:marBottom w:val="0"/>
          <w:divBdr>
            <w:top w:val="none" w:sz="0" w:space="0" w:color="auto"/>
            <w:left w:val="none" w:sz="0" w:space="0" w:color="auto"/>
            <w:bottom w:val="none" w:sz="0" w:space="0" w:color="auto"/>
            <w:right w:val="none" w:sz="0" w:space="0" w:color="auto"/>
          </w:divBdr>
        </w:div>
        <w:div w:id="1350258367">
          <w:marLeft w:val="640"/>
          <w:marRight w:val="0"/>
          <w:marTop w:val="0"/>
          <w:marBottom w:val="0"/>
          <w:divBdr>
            <w:top w:val="none" w:sz="0" w:space="0" w:color="auto"/>
            <w:left w:val="none" w:sz="0" w:space="0" w:color="auto"/>
            <w:bottom w:val="none" w:sz="0" w:space="0" w:color="auto"/>
            <w:right w:val="none" w:sz="0" w:space="0" w:color="auto"/>
          </w:divBdr>
        </w:div>
        <w:div w:id="377166409">
          <w:marLeft w:val="640"/>
          <w:marRight w:val="0"/>
          <w:marTop w:val="0"/>
          <w:marBottom w:val="0"/>
          <w:divBdr>
            <w:top w:val="none" w:sz="0" w:space="0" w:color="auto"/>
            <w:left w:val="none" w:sz="0" w:space="0" w:color="auto"/>
            <w:bottom w:val="none" w:sz="0" w:space="0" w:color="auto"/>
            <w:right w:val="none" w:sz="0" w:space="0" w:color="auto"/>
          </w:divBdr>
        </w:div>
        <w:div w:id="1729259641">
          <w:marLeft w:val="640"/>
          <w:marRight w:val="0"/>
          <w:marTop w:val="0"/>
          <w:marBottom w:val="0"/>
          <w:divBdr>
            <w:top w:val="none" w:sz="0" w:space="0" w:color="auto"/>
            <w:left w:val="none" w:sz="0" w:space="0" w:color="auto"/>
            <w:bottom w:val="none" w:sz="0" w:space="0" w:color="auto"/>
            <w:right w:val="none" w:sz="0" w:space="0" w:color="auto"/>
          </w:divBdr>
        </w:div>
        <w:div w:id="529101079">
          <w:marLeft w:val="640"/>
          <w:marRight w:val="0"/>
          <w:marTop w:val="0"/>
          <w:marBottom w:val="0"/>
          <w:divBdr>
            <w:top w:val="none" w:sz="0" w:space="0" w:color="auto"/>
            <w:left w:val="none" w:sz="0" w:space="0" w:color="auto"/>
            <w:bottom w:val="none" w:sz="0" w:space="0" w:color="auto"/>
            <w:right w:val="none" w:sz="0" w:space="0" w:color="auto"/>
          </w:divBdr>
        </w:div>
        <w:div w:id="521285266">
          <w:marLeft w:val="640"/>
          <w:marRight w:val="0"/>
          <w:marTop w:val="0"/>
          <w:marBottom w:val="0"/>
          <w:divBdr>
            <w:top w:val="none" w:sz="0" w:space="0" w:color="auto"/>
            <w:left w:val="none" w:sz="0" w:space="0" w:color="auto"/>
            <w:bottom w:val="none" w:sz="0" w:space="0" w:color="auto"/>
            <w:right w:val="none" w:sz="0" w:space="0" w:color="auto"/>
          </w:divBdr>
        </w:div>
        <w:div w:id="470908166">
          <w:marLeft w:val="640"/>
          <w:marRight w:val="0"/>
          <w:marTop w:val="0"/>
          <w:marBottom w:val="0"/>
          <w:divBdr>
            <w:top w:val="none" w:sz="0" w:space="0" w:color="auto"/>
            <w:left w:val="none" w:sz="0" w:space="0" w:color="auto"/>
            <w:bottom w:val="none" w:sz="0" w:space="0" w:color="auto"/>
            <w:right w:val="none" w:sz="0" w:space="0" w:color="auto"/>
          </w:divBdr>
        </w:div>
        <w:div w:id="1794403878">
          <w:marLeft w:val="640"/>
          <w:marRight w:val="0"/>
          <w:marTop w:val="0"/>
          <w:marBottom w:val="0"/>
          <w:divBdr>
            <w:top w:val="none" w:sz="0" w:space="0" w:color="auto"/>
            <w:left w:val="none" w:sz="0" w:space="0" w:color="auto"/>
            <w:bottom w:val="none" w:sz="0" w:space="0" w:color="auto"/>
            <w:right w:val="none" w:sz="0" w:space="0" w:color="auto"/>
          </w:divBdr>
        </w:div>
        <w:div w:id="1300963700">
          <w:marLeft w:val="640"/>
          <w:marRight w:val="0"/>
          <w:marTop w:val="0"/>
          <w:marBottom w:val="0"/>
          <w:divBdr>
            <w:top w:val="none" w:sz="0" w:space="0" w:color="auto"/>
            <w:left w:val="none" w:sz="0" w:space="0" w:color="auto"/>
            <w:bottom w:val="none" w:sz="0" w:space="0" w:color="auto"/>
            <w:right w:val="none" w:sz="0" w:space="0" w:color="auto"/>
          </w:divBdr>
        </w:div>
        <w:div w:id="50353463">
          <w:marLeft w:val="640"/>
          <w:marRight w:val="0"/>
          <w:marTop w:val="0"/>
          <w:marBottom w:val="0"/>
          <w:divBdr>
            <w:top w:val="none" w:sz="0" w:space="0" w:color="auto"/>
            <w:left w:val="none" w:sz="0" w:space="0" w:color="auto"/>
            <w:bottom w:val="none" w:sz="0" w:space="0" w:color="auto"/>
            <w:right w:val="none" w:sz="0" w:space="0" w:color="auto"/>
          </w:divBdr>
        </w:div>
        <w:div w:id="1318726761">
          <w:marLeft w:val="640"/>
          <w:marRight w:val="0"/>
          <w:marTop w:val="0"/>
          <w:marBottom w:val="0"/>
          <w:divBdr>
            <w:top w:val="none" w:sz="0" w:space="0" w:color="auto"/>
            <w:left w:val="none" w:sz="0" w:space="0" w:color="auto"/>
            <w:bottom w:val="none" w:sz="0" w:space="0" w:color="auto"/>
            <w:right w:val="none" w:sz="0" w:space="0" w:color="auto"/>
          </w:divBdr>
        </w:div>
        <w:div w:id="1532914055">
          <w:marLeft w:val="640"/>
          <w:marRight w:val="0"/>
          <w:marTop w:val="0"/>
          <w:marBottom w:val="0"/>
          <w:divBdr>
            <w:top w:val="none" w:sz="0" w:space="0" w:color="auto"/>
            <w:left w:val="none" w:sz="0" w:space="0" w:color="auto"/>
            <w:bottom w:val="none" w:sz="0" w:space="0" w:color="auto"/>
            <w:right w:val="none" w:sz="0" w:space="0" w:color="auto"/>
          </w:divBdr>
        </w:div>
        <w:div w:id="60098836">
          <w:marLeft w:val="640"/>
          <w:marRight w:val="0"/>
          <w:marTop w:val="0"/>
          <w:marBottom w:val="0"/>
          <w:divBdr>
            <w:top w:val="none" w:sz="0" w:space="0" w:color="auto"/>
            <w:left w:val="none" w:sz="0" w:space="0" w:color="auto"/>
            <w:bottom w:val="none" w:sz="0" w:space="0" w:color="auto"/>
            <w:right w:val="none" w:sz="0" w:space="0" w:color="auto"/>
          </w:divBdr>
        </w:div>
        <w:div w:id="1531331463">
          <w:marLeft w:val="640"/>
          <w:marRight w:val="0"/>
          <w:marTop w:val="0"/>
          <w:marBottom w:val="0"/>
          <w:divBdr>
            <w:top w:val="none" w:sz="0" w:space="0" w:color="auto"/>
            <w:left w:val="none" w:sz="0" w:space="0" w:color="auto"/>
            <w:bottom w:val="none" w:sz="0" w:space="0" w:color="auto"/>
            <w:right w:val="none" w:sz="0" w:space="0" w:color="auto"/>
          </w:divBdr>
        </w:div>
        <w:div w:id="1082222651">
          <w:marLeft w:val="640"/>
          <w:marRight w:val="0"/>
          <w:marTop w:val="0"/>
          <w:marBottom w:val="0"/>
          <w:divBdr>
            <w:top w:val="none" w:sz="0" w:space="0" w:color="auto"/>
            <w:left w:val="none" w:sz="0" w:space="0" w:color="auto"/>
            <w:bottom w:val="none" w:sz="0" w:space="0" w:color="auto"/>
            <w:right w:val="none" w:sz="0" w:space="0" w:color="auto"/>
          </w:divBdr>
        </w:div>
        <w:div w:id="1050957375">
          <w:marLeft w:val="640"/>
          <w:marRight w:val="0"/>
          <w:marTop w:val="0"/>
          <w:marBottom w:val="0"/>
          <w:divBdr>
            <w:top w:val="none" w:sz="0" w:space="0" w:color="auto"/>
            <w:left w:val="none" w:sz="0" w:space="0" w:color="auto"/>
            <w:bottom w:val="none" w:sz="0" w:space="0" w:color="auto"/>
            <w:right w:val="none" w:sz="0" w:space="0" w:color="auto"/>
          </w:divBdr>
        </w:div>
        <w:div w:id="1170558658">
          <w:marLeft w:val="640"/>
          <w:marRight w:val="0"/>
          <w:marTop w:val="0"/>
          <w:marBottom w:val="0"/>
          <w:divBdr>
            <w:top w:val="none" w:sz="0" w:space="0" w:color="auto"/>
            <w:left w:val="none" w:sz="0" w:space="0" w:color="auto"/>
            <w:bottom w:val="none" w:sz="0" w:space="0" w:color="auto"/>
            <w:right w:val="none" w:sz="0" w:space="0" w:color="auto"/>
          </w:divBdr>
        </w:div>
        <w:div w:id="19819728">
          <w:marLeft w:val="640"/>
          <w:marRight w:val="0"/>
          <w:marTop w:val="0"/>
          <w:marBottom w:val="0"/>
          <w:divBdr>
            <w:top w:val="none" w:sz="0" w:space="0" w:color="auto"/>
            <w:left w:val="none" w:sz="0" w:space="0" w:color="auto"/>
            <w:bottom w:val="none" w:sz="0" w:space="0" w:color="auto"/>
            <w:right w:val="none" w:sz="0" w:space="0" w:color="auto"/>
          </w:divBdr>
        </w:div>
        <w:div w:id="20598017">
          <w:marLeft w:val="640"/>
          <w:marRight w:val="0"/>
          <w:marTop w:val="0"/>
          <w:marBottom w:val="0"/>
          <w:divBdr>
            <w:top w:val="none" w:sz="0" w:space="0" w:color="auto"/>
            <w:left w:val="none" w:sz="0" w:space="0" w:color="auto"/>
            <w:bottom w:val="none" w:sz="0" w:space="0" w:color="auto"/>
            <w:right w:val="none" w:sz="0" w:space="0" w:color="auto"/>
          </w:divBdr>
        </w:div>
        <w:div w:id="1155144904">
          <w:marLeft w:val="640"/>
          <w:marRight w:val="0"/>
          <w:marTop w:val="0"/>
          <w:marBottom w:val="0"/>
          <w:divBdr>
            <w:top w:val="none" w:sz="0" w:space="0" w:color="auto"/>
            <w:left w:val="none" w:sz="0" w:space="0" w:color="auto"/>
            <w:bottom w:val="none" w:sz="0" w:space="0" w:color="auto"/>
            <w:right w:val="none" w:sz="0" w:space="0" w:color="auto"/>
          </w:divBdr>
        </w:div>
        <w:div w:id="823860948">
          <w:marLeft w:val="640"/>
          <w:marRight w:val="0"/>
          <w:marTop w:val="0"/>
          <w:marBottom w:val="0"/>
          <w:divBdr>
            <w:top w:val="none" w:sz="0" w:space="0" w:color="auto"/>
            <w:left w:val="none" w:sz="0" w:space="0" w:color="auto"/>
            <w:bottom w:val="none" w:sz="0" w:space="0" w:color="auto"/>
            <w:right w:val="none" w:sz="0" w:space="0" w:color="auto"/>
          </w:divBdr>
        </w:div>
        <w:div w:id="1143425229">
          <w:marLeft w:val="640"/>
          <w:marRight w:val="0"/>
          <w:marTop w:val="0"/>
          <w:marBottom w:val="0"/>
          <w:divBdr>
            <w:top w:val="none" w:sz="0" w:space="0" w:color="auto"/>
            <w:left w:val="none" w:sz="0" w:space="0" w:color="auto"/>
            <w:bottom w:val="none" w:sz="0" w:space="0" w:color="auto"/>
            <w:right w:val="none" w:sz="0" w:space="0" w:color="auto"/>
          </w:divBdr>
        </w:div>
        <w:div w:id="2130010858">
          <w:marLeft w:val="640"/>
          <w:marRight w:val="0"/>
          <w:marTop w:val="0"/>
          <w:marBottom w:val="0"/>
          <w:divBdr>
            <w:top w:val="none" w:sz="0" w:space="0" w:color="auto"/>
            <w:left w:val="none" w:sz="0" w:space="0" w:color="auto"/>
            <w:bottom w:val="none" w:sz="0" w:space="0" w:color="auto"/>
            <w:right w:val="none" w:sz="0" w:space="0" w:color="auto"/>
          </w:divBdr>
        </w:div>
        <w:div w:id="1236475210">
          <w:marLeft w:val="640"/>
          <w:marRight w:val="0"/>
          <w:marTop w:val="0"/>
          <w:marBottom w:val="0"/>
          <w:divBdr>
            <w:top w:val="none" w:sz="0" w:space="0" w:color="auto"/>
            <w:left w:val="none" w:sz="0" w:space="0" w:color="auto"/>
            <w:bottom w:val="none" w:sz="0" w:space="0" w:color="auto"/>
            <w:right w:val="none" w:sz="0" w:space="0" w:color="auto"/>
          </w:divBdr>
        </w:div>
        <w:div w:id="722405069">
          <w:marLeft w:val="640"/>
          <w:marRight w:val="0"/>
          <w:marTop w:val="0"/>
          <w:marBottom w:val="0"/>
          <w:divBdr>
            <w:top w:val="none" w:sz="0" w:space="0" w:color="auto"/>
            <w:left w:val="none" w:sz="0" w:space="0" w:color="auto"/>
            <w:bottom w:val="none" w:sz="0" w:space="0" w:color="auto"/>
            <w:right w:val="none" w:sz="0" w:space="0" w:color="auto"/>
          </w:divBdr>
        </w:div>
        <w:div w:id="1986003287">
          <w:marLeft w:val="640"/>
          <w:marRight w:val="0"/>
          <w:marTop w:val="0"/>
          <w:marBottom w:val="0"/>
          <w:divBdr>
            <w:top w:val="none" w:sz="0" w:space="0" w:color="auto"/>
            <w:left w:val="none" w:sz="0" w:space="0" w:color="auto"/>
            <w:bottom w:val="none" w:sz="0" w:space="0" w:color="auto"/>
            <w:right w:val="none" w:sz="0" w:space="0" w:color="auto"/>
          </w:divBdr>
        </w:div>
        <w:div w:id="2123843249">
          <w:marLeft w:val="640"/>
          <w:marRight w:val="0"/>
          <w:marTop w:val="0"/>
          <w:marBottom w:val="0"/>
          <w:divBdr>
            <w:top w:val="none" w:sz="0" w:space="0" w:color="auto"/>
            <w:left w:val="none" w:sz="0" w:space="0" w:color="auto"/>
            <w:bottom w:val="none" w:sz="0" w:space="0" w:color="auto"/>
            <w:right w:val="none" w:sz="0" w:space="0" w:color="auto"/>
          </w:divBdr>
        </w:div>
        <w:div w:id="208960063">
          <w:marLeft w:val="640"/>
          <w:marRight w:val="0"/>
          <w:marTop w:val="0"/>
          <w:marBottom w:val="0"/>
          <w:divBdr>
            <w:top w:val="none" w:sz="0" w:space="0" w:color="auto"/>
            <w:left w:val="none" w:sz="0" w:space="0" w:color="auto"/>
            <w:bottom w:val="none" w:sz="0" w:space="0" w:color="auto"/>
            <w:right w:val="none" w:sz="0" w:space="0" w:color="auto"/>
          </w:divBdr>
        </w:div>
        <w:div w:id="2099906390">
          <w:marLeft w:val="640"/>
          <w:marRight w:val="0"/>
          <w:marTop w:val="0"/>
          <w:marBottom w:val="0"/>
          <w:divBdr>
            <w:top w:val="none" w:sz="0" w:space="0" w:color="auto"/>
            <w:left w:val="none" w:sz="0" w:space="0" w:color="auto"/>
            <w:bottom w:val="none" w:sz="0" w:space="0" w:color="auto"/>
            <w:right w:val="none" w:sz="0" w:space="0" w:color="auto"/>
          </w:divBdr>
        </w:div>
        <w:div w:id="1811629685">
          <w:marLeft w:val="640"/>
          <w:marRight w:val="0"/>
          <w:marTop w:val="0"/>
          <w:marBottom w:val="0"/>
          <w:divBdr>
            <w:top w:val="none" w:sz="0" w:space="0" w:color="auto"/>
            <w:left w:val="none" w:sz="0" w:space="0" w:color="auto"/>
            <w:bottom w:val="none" w:sz="0" w:space="0" w:color="auto"/>
            <w:right w:val="none" w:sz="0" w:space="0" w:color="auto"/>
          </w:divBdr>
        </w:div>
        <w:div w:id="363478843">
          <w:marLeft w:val="640"/>
          <w:marRight w:val="0"/>
          <w:marTop w:val="0"/>
          <w:marBottom w:val="0"/>
          <w:divBdr>
            <w:top w:val="none" w:sz="0" w:space="0" w:color="auto"/>
            <w:left w:val="none" w:sz="0" w:space="0" w:color="auto"/>
            <w:bottom w:val="none" w:sz="0" w:space="0" w:color="auto"/>
            <w:right w:val="none" w:sz="0" w:space="0" w:color="auto"/>
          </w:divBdr>
        </w:div>
        <w:div w:id="1396775924">
          <w:marLeft w:val="640"/>
          <w:marRight w:val="0"/>
          <w:marTop w:val="0"/>
          <w:marBottom w:val="0"/>
          <w:divBdr>
            <w:top w:val="none" w:sz="0" w:space="0" w:color="auto"/>
            <w:left w:val="none" w:sz="0" w:space="0" w:color="auto"/>
            <w:bottom w:val="none" w:sz="0" w:space="0" w:color="auto"/>
            <w:right w:val="none" w:sz="0" w:space="0" w:color="auto"/>
          </w:divBdr>
        </w:div>
        <w:div w:id="2144229951">
          <w:marLeft w:val="640"/>
          <w:marRight w:val="0"/>
          <w:marTop w:val="0"/>
          <w:marBottom w:val="0"/>
          <w:divBdr>
            <w:top w:val="none" w:sz="0" w:space="0" w:color="auto"/>
            <w:left w:val="none" w:sz="0" w:space="0" w:color="auto"/>
            <w:bottom w:val="none" w:sz="0" w:space="0" w:color="auto"/>
            <w:right w:val="none" w:sz="0" w:space="0" w:color="auto"/>
          </w:divBdr>
        </w:div>
        <w:div w:id="1376544533">
          <w:marLeft w:val="640"/>
          <w:marRight w:val="0"/>
          <w:marTop w:val="0"/>
          <w:marBottom w:val="0"/>
          <w:divBdr>
            <w:top w:val="none" w:sz="0" w:space="0" w:color="auto"/>
            <w:left w:val="none" w:sz="0" w:space="0" w:color="auto"/>
            <w:bottom w:val="none" w:sz="0" w:space="0" w:color="auto"/>
            <w:right w:val="none" w:sz="0" w:space="0" w:color="auto"/>
          </w:divBdr>
        </w:div>
        <w:div w:id="909271293">
          <w:marLeft w:val="640"/>
          <w:marRight w:val="0"/>
          <w:marTop w:val="0"/>
          <w:marBottom w:val="0"/>
          <w:divBdr>
            <w:top w:val="none" w:sz="0" w:space="0" w:color="auto"/>
            <w:left w:val="none" w:sz="0" w:space="0" w:color="auto"/>
            <w:bottom w:val="none" w:sz="0" w:space="0" w:color="auto"/>
            <w:right w:val="none" w:sz="0" w:space="0" w:color="auto"/>
          </w:divBdr>
        </w:div>
        <w:div w:id="2082484745">
          <w:marLeft w:val="640"/>
          <w:marRight w:val="0"/>
          <w:marTop w:val="0"/>
          <w:marBottom w:val="0"/>
          <w:divBdr>
            <w:top w:val="none" w:sz="0" w:space="0" w:color="auto"/>
            <w:left w:val="none" w:sz="0" w:space="0" w:color="auto"/>
            <w:bottom w:val="none" w:sz="0" w:space="0" w:color="auto"/>
            <w:right w:val="none" w:sz="0" w:space="0" w:color="auto"/>
          </w:divBdr>
        </w:div>
        <w:div w:id="257755160">
          <w:marLeft w:val="640"/>
          <w:marRight w:val="0"/>
          <w:marTop w:val="0"/>
          <w:marBottom w:val="0"/>
          <w:divBdr>
            <w:top w:val="none" w:sz="0" w:space="0" w:color="auto"/>
            <w:left w:val="none" w:sz="0" w:space="0" w:color="auto"/>
            <w:bottom w:val="none" w:sz="0" w:space="0" w:color="auto"/>
            <w:right w:val="none" w:sz="0" w:space="0" w:color="auto"/>
          </w:divBdr>
        </w:div>
        <w:div w:id="136067920">
          <w:marLeft w:val="640"/>
          <w:marRight w:val="0"/>
          <w:marTop w:val="0"/>
          <w:marBottom w:val="0"/>
          <w:divBdr>
            <w:top w:val="none" w:sz="0" w:space="0" w:color="auto"/>
            <w:left w:val="none" w:sz="0" w:space="0" w:color="auto"/>
            <w:bottom w:val="none" w:sz="0" w:space="0" w:color="auto"/>
            <w:right w:val="none" w:sz="0" w:space="0" w:color="auto"/>
          </w:divBdr>
        </w:div>
        <w:div w:id="1959990944">
          <w:marLeft w:val="640"/>
          <w:marRight w:val="0"/>
          <w:marTop w:val="0"/>
          <w:marBottom w:val="0"/>
          <w:divBdr>
            <w:top w:val="none" w:sz="0" w:space="0" w:color="auto"/>
            <w:left w:val="none" w:sz="0" w:space="0" w:color="auto"/>
            <w:bottom w:val="none" w:sz="0" w:space="0" w:color="auto"/>
            <w:right w:val="none" w:sz="0" w:space="0" w:color="auto"/>
          </w:divBdr>
        </w:div>
        <w:div w:id="425927421">
          <w:marLeft w:val="640"/>
          <w:marRight w:val="0"/>
          <w:marTop w:val="0"/>
          <w:marBottom w:val="0"/>
          <w:divBdr>
            <w:top w:val="none" w:sz="0" w:space="0" w:color="auto"/>
            <w:left w:val="none" w:sz="0" w:space="0" w:color="auto"/>
            <w:bottom w:val="none" w:sz="0" w:space="0" w:color="auto"/>
            <w:right w:val="none" w:sz="0" w:space="0" w:color="auto"/>
          </w:divBdr>
        </w:div>
        <w:div w:id="1256475568">
          <w:marLeft w:val="640"/>
          <w:marRight w:val="0"/>
          <w:marTop w:val="0"/>
          <w:marBottom w:val="0"/>
          <w:divBdr>
            <w:top w:val="none" w:sz="0" w:space="0" w:color="auto"/>
            <w:left w:val="none" w:sz="0" w:space="0" w:color="auto"/>
            <w:bottom w:val="none" w:sz="0" w:space="0" w:color="auto"/>
            <w:right w:val="none" w:sz="0" w:space="0" w:color="auto"/>
          </w:divBdr>
        </w:div>
        <w:div w:id="1240336076">
          <w:marLeft w:val="640"/>
          <w:marRight w:val="0"/>
          <w:marTop w:val="0"/>
          <w:marBottom w:val="0"/>
          <w:divBdr>
            <w:top w:val="none" w:sz="0" w:space="0" w:color="auto"/>
            <w:left w:val="none" w:sz="0" w:space="0" w:color="auto"/>
            <w:bottom w:val="none" w:sz="0" w:space="0" w:color="auto"/>
            <w:right w:val="none" w:sz="0" w:space="0" w:color="auto"/>
          </w:divBdr>
        </w:div>
        <w:div w:id="959065545">
          <w:marLeft w:val="640"/>
          <w:marRight w:val="0"/>
          <w:marTop w:val="0"/>
          <w:marBottom w:val="0"/>
          <w:divBdr>
            <w:top w:val="none" w:sz="0" w:space="0" w:color="auto"/>
            <w:left w:val="none" w:sz="0" w:space="0" w:color="auto"/>
            <w:bottom w:val="none" w:sz="0" w:space="0" w:color="auto"/>
            <w:right w:val="none" w:sz="0" w:space="0" w:color="auto"/>
          </w:divBdr>
        </w:div>
      </w:divsChild>
    </w:div>
    <w:div w:id="235633043">
      <w:bodyDiv w:val="1"/>
      <w:marLeft w:val="0"/>
      <w:marRight w:val="0"/>
      <w:marTop w:val="0"/>
      <w:marBottom w:val="0"/>
      <w:divBdr>
        <w:top w:val="none" w:sz="0" w:space="0" w:color="auto"/>
        <w:left w:val="none" w:sz="0" w:space="0" w:color="auto"/>
        <w:bottom w:val="none" w:sz="0" w:space="0" w:color="auto"/>
        <w:right w:val="none" w:sz="0" w:space="0" w:color="auto"/>
      </w:divBdr>
      <w:divsChild>
        <w:div w:id="1656882464">
          <w:marLeft w:val="640"/>
          <w:marRight w:val="0"/>
          <w:marTop w:val="0"/>
          <w:marBottom w:val="0"/>
          <w:divBdr>
            <w:top w:val="none" w:sz="0" w:space="0" w:color="auto"/>
            <w:left w:val="none" w:sz="0" w:space="0" w:color="auto"/>
            <w:bottom w:val="none" w:sz="0" w:space="0" w:color="auto"/>
            <w:right w:val="none" w:sz="0" w:space="0" w:color="auto"/>
          </w:divBdr>
        </w:div>
        <w:div w:id="933981083">
          <w:marLeft w:val="640"/>
          <w:marRight w:val="0"/>
          <w:marTop w:val="0"/>
          <w:marBottom w:val="0"/>
          <w:divBdr>
            <w:top w:val="none" w:sz="0" w:space="0" w:color="auto"/>
            <w:left w:val="none" w:sz="0" w:space="0" w:color="auto"/>
            <w:bottom w:val="none" w:sz="0" w:space="0" w:color="auto"/>
            <w:right w:val="none" w:sz="0" w:space="0" w:color="auto"/>
          </w:divBdr>
        </w:div>
        <w:div w:id="1062366572">
          <w:marLeft w:val="640"/>
          <w:marRight w:val="0"/>
          <w:marTop w:val="0"/>
          <w:marBottom w:val="0"/>
          <w:divBdr>
            <w:top w:val="none" w:sz="0" w:space="0" w:color="auto"/>
            <w:left w:val="none" w:sz="0" w:space="0" w:color="auto"/>
            <w:bottom w:val="none" w:sz="0" w:space="0" w:color="auto"/>
            <w:right w:val="none" w:sz="0" w:space="0" w:color="auto"/>
          </w:divBdr>
        </w:div>
        <w:div w:id="1764910678">
          <w:marLeft w:val="640"/>
          <w:marRight w:val="0"/>
          <w:marTop w:val="0"/>
          <w:marBottom w:val="0"/>
          <w:divBdr>
            <w:top w:val="none" w:sz="0" w:space="0" w:color="auto"/>
            <w:left w:val="none" w:sz="0" w:space="0" w:color="auto"/>
            <w:bottom w:val="none" w:sz="0" w:space="0" w:color="auto"/>
            <w:right w:val="none" w:sz="0" w:space="0" w:color="auto"/>
          </w:divBdr>
        </w:div>
        <w:div w:id="529537680">
          <w:marLeft w:val="640"/>
          <w:marRight w:val="0"/>
          <w:marTop w:val="0"/>
          <w:marBottom w:val="0"/>
          <w:divBdr>
            <w:top w:val="none" w:sz="0" w:space="0" w:color="auto"/>
            <w:left w:val="none" w:sz="0" w:space="0" w:color="auto"/>
            <w:bottom w:val="none" w:sz="0" w:space="0" w:color="auto"/>
            <w:right w:val="none" w:sz="0" w:space="0" w:color="auto"/>
          </w:divBdr>
        </w:div>
        <w:div w:id="620458474">
          <w:marLeft w:val="640"/>
          <w:marRight w:val="0"/>
          <w:marTop w:val="0"/>
          <w:marBottom w:val="0"/>
          <w:divBdr>
            <w:top w:val="none" w:sz="0" w:space="0" w:color="auto"/>
            <w:left w:val="none" w:sz="0" w:space="0" w:color="auto"/>
            <w:bottom w:val="none" w:sz="0" w:space="0" w:color="auto"/>
            <w:right w:val="none" w:sz="0" w:space="0" w:color="auto"/>
          </w:divBdr>
        </w:div>
        <w:div w:id="970748714">
          <w:marLeft w:val="640"/>
          <w:marRight w:val="0"/>
          <w:marTop w:val="0"/>
          <w:marBottom w:val="0"/>
          <w:divBdr>
            <w:top w:val="none" w:sz="0" w:space="0" w:color="auto"/>
            <w:left w:val="none" w:sz="0" w:space="0" w:color="auto"/>
            <w:bottom w:val="none" w:sz="0" w:space="0" w:color="auto"/>
            <w:right w:val="none" w:sz="0" w:space="0" w:color="auto"/>
          </w:divBdr>
        </w:div>
        <w:div w:id="738334521">
          <w:marLeft w:val="640"/>
          <w:marRight w:val="0"/>
          <w:marTop w:val="0"/>
          <w:marBottom w:val="0"/>
          <w:divBdr>
            <w:top w:val="none" w:sz="0" w:space="0" w:color="auto"/>
            <w:left w:val="none" w:sz="0" w:space="0" w:color="auto"/>
            <w:bottom w:val="none" w:sz="0" w:space="0" w:color="auto"/>
            <w:right w:val="none" w:sz="0" w:space="0" w:color="auto"/>
          </w:divBdr>
        </w:div>
        <w:div w:id="1954435823">
          <w:marLeft w:val="640"/>
          <w:marRight w:val="0"/>
          <w:marTop w:val="0"/>
          <w:marBottom w:val="0"/>
          <w:divBdr>
            <w:top w:val="none" w:sz="0" w:space="0" w:color="auto"/>
            <w:left w:val="none" w:sz="0" w:space="0" w:color="auto"/>
            <w:bottom w:val="none" w:sz="0" w:space="0" w:color="auto"/>
            <w:right w:val="none" w:sz="0" w:space="0" w:color="auto"/>
          </w:divBdr>
        </w:div>
        <w:div w:id="973826651">
          <w:marLeft w:val="640"/>
          <w:marRight w:val="0"/>
          <w:marTop w:val="0"/>
          <w:marBottom w:val="0"/>
          <w:divBdr>
            <w:top w:val="none" w:sz="0" w:space="0" w:color="auto"/>
            <w:left w:val="none" w:sz="0" w:space="0" w:color="auto"/>
            <w:bottom w:val="none" w:sz="0" w:space="0" w:color="auto"/>
            <w:right w:val="none" w:sz="0" w:space="0" w:color="auto"/>
          </w:divBdr>
        </w:div>
        <w:div w:id="1511330194">
          <w:marLeft w:val="640"/>
          <w:marRight w:val="0"/>
          <w:marTop w:val="0"/>
          <w:marBottom w:val="0"/>
          <w:divBdr>
            <w:top w:val="none" w:sz="0" w:space="0" w:color="auto"/>
            <w:left w:val="none" w:sz="0" w:space="0" w:color="auto"/>
            <w:bottom w:val="none" w:sz="0" w:space="0" w:color="auto"/>
            <w:right w:val="none" w:sz="0" w:space="0" w:color="auto"/>
          </w:divBdr>
        </w:div>
        <w:div w:id="419252259">
          <w:marLeft w:val="640"/>
          <w:marRight w:val="0"/>
          <w:marTop w:val="0"/>
          <w:marBottom w:val="0"/>
          <w:divBdr>
            <w:top w:val="none" w:sz="0" w:space="0" w:color="auto"/>
            <w:left w:val="none" w:sz="0" w:space="0" w:color="auto"/>
            <w:bottom w:val="none" w:sz="0" w:space="0" w:color="auto"/>
            <w:right w:val="none" w:sz="0" w:space="0" w:color="auto"/>
          </w:divBdr>
        </w:div>
        <w:div w:id="2120908704">
          <w:marLeft w:val="640"/>
          <w:marRight w:val="0"/>
          <w:marTop w:val="0"/>
          <w:marBottom w:val="0"/>
          <w:divBdr>
            <w:top w:val="none" w:sz="0" w:space="0" w:color="auto"/>
            <w:left w:val="none" w:sz="0" w:space="0" w:color="auto"/>
            <w:bottom w:val="none" w:sz="0" w:space="0" w:color="auto"/>
            <w:right w:val="none" w:sz="0" w:space="0" w:color="auto"/>
          </w:divBdr>
        </w:div>
        <w:div w:id="1466507353">
          <w:marLeft w:val="640"/>
          <w:marRight w:val="0"/>
          <w:marTop w:val="0"/>
          <w:marBottom w:val="0"/>
          <w:divBdr>
            <w:top w:val="none" w:sz="0" w:space="0" w:color="auto"/>
            <w:left w:val="none" w:sz="0" w:space="0" w:color="auto"/>
            <w:bottom w:val="none" w:sz="0" w:space="0" w:color="auto"/>
            <w:right w:val="none" w:sz="0" w:space="0" w:color="auto"/>
          </w:divBdr>
        </w:div>
        <w:div w:id="277571204">
          <w:marLeft w:val="640"/>
          <w:marRight w:val="0"/>
          <w:marTop w:val="0"/>
          <w:marBottom w:val="0"/>
          <w:divBdr>
            <w:top w:val="none" w:sz="0" w:space="0" w:color="auto"/>
            <w:left w:val="none" w:sz="0" w:space="0" w:color="auto"/>
            <w:bottom w:val="none" w:sz="0" w:space="0" w:color="auto"/>
            <w:right w:val="none" w:sz="0" w:space="0" w:color="auto"/>
          </w:divBdr>
        </w:div>
        <w:div w:id="117533895">
          <w:marLeft w:val="640"/>
          <w:marRight w:val="0"/>
          <w:marTop w:val="0"/>
          <w:marBottom w:val="0"/>
          <w:divBdr>
            <w:top w:val="none" w:sz="0" w:space="0" w:color="auto"/>
            <w:left w:val="none" w:sz="0" w:space="0" w:color="auto"/>
            <w:bottom w:val="none" w:sz="0" w:space="0" w:color="auto"/>
            <w:right w:val="none" w:sz="0" w:space="0" w:color="auto"/>
          </w:divBdr>
        </w:div>
        <w:div w:id="1160925219">
          <w:marLeft w:val="640"/>
          <w:marRight w:val="0"/>
          <w:marTop w:val="0"/>
          <w:marBottom w:val="0"/>
          <w:divBdr>
            <w:top w:val="none" w:sz="0" w:space="0" w:color="auto"/>
            <w:left w:val="none" w:sz="0" w:space="0" w:color="auto"/>
            <w:bottom w:val="none" w:sz="0" w:space="0" w:color="auto"/>
            <w:right w:val="none" w:sz="0" w:space="0" w:color="auto"/>
          </w:divBdr>
        </w:div>
        <w:div w:id="1572155791">
          <w:marLeft w:val="640"/>
          <w:marRight w:val="0"/>
          <w:marTop w:val="0"/>
          <w:marBottom w:val="0"/>
          <w:divBdr>
            <w:top w:val="none" w:sz="0" w:space="0" w:color="auto"/>
            <w:left w:val="none" w:sz="0" w:space="0" w:color="auto"/>
            <w:bottom w:val="none" w:sz="0" w:space="0" w:color="auto"/>
            <w:right w:val="none" w:sz="0" w:space="0" w:color="auto"/>
          </w:divBdr>
        </w:div>
        <w:div w:id="1653173108">
          <w:marLeft w:val="640"/>
          <w:marRight w:val="0"/>
          <w:marTop w:val="0"/>
          <w:marBottom w:val="0"/>
          <w:divBdr>
            <w:top w:val="none" w:sz="0" w:space="0" w:color="auto"/>
            <w:left w:val="none" w:sz="0" w:space="0" w:color="auto"/>
            <w:bottom w:val="none" w:sz="0" w:space="0" w:color="auto"/>
            <w:right w:val="none" w:sz="0" w:space="0" w:color="auto"/>
          </w:divBdr>
        </w:div>
        <w:div w:id="1656639504">
          <w:marLeft w:val="640"/>
          <w:marRight w:val="0"/>
          <w:marTop w:val="0"/>
          <w:marBottom w:val="0"/>
          <w:divBdr>
            <w:top w:val="none" w:sz="0" w:space="0" w:color="auto"/>
            <w:left w:val="none" w:sz="0" w:space="0" w:color="auto"/>
            <w:bottom w:val="none" w:sz="0" w:space="0" w:color="auto"/>
            <w:right w:val="none" w:sz="0" w:space="0" w:color="auto"/>
          </w:divBdr>
        </w:div>
        <w:div w:id="99642277">
          <w:marLeft w:val="640"/>
          <w:marRight w:val="0"/>
          <w:marTop w:val="0"/>
          <w:marBottom w:val="0"/>
          <w:divBdr>
            <w:top w:val="none" w:sz="0" w:space="0" w:color="auto"/>
            <w:left w:val="none" w:sz="0" w:space="0" w:color="auto"/>
            <w:bottom w:val="none" w:sz="0" w:space="0" w:color="auto"/>
            <w:right w:val="none" w:sz="0" w:space="0" w:color="auto"/>
          </w:divBdr>
        </w:div>
        <w:div w:id="1173764077">
          <w:marLeft w:val="640"/>
          <w:marRight w:val="0"/>
          <w:marTop w:val="0"/>
          <w:marBottom w:val="0"/>
          <w:divBdr>
            <w:top w:val="none" w:sz="0" w:space="0" w:color="auto"/>
            <w:left w:val="none" w:sz="0" w:space="0" w:color="auto"/>
            <w:bottom w:val="none" w:sz="0" w:space="0" w:color="auto"/>
            <w:right w:val="none" w:sz="0" w:space="0" w:color="auto"/>
          </w:divBdr>
        </w:div>
        <w:div w:id="642661016">
          <w:marLeft w:val="640"/>
          <w:marRight w:val="0"/>
          <w:marTop w:val="0"/>
          <w:marBottom w:val="0"/>
          <w:divBdr>
            <w:top w:val="none" w:sz="0" w:space="0" w:color="auto"/>
            <w:left w:val="none" w:sz="0" w:space="0" w:color="auto"/>
            <w:bottom w:val="none" w:sz="0" w:space="0" w:color="auto"/>
            <w:right w:val="none" w:sz="0" w:space="0" w:color="auto"/>
          </w:divBdr>
        </w:div>
        <w:div w:id="1916161371">
          <w:marLeft w:val="640"/>
          <w:marRight w:val="0"/>
          <w:marTop w:val="0"/>
          <w:marBottom w:val="0"/>
          <w:divBdr>
            <w:top w:val="none" w:sz="0" w:space="0" w:color="auto"/>
            <w:left w:val="none" w:sz="0" w:space="0" w:color="auto"/>
            <w:bottom w:val="none" w:sz="0" w:space="0" w:color="auto"/>
            <w:right w:val="none" w:sz="0" w:space="0" w:color="auto"/>
          </w:divBdr>
        </w:div>
        <w:div w:id="858202118">
          <w:marLeft w:val="640"/>
          <w:marRight w:val="0"/>
          <w:marTop w:val="0"/>
          <w:marBottom w:val="0"/>
          <w:divBdr>
            <w:top w:val="none" w:sz="0" w:space="0" w:color="auto"/>
            <w:left w:val="none" w:sz="0" w:space="0" w:color="auto"/>
            <w:bottom w:val="none" w:sz="0" w:space="0" w:color="auto"/>
            <w:right w:val="none" w:sz="0" w:space="0" w:color="auto"/>
          </w:divBdr>
        </w:div>
        <w:div w:id="457918167">
          <w:marLeft w:val="640"/>
          <w:marRight w:val="0"/>
          <w:marTop w:val="0"/>
          <w:marBottom w:val="0"/>
          <w:divBdr>
            <w:top w:val="none" w:sz="0" w:space="0" w:color="auto"/>
            <w:left w:val="none" w:sz="0" w:space="0" w:color="auto"/>
            <w:bottom w:val="none" w:sz="0" w:space="0" w:color="auto"/>
            <w:right w:val="none" w:sz="0" w:space="0" w:color="auto"/>
          </w:divBdr>
        </w:div>
        <w:div w:id="1065182617">
          <w:marLeft w:val="640"/>
          <w:marRight w:val="0"/>
          <w:marTop w:val="0"/>
          <w:marBottom w:val="0"/>
          <w:divBdr>
            <w:top w:val="none" w:sz="0" w:space="0" w:color="auto"/>
            <w:left w:val="none" w:sz="0" w:space="0" w:color="auto"/>
            <w:bottom w:val="none" w:sz="0" w:space="0" w:color="auto"/>
            <w:right w:val="none" w:sz="0" w:space="0" w:color="auto"/>
          </w:divBdr>
        </w:div>
        <w:div w:id="1370451238">
          <w:marLeft w:val="640"/>
          <w:marRight w:val="0"/>
          <w:marTop w:val="0"/>
          <w:marBottom w:val="0"/>
          <w:divBdr>
            <w:top w:val="none" w:sz="0" w:space="0" w:color="auto"/>
            <w:left w:val="none" w:sz="0" w:space="0" w:color="auto"/>
            <w:bottom w:val="none" w:sz="0" w:space="0" w:color="auto"/>
            <w:right w:val="none" w:sz="0" w:space="0" w:color="auto"/>
          </w:divBdr>
        </w:div>
        <w:div w:id="1999379168">
          <w:marLeft w:val="640"/>
          <w:marRight w:val="0"/>
          <w:marTop w:val="0"/>
          <w:marBottom w:val="0"/>
          <w:divBdr>
            <w:top w:val="none" w:sz="0" w:space="0" w:color="auto"/>
            <w:left w:val="none" w:sz="0" w:space="0" w:color="auto"/>
            <w:bottom w:val="none" w:sz="0" w:space="0" w:color="auto"/>
            <w:right w:val="none" w:sz="0" w:space="0" w:color="auto"/>
          </w:divBdr>
        </w:div>
        <w:div w:id="355079156">
          <w:marLeft w:val="640"/>
          <w:marRight w:val="0"/>
          <w:marTop w:val="0"/>
          <w:marBottom w:val="0"/>
          <w:divBdr>
            <w:top w:val="none" w:sz="0" w:space="0" w:color="auto"/>
            <w:left w:val="none" w:sz="0" w:space="0" w:color="auto"/>
            <w:bottom w:val="none" w:sz="0" w:space="0" w:color="auto"/>
            <w:right w:val="none" w:sz="0" w:space="0" w:color="auto"/>
          </w:divBdr>
        </w:div>
      </w:divsChild>
    </w:div>
    <w:div w:id="236550795">
      <w:bodyDiv w:val="1"/>
      <w:marLeft w:val="0"/>
      <w:marRight w:val="0"/>
      <w:marTop w:val="0"/>
      <w:marBottom w:val="0"/>
      <w:divBdr>
        <w:top w:val="none" w:sz="0" w:space="0" w:color="auto"/>
        <w:left w:val="none" w:sz="0" w:space="0" w:color="auto"/>
        <w:bottom w:val="none" w:sz="0" w:space="0" w:color="auto"/>
        <w:right w:val="none" w:sz="0" w:space="0" w:color="auto"/>
      </w:divBdr>
    </w:div>
    <w:div w:id="247034850">
      <w:bodyDiv w:val="1"/>
      <w:marLeft w:val="0"/>
      <w:marRight w:val="0"/>
      <w:marTop w:val="0"/>
      <w:marBottom w:val="0"/>
      <w:divBdr>
        <w:top w:val="none" w:sz="0" w:space="0" w:color="auto"/>
        <w:left w:val="none" w:sz="0" w:space="0" w:color="auto"/>
        <w:bottom w:val="none" w:sz="0" w:space="0" w:color="auto"/>
        <w:right w:val="none" w:sz="0" w:space="0" w:color="auto"/>
      </w:divBdr>
      <w:divsChild>
        <w:div w:id="156314104">
          <w:marLeft w:val="640"/>
          <w:marRight w:val="0"/>
          <w:marTop w:val="0"/>
          <w:marBottom w:val="0"/>
          <w:divBdr>
            <w:top w:val="none" w:sz="0" w:space="0" w:color="auto"/>
            <w:left w:val="none" w:sz="0" w:space="0" w:color="auto"/>
            <w:bottom w:val="none" w:sz="0" w:space="0" w:color="auto"/>
            <w:right w:val="none" w:sz="0" w:space="0" w:color="auto"/>
          </w:divBdr>
        </w:div>
        <w:div w:id="700592413">
          <w:marLeft w:val="640"/>
          <w:marRight w:val="0"/>
          <w:marTop w:val="0"/>
          <w:marBottom w:val="0"/>
          <w:divBdr>
            <w:top w:val="none" w:sz="0" w:space="0" w:color="auto"/>
            <w:left w:val="none" w:sz="0" w:space="0" w:color="auto"/>
            <w:bottom w:val="none" w:sz="0" w:space="0" w:color="auto"/>
            <w:right w:val="none" w:sz="0" w:space="0" w:color="auto"/>
          </w:divBdr>
        </w:div>
        <w:div w:id="1315377975">
          <w:marLeft w:val="640"/>
          <w:marRight w:val="0"/>
          <w:marTop w:val="0"/>
          <w:marBottom w:val="0"/>
          <w:divBdr>
            <w:top w:val="none" w:sz="0" w:space="0" w:color="auto"/>
            <w:left w:val="none" w:sz="0" w:space="0" w:color="auto"/>
            <w:bottom w:val="none" w:sz="0" w:space="0" w:color="auto"/>
            <w:right w:val="none" w:sz="0" w:space="0" w:color="auto"/>
          </w:divBdr>
        </w:div>
        <w:div w:id="742410757">
          <w:marLeft w:val="640"/>
          <w:marRight w:val="0"/>
          <w:marTop w:val="0"/>
          <w:marBottom w:val="0"/>
          <w:divBdr>
            <w:top w:val="none" w:sz="0" w:space="0" w:color="auto"/>
            <w:left w:val="none" w:sz="0" w:space="0" w:color="auto"/>
            <w:bottom w:val="none" w:sz="0" w:space="0" w:color="auto"/>
            <w:right w:val="none" w:sz="0" w:space="0" w:color="auto"/>
          </w:divBdr>
        </w:div>
        <w:div w:id="1378971964">
          <w:marLeft w:val="640"/>
          <w:marRight w:val="0"/>
          <w:marTop w:val="0"/>
          <w:marBottom w:val="0"/>
          <w:divBdr>
            <w:top w:val="none" w:sz="0" w:space="0" w:color="auto"/>
            <w:left w:val="none" w:sz="0" w:space="0" w:color="auto"/>
            <w:bottom w:val="none" w:sz="0" w:space="0" w:color="auto"/>
            <w:right w:val="none" w:sz="0" w:space="0" w:color="auto"/>
          </w:divBdr>
        </w:div>
        <w:div w:id="987366941">
          <w:marLeft w:val="640"/>
          <w:marRight w:val="0"/>
          <w:marTop w:val="0"/>
          <w:marBottom w:val="0"/>
          <w:divBdr>
            <w:top w:val="none" w:sz="0" w:space="0" w:color="auto"/>
            <w:left w:val="none" w:sz="0" w:space="0" w:color="auto"/>
            <w:bottom w:val="none" w:sz="0" w:space="0" w:color="auto"/>
            <w:right w:val="none" w:sz="0" w:space="0" w:color="auto"/>
          </w:divBdr>
        </w:div>
        <w:div w:id="2146385519">
          <w:marLeft w:val="640"/>
          <w:marRight w:val="0"/>
          <w:marTop w:val="0"/>
          <w:marBottom w:val="0"/>
          <w:divBdr>
            <w:top w:val="none" w:sz="0" w:space="0" w:color="auto"/>
            <w:left w:val="none" w:sz="0" w:space="0" w:color="auto"/>
            <w:bottom w:val="none" w:sz="0" w:space="0" w:color="auto"/>
            <w:right w:val="none" w:sz="0" w:space="0" w:color="auto"/>
          </w:divBdr>
        </w:div>
        <w:div w:id="1321933419">
          <w:marLeft w:val="640"/>
          <w:marRight w:val="0"/>
          <w:marTop w:val="0"/>
          <w:marBottom w:val="0"/>
          <w:divBdr>
            <w:top w:val="none" w:sz="0" w:space="0" w:color="auto"/>
            <w:left w:val="none" w:sz="0" w:space="0" w:color="auto"/>
            <w:bottom w:val="none" w:sz="0" w:space="0" w:color="auto"/>
            <w:right w:val="none" w:sz="0" w:space="0" w:color="auto"/>
          </w:divBdr>
        </w:div>
        <w:div w:id="210852673">
          <w:marLeft w:val="640"/>
          <w:marRight w:val="0"/>
          <w:marTop w:val="0"/>
          <w:marBottom w:val="0"/>
          <w:divBdr>
            <w:top w:val="none" w:sz="0" w:space="0" w:color="auto"/>
            <w:left w:val="none" w:sz="0" w:space="0" w:color="auto"/>
            <w:bottom w:val="none" w:sz="0" w:space="0" w:color="auto"/>
            <w:right w:val="none" w:sz="0" w:space="0" w:color="auto"/>
          </w:divBdr>
        </w:div>
        <w:div w:id="1902134339">
          <w:marLeft w:val="640"/>
          <w:marRight w:val="0"/>
          <w:marTop w:val="0"/>
          <w:marBottom w:val="0"/>
          <w:divBdr>
            <w:top w:val="none" w:sz="0" w:space="0" w:color="auto"/>
            <w:left w:val="none" w:sz="0" w:space="0" w:color="auto"/>
            <w:bottom w:val="none" w:sz="0" w:space="0" w:color="auto"/>
            <w:right w:val="none" w:sz="0" w:space="0" w:color="auto"/>
          </w:divBdr>
        </w:div>
        <w:div w:id="1312367936">
          <w:marLeft w:val="640"/>
          <w:marRight w:val="0"/>
          <w:marTop w:val="0"/>
          <w:marBottom w:val="0"/>
          <w:divBdr>
            <w:top w:val="none" w:sz="0" w:space="0" w:color="auto"/>
            <w:left w:val="none" w:sz="0" w:space="0" w:color="auto"/>
            <w:bottom w:val="none" w:sz="0" w:space="0" w:color="auto"/>
            <w:right w:val="none" w:sz="0" w:space="0" w:color="auto"/>
          </w:divBdr>
        </w:div>
        <w:div w:id="184681931">
          <w:marLeft w:val="640"/>
          <w:marRight w:val="0"/>
          <w:marTop w:val="0"/>
          <w:marBottom w:val="0"/>
          <w:divBdr>
            <w:top w:val="none" w:sz="0" w:space="0" w:color="auto"/>
            <w:left w:val="none" w:sz="0" w:space="0" w:color="auto"/>
            <w:bottom w:val="none" w:sz="0" w:space="0" w:color="auto"/>
            <w:right w:val="none" w:sz="0" w:space="0" w:color="auto"/>
          </w:divBdr>
        </w:div>
        <w:div w:id="1429420929">
          <w:marLeft w:val="640"/>
          <w:marRight w:val="0"/>
          <w:marTop w:val="0"/>
          <w:marBottom w:val="0"/>
          <w:divBdr>
            <w:top w:val="none" w:sz="0" w:space="0" w:color="auto"/>
            <w:left w:val="none" w:sz="0" w:space="0" w:color="auto"/>
            <w:bottom w:val="none" w:sz="0" w:space="0" w:color="auto"/>
            <w:right w:val="none" w:sz="0" w:space="0" w:color="auto"/>
          </w:divBdr>
        </w:div>
        <w:div w:id="1391804936">
          <w:marLeft w:val="640"/>
          <w:marRight w:val="0"/>
          <w:marTop w:val="0"/>
          <w:marBottom w:val="0"/>
          <w:divBdr>
            <w:top w:val="none" w:sz="0" w:space="0" w:color="auto"/>
            <w:left w:val="none" w:sz="0" w:space="0" w:color="auto"/>
            <w:bottom w:val="none" w:sz="0" w:space="0" w:color="auto"/>
            <w:right w:val="none" w:sz="0" w:space="0" w:color="auto"/>
          </w:divBdr>
        </w:div>
        <w:div w:id="1481271379">
          <w:marLeft w:val="640"/>
          <w:marRight w:val="0"/>
          <w:marTop w:val="0"/>
          <w:marBottom w:val="0"/>
          <w:divBdr>
            <w:top w:val="none" w:sz="0" w:space="0" w:color="auto"/>
            <w:left w:val="none" w:sz="0" w:space="0" w:color="auto"/>
            <w:bottom w:val="none" w:sz="0" w:space="0" w:color="auto"/>
            <w:right w:val="none" w:sz="0" w:space="0" w:color="auto"/>
          </w:divBdr>
        </w:div>
        <w:div w:id="1665813531">
          <w:marLeft w:val="640"/>
          <w:marRight w:val="0"/>
          <w:marTop w:val="0"/>
          <w:marBottom w:val="0"/>
          <w:divBdr>
            <w:top w:val="none" w:sz="0" w:space="0" w:color="auto"/>
            <w:left w:val="none" w:sz="0" w:space="0" w:color="auto"/>
            <w:bottom w:val="none" w:sz="0" w:space="0" w:color="auto"/>
            <w:right w:val="none" w:sz="0" w:space="0" w:color="auto"/>
          </w:divBdr>
        </w:div>
        <w:div w:id="1206481707">
          <w:marLeft w:val="640"/>
          <w:marRight w:val="0"/>
          <w:marTop w:val="0"/>
          <w:marBottom w:val="0"/>
          <w:divBdr>
            <w:top w:val="none" w:sz="0" w:space="0" w:color="auto"/>
            <w:left w:val="none" w:sz="0" w:space="0" w:color="auto"/>
            <w:bottom w:val="none" w:sz="0" w:space="0" w:color="auto"/>
            <w:right w:val="none" w:sz="0" w:space="0" w:color="auto"/>
          </w:divBdr>
        </w:div>
        <w:div w:id="1950698082">
          <w:marLeft w:val="640"/>
          <w:marRight w:val="0"/>
          <w:marTop w:val="0"/>
          <w:marBottom w:val="0"/>
          <w:divBdr>
            <w:top w:val="none" w:sz="0" w:space="0" w:color="auto"/>
            <w:left w:val="none" w:sz="0" w:space="0" w:color="auto"/>
            <w:bottom w:val="none" w:sz="0" w:space="0" w:color="auto"/>
            <w:right w:val="none" w:sz="0" w:space="0" w:color="auto"/>
          </w:divBdr>
        </w:div>
        <w:div w:id="801112933">
          <w:marLeft w:val="640"/>
          <w:marRight w:val="0"/>
          <w:marTop w:val="0"/>
          <w:marBottom w:val="0"/>
          <w:divBdr>
            <w:top w:val="none" w:sz="0" w:space="0" w:color="auto"/>
            <w:left w:val="none" w:sz="0" w:space="0" w:color="auto"/>
            <w:bottom w:val="none" w:sz="0" w:space="0" w:color="auto"/>
            <w:right w:val="none" w:sz="0" w:space="0" w:color="auto"/>
          </w:divBdr>
        </w:div>
        <w:div w:id="1065839045">
          <w:marLeft w:val="640"/>
          <w:marRight w:val="0"/>
          <w:marTop w:val="0"/>
          <w:marBottom w:val="0"/>
          <w:divBdr>
            <w:top w:val="none" w:sz="0" w:space="0" w:color="auto"/>
            <w:left w:val="none" w:sz="0" w:space="0" w:color="auto"/>
            <w:bottom w:val="none" w:sz="0" w:space="0" w:color="auto"/>
            <w:right w:val="none" w:sz="0" w:space="0" w:color="auto"/>
          </w:divBdr>
        </w:div>
        <w:div w:id="1363242840">
          <w:marLeft w:val="640"/>
          <w:marRight w:val="0"/>
          <w:marTop w:val="0"/>
          <w:marBottom w:val="0"/>
          <w:divBdr>
            <w:top w:val="none" w:sz="0" w:space="0" w:color="auto"/>
            <w:left w:val="none" w:sz="0" w:space="0" w:color="auto"/>
            <w:bottom w:val="none" w:sz="0" w:space="0" w:color="auto"/>
            <w:right w:val="none" w:sz="0" w:space="0" w:color="auto"/>
          </w:divBdr>
        </w:div>
        <w:div w:id="984704585">
          <w:marLeft w:val="640"/>
          <w:marRight w:val="0"/>
          <w:marTop w:val="0"/>
          <w:marBottom w:val="0"/>
          <w:divBdr>
            <w:top w:val="none" w:sz="0" w:space="0" w:color="auto"/>
            <w:left w:val="none" w:sz="0" w:space="0" w:color="auto"/>
            <w:bottom w:val="none" w:sz="0" w:space="0" w:color="auto"/>
            <w:right w:val="none" w:sz="0" w:space="0" w:color="auto"/>
          </w:divBdr>
        </w:div>
        <w:div w:id="439297248">
          <w:marLeft w:val="640"/>
          <w:marRight w:val="0"/>
          <w:marTop w:val="0"/>
          <w:marBottom w:val="0"/>
          <w:divBdr>
            <w:top w:val="none" w:sz="0" w:space="0" w:color="auto"/>
            <w:left w:val="none" w:sz="0" w:space="0" w:color="auto"/>
            <w:bottom w:val="none" w:sz="0" w:space="0" w:color="auto"/>
            <w:right w:val="none" w:sz="0" w:space="0" w:color="auto"/>
          </w:divBdr>
        </w:div>
        <w:div w:id="876820935">
          <w:marLeft w:val="640"/>
          <w:marRight w:val="0"/>
          <w:marTop w:val="0"/>
          <w:marBottom w:val="0"/>
          <w:divBdr>
            <w:top w:val="none" w:sz="0" w:space="0" w:color="auto"/>
            <w:left w:val="none" w:sz="0" w:space="0" w:color="auto"/>
            <w:bottom w:val="none" w:sz="0" w:space="0" w:color="auto"/>
            <w:right w:val="none" w:sz="0" w:space="0" w:color="auto"/>
          </w:divBdr>
        </w:div>
        <w:div w:id="293221758">
          <w:marLeft w:val="640"/>
          <w:marRight w:val="0"/>
          <w:marTop w:val="0"/>
          <w:marBottom w:val="0"/>
          <w:divBdr>
            <w:top w:val="none" w:sz="0" w:space="0" w:color="auto"/>
            <w:left w:val="none" w:sz="0" w:space="0" w:color="auto"/>
            <w:bottom w:val="none" w:sz="0" w:space="0" w:color="auto"/>
            <w:right w:val="none" w:sz="0" w:space="0" w:color="auto"/>
          </w:divBdr>
        </w:div>
        <w:div w:id="982852289">
          <w:marLeft w:val="640"/>
          <w:marRight w:val="0"/>
          <w:marTop w:val="0"/>
          <w:marBottom w:val="0"/>
          <w:divBdr>
            <w:top w:val="none" w:sz="0" w:space="0" w:color="auto"/>
            <w:left w:val="none" w:sz="0" w:space="0" w:color="auto"/>
            <w:bottom w:val="none" w:sz="0" w:space="0" w:color="auto"/>
            <w:right w:val="none" w:sz="0" w:space="0" w:color="auto"/>
          </w:divBdr>
        </w:div>
        <w:div w:id="1342707130">
          <w:marLeft w:val="640"/>
          <w:marRight w:val="0"/>
          <w:marTop w:val="0"/>
          <w:marBottom w:val="0"/>
          <w:divBdr>
            <w:top w:val="none" w:sz="0" w:space="0" w:color="auto"/>
            <w:left w:val="none" w:sz="0" w:space="0" w:color="auto"/>
            <w:bottom w:val="none" w:sz="0" w:space="0" w:color="auto"/>
            <w:right w:val="none" w:sz="0" w:space="0" w:color="auto"/>
          </w:divBdr>
        </w:div>
        <w:div w:id="427503360">
          <w:marLeft w:val="640"/>
          <w:marRight w:val="0"/>
          <w:marTop w:val="0"/>
          <w:marBottom w:val="0"/>
          <w:divBdr>
            <w:top w:val="none" w:sz="0" w:space="0" w:color="auto"/>
            <w:left w:val="none" w:sz="0" w:space="0" w:color="auto"/>
            <w:bottom w:val="none" w:sz="0" w:space="0" w:color="auto"/>
            <w:right w:val="none" w:sz="0" w:space="0" w:color="auto"/>
          </w:divBdr>
        </w:div>
        <w:div w:id="837887966">
          <w:marLeft w:val="640"/>
          <w:marRight w:val="0"/>
          <w:marTop w:val="0"/>
          <w:marBottom w:val="0"/>
          <w:divBdr>
            <w:top w:val="none" w:sz="0" w:space="0" w:color="auto"/>
            <w:left w:val="none" w:sz="0" w:space="0" w:color="auto"/>
            <w:bottom w:val="none" w:sz="0" w:space="0" w:color="auto"/>
            <w:right w:val="none" w:sz="0" w:space="0" w:color="auto"/>
          </w:divBdr>
        </w:div>
      </w:divsChild>
    </w:div>
    <w:div w:id="248198592">
      <w:bodyDiv w:val="1"/>
      <w:marLeft w:val="0"/>
      <w:marRight w:val="0"/>
      <w:marTop w:val="0"/>
      <w:marBottom w:val="0"/>
      <w:divBdr>
        <w:top w:val="none" w:sz="0" w:space="0" w:color="auto"/>
        <w:left w:val="none" w:sz="0" w:space="0" w:color="auto"/>
        <w:bottom w:val="none" w:sz="0" w:space="0" w:color="auto"/>
        <w:right w:val="none" w:sz="0" w:space="0" w:color="auto"/>
      </w:divBdr>
      <w:divsChild>
        <w:div w:id="1701007026">
          <w:marLeft w:val="640"/>
          <w:marRight w:val="0"/>
          <w:marTop w:val="0"/>
          <w:marBottom w:val="0"/>
          <w:divBdr>
            <w:top w:val="none" w:sz="0" w:space="0" w:color="auto"/>
            <w:left w:val="none" w:sz="0" w:space="0" w:color="auto"/>
            <w:bottom w:val="none" w:sz="0" w:space="0" w:color="auto"/>
            <w:right w:val="none" w:sz="0" w:space="0" w:color="auto"/>
          </w:divBdr>
        </w:div>
        <w:div w:id="444425026">
          <w:marLeft w:val="640"/>
          <w:marRight w:val="0"/>
          <w:marTop w:val="0"/>
          <w:marBottom w:val="0"/>
          <w:divBdr>
            <w:top w:val="none" w:sz="0" w:space="0" w:color="auto"/>
            <w:left w:val="none" w:sz="0" w:space="0" w:color="auto"/>
            <w:bottom w:val="none" w:sz="0" w:space="0" w:color="auto"/>
            <w:right w:val="none" w:sz="0" w:space="0" w:color="auto"/>
          </w:divBdr>
        </w:div>
        <w:div w:id="2031181886">
          <w:marLeft w:val="640"/>
          <w:marRight w:val="0"/>
          <w:marTop w:val="0"/>
          <w:marBottom w:val="0"/>
          <w:divBdr>
            <w:top w:val="none" w:sz="0" w:space="0" w:color="auto"/>
            <w:left w:val="none" w:sz="0" w:space="0" w:color="auto"/>
            <w:bottom w:val="none" w:sz="0" w:space="0" w:color="auto"/>
            <w:right w:val="none" w:sz="0" w:space="0" w:color="auto"/>
          </w:divBdr>
        </w:div>
        <w:div w:id="1475100468">
          <w:marLeft w:val="640"/>
          <w:marRight w:val="0"/>
          <w:marTop w:val="0"/>
          <w:marBottom w:val="0"/>
          <w:divBdr>
            <w:top w:val="none" w:sz="0" w:space="0" w:color="auto"/>
            <w:left w:val="none" w:sz="0" w:space="0" w:color="auto"/>
            <w:bottom w:val="none" w:sz="0" w:space="0" w:color="auto"/>
            <w:right w:val="none" w:sz="0" w:space="0" w:color="auto"/>
          </w:divBdr>
        </w:div>
        <w:div w:id="1326321267">
          <w:marLeft w:val="640"/>
          <w:marRight w:val="0"/>
          <w:marTop w:val="0"/>
          <w:marBottom w:val="0"/>
          <w:divBdr>
            <w:top w:val="none" w:sz="0" w:space="0" w:color="auto"/>
            <w:left w:val="none" w:sz="0" w:space="0" w:color="auto"/>
            <w:bottom w:val="none" w:sz="0" w:space="0" w:color="auto"/>
            <w:right w:val="none" w:sz="0" w:space="0" w:color="auto"/>
          </w:divBdr>
        </w:div>
        <w:div w:id="1768844021">
          <w:marLeft w:val="640"/>
          <w:marRight w:val="0"/>
          <w:marTop w:val="0"/>
          <w:marBottom w:val="0"/>
          <w:divBdr>
            <w:top w:val="none" w:sz="0" w:space="0" w:color="auto"/>
            <w:left w:val="none" w:sz="0" w:space="0" w:color="auto"/>
            <w:bottom w:val="none" w:sz="0" w:space="0" w:color="auto"/>
            <w:right w:val="none" w:sz="0" w:space="0" w:color="auto"/>
          </w:divBdr>
        </w:div>
        <w:div w:id="1485272424">
          <w:marLeft w:val="640"/>
          <w:marRight w:val="0"/>
          <w:marTop w:val="0"/>
          <w:marBottom w:val="0"/>
          <w:divBdr>
            <w:top w:val="none" w:sz="0" w:space="0" w:color="auto"/>
            <w:left w:val="none" w:sz="0" w:space="0" w:color="auto"/>
            <w:bottom w:val="none" w:sz="0" w:space="0" w:color="auto"/>
            <w:right w:val="none" w:sz="0" w:space="0" w:color="auto"/>
          </w:divBdr>
        </w:div>
        <w:div w:id="1048260959">
          <w:marLeft w:val="640"/>
          <w:marRight w:val="0"/>
          <w:marTop w:val="0"/>
          <w:marBottom w:val="0"/>
          <w:divBdr>
            <w:top w:val="none" w:sz="0" w:space="0" w:color="auto"/>
            <w:left w:val="none" w:sz="0" w:space="0" w:color="auto"/>
            <w:bottom w:val="none" w:sz="0" w:space="0" w:color="auto"/>
            <w:right w:val="none" w:sz="0" w:space="0" w:color="auto"/>
          </w:divBdr>
        </w:div>
        <w:div w:id="743183936">
          <w:marLeft w:val="640"/>
          <w:marRight w:val="0"/>
          <w:marTop w:val="0"/>
          <w:marBottom w:val="0"/>
          <w:divBdr>
            <w:top w:val="none" w:sz="0" w:space="0" w:color="auto"/>
            <w:left w:val="none" w:sz="0" w:space="0" w:color="auto"/>
            <w:bottom w:val="none" w:sz="0" w:space="0" w:color="auto"/>
            <w:right w:val="none" w:sz="0" w:space="0" w:color="auto"/>
          </w:divBdr>
        </w:div>
        <w:div w:id="505244634">
          <w:marLeft w:val="640"/>
          <w:marRight w:val="0"/>
          <w:marTop w:val="0"/>
          <w:marBottom w:val="0"/>
          <w:divBdr>
            <w:top w:val="none" w:sz="0" w:space="0" w:color="auto"/>
            <w:left w:val="none" w:sz="0" w:space="0" w:color="auto"/>
            <w:bottom w:val="none" w:sz="0" w:space="0" w:color="auto"/>
            <w:right w:val="none" w:sz="0" w:space="0" w:color="auto"/>
          </w:divBdr>
        </w:div>
        <w:div w:id="882443843">
          <w:marLeft w:val="640"/>
          <w:marRight w:val="0"/>
          <w:marTop w:val="0"/>
          <w:marBottom w:val="0"/>
          <w:divBdr>
            <w:top w:val="none" w:sz="0" w:space="0" w:color="auto"/>
            <w:left w:val="none" w:sz="0" w:space="0" w:color="auto"/>
            <w:bottom w:val="none" w:sz="0" w:space="0" w:color="auto"/>
            <w:right w:val="none" w:sz="0" w:space="0" w:color="auto"/>
          </w:divBdr>
        </w:div>
        <w:div w:id="1028221039">
          <w:marLeft w:val="640"/>
          <w:marRight w:val="0"/>
          <w:marTop w:val="0"/>
          <w:marBottom w:val="0"/>
          <w:divBdr>
            <w:top w:val="none" w:sz="0" w:space="0" w:color="auto"/>
            <w:left w:val="none" w:sz="0" w:space="0" w:color="auto"/>
            <w:bottom w:val="none" w:sz="0" w:space="0" w:color="auto"/>
            <w:right w:val="none" w:sz="0" w:space="0" w:color="auto"/>
          </w:divBdr>
        </w:div>
        <w:div w:id="290942914">
          <w:marLeft w:val="640"/>
          <w:marRight w:val="0"/>
          <w:marTop w:val="0"/>
          <w:marBottom w:val="0"/>
          <w:divBdr>
            <w:top w:val="none" w:sz="0" w:space="0" w:color="auto"/>
            <w:left w:val="none" w:sz="0" w:space="0" w:color="auto"/>
            <w:bottom w:val="none" w:sz="0" w:space="0" w:color="auto"/>
            <w:right w:val="none" w:sz="0" w:space="0" w:color="auto"/>
          </w:divBdr>
        </w:div>
        <w:div w:id="2098287437">
          <w:marLeft w:val="640"/>
          <w:marRight w:val="0"/>
          <w:marTop w:val="0"/>
          <w:marBottom w:val="0"/>
          <w:divBdr>
            <w:top w:val="none" w:sz="0" w:space="0" w:color="auto"/>
            <w:left w:val="none" w:sz="0" w:space="0" w:color="auto"/>
            <w:bottom w:val="none" w:sz="0" w:space="0" w:color="auto"/>
            <w:right w:val="none" w:sz="0" w:space="0" w:color="auto"/>
          </w:divBdr>
        </w:div>
        <w:div w:id="1244946454">
          <w:marLeft w:val="640"/>
          <w:marRight w:val="0"/>
          <w:marTop w:val="0"/>
          <w:marBottom w:val="0"/>
          <w:divBdr>
            <w:top w:val="none" w:sz="0" w:space="0" w:color="auto"/>
            <w:left w:val="none" w:sz="0" w:space="0" w:color="auto"/>
            <w:bottom w:val="none" w:sz="0" w:space="0" w:color="auto"/>
            <w:right w:val="none" w:sz="0" w:space="0" w:color="auto"/>
          </w:divBdr>
        </w:div>
        <w:div w:id="1410956237">
          <w:marLeft w:val="640"/>
          <w:marRight w:val="0"/>
          <w:marTop w:val="0"/>
          <w:marBottom w:val="0"/>
          <w:divBdr>
            <w:top w:val="none" w:sz="0" w:space="0" w:color="auto"/>
            <w:left w:val="none" w:sz="0" w:space="0" w:color="auto"/>
            <w:bottom w:val="none" w:sz="0" w:space="0" w:color="auto"/>
            <w:right w:val="none" w:sz="0" w:space="0" w:color="auto"/>
          </w:divBdr>
        </w:div>
        <w:div w:id="204365907">
          <w:marLeft w:val="640"/>
          <w:marRight w:val="0"/>
          <w:marTop w:val="0"/>
          <w:marBottom w:val="0"/>
          <w:divBdr>
            <w:top w:val="none" w:sz="0" w:space="0" w:color="auto"/>
            <w:left w:val="none" w:sz="0" w:space="0" w:color="auto"/>
            <w:bottom w:val="none" w:sz="0" w:space="0" w:color="auto"/>
            <w:right w:val="none" w:sz="0" w:space="0" w:color="auto"/>
          </w:divBdr>
        </w:div>
        <w:div w:id="132067858">
          <w:marLeft w:val="640"/>
          <w:marRight w:val="0"/>
          <w:marTop w:val="0"/>
          <w:marBottom w:val="0"/>
          <w:divBdr>
            <w:top w:val="none" w:sz="0" w:space="0" w:color="auto"/>
            <w:left w:val="none" w:sz="0" w:space="0" w:color="auto"/>
            <w:bottom w:val="none" w:sz="0" w:space="0" w:color="auto"/>
            <w:right w:val="none" w:sz="0" w:space="0" w:color="auto"/>
          </w:divBdr>
        </w:div>
        <w:div w:id="2117753638">
          <w:marLeft w:val="640"/>
          <w:marRight w:val="0"/>
          <w:marTop w:val="0"/>
          <w:marBottom w:val="0"/>
          <w:divBdr>
            <w:top w:val="none" w:sz="0" w:space="0" w:color="auto"/>
            <w:left w:val="none" w:sz="0" w:space="0" w:color="auto"/>
            <w:bottom w:val="none" w:sz="0" w:space="0" w:color="auto"/>
            <w:right w:val="none" w:sz="0" w:space="0" w:color="auto"/>
          </w:divBdr>
        </w:div>
        <w:div w:id="1371304239">
          <w:marLeft w:val="640"/>
          <w:marRight w:val="0"/>
          <w:marTop w:val="0"/>
          <w:marBottom w:val="0"/>
          <w:divBdr>
            <w:top w:val="none" w:sz="0" w:space="0" w:color="auto"/>
            <w:left w:val="none" w:sz="0" w:space="0" w:color="auto"/>
            <w:bottom w:val="none" w:sz="0" w:space="0" w:color="auto"/>
            <w:right w:val="none" w:sz="0" w:space="0" w:color="auto"/>
          </w:divBdr>
        </w:div>
        <w:div w:id="1134180763">
          <w:marLeft w:val="640"/>
          <w:marRight w:val="0"/>
          <w:marTop w:val="0"/>
          <w:marBottom w:val="0"/>
          <w:divBdr>
            <w:top w:val="none" w:sz="0" w:space="0" w:color="auto"/>
            <w:left w:val="none" w:sz="0" w:space="0" w:color="auto"/>
            <w:bottom w:val="none" w:sz="0" w:space="0" w:color="auto"/>
            <w:right w:val="none" w:sz="0" w:space="0" w:color="auto"/>
          </w:divBdr>
        </w:div>
        <w:div w:id="362293736">
          <w:marLeft w:val="640"/>
          <w:marRight w:val="0"/>
          <w:marTop w:val="0"/>
          <w:marBottom w:val="0"/>
          <w:divBdr>
            <w:top w:val="none" w:sz="0" w:space="0" w:color="auto"/>
            <w:left w:val="none" w:sz="0" w:space="0" w:color="auto"/>
            <w:bottom w:val="none" w:sz="0" w:space="0" w:color="auto"/>
            <w:right w:val="none" w:sz="0" w:space="0" w:color="auto"/>
          </w:divBdr>
        </w:div>
        <w:div w:id="1331131971">
          <w:marLeft w:val="640"/>
          <w:marRight w:val="0"/>
          <w:marTop w:val="0"/>
          <w:marBottom w:val="0"/>
          <w:divBdr>
            <w:top w:val="none" w:sz="0" w:space="0" w:color="auto"/>
            <w:left w:val="none" w:sz="0" w:space="0" w:color="auto"/>
            <w:bottom w:val="none" w:sz="0" w:space="0" w:color="auto"/>
            <w:right w:val="none" w:sz="0" w:space="0" w:color="auto"/>
          </w:divBdr>
        </w:div>
        <w:div w:id="382562517">
          <w:marLeft w:val="640"/>
          <w:marRight w:val="0"/>
          <w:marTop w:val="0"/>
          <w:marBottom w:val="0"/>
          <w:divBdr>
            <w:top w:val="none" w:sz="0" w:space="0" w:color="auto"/>
            <w:left w:val="none" w:sz="0" w:space="0" w:color="auto"/>
            <w:bottom w:val="none" w:sz="0" w:space="0" w:color="auto"/>
            <w:right w:val="none" w:sz="0" w:space="0" w:color="auto"/>
          </w:divBdr>
        </w:div>
        <w:div w:id="1304769757">
          <w:marLeft w:val="640"/>
          <w:marRight w:val="0"/>
          <w:marTop w:val="0"/>
          <w:marBottom w:val="0"/>
          <w:divBdr>
            <w:top w:val="none" w:sz="0" w:space="0" w:color="auto"/>
            <w:left w:val="none" w:sz="0" w:space="0" w:color="auto"/>
            <w:bottom w:val="none" w:sz="0" w:space="0" w:color="auto"/>
            <w:right w:val="none" w:sz="0" w:space="0" w:color="auto"/>
          </w:divBdr>
        </w:div>
        <w:div w:id="614796819">
          <w:marLeft w:val="640"/>
          <w:marRight w:val="0"/>
          <w:marTop w:val="0"/>
          <w:marBottom w:val="0"/>
          <w:divBdr>
            <w:top w:val="none" w:sz="0" w:space="0" w:color="auto"/>
            <w:left w:val="none" w:sz="0" w:space="0" w:color="auto"/>
            <w:bottom w:val="none" w:sz="0" w:space="0" w:color="auto"/>
            <w:right w:val="none" w:sz="0" w:space="0" w:color="auto"/>
          </w:divBdr>
        </w:div>
        <w:div w:id="2142111985">
          <w:marLeft w:val="640"/>
          <w:marRight w:val="0"/>
          <w:marTop w:val="0"/>
          <w:marBottom w:val="0"/>
          <w:divBdr>
            <w:top w:val="none" w:sz="0" w:space="0" w:color="auto"/>
            <w:left w:val="none" w:sz="0" w:space="0" w:color="auto"/>
            <w:bottom w:val="none" w:sz="0" w:space="0" w:color="auto"/>
            <w:right w:val="none" w:sz="0" w:space="0" w:color="auto"/>
          </w:divBdr>
        </w:div>
        <w:div w:id="128980278">
          <w:marLeft w:val="640"/>
          <w:marRight w:val="0"/>
          <w:marTop w:val="0"/>
          <w:marBottom w:val="0"/>
          <w:divBdr>
            <w:top w:val="none" w:sz="0" w:space="0" w:color="auto"/>
            <w:left w:val="none" w:sz="0" w:space="0" w:color="auto"/>
            <w:bottom w:val="none" w:sz="0" w:space="0" w:color="auto"/>
            <w:right w:val="none" w:sz="0" w:space="0" w:color="auto"/>
          </w:divBdr>
        </w:div>
        <w:div w:id="1291783601">
          <w:marLeft w:val="640"/>
          <w:marRight w:val="0"/>
          <w:marTop w:val="0"/>
          <w:marBottom w:val="0"/>
          <w:divBdr>
            <w:top w:val="none" w:sz="0" w:space="0" w:color="auto"/>
            <w:left w:val="none" w:sz="0" w:space="0" w:color="auto"/>
            <w:bottom w:val="none" w:sz="0" w:space="0" w:color="auto"/>
            <w:right w:val="none" w:sz="0" w:space="0" w:color="auto"/>
          </w:divBdr>
        </w:div>
        <w:div w:id="1144472292">
          <w:marLeft w:val="640"/>
          <w:marRight w:val="0"/>
          <w:marTop w:val="0"/>
          <w:marBottom w:val="0"/>
          <w:divBdr>
            <w:top w:val="none" w:sz="0" w:space="0" w:color="auto"/>
            <w:left w:val="none" w:sz="0" w:space="0" w:color="auto"/>
            <w:bottom w:val="none" w:sz="0" w:space="0" w:color="auto"/>
            <w:right w:val="none" w:sz="0" w:space="0" w:color="auto"/>
          </w:divBdr>
        </w:div>
        <w:div w:id="1332374192">
          <w:marLeft w:val="640"/>
          <w:marRight w:val="0"/>
          <w:marTop w:val="0"/>
          <w:marBottom w:val="0"/>
          <w:divBdr>
            <w:top w:val="none" w:sz="0" w:space="0" w:color="auto"/>
            <w:left w:val="none" w:sz="0" w:space="0" w:color="auto"/>
            <w:bottom w:val="none" w:sz="0" w:space="0" w:color="auto"/>
            <w:right w:val="none" w:sz="0" w:space="0" w:color="auto"/>
          </w:divBdr>
        </w:div>
      </w:divsChild>
    </w:div>
    <w:div w:id="249432483">
      <w:bodyDiv w:val="1"/>
      <w:marLeft w:val="0"/>
      <w:marRight w:val="0"/>
      <w:marTop w:val="0"/>
      <w:marBottom w:val="0"/>
      <w:divBdr>
        <w:top w:val="none" w:sz="0" w:space="0" w:color="auto"/>
        <w:left w:val="none" w:sz="0" w:space="0" w:color="auto"/>
        <w:bottom w:val="none" w:sz="0" w:space="0" w:color="auto"/>
        <w:right w:val="none" w:sz="0" w:space="0" w:color="auto"/>
      </w:divBdr>
      <w:divsChild>
        <w:div w:id="1292516933">
          <w:marLeft w:val="640"/>
          <w:marRight w:val="0"/>
          <w:marTop w:val="0"/>
          <w:marBottom w:val="0"/>
          <w:divBdr>
            <w:top w:val="none" w:sz="0" w:space="0" w:color="auto"/>
            <w:left w:val="none" w:sz="0" w:space="0" w:color="auto"/>
            <w:bottom w:val="none" w:sz="0" w:space="0" w:color="auto"/>
            <w:right w:val="none" w:sz="0" w:space="0" w:color="auto"/>
          </w:divBdr>
        </w:div>
        <w:div w:id="103505494">
          <w:marLeft w:val="640"/>
          <w:marRight w:val="0"/>
          <w:marTop w:val="0"/>
          <w:marBottom w:val="0"/>
          <w:divBdr>
            <w:top w:val="none" w:sz="0" w:space="0" w:color="auto"/>
            <w:left w:val="none" w:sz="0" w:space="0" w:color="auto"/>
            <w:bottom w:val="none" w:sz="0" w:space="0" w:color="auto"/>
            <w:right w:val="none" w:sz="0" w:space="0" w:color="auto"/>
          </w:divBdr>
        </w:div>
        <w:div w:id="594826084">
          <w:marLeft w:val="640"/>
          <w:marRight w:val="0"/>
          <w:marTop w:val="0"/>
          <w:marBottom w:val="0"/>
          <w:divBdr>
            <w:top w:val="none" w:sz="0" w:space="0" w:color="auto"/>
            <w:left w:val="none" w:sz="0" w:space="0" w:color="auto"/>
            <w:bottom w:val="none" w:sz="0" w:space="0" w:color="auto"/>
            <w:right w:val="none" w:sz="0" w:space="0" w:color="auto"/>
          </w:divBdr>
        </w:div>
        <w:div w:id="1318807820">
          <w:marLeft w:val="640"/>
          <w:marRight w:val="0"/>
          <w:marTop w:val="0"/>
          <w:marBottom w:val="0"/>
          <w:divBdr>
            <w:top w:val="none" w:sz="0" w:space="0" w:color="auto"/>
            <w:left w:val="none" w:sz="0" w:space="0" w:color="auto"/>
            <w:bottom w:val="none" w:sz="0" w:space="0" w:color="auto"/>
            <w:right w:val="none" w:sz="0" w:space="0" w:color="auto"/>
          </w:divBdr>
        </w:div>
        <w:div w:id="161823083">
          <w:marLeft w:val="640"/>
          <w:marRight w:val="0"/>
          <w:marTop w:val="0"/>
          <w:marBottom w:val="0"/>
          <w:divBdr>
            <w:top w:val="none" w:sz="0" w:space="0" w:color="auto"/>
            <w:left w:val="none" w:sz="0" w:space="0" w:color="auto"/>
            <w:bottom w:val="none" w:sz="0" w:space="0" w:color="auto"/>
            <w:right w:val="none" w:sz="0" w:space="0" w:color="auto"/>
          </w:divBdr>
        </w:div>
        <w:div w:id="1381589696">
          <w:marLeft w:val="640"/>
          <w:marRight w:val="0"/>
          <w:marTop w:val="0"/>
          <w:marBottom w:val="0"/>
          <w:divBdr>
            <w:top w:val="none" w:sz="0" w:space="0" w:color="auto"/>
            <w:left w:val="none" w:sz="0" w:space="0" w:color="auto"/>
            <w:bottom w:val="none" w:sz="0" w:space="0" w:color="auto"/>
            <w:right w:val="none" w:sz="0" w:space="0" w:color="auto"/>
          </w:divBdr>
        </w:div>
        <w:div w:id="2103182291">
          <w:marLeft w:val="640"/>
          <w:marRight w:val="0"/>
          <w:marTop w:val="0"/>
          <w:marBottom w:val="0"/>
          <w:divBdr>
            <w:top w:val="none" w:sz="0" w:space="0" w:color="auto"/>
            <w:left w:val="none" w:sz="0" w:space="0" w:color="auto"/>
            <w:bottom w:val="none" w:sz="0" w:space="0" w:color="auto"/>
            <w:right w:val="none" w:sz="0" w:space="0" w:color="auto"/>
          </w:divBdr>
        </w:div>
        <w:div w:id="1203128745">
          <w:marLeft w:val="640"/>
          <w:marRight w:val="0"/>
          <w:marTop w:val="0"/>
          <w:marBottom w:val="0"/>
          <w:divBdr>
            <w:top w:val="none" w:sz="0" w:space="0" w:color="auto"/>
            <w:left w:val="none" w:sz="0" w:space="0" w:color="auto"/>
            <w:bottom w:val="none" w:sz="0" w:space="0" w:color="auto"/>
            <w:right w:val="none" w:sz="0" w:space="0" w:color="auto"/>
          </w:divBdr>
        </w:div>
        <w:div w:id="2115201461">
          <w:marLeft w:val="640"/>
          <w:marRight w:val="0"/>
          <w:marTop w:val="0"/>
          <w:marBottom w:val="0"/>
          <w:divBdr>
            <w:top w:val="none" w:sz="0" w:space="0" w:color="auto"/>
            <w:left w:val="none" w:sz="0" w:space="0" w:color="auto"/>
            <w:bottom w:val="none" w:sz="0" w:space="0" w:color="auto"/>
            <w:right w:val="none" w:sz="0" w:space="0" w:color="auto"/>
          </w:divBdr>
        </w:div>
        <w:div w:id="1949045171">
          <w:marLeft w:val="640"/>
          <w:marRight w:val="0"/>
          <w:marTop w:val="0"/>
          <w:marBottom w:val="0"/>
          <w:divBdr>
            <w:top w:val="none" w:sz="0" w:space="0" w:color="auto"/>
            <w:left w:val="none" w:sz="0" w:space="0" w:color="auto"/>
            <w:bottom w:val="none" w:sz="0" w:space="0" w:color="auto"/>
            <w:right w:val="none" w:sz="0" w:space="0" w:color="auto"/>
          </w:divBdr>
        </w:div>
        <w:div w:id="218713802">
          <w:marLeft w:val="640"/>
          <w:marRight w:val="0"/>
          <w:marTop w:val="0"/>
          <w:marBottom w:val="0"/>
          <w:divBdr>
            <w:top w:val="none" w:sz="0" w:space="0" w:color="auto"/>
            <w:left w:val="none" w:sz="0" w:space="0" w:color="auto"/>
            <w:bottom w:val="none" w:sz="0" w:space="0" w:color="auto"/>
            <w:right w:val="none" w:sz="0" w:space="0" w:color="auto"/>
          </w:divBdr>
        </w:div>
        <w:div w:id="1273710793">
          <w:marLeft w:val="640"/>
          <w:marRight w:val="0"/>
          <w:marTop w:val="0"/>
          <w:marBottom w:val="0"/>
          <w:divBdr>
            <w:top w:val="none" w:sz="0" w:space="0" w:color="auto"/>
            <w:left w:val="none" w:sz="0" w:space="0" w:color="auto"/>
            <w:bottom w:val="none" w:sz="0" w:space="0" w:color="auto"/>
            <w:right w:val="none" w:sz="0" w:space="0" w:color="auto"/>
          </w:divBdr>
        </w:div>
        <w:div w:id="1901283562">
          <w:marLeft w:val="640"/>
          <w:marRight w:val="0"/>
          <w:marTop w:val="0"/>
          <w:marBottom w:val="0"/>
          <w:divBdr>
            <w:top w:val="none" w:sz="0" w:space="0" w:color="auto"/>
            <w:left w:val="none" w:sz="0" w:space="0" w:color="auto"/>
            <w:bottom w:val="none" w:sz="0" w:space="0" w:color="auto"/>
            <w:right w:val="none" w:sz="0" w:space="0" w:color="auto"/>
          </w:divBdr>
        </w:div>
        <w:div w:id="1673799120">
          <w:marLeft w:val="640"/>
          <w:marRight w:val="0"/>
          <w:marTop w:val="0"/>
          <w:marBottom w:val="0"/>
          <w:divBdr>
            <w:top w:val="none" w:sz="0" w:space="0" w:color="auto"/>
            <w:left w:val="none" w:sz="0" w:space="0" w:color="auto"/>
            <w:bottom w:val="none" w:sz="0" w:space="0" w:color="auto"/>
            <w:right w:val="none" w:sz="0" w:space="0" w:color="auto"/>
          </w:divBdr>
        </w:div>
        <w:div w:id="624845307">
          <w:marLeft w:val="640"/>
          <w:marRight w:val="0"/>
          <w:marTop w:val="0"/>
          <w:marBottom w:val="0"/>
          <w:divBdr>
            <w:top w:val="none" w:sz="0" w:space="0" w:color="auto"/>
            <w:left w:val="none" w:sz="0" w:space="0" w:color="auto"/>
            <w:bottom w:val="none" w:sz="0" w:space="0" w:color="auto"/>
            <w:right w:val="none" w:sz="0" w:space="0" w:color="auto"/>
          </w:divBdr>
        </w:div>
        <w:div w:id="273482491">
          <w:marLeft w:val="640"/>
          <w:marRight w:val="0"/>
          <w:marTop w:val="0"/>
          <w:marBottom w:val="0"/>
          <w:divBdr>
            <w:top w:val="none" w:sz="0" w:space="0" w:color="auto"/>
            <w:left w:val="none" w:sz="0" w:space="0" w:color="auto"/>
            <w:bottom w:val="none" w:sz="0" w:space="0" w:color="auto"/>
            <w:right w:val="none" w:sz="0" w:space="0" w:color="auto"/>
          </w:divBdr>
        </w:div>
        <w:div w:id="1635521497">
          <w:marLeft w:val="640"/>
          <w:marRight w:val="0"/>
          <w:marTop w:val="0"/>
          <w:marBottom w:val="0"/>
          <w:divBdr>
            <w:top w:val="none" w:sz="0" w:space="0" w:color="auto"/>
            <w:left w:val="none" w:sz="0" w:space="0" w:color="auto"/>
            <w:bottom w:val="none" w:sz="0" w:space="0" w:color="auto"/>
            <w:right w:val="none" w:sz="0" w:space="0" w:color="auto"/>
          </w:divBdr>
        </w:div>
        <w:div w:id="2061710440">
          <w:marLeft w:val="640"/>
          <w:marRight w:val="0"/>
          <w:marTop w:val="0"/>
          <w:marBottom w:val="0"/>
          <w:divBdr>
            <w:top w:val="none" w:sz="0" w:space="0" w:color="auto"/>
            <w:left w:val="none" w:sz="0" w:space="0" w:color="auto"/>
            <w:bottom w:val="none" w:sz="0" w:space="0" w:color="auto"/>
            <w:right w:val="none" w:sz="0" w:space="0" w:color="auto"/>
          </w:divBdr>
        </w:div>
        <w:div w:id="516846065">
          <w:marLeft w:val="640"/>
          <w:marRight w:val="0"/>
          <w:marTop w:val="0"/>
          <w:marBottom w:val="0"/>
          <w:divBdr>
            <w:top w:val="none" w:sz="0" w:space="0" w:color="auto"/>
            <w:left w:val="none" w:sz="0" w:space="0" w:color="auto"/>
            <w:bottom w:val="none" w:sz="0" w:space="0" w:color="auto"/>
            <w:right w:val="none" w:sz="0" w:space="0" w:color="auto"/>
          </w:divBdr>
        </w:div>
        <w:div w:id="1222061237">
          <w:marLeft w:val="640"/>
          <w:marRight w:val="0"/>
          <w:marTop w:val="0"/>
          <w:marBottom w:val="0"/>
          <w:divBdr>
            <w:top w:val="none" w:sz="0" w:space="0" w:color="auto"/>
            <w:left w:val="none" w:sz="0" w:space="0" w:color="auto"/>
            <w:bottom w:val="none" w:sz="0" w:space="0" w:color="auto"/>
            <w:right w:val="none" w:sz="0" w:space="0" w:color="auto"/>
          </w:divBdr>
        </w:div>
        <w:div w:id="941112780">
          <w:marLeft w:val="640"/>
          <w:marRight w:val="0"/>
          <w:marTop w:val="0"/>
          <w:marBottom w:val="0"/>
          <w:divBdr>
            <w:top w:val="none" w:sz="0" w:space="0" w:color="auto"/>
            <w:left w:val="none" w:sz="0" w:space="0" w:color="auto"/>
            <w:bottom w:val="none" w:sz="0" w:space="0" w:color="auto"/>
            <w:right w:val="none" w:sz="0" w:space="0" w:color="auto"/>
          </w:divBdr>
        </w:div>
        <w:div w:id="1708480381">
          <w:marLeft w:val="640"/>
          <w:marRight w:val="0"/>
          <w:marTop w:val="0"/>
          <w:marBottom w:val="0"/>
          <w:divBdr>
            <w:top w:val="none" w:sz="0" w:space="0" w:color="auto"/>
            <w:left w:val="none" w:sz="0" w:space="0" w:color="auto"/>
            <w:bottom w:val="none" w:sz="0" w:space="0" w:color="auto"/>
            <w:right w:val="none" w:sz="0" w:space="0" w:color="auto"/>
          </w:divBdr>
        </w:div>
        <w:div w:id="1808470253">
          <w:marLeft w:val="640"/>
          <w:marRight w:val="0"/>
          <w:marTop w:val="0"/>
          <w:marBottom w:val="0"/>
          <w:divBdr>
            <w:top w:val="none" w:sz="0" w:space="0" w:color="auto"/>
            <w:left w:val="none" w:sz="0" w:space="0" w:color="auto"/>
            <w:bottom w:val="none" w:sz="0" w:space="0" w:color="auto"/>
            <w:right w:val="none" w:sz="0" w:space="0" w:color="auto"/>
          </w:divBdr>
        </w:div>
        <w:div w:id="1360593076">
          <w:marLeft w:val="640"/>
          <w:marRight w:val="0"/>
          <w:marTop w:val="0"/>
          <w:marBottom w:val="0"/>
          <w:divBdr>
            <w:top w:val="none" w:sz="0" w:space="0" w:color="auto"/>
            <w:left w:val="none" w:sz="0" w:space="0" w:color="auto"/>
            <w:bottom w:val="none" w:sz="0" w:space="0" w:color="auto"/>
            <w:right w:val="none" w:sz="0" w:space="0" w:color="auto"/>
          </w:divBdr>
        </w:div>
      </w:divsChild>
    </w:div>
    <w:div w:id="249854682">
      <w:bodyDiv w:val="1"/>
      <w:marLeft w:val="0"/>
      <w:marRight w:val="0"/>
      <w:marTop w:val="0"/>
      <w:marBottom w:val="0"/>
      <w:divBdr>
        <w:top w:val="none" w:sz="0" w:space="0" w:color="auto"/>
        <w:left w:val="none" w:sz="0" w:space="0" w:color="auto"/>
        <w:bottom w:val="none" w:sz="0" w:space="0" w:color="auto"/>
        <w:right w:val="none" w:sz="0" w:space="0" w:color="auto"/>
      </w:divBdr>
      <w:divsChild>
        <w:div w:id="73626410">
          <w:marLeft w:val="640"/>
          <w:marRight w:val="0"/>
          <w:marTop w:val="0"/>
          <w:marBottom w:val="0"/>
          <w:divBdr>
            <w:top w:val="none" w:sz="0" w:space="0" w:color="auto"/>
            <w:left w:val="none" w:sz="0" w:space="0" w:color="auto"/>
            <w:bottom w:val="none" w:sz="0" w:space="0" w:color="auto"/>
            <w:right w:val="none" w:sz="0" w:space="0" w:color="auto"/>
          </w:divBdr>
        </w:div>
        <w:div w:id="1297761574">
          <w:marLeft w:val="640"/>
          <w:marRight w:val="0"/>
          <w:marTop w:val="0"/>
          <w:marBottom w:val="0"/>
          <w:divBdr>
            <w:top w:val="none" w:sz="0" w:space="0" w:color="auto"/>
            <w:left w:val="none" w:sz="0" w:space="0" w:color="auto"/>
            <w:bottom w:val="none" w:sz="0" w:space="0" w:color="auto"/>
            <w:right w:val="none" w:sz="0" w:space="0" w:color="auto"/>
          </w:divBdr>
        </w:div>
        <w:div w:id="1761637670">
          <w:marLeft w:val="640"/>
          <w:marRight w:val="0"/>
          <w:marTop w:val="0"/>
          <w:marBottom w:val="0"/>
          <w:divBdr>
            <w:top w:val="none" w:sz="0" w:space="0" w:color="auto"/>
            <w:left w:val="none" w:sz="0" w:space="0" w:color="auto"/>
            <w:bottom w:val="none" w:sz="0" w:space="0" w:color="auto"/>
            <w:right w:val="none" w:sz="0" w:space="0" w:color="auto"/>
          </w:divBdr>
        </w:div>
        <w:div w:id="1360397439">
          <w:marLeft w:val="640"/>
          <w:marRight w:val="0"/>
          <w:marTop w:val="0"/>
          <w:marBottom w:val="0"/>
          <w:divBdr>
            <w:top w:val="none" w:sz="0" w:space="0" w:color="auto"/>
            <w:left w:val="none" w:sz="0" w:space="0" w:color="auto"/>
            <w:bottom w:val="none" w:sz="0" w:space="0" w:color="auto"/>
            <w:right w:val="none" w:sz="0" w:space="0" w:color="auto"/>
          </w:divBdr>
        </w:div>
        <w:div w:id="330986923">
          <w:marLeft w:val="640"/>
          <w:marRight w:val="0"/>
          <w:marTop w:val="0"/>
          <w:marBottom w:val="0"/>
          <w:divBdr>
            <w:top w:val="none" w:sz="0" w:space="0" w:color="auto"/>
            <w:left w:val="none" w:sz="0" w:space="0" w:color="auto"/>
            <w:bottom w:val="none" w:sz="0" w:space="0" w:color="auto"/>
            <w:right w:val="none" w:sz="0" w:space="0" w:color="auto"/>
          </w:divBdr>
        </w:div>
        <w:div w:id="1374816356">
          <w:marLeft w:val="640"/>
          <w:marRight w:val="0"/>
          <w:marTop w:val="0"/>
          <w:marBottom w:val="0"/>
          <w:divBdr>
            <w:top w:val="none" w:sz="0" w:space="0" w:color="auto"/>
            <w:left w:val="none" w:sz="0" w:space="0" w:color="auto"/>
            <w:bottom w:val="none" w:sz="0" w:space="0" w:color="auto"/>
            <w:right w:val="none" w:sz="0" w:space="0" w:color="auto"/>
          </w:divBdr>
        </w:div>
        <w:div w:id="1861163206">
          <w:marLeft w:val="640"/>
          <w:marRight w:val="0"/>
          <w:marTop w:val="0"/>
          <w:marBottom w:val="0"/>
          <w:divBdr>
            <w:top w:val="none" w:sz="0" w:space="0" w:color="auto"/>
            <w:left w:val="none" w:sz="0" w:space="0" w:color="auto"/>
            <w:bottom w:val="none" w:sz="0" w:space="0" w:color="auto"/>
            <w:right w:val="none" w:sz="0" w:space="0" w:color="auto"/>
          </w:divBdr>
        </w:div>
        <w:div w:id="1942564915">
          <w:marLeft w:val="640"/>
          <w:marRight w:val="0"/>
          <w:marTop w:val="0"/>
          <w:marBottom w:val="0"/>
          <w:divBdr>
            <w:top w:val="none" w:sz="0" w:space="0" w:color="auto"/>
            <w:left w:val="none" w:sz="0" w:space="0" w:color="auto"/>
            <w:bottom w:val="none" w:sz="0" w:space="0" w:color="auto"/>
            <w:right w:val="none" w:sz="0" w:space="0" w:color="auto"/>
          </w:divBdr>
        </w:div>
        <w:div w:id="762844175">
          <w:marLeft w:val="640"/>
          <w:marRight w:val="0"/>
          <w:marTop w:val="0"/>
          <w:marBottom w:val="0"/>
          <w:divBdr>
            <w:top w:val="none" w:sz="0" w:space="0" w:color="auto"/>
            <w:left w:val="none" w:sz="0" w:space="0" w:color="auto"/>
            <w:bottom w:val="none" w:sz="0" w:space="0" w:color="auto"/>
            <w:right w:val="none" w:sz="0" w:space="0" w:color="auto"/>
          </w:divBdr>
        </w:div>
        <w:div w:id="197669728">
          <w:marLeft w:val="640"/>
          <w:marRight w:val="0"/>
          <w:marTop w:val="0"/>
          <w:marBottom w:val="0"/>
          <w:divBdr>
            <w:top w:val="none" w:sz="0" w:space="0" w:color="auto"/>
            <w:left w:val="none" w:sz="0" w:space="0" w:color="auto"/>
            <w:bottom w:val="none" w:sz="0" w:space="0" w:color="auto"/>
            <w:right w:val="none" w:sz="0" w:space="0" w:color="auto"/>
          </w:divBdr>
        </w:div>
        <w:div w:id="316032186">
          <w:marLeft w:val="640"/>
          <w:marRight w:val="0"/>
          <w:marTop w:val="0"/>
          <w:marBottom w:val="0"/>
          <w:divBdr>
            <w:top w:val="none" w:sz="0" w:space="0" w:color="auto"/>
            <w:left w:val="none" w:sz="0" w:space="0" w:color="auto"/>
            <w:bottom w:val="none" w:sz="0" w:space="0" w:color="auto"/>
            <w:right w:val="none" w:sz="0" w:space="0" w:color="auto"/>
          </w:divBdr>
        </w:div>
        <w:div w:id="599802383">
          <w:marLeft w:val="640"/>
          <w:marRight w:val="0"/>
          <w:marTop w:val="0"/>
          <w:marBottom w:val="0"/>
          <w:divBdr>
            <w:top w:val="none" w:sz="0" w:space="0" w:color="auto"/>
            <w:left w:val="none" w:sz="0" w:space="0" w:color="auto"/>
            <w:bottom w:val="none" w:sz="0" w:space="0" w:color="auto"/>
            <w:right w:val="none" w:sz="0" w:space="0" w:color="auto"/>
          </w:divBdr>
        </w:div>
        <w:div w:id="1357541157">
          <w:marLeft w:val="640"/>
          <w:marRight w:val="0"/>
          <w:marTop w:val="0"/>
          <w:marBottom w:val="0"/>
          <w:divBdr>
            <w:top w:val="none" w:sz="0" w:space="0" w:color="auto"/>
            <w:left w:val="none" w:sz="0" w:space="0" w:color="auto"/>
            <w:bottom w:val="none" w:sz="0" w:space="0" w:color="auto"/>
            <w:right w:val="none" w:sz="0" w:space="0" w:color="auto"/>
          </w:divBdr>
        </w:div>
        <w:div w:id="69815925">
          <w:marLeft w:val="640"/>
          <w:marRight w:val="0"/>
          <w:marTop w:val="0"/>
          <w:marBottom w:val="0"/>
          <w:divBdr>
            <w:top w:val="none" w:sz="0" w:space="0" w:color="auto"/>
            <w:left w:val="none" w:sz="0" w:space="0" w:color="auto"/>
            <w:bottom w:val="none" w:sz="0" w:space="0" w:color="auto"/>
            <w:right w:val="none" w:sz="0" w:space="0" w:color="auto"/>
          </w:divBdr>
        </w:div>
        <w:div w:id="2024622342">
          <w:marLeft w:val="640"/>
          <w:marRight w:val="0"/>
          <w:marTop w:val="0"/>
          <w:marBottom w:val="0"/>
          <w:divBdr>
            <w:top w:val="none" w:sz="0" w:space="0" w:color="auto"/>
            <w:left w:val="none" w:sz="0" w:space="0" w:color="auto"/>
            <w:bottom w:val="none" w:sz="0" w:space="0" w:color="auto"/>
            <w:right w:val="none" w:sz="0" w:space="0" w:color="auto"/>
          </w:divBdr>
        </w:div>
        <w:div w:id="417604619">
          <w:marLeft w:val="640"/>
          <w:marRight w:val="0"/>
          <w:marTop w:val="0"/>
          <w:marBottom w:val="0"/>
          <w:divBdr>
            <w:top w:val="none" w:sz="0" w:space="0" w:color="auto"/>
            <w:left w:val="none" w:sz="0" w:space="0" w:color="auto"/>
            <w:bottom w:val="none" w:sz="0" w:space="0" w:color="auto"/>
            <w:right w:val="none" w:sz="0" w:space="0" w:color="auto"/>
          </w:divBdr>
        </w:div>
        <w:div w:id="1308516600">
          <w:marLeft w:val="640"/>
          <w:marRight w:val="0"/>
          <w:marTop w:val="0"/>
          <w:marBottom w:val="0"/>
          <w:divBdr>
            <w:top w:val="none" w:sz="0" w:space="0" w:color="auto"/>
            <w:left w:val="none" w:sz="0" w:space="0" w:color="auto"/>
            <w:bottom w:val="none" w:sz="0" w:space="0" w:color="auto"/>
            <w:right w:val="none" w:sz="0" w:space="0" w:color="auto"/>
          </w:divBdr>
        </w:div>
        <w:div w:id="482888374">
          <w:marLeft w:val="640"/>
          <w:marRight w:val="0"/>
          <w:marTop w:val="0"/>
          <w:marBottom w:val="0"/>
          <w:divBdr>
            <w:top w:val="none" w:sz="0" w:space="0" w:color="auto"/>
            <w:left w:val="none" w:sz="0" w:space="0" w:color="auto"/>
            <w:bottom w:val="none" w:sz="0" w:space="0" w:color="auto"/>
            <w:right w:val="none" w:sz="0" w:space="0" w:color="auto"/>
          </w:divBdr>
        </w:div>
        <w:div w:id="1110004492">
          <w:marLeft w:val="640"/>
          <w:marRight w:val="0"/>
          <w:marTop w:val="0"/>
          <w:marBottom w:val="0"/>
          <w:divBdr>
            <w:top w:val="none" w:sz="0" w:space="0" w:color="auto"/>
            <w:left w:val="none" w:sz="0" w:space="0" w:color="auto"/>
            <w:bottom w:val="none" w:sz="0" w:space="0" w:color="auto"/>
            <w:right w:val="none" w:sz="0" w:space="0" w:color="auto"/>
          </w:divBdr>
        </w:div>
        <w:div w:id="267733931">
          <w:marLeft w:val="640"/>
          <w:marRight w:val="0"/>
          <w:marTop w:val="0"/>
          <w:marBottom w:val="0"/>
          <w:divBdr>
            <w:top w:val="none" w:sz="0" w:space="0" w:color="auto"/>
            <w:left w:val="none" w:sz="0" w:space="0" w:color="auto"/>
            <w:bottom w:val="none" w:sz="0" w:space="0" w:color="auto"/>
            <w:right w:val="none" w:sz="0" w:space="0" w:color="auto"/>
          </w:divBdr>
        </w:div>
        <w:div w:id="1934585818">
          <w:marLeft w:val="640"/>
          <w:marRight w:val="0"/>
          <w:marTop w:val="0"/>
          <w:marBottom w:val="0"/>
          <w:divBdr>
            <w:top w:val="none" w:sz="0" w:space="0" w:color="auto"/>
            <w:left w:val="none" w:sz="0" w:space="0" w:color="auto"/>
            <w:bottom w:val="none" w:sz="0" w:space="0" w:color="auto"/>
            <w:right w:val="none" w:sz="0" w:space="0" w:color="auto"/>
          </w:divBdr>
        </w:div>
        <w:div w:id="717978364">
          <w:marLeft w:val="640"/>
          <w:marRight w:val="0"/>
          <w:marTop w:val="0"/>
          <w:marBottom w:val="0"/>
          <w:divBdr>
            <w:top w:val="none" w:sz="0" w:space="0" w:color="auto"/>
            <w:left w:val="none" w:sz="0" w:space="0" w:color="auto"/>
            <w:bottom w:val="none" w:sz="0" w:space="0" w:color="auto"/>
            <w:right w:val="none" w:sz="0" w:space="0" w:color="auto"/>
          </w:divBdr>
        </w:div>
        <w:div w:id="1255626123">
          <w:marLeft w:val="640"/>
          <w:marRight w:val="0"/>
          <w:marTop w:val="0"/>
          <w:marBottom w:val="0"/>
          <w:divBdr>
            <w:top w:val="none" w:sz="0" w:space="0" w:color="auto"/>
            <w:left w:val="none" w:sz="0" w:space="0" w:color="auto"/>
            <w:bottom w:val="none" w:sz="0" w:space="0" w:color="auto"/>
            <w:right w:val="none" w:sz="0" w:space="0" w:color="auto"/>
          </w:divBdr>
        </w:div>
        <w:div w:id="1701928800">
          <w:marLeft w:val="640"/>
          <w:marRight w:val="0"/>
          <w:marTop w:val="0"/>
          <w:marBottom w:val="0"/>
          <w:divBdr>
            <w:top w:val="none" w:sz="0" w:space="0" w:color="auto"/>
            <w:left w:val="none" w:sz="0" w:space="0" w:color="auto"/>
            <w:bottom w:val="none" w:sz="0" w:space="0" w:color="auto"/>
            <w:right w:val="none" w:sz="0" w:space="0" w:color="auto"/>
          </w:divBdr>
        </w:div>
        <w:div w:id="2006516854">
          <w:marLeft w:val="640"/>
          <w:marRight w:val="0"/>
          <w:marTop w:val="0"/>
          <w:marBottom w:val="0"/>
          <w:divBdr>
            <w:top w:val="none" w:sz="0" w:space="0" w:color="auto"/>
            <w:left w:val="none" w:sz="0" w:space="0" w:color="auto"/>
            <w:bottom w:val="none" w:sz="0" w:space="0" w:color="auto"/>
            <w:right w:val="none" w:sz="0" w:space="0" w:color="auto"/>
          </w:divBdr>
        </w:div>
        <w:div w:id="554925101">
          <w:marLeft w:val="640"/>
          <w:marRight w:val="0"/>
          <w:marTop w:val="0"/>
          <w:marBottom w:val="0"/>
          <w:divBdr>
            <w:top w:val="none" w:sz="0" w:space="0" w:color="auto"/>
            <w:left w:val="none" w:sz="0" w:space="0" w:color="auto"/>
            <w:bottom w:val="none" w:sz="0" w:space="0" w:color="auto"/>
            <w:right w:val="none" w:sz="0" w:space="0" w:color="auto"/>
          </w:divBdr>
        </w:div>
        <w:div w:id="1931115205">
          <w:marLeft w:val="640"/>
          <w:marRight w:val="0"/>
          <w:marTop w:val="0"/>
          <w:marBottom w:val="0"/>
          <w:divBdr>
            <w:top w:val="none" w:sz="0" w:space="0" w:color="auto"/>
            <w:left w:val="none" w:sz="0" w:space="0" w:color="auto"/>
            <w:bottom w:val="none" w:sz="0" w:space="0" w:color="auto"/>
            <w:right w:val="none" w:sz="0" w:space="0" w:color="auto"/>
          </w:divBdr>
        </w:div>
        <w:div w:id="267587701">
          <w:marLeft w:val="640"/>
          <w:marRight w:val="0"/>
          <w:marTop w:val="0"/>
          <w:marBottom w:val="0"/>
          <w:divBdr>
            <w:top w:val="none" w:sz="0" w:space="0" w:color="auto"/>
            <w:left w:val="none" w:sz="0" w:space="0" w:color="auto"/>
            <w:bottom w:val="none" w:sz="0" w:space="0" w:color="auto"/>
            <w:right w:val="none" w:sz="0" w:space="0" w:color="auto"/>
          </w:divBdr>
        </w:div>
        <w:div w:id="1474520585">
          <w:marLeft w:val="640"/>
          <w:marRight w:val="0"/>
          <w:marTop w:val="0"/>
          <w:marBottom w:val="0"/>
          <w:divBdr>
            <w:top w:val="none" w:sz="0" w:space="0" w:color="auto"/>
            <w:left w:val="none" w:sz="0" w:space="0" w:color="auto"/>
            <w:bottom w:val="none" w:sz="0" w:space="0" w:color="auto"/>
            <w:right w:val="none" w:sz="0" w:space="0" w:color="auto"/>
          </w:divBdr>
        </w:div>
        <w:div w:id="202864434">
          <w:marLeft w:val="640"/>
          <w:marRight w:val="0"/>
          <w:marTop w:val="0"/>
          <w:marBottom w:val="0"/>
          <w:divBdr>
            <w:top w:val="none" w:sz="0" w:space="0" w:color="auto"/>
            <w:left w:val="none" w:sz="0" w:space="0" w:color="auto"/>
            <w:bottom w:val="none" w:sz="0" w:space="0" w:color="auto"/>
            <w:right w:val="none" w:sz="0" w:space="0" w:color="auto"/>
          </w:divBdr>
        </w:div>
        <w:div w:id="1672295615">
          <w:marLeft w:val="640"/>
          <w:marRight w:val="0"/>
          <w:marTop w:val="0"/>
          <w:marBottom w:val="0"/>
          <w:divBdr>
            <w:top w:val="none" w:sz="0" w:space="0" w:color="auto"/>
            <w:left w:val="none" w:sz="0" w:space="0" w:color="auto"/>
            <w:bottom w:val="none" w:sz="0" w:space="0" w:color="auto"/>
            <w:right w:val="none" w:sz="0" w:space="0" w:color="auto"/>
          </w:divBdr>
        </w:div>
        <w:div w:id="237637497">
          <w:marLeft w:val="640"/>
          <w:marRight w:val="0"/>
          <w:marTop w:val="0"/>
          <w:marBottom w:val="0"/>
          <w:divBdr>
            <w:top w:val="none" w:sz="0" w:space="0" w:color="auto"/>
            <w:left w:val="none" w:sz="0" w:space="0" w:color="auto"/>
            <w:bottom w:val="none" w:sz="0" w:space="0" w:color="auto"/>
            <w:right w:val="none" w:sz="0" w:space="0" w:color="auto"/>
          </w:divBdr>
        </w:div>
        <w:div w:id="723140639">
          <w:marLeft w:val="640"/>
          <w:marRight w:val="0"/>
          <w:marTop w:val="0"/>
          <w:marBottom w:val="0"/>
          <w:divBdr>
            <w:top w:val="none" w:sz="0" w:space="0" w:color="auto"/>
            <w:left w:val="none" w:sz="0" w:space="0" w:color="auto"/>
            <w:bottom w:val="none" w:sz="0" w:space="0" w:color="auto"/>
            <w:right w:val="none" w:sz="0" w:space="0" w:color="auto"/>
          </w:divBdr>
        </w:div>
        <w:div w:id="243421479">
          <w:marLeft w:val="640"/>
          <w:marRight w:val="0"/>
          <w:marTop w:val="0"/>
          <w:marBottom w:val="0"/>
          <w:divBdr>
            <w:top w:val="none" w:sz="0" w:space="0" w:color="auto"/>
            <w:left w:val="none" w:sz="0" w:space="0" w:color="auto"/>
            <w:bottom w:val="none" w:sz="0" w:space="0" w:color="auto"/>
            <w:right w:val="none" w:sz="0" w:space="0" w:color="auto"/>
          </w:divBdr>
        </w:div>
        <w:div w:id="1493175917">
          <w:marLeft w:val="640"/>
          <w:marRight w:val="0"/>
          <w:marTop w:val="0"/>
          <w:marBottom w:val="0"/>
          <w:divBdr>
            <w:top w:val="none" w:sz="0" w:space="0" w:color="auto"/>
            <w:left w:val="none" w:sz="0" w:space="0" w:color="auto"/>
            <w:bottom w:val="none" w:sz="0" w:space="0" w:color="auto"/>
            <w:right w:val="none" w:sz="0" w:space="0" w:color="auto"/>
          </w:divBdr>
        </w:div>
        <w:div w:id="2104914844">
          <w:marLeft w:val="640"/>
          <w:marRight w:val="0"/>
          <w:marTop w:val="0"/>
          <w:marBottom w:val="0"/>
          <w:divBdr>
            <w:top w:val="none" w:sz="0" w:space="0" w:color="auto"/>
            <w:left w:val="none" w:sz="0" w:space="0" w:color="auto"/>
            <w:bottom w:val="none" w:sz="0" w:space="0" w:color="auto"/>
            <w:right w:val="none" w:sz="0" w:space="0" w:color="auto"/>
          </w:divBdr>
        </w:div>
        <w:div w:id="1678120133">
          <w:marLeft w:val="640"/>
          <w:marRight w:val="0"/>
          <w:marTop w:val="0"/>
          <w:marBottom w:val="0"/>
          <w:divBdr>
            <w:top w:val="none" w:sz="0" w:space="0" w:color="auto"/>
            <w:left w:val="none" w:sz="0" w:space="0" w:color="auto"/>
            <w:bottom w:val="none" w:sz="0" w:space="0" w:color="auto"/>
            <w:right w:val="none" w:sz="0" w:space="0" w:color="auto"/>
          </w:divBdr>
        </w:div>
        <w:div w:id="1620068636">
          <w:marLeft w:val="640"/>
          <w:marRight w:val="0"/>
          <w:marTop w:val="0"/>
          <w:marBottom w:val="0"/>
          <w:divBdr>
            <w:top w:val="none" w:sz="0" w:space="0" w:color="auto"/>
            <w:left w:val="none" w:sz="0" w:space="0" w:color="auto"/>
            <w:bottom w:val="none" w:sz="0" w:space="0" w:color="auto"/>
            <w:right w:val="none" w:sz="0" w:space="0" w:color="auto"/>
          </w:divBdr>
        </w:div>
        <w:div w:id="1362047154">
          <w:marLeft w:val="640"/>
          <w:marRight w:val="0"/>
          <w:marTop w:val="0"/>
          <w:marBottom w:val="0"/>
          <w:divBdr>
            <w:top w:val="none" w:sz="0" w:space="0" w:color="auto"/>
            <w:left w:val="none" w:sz="0" w:space="0" w:color="auto"/>
            <w:bottom w:val="none" w:sz="0" w:space="0" w:color="auto"/>
            <w:right w:val="none" w:sz="0" w:space="0" w:color="auto"/>
          </w:divBdr>
        </w:div>
        <w:div w:id="627246247">
          <w:marLeft w:val="640"/>
          <w:marRight w:val="0"/>
          <w:marTop w:val="0"/>
          <w:marBottom w:val="0"/>
          <w:divBdr>
            <w:top w:val="none" w:sz="0" w:space="0" w:color="auto"/>
            <w:left w:val="none" w:sz="0" w:space="0" w:color="auto"/>
            <w:bottom w:val="none" w:sz="0" w:space="0" w:color="auto"/>
            <w:right w:val="none" w:sz="0" w:space="0" w:color="auto"/>
          </w:divBdr>
        </w:div>
        <w:div w:id="2061052007">
          <w:marLeft w:val="640"/>
          <w:marRight w:val="0"/>
          <w:marTop w:val="0"/>
          <w:marBottom w:val="0"/>
          <w:divBdr>
            <w:top w:val="none" w:sz="0" w:space="0" w:color="auto"/>
            <w:left w:val="none" w:sz="0" w:space="0" w:color="auto"/>
            <w:bottom w:val="none" w:sz="0" w:space="0" w:color="auto"/>
            <w:right w:val="none" w:sz="0" w:space="0" w:color="auto"/>
          </w:divBdr>
        </w:div>
      </w:divsChild>
    </w:div>
    <w:div w:id="256980815">
      <w:bodyDiv w:val="1"/>
      <w:marLeft w:val="0"/>
      <w:marRight w:val="0"/>
      <w:marTop w:val="0"/>
      <w:marBottom w:val="0"/>
      <w:divBdr>
        <w:top w:val="none" w:sz="0" w:space="0" w:color="auto"/>
        <w:left w:val="none" w:sz="0" w:space="0" w:color="auto"/>
        <w:bottom w:val="none" w:sz="0" w:space="0" w:color="auto"/>
        <w:right w:val="none" w:sz="0" w:space="0" w:color="auto"/>
      </w:divBdr>
    </w:div>
    <w:div w:id="270549453">
      <w:bodyDiv w:val="1"/>
      <w:marLeft w:val="0"/>
      <w:marRight w:val="0"/>
      <w:marTop w:val="0"/>
      <w:marBottom w:val="0"/>
      <w:divBdr>
        <w:top w:val="none" w:sz="0" w:space="0" w:color="auto"/>
        <w:left w:val="none" w:sz="0" w:space="0" w:color="auto"/>
        <w:bottom w:val="none" w:sz="0" w:space="0" w:color="auto"/>
        <w:right w:val="none" w:sz="0" w:space="0" w:color="auto"/>
      </w:divBdr>
      <w:divsChild>
        <w:div w:id="27727964">
          <w:marLeft w:val="640"/>
          <w:marRight w:val="0"/>
          <w:marTop w:val="0"/>
          <w:marBottom w:val="0"/>
          <w:divBdr>
            <w:top w:val="none" w:sz="0" w:space="0" w:color="auto"/>
            <w:left w:val="none" w:sz="0" w:space="0" w:color="auto"/>
            <w:bottom w:val="none" w:sz="0" w:space="0" w:color="auto"/>
            <w:right w:val="none" w:sz="0" w:space="0" w:color="auto"/>
          </w:divBdr>
        </w:div>
        <w:div w:id="573515856">
          <w:marLeft w:val="640"/>
          <w:marRight w:val="0"/>
          <w:marTop w:val="0"/>
          <w:marBottom w:val="0"/>
          <w:divBdr>
            <w:top w:val="none" w:sz="0" w:space="0" w:color="auto"/>
            <w:left w:val="none" w:sz="0" w:space="0" w:color="auto"/>
            <w:bottom w:val="none" w:sz="0" w:space="0" w:color="auto"/>
            <w:right w:val="none" w:sz="0" w:space="0" w:color="auto"/>
          </w:divBdr>
        </w:div>
        <w:div w:id="342242084">
          <w:marLeft w:val="640"/>
          <w:marRight w:val="0"/>
          <w:marTop w:val="0"/>
          <w:marBottom w:val="0"/>
          <w:divBdr>
            <w:top w:val="none" w:sz="0" w:space="0" w:color="auto"/>
            <w:left w:val="none" w:sz="0" w:space="0" w:color="auto"/>
            <w:bottom w:val="none" w:sz="0" w:space="0" w:color="auto"/>
            <w:right w:val="none" w:sz="0" w:space="0" w:color="auto"/>
          </w:divBdr>
        </w:div>
        <w:div w:id="1905943937">
          <w:marLeft w:val="640"/>
          <w:marRight w:val="0"/>
          <w:marTop w:val="0"/>
          <w:marBottom w:val="0"/>
          <w:divBdr>
            <w:top w:val="none" w:sz="0" w:space="0" w:color="auto"/>
            <w:left w:val="none" w:sz="0" w:space="0" w:color="auto"/>
            <w:bottom w:val="none" w:sz="0" w:space="0" w:color="auto"/>
            <w:right w:val="none" w:sz="0" w:space="0" w:color="auto"/>
          </w:divBdr>
        </w:div>
        <w:div w:id="563835571">
          <w:marLeft w:val="640"/>
          <w:marRight w:val="0"/>
          <w:marTop w:val="0"/>
          <w:marBottom w:val="0"/>
          <w:divBdr>
            <w:top w:val="none" w:sz="0" w:space="0" w:color="auto"/>
            <w:left w:val="none" w:sz="0" w:space="0" w:color="auto"/>
            <w:bottom w:val="none" w:sz="0" w:space="0" w:color="auto"/>
            <w:right w:val="none" w:sz="0" w:space="0" w:color="auto"/>
          </w:divBdr>
        </w:div>
        <w:div w:id="1900244829">
          <w:marLeft w:val="640"/>
          <w:marRight w:val="0"/>
          <w:marTop w:val="0"/>
          <w:marBottom w:val="0"/>
          <w:divBdr>
            <w:top w:val="none" w:sz="0" w:space="0" w:color="auto"/>
            <w:left w:val="none" w:sz="0" w:space="0" w:color="auto"/>
            <w:bottom w:val="none" w:sz="0" w:space="0" w:color="auto"/>
            <w:right w:val="none" w:sz="0" w:space="0" w:color="auto"/>
          </w:divBdr>
        </w:div>
        <w:div w:id="1656688920">
          <w:marLeft w:val="640"/>
          <w:marRight w:val="0"/>
          <w:marTop w:val="0"/>
          <w:marBottom w:val="0"/>
          <w:divBdr>
            <w:top w:val="none" w:sz="0" w:space="0" w:color="auto"/>
            <w:left w:val="none" w:sz="0" w:space="0" w:color="auto"/>
            <w:bottom w:val="none" w:sz="0" w:space="0" w:color="auto"/>
            <w:right w:val="none" w:sz="0" w:space="0" w:color="auto"/>
          </w:divBdr>
        </w:div>
        <w:div w:id="1660845862">
          <w:marLeft w:val="640"/>
          <w:marRight w:val="0"/>
          <w:marTop w:val="0"/>
          <w:marBottom w:val="0"/>
          <w:divBdr>
            <w:top w:val="none" w:sz="0" w:space="0" w:color="auto"/>
            <w:left w:val="none" w:sz="0" w:space="0" w:color="auto"/>
            <w:bottom w:val="none" w:sz="0" w:space="0" w:color="auto"/>
            <w:right w:val="none" w:sz="0" w:space="0" w:color="auto"/>
          </w:divBdr>
        </w:div>
        <w:div w:id="240718882">
          <w:marLeft w:val="640"/>
          <w:marRight w:val="0"/>
          <w:marTop w:val="0"/>
          <w:marBottom w:val="0"/>
          <w:divBdr>
            <w:top w:val="none" w:sz="0" w:space="0" w:color="auto"/>
            <w:left w:val="none" w:sz="0" w:space="0" w:color="auto"/>
            <w:bottom w:val="none" w:sz="0" w:space="0" w:color="auto"/>
            <w:right w:val="none" w:sz="0" w:space="0" w:color="auto"/>
          </w:divBdr>
        </w:div>
        <w:div w:id="1710643538">
          <w:marLeft w:val="640"/>
          <w:marRight w:val="0"/>
          <w:marTop w:val="0"/>
          <w:marBottom w:val="0"/>
          <w:divBdr>
            <w:top w:val="none" w:sz="0" w:space="0" w:color="auto"/>
            <w:left w:val="none" w:sz="0" w:space="0" w:color="auto"/>
            <w:bottom w:val="none" w:sz="0" w:space="0" w:color="auto"/>
            <w:right w:val="none" w:sz="0" w:space="0" w:color="auto"/>
          </w:divBdr>
        </w:div>
        <w:div w:id="1068068116">
          <w:marLeft w:val="640"/>
          <w:marRight w:val="0"/>
          <w:marTop w:val="0"/>
          <w:marBottom w:val="0"/>
          <w:divBdr>
            <w:top w:val="none" w:sz="0" w:space="0" w:color="auto"/>
            <w:left w:val="none" w:sz="0" w:space="0" w:color="auto"/>
            <w:bottom w:val="none" w:sz="0" w:space="0" w:color="auto"/>
            <w:right w:val="none" w:sz="0" w:space="0" w:color="auto"/>
          </w:divBdr>
        </w:div>
        <w:div w:id="1190144026">
          <w:marLeft w:val="640"/>
          <w:marRight w:val="0"/>
          <w:marTop w:val="0"/>
          <w:marBottom w:val="0"/>
          <w:divBdr>
            <w:top w:val="none" w:sz="0" w:space="0" w:color="auto"/>
            <w:left w:val="none" w:sz="0" w:space="0" w:color="auto"/>
            <w:bottom w:val="none" w:sz="0" w:space="0" w:color="auto"/>
            <w:right w:val="none" w:sz="0" w:space="0" w:color="auto"/>
          </w:divBdr>
        </w:div>
        <w:div w:id="2142265403">
          <w:marLeft w:val="640"/>
          <w:marRight w:val="0"/>
          <w:marTop w:val="0"/>
          <w:marBottom w:val="0"/>
          <w:divBdr>
            <w:top w:val="none" w:sz="0" w:space="0" w:color="auto"/>
            <w:left w:val="none" w:sz="0" w:space="0" w:color="auto"/>
            <w:bottom w:val="none" w:sz="0" w:space="0" w:color="auto"/>
            <w:right w:val="none" w:sz="0" w:space="0" w:color="auto"/>
          </w:divBdr>
        </w:div>
        <w:div w:id="1304693778">
          <w:marLeft w:val="640"/>
          <w:marRight w:val="0"/>
          <w:marTop w:val="0"/>
          <w:marBottom w:val="0"/>
          <w:divBdr>
            <w:top w:val="none" w:sz="0" w:space="0" w:color="auto"/>
            <w:left w:val="none" w:sz="0" w:space="0" w:color="auto"/>
            <w:bottom w:val="none" w:sz="0" w:space="0" w:color="auto"/>
            <w:right w:val="none" w:sz="0" w:space="0" w:color="auto"/>
          </w:divBdr>
        </w:div>
        <w:div w:id="214246494">
          <w:marLeft w:val="640"/>
          <w:marRight w:val="0"/>
          <w:marTop w:val="0"/>
          <w:marBottom w:val="0"/>
          <w:divBdr>
            <w:top w:val="none" w:sz="0" w:space="0" w:color="auto"/>
            <w:left w:val="none" w:sz="0" w:space="0" w:color="auto"/>
            <w:bottom w:val="none" w:sz="0" w:space="0" w:color="auto"/>
            <w:right w:val="none" w:sz="0" w:space="0" w:color="auto"/>
          </w:divBdr>
        </w:div>
        <w:div w:id="979454292">
          <w:marLeft w:val="640"/>
          <w:marRight w:val="0"/>
          <w:marTop w:val="0"/>
          <w:marBottom w:val="0"/>
          <w:divBdr>
            <w:top w:val="none" w:sz="0" w:space="0" w:color="auto"/>
            <w:left w:val="none" w:sz="0" w:space="0" w:color="auto"/>
            <w:bottom w:val="none" w:sz="0" w:space="0" w:color="auto"/>
            <w:right w:val="none" w:sz="0" w:space="0" w:color="auto"/>
          </w:divBdr>
        </w:div>
        <w:div w:id="923997165">
          <w:marLeft w:val="640"/>
          <w:marRight w:val="0"/>
          <w:marTop w:val="0"/>
          <w:marBottom w:val="0"/>
          <w:divBdr>
            <w:top w:val="none" w:sz="0" w:space="0" w:color="auto"/>
            <w:left w:val="none" w:sz="0" w:space="0" w:color="auto"/>
            <w:bottom w:val="none" w:sz="0" w:space="0" w:color="auto"/>
            <w:right w:val="none" w:sz="0" w:space="0" w:color="auto"/>
          </w:divBdr>
        </w:div>
        <w:div w:id="1973901757">
          <w:marLeft w:val="640"/>
          <w:marRight w:val="0"/>
          <w:marTop w:val="0"/>
          <w:marBottom w:val="0"/>
          <w:divBdr>
            <w:top w:val="none" w:sz="0" w:space="0" w:color="auto"/>
            <w:left w:val="none" w:sz="0" w:space="0" w:color="auto"/>
            <w:bottom w:val="none" w:sz="0" w:space="0" w:color="auto"/>
            <w:right w:val="none" w:sz="0" w:space="0" w:color="auto"/>
          </w:divBdr>
        </w:div>
        <w:div w:id="968435190">
          <w:marLeft w:val="640"/>
          <w:marRight w:val="0"/>
          <w:marTop w:val="0"/>
          <w:marBottom w:val="0"/>
          <w:divBdr>
            <w:top w:val="none" w:sz="0" w:space="0" w:color="auto"/>
            <w:left w:val="none" w:sz="0" w:space="0" w:color="auto"/>
            <w:bottom w:val="none" w:sz="0" w:space="0" w:color="auto"/>
            <w:right w:val="none" w:sz="0" w:space="0" w:color="auto"/>
          </w:divBdr>
        </w:div>
        <w:div w:id="1341738800">
          <w:marLeft w:val="640"/>
          <w:marRight w:val="0"/>
          <w:marTop w:val="0"/>
          <w:marBottom w:val="0"/>
          <w:divBdr>
            <w:top w:val="none" w:sz="0" w:space="0" w:color="auto"/>
            <w:left w:val="none" w:sz="0" w:space="0" w:color="auto"/>
            <w:bottom w:val="none" w:sz="0" w:space="0" w:color="auto"/>
            <w:right w:val="none" w:sz="0" w:space="0" w:color="auto"/>
          </w:divBdr>
        </w:div>
        <w:div w:id="2014141981">
          <w:marLeft w:val="640"/>
          <w:marRight w:val="0"/>
          <w:marTop w:val="0"/>
          <w:marBottom w:val="0"/>
          <w:divBdr>
            <w:top w:val="none" w:sz="0" w:space="0" w:color="auto"/>
            <w:left w:val="none" w:sz="0" w:space="0" w:color="auto"/>
            <w:bottom w:val="none" w:sz="0" w:space="0" w:color="auto"/>
            <w:right w:val="none" w:sz="0" w:space="0" w:color="auto"/>
          </w:divBdr>
        </w:div>
        <w:div w:id="669406014">
          <w:marLeft w:val="640"/>
          <w:marRight w:val="0"/>
          <w:marTop w:val="0"/>
          <w:marBottom w:val="0"/>
          <w:divBdr>
            <w:top w:val="none" w:sz="0" w:space="0" w:color="auto"/>
            <w:left w:val="none" w:sz="0" w:space="0" w:color="auto"/>
            <w:bottom w:val="none" w:sz="0" w:space="0" w:color="auto"/>
            <w:right w:val="none" w:sz="0" w:space="0" w:color="auto"/>
          </w:divBdr>
        </w:div>
      </w:divsChild>
    </w:div>
    <w:div w:id="271713627">
      <w:bodyDiv w:val="1"/>
      <w:marLeft w:val="0"/>
      <w:marRight w:val="0"/>
      <w:marTop w:val="0"/>
      <w:marBottom w:val="0"/>
      <w:divBdr>
        <w:top w:val="none" w:sz="0" w:space="0" w:color="auto"/>
        <w:left w:val="none" w:sz="0" w:space="0" w:color="auto"/>
        <w:bottom w:val="none" w:sz="0" w:space="0" w:color="auto"/>
        <w:right w:val="none" w:sz="0" w:space="0" w:color="auto"/>
      </w:divBdr>
      <w:divsChild>
        <w:div w:id="2009555958">
          <w:marLeft w:val="640"/>
          <w:marRight w:val="0"/>
          <w:marTop w:val="0"/>
          <w:marBottom w:val="0"/>
          <w:divBdr>
            <w:top w:val="none" w:sz="0" w:space="0" w:color="auto"/>
            <w:left w:val="none" w:sz="0" w:space="0" w:color="auto"/>
            <w:bottom w:val="none" w:sz="0" w:space="0" w:color="auto"/>
            <w:right w:val="none" w:sz="0" w:space="0" w:color="auto"/>
          </w:divBdr>
        </w:div>
        <w:div w:id="125703876">
          <w:marLeft w:val="640"/>
          <w:marRight w:val="0"/>
          <w:marTop w:val="0"/>
          <w:marBottom w:val="0"/>
          <w:divBdr>
            <w:top w:val="none" w:sz="0" w:space="0" w:color="auto"/>
            <w:left w:val="none" w:sz="0" w:space="0" w:color="auto"/>
            <w:bottom w:val="none" w:sz="0" w:space="0" w:color="auto"/>
            <w:right w:val="none" w:sz="0" w:space="0" w:color="auto"/>
          </w:divBdr>
        </w:div>
        <w:div w:id="2102099421">
          <w:marLeft w:val="640"/>
          <w:marRight w:val="0"/>
          <w:marTop w:val="0"/>
          <w:marBottom w:val="0"/>
          <w:divBdr>
            <w:top w:val="none" w:sz="0" w:space="0" w:color="auto"/>
            <w:left w:val="none" w:sz="0" w:space="0" w:color="auto"/>
            <w:bottom w:val="none" w:sz="0" w:space="0" w:color="auto"/>
            <w:right w:val="none" w:sz="0" w:space="0" w:color="auto"/>
          </w:divBdr>
        </w:div>
        <w:div w:id="964698272">
          <w:marLeft w:val="640"/>
          <w:marRight w:val="0"/>
          <w:marTop w:val="0"/>
          <w:marBottom w:val="0"/>
          <w:divBdr>
            <w:top w:val="none" w:sz="0" w:space="0" w:color="auto"/>
            <w:left w:val="none" w:sz="0" w:space="0" w:color="auto"/>
            <w:bottom w:val="none" w:sz="0" w:space="0" w:color="auto"/>
            <w:right w:val="none" w:sz="0" w:space="0" w:color="auto"/>
          </w:divBdr>
        </w:div>
        <w:div w:id="845680583">
          <w:marLeft w:val="640"/>
          <w:marRight w:val="0"/>
          <w:marTop w:val="0"/>
          <w:marBottom w:val="0"/>
          <w:divBdr>
            <w:top w:val="none" w:sz="0" w:space="0" w:color="auto"/>
            <w:left w:val="none" w:sz="0" w:space="0" w:color="auto"/>
            <w:bottom w:val="none" w:sz="0" w:space="0" w:color="auto"/>
            <w:right w:val="none" w:sz="0" w:space="0" w:color="auto"/>
          </w:divBdr>
        </w:div>
        <w:div w:id="1671986030">
          <w:marLeft w:val="640"/>
          <w:marRight w:val="0"/>
          <w:marTop w:val="0"/>
          <w:marBottom w:val="0"/>
          <w:divBdr>
            <w:top w:val="none" w:sz="0" w:space="0" w:color="auto"/>
            <w:left w:val="none" w:sz="0" w:space="0" w:color="auto"/>
            <w:bottom w:val="none" w:sz="0" w:space="0" w:color="auto"/>
            <w:right w:val="none" w:sz="0" w:space="0" w:color="auto"/>
          </w:divBdr>
        </w:div>
        <w:div w:id="1257404950">
          <w:marLeft w:val="640"/>
          <w:marRight w:val="0"/>
          <w:marTop w:val="0"/>
          <w:marBottom w:val="0"/>
          <w:divBdr>
            <w:top w:val="none" w:sz="0" w:space="0" w:color="auto"/>
            <w:left w:val="none" w:sz="0" w:space="0" w:color="auto"/>
            <w:bottom w:val="none" w:sz="0" w:space="0" w:color="auto"/>
            <w:right w:val="none" w:sz="0" w:space="0" w:color="auto"/>
          </w:divBdr>
        </w:div>
        <w:div w:id="1430858350">
          <w:marLeft w:val="640"/>
          <w:marRight w:val="0"/>
          <w:marTop w:val="0"/>
          <w:marBottom w:val="0"/>
          <w:divBdr>
            <w:top w:val="none" w:sz="0" w:space="0" w:color="auto"/>
            <w:left w:val="none" w:sz="0" w:space="0" w:color="auto"/>
            <w:bottom w:val="none" w:sz="0" w:space="0" w:color="auto"/>
            <w:right w:val="none" w:sz="0" w:space="0" w:color="auto"/>
          </w:divBdr>
        </w:div>
        <w:div w:id="1499298825">
          <w:marLeft w:val="640"/>
          <w:marRight w:val="0"/>
          <w:marTop w:val="0"/>
          <w:marBottom w:val="0"/>
          <w:divBdr>
            <w:top w:val="none" w:sz="0" w:space="0" w:color="auto"/>
            <w:left w:val="none" w:sz="0" w:space="0" w:color="auto"/>
            <w:bottom w:val="none" w:sz="0" w:space="0" w:color="auto"/>
            <w:right w:val="none" w:sz="0" w:space="0" w:color="auto"/>
          </w:divBdr>
        </w:div>
        <w:div w:id="410540742">
          <w:marLeft w:val="640"/>
          <w:marRight w:val="0"/>
          <w:marTop w:val="0"/>
          <w:marBottom w:val="0"/>
          <w:divBdr>
            <w:top w:val="none" w:sz="0" w:space="0" w:color="auto"/>
            <w:left w:val="none" w:sz="0" w:space="0" w:color="auto"/>
            <w:bottom w:val="none" w:sz="0" w:space="0" w:color="auto"/>
            <w:right w:val="none" w:sz="0" w:space="0" w:color="auto"/>
          </w:divBdr>
        </w:div>
        <w:div w:id="100491759">
          <w:marLeft w:val="640"/>
          <w:marRight w:val="0"/>
          <w:marTop w:val="0"/>
          <w:marBottom w:val="0"/>
          <w:divBdr>
            <w:top w:val="none" w:sz="0" w:space="0" w:color="auto"/>
            <w:left w:val="none" w:sz="0" w:space="0" w:color="auto"/>
            <w:bottom w:val="none" w:sz="0" w:space="0" w:color="auto"/>
            <w:right w:val="none" w:sz="0" w:space="0" w:color="auto"/>
          </w:divBdr>
        </w:div>
        <w:div w:id="1094277493">
          <w:marLeft w:val="640"/>
          <w:marRight w:val="0"/>
          <w:marTop w:val="0"/>
          <w:marBottom w:val="0"/>
          <w:divBdr>
            <w:top w:val="none" w:sz="0" w:space="0" w:color="auto"/>
            <w:left w:val="none" w:sz="0" w:space="0" w:color="auto"/>
            <w:bottom w:val="none" w:sz="0" w:space="0" w:color="auto"/>
            <w:right w:val="none" w:sz="0" w:space="0" w:color="auto"/>
          </w:divBdr>
        </w:div>
        <w:div w:id="92477451">
          <w:marLeft w:val="640"/>
          <w:marRight w:val="0"/>
          <w:marTop w:val="0"/>
          <w:marBottom w:val="0"/>
          <w:divBdr>
            <w:top w:val="none" w:sz="0" w:space="0" w:color="auto"/>
            <w:left w:val="none" w:sz="0" w:space="0" w:color="auto"/>
            <w:bottom w:val="none" w:sz="0" w:space="0" w:color="auto"/>
            <w:right w:val="none" w:sz="0" w:space="0" w:color="auto"/>
          </w:divBdr>
        </w:div>
        <w:div w:id="1801267517">
          <w:marLeft w:val="640"/>
          <w:marRight w:val="0"/>
          <w:marTop w:val="0"/>
          <w:marBottom w:val="0"/>
          <w:divBdr>
            <w:top w:val="none" w:sz="0" w:space="0" w:color="auto"/>
            <w:left w:val="none" w:sz="0" w:space="0" w:color="auto"/>
            <w:bottom w:val="none" w:sz="0" w:space="0" w:color="auto"/>
            <w:right w:val="none" w:sz="0" w:space="0" w:color="auto"/>
          </w:divBdr>
        </w:div>
        <w:div w:id="798572768">
          <w:marLeft w:val="640"/>
          <w:marRight w:val="0"/>
          <w:marTop w:val="0"/>
          <w:marBottom w:val="0"/>
          <w:divBdr>
            <w:top w:val="none" w:sz="0" w:space="0" w:color="auto"/>
            <w:left w:val="none" w:sz="0" w:space="0" w:color="auto"/>
            <w:bottom w:val="none" w:sz="0" w:space="0" w:color="auto"/>
            <w:right w:val="none" w:sz="0" w:space="0" w:color="auto"/>
          </w:divBdr>
        </w:div>
        <w:div w:id="1600869460">
          <w:marLeft w:val="640"/>
          <w:marRight w:val="0"/>
          <w:marTop w:val="0"/>
          <w:marBottom w:val="0"/>
          <w:divBdr>
            <w:top w:val="none" w:sz="0" w:space="0" w:color="auto"/>
            <w:left w:val="none" w:sz="0" w:space="0" w:color="auto"/>
            <w:bottom w:val="none" w:sz="0" w:space="0" w:color="auto"/>
            <w:right w:val="none" w:sz="0" w:space="0" w:color="auto"/>
          </w:divBdr>
        </w:div>
        <w:div w:id="824248514">
          <w:marLeft w:val="640"/>
          <w:marRight w:val="0"/>
          <w:marTop w:val="0"/>
          <w:marBottom w:val="0"/>
          <w:divBdr>
            <w:top w:val="none" w:sz="0" w:space="0" w:color="auto"/>
            <w:left w:val="none" w:sz="0" w:space="0" w:color="auto"/>
            <w:bottom w:val="none" w:sz="0" w:space="0" w:color="auto"/>
            <w:right w:val="none" w:sz="0" w:space="0" w:color="auto"/>
          </w:divBdr>
        </w:div>
        <w:div w:id="194925102">
          <w:marLeft w:val="640"/>
          <w:marRight w:val="0"/>
          <w:marTop w:val="0"/>
          <w:marBottom w:val="0"/>
          <w:divBdr>
            <w:top w:val="none" w:sz="0" w:space="0" w:color="auto"/>
            <w:left w:val="none" w:sz="0" w:space="0" w:color="auto"/>
            <w:bottom w:val="none" w:sz="0" w:space="0" w:color="auto"/>
            <w:right w:val="none" w:sz="0" w:space="0" w:color="auto"/>
          </w:divBdr>
        </w:div>
        <w:div w:id="1385636835">
          <w:marLeft w:val="640"/>
          <w:marRight w:val="0"/>
          <w:marTop w:val="0"/>
          <w:marBottom w:val="0"/>
          <w:divBdr>
            <w:top w:val="none" w:sz="0" w:space="0" w:color="auto"/>
            <w:left w:val="none" w:sz="0" w:space="0" w:color="auto"/>
            <w:bottom w:val="none" w:sz="0" w:space="0" w:color="auto"/>
            <w:right w:val="none" w:sz="0" w:space="0" w:color="auto"/>
          </w:divBdr>
        </w:div>
        <w:div w:id="1139108854">
          <w:marLeft w:val="640"/>
          <w:marRight w:val="0"/>
          <w:marTop w:val="0"/>
          <w:marBottom w:val="0"/>
          <w:divBdr>
            <w:top w:val="none" w:sz="0" w:space="0" w:color="auto"/>
            <w:left w:val="none" w:sz="0" w:space="0" w:color="auto"/>
            <w:bottom w:val="none" w:sz="0" w:space="0" w:color="auto"/>
            <w:right w:val="none" w:sz="0" w:space="0" w:color="auto"/>
          </w:divBdr>
        </w:div>
        <w:div w:id="1692148902">
          <w:marLeft w:val="640"/>
          <w:marRight w:val="0"/>
          <w:marTop w:val="0"/>
          <w:marBottom w:val="0"/>
          <w:divBdr>
            <w:top w:val="none" w:sz="0" w:space="0" w:color="auto"/>
            <w:left w:val="none" w:sz="0" w:space="0" w:color="auto"/>
            <w:bottom w:val="none" w:sz="0" w:space="0" w:color="auto"/>
            <w:right w:val="none" w:sz="0" w:space="0" w:color="auto"/>
          </w:divBdr>
        </w:div>
        <w:div w:id="378864177">
          <w:marLeft w:val="640"/>
          <w:marRight w:val="0"/>
          <w:marTop w:val="0"/>
          <w:marBottom w:val="0"/>
          <w:divBdr>
            <w:top w:val="none" w:sz="0" w:space="0" w:color="auto"/>
            <w:left w:val="none" w:sz="0" w:space="0" w:color="auto"/>
            <w:bottom w:val="none" w:sz="0" w:space="0" w:color="auto"/>
            <w:right w:val="none" w:sz="0" w:space="0" w:color="auto"/>
          </w:divBdr>
        </w:div>
        <w:div w:id="238444586">
          <w:marLeft w:val="640"/>
          <w:marRight w:val="0"/>
          <w:marTop w:val="0"/>
          <w:marBottom w:val="0"/>
          <w:divBdr>
            <w:top w:val="none" w:sz="0" w:space="0" w:color="auto"/>
            <w:left w:val="none" w:sz="0" w:space="0" w:color="auto"/>
            <w:bottom w:val="none" w:sz="0" w:space="0" w:color="auto"/>
            <w:right w:val="none" w:sz="0" w:space="0" w:color="auto"/>
          </w:divBdr>
        </w:div>
        <w:div w:id="1590117097">
          <w:marLeft w:val="640"/>
          <w:marRight w:val="0"/>
          <w:marTop w:val="0"/>
          <w:marBottom w:val="0"/>
          <w:divBdr>
            <w:top w:val="none" w:sz="0" w:space="0" w:color="auto"/>
            <w:left w:val="none" w:sz="0" w:space="0" w:color="auto"/>
            <w:bottom w:val="none" w:sz="0" w:space="0" w:color="auto"/>
            <w:right w:val="none" w:sz="0" w:space="0" w:color="auto"/>
          </w:divBdr>
        </w:div>
        <w:div w:id="1877307221">
          <w:marLeft w:val="640"/>
          <w:marRight w:val="0"/>
          <w:marTop w:val="0"/>
          <w:marBottom w:val="0"/>
          <w:divBdr>
            <w:top w:val="none" w:sz="0" w:space="0" w:color="auto"/>
            <w:left w:val="none" w:sz="0" w:space="0" w:color="auto"/>
            <w:bottom w:val="none" w:sz="0" w:space="0" w:color="auto"/>
            <w:right w:val="none" w:sz="0" w:space="0" w:color="auto"/>
          </w:divBdr>
        </w:div>
        <w:div w:id="1106538000">
          <w:marLeft w:val="640"/>
          <w:marRight w:val="0"/>
          <w:marTop w:val="0"/>
          <w:marBottom w:val="0"/>
          <w:divBdr>
            <w:top w:val="none" w:sz="0" w:space="0" w:color="auto"/>
            <w:left w:val="none" w:sz="0" w:space="0" w:color="auto"/>
            <w:bottom w:val="none" w:sz="0" w:space="0" w:color="auto"/>
            <w:right w:val="none" w:sz="0" w:space="0" w:color="auto"/>
          </w:divBdr>
        </w:div>
        <w:div w:id="1939679445">
          <w:marLeft w:val="640"/>
          <w:marRight w:val="0"/>
          <w:marTop w:val="0"/>
          <w:marBottom w:val="0"/>
          <w:divBdr>
            <w:top w:val="none" w:sz="0" w:space="0" w:color="auto"/>
            <w:left w:val="none" w:sz="0" w:space="0" w:color="auto"/>
            <w:bottom w:val="none" w:sz="0" w:space="0" w:color="auto"/>
            <w:right w:val="none" w:sz="0" w:space="0" w:color="auto"/>
          </w:divBdr>
        </w:div>
        <w:div w:id="176846224">
          <w:marLeft w:val="640"/>
          <w:marRight w:val="0"/>
          <w:marTop w:val="0"/>
          <w:marBottom w:val="0"/>
          <w:divBdr>
            <w:top w:val="none" w:sz="0" w:space="0" w:color="auto"/>
            <w:left w:val="none" w:sz="0" w:space="0" w:color="auto"/>
            <w:bottom w:val="none" w:sz="0" w:space="0" w:color="auto"/>
            <w:right w:val="none" w:sz="0" w:space="0" w:color="auto"/>
          </w:divBdr>
        </w:div>
        <w:div w:id="1285774760">
          <w:marLeft w:val="640"/>
          <w:marRight w:val="0"/>
          <w:marTop w:val="0"/>
          <w:marBottom w:val="0"/>
          <w:divBdr>
            <w:top w:val="none" w:sz="0" w:space="0" w:color="auto"/>
            <w:left w:val="none" w:sz="0" w:space="0" w:color="auto"/>
            <w:bottom w:val="none" w:sz="0" w:space="0" w:color="auto"/>
            <w:right w:val="none" w:sz="0" w:space="0" w:color="auto"/>
          </w:divBdr>
        </w:div>
        <w:div w:id="625702055">
          <w:marLeft w:val="640"/>
          <w:marRight w:val="0"/>
          <w:marTop w:val="0"/>
          <w:marBottom w:val="0"/>
          <w:divBdr>
            <w:top w:val="none" w:sz="0" w:space="0" w:color="auto"/>
            <w:left w:val="none" w:sz="0" w:space="0" w:color="auto"/>
            <w:bottom w:val="none" w:sz="0" w:space="0" w:color="auto"/>
            <w:right w:val="none" w:sz="0" w:space="0" w:color="auto"/>
          </w:divBdr>
        </w:div>
        <w:div w:id="1644233338">
          <w:marLeft w:val="640"/>
          <w:marRight w:val="0"/>
          <w:marTop w:val="0"/>
          <w:marBottom w:val="0"/>
          <w:divBdr>
            <w:top w:val="none" w:sz="0" w:space="0" w:color="auto"/>
            <w:left w:val="none" w:sz="0" w:space="0" w:color="auto"/>
            <w:bottom w:val="none" w:sz="0" w:space="0" w:color="auto"/>
            <w:right w:val="none" w:sz="0" w:space="0" w:color="auto"/>
          </w:divBdr>
        </w:div>
        <w:div w:id="2028169580">
          <w:marLeft w:val="640"/>
          <w:marRight w:val="0"/>
          <w:marTop w:val="0"/>
          <w:marBottom w:val="0"/>
          <w:divBdr>
            <w:top w:val="none" w:sz="0" w:space="0" w:color="auto"/>
            <w:left w:val="none" w:sz="0" w:space="0" w:color="auto"/>
            <w:bottom w:val="none" w:sz="0" w:space="0" w:color="auto"/>
            <w:right w:val="none" w:sz="0" w:space="0" w:color="auto"/>
          </w:divBdr>
        </w:div>
        <w:div w:id="227155950">
          <w:marLeft w:val="640"/>
          <w:marRight w:val="0"/>
          <w:marTop w:val="0"/>
          <w:marBottom w:val="0"/>
          <w:divBdr>
            <w:top w:val="none" w:sz="0" w:space="0" w:color="auto"/>
            <w:left w:val="none" w:sz="0" w:space="0" w:color="auto"/>
            <w:bottom w:val="none" w:sz="0" w:space="0" w:color="auto"/>
            <w:right w:val="none" w:sz="0" w:space="0" w:color="auto"/>
          </w:divBdr>
        </w:div>
        <w:div w:id="1930388627">
          <w:marLeft w:val="640"/>
          <w:marRight w:val="0"/>
          <w:marTop w:val="0"/>
          <w:marBottom w:val="0"/>
          <w:divBdr>
            <w:top w:val="none" w:sz="0" w:space="0" w:color="auto"/>
            <w:left w:val="none" w:sz="0" w:space="0" w:color="auto"/>
            <w:bottom w:val="none" w:sz="0" w:space="0" w:color="auto"/>
            <w:right w:val="none" w:sz="0" w:space="0" w:color="auto"/>
          </w:divBdr>
        </w:div>
        <w:div w:id="168915229">
          <w:marLeft w:val="640"/>
          <w:marRight w:val="0"/>
          <w:marTop w:val="0"/>
          <w:marBottom w:val="0"/>
          <w:divBdr>
            <w:top w:val="none" w:sz="0" w:space="0" w:color="auto"/>
            <w:left w:val="none" w:sz="0" w:space="0" w:color="auto"/>
            <w:bottom w:val="none" w:sz="0" w:space="0" w:color="auto"/>
            <w:right w:val="none" w:sz="0" w:space="0" w:color="auto"/>
          </w:divBdr>
        </w:div>
        <w:div w:id="71510541">
          <w:marLeft w:val="640"/>
          <w:marRight w:val="0"/>
          <w:marTop w:val="0"/>
          <w:marBottom w:val="0"/>
          <w:divBdr>
            <w:top w:val="none" w:sz="0" w:space="0" w:color="auto"/>
            <w:left w:val="none" w:sz="0" w:space="0" w:color="auto"/>
            <w:bottom w:val="none" w:sz="0" w:space="0" w:color="auto"/>
            <w:right w:val="none" w:sz="0" w:space="0" w:color="auto"/>
          </w:divBdr>
        </w:div>
        <w:div w:id="1307469766">
          <w:marLeft w:val="640"/>
          <w:marRight w:val="0"/>
          <w:marTop w:val="0"/>
          <w:marBottom w:val="0"/>
          <w:divBdr>
            <w:top w:val="none" w:sz="0" w:space="0" w:color="auto"/>
            <w:left w:val="none" w:sz="0" w:space="0" w:color="auto"/>
            <w:bottom w:val="none" w:sz="0" w:space="0" w:color="auto"/>
            <w:right w:val="none" w:sz="0" w:space="0" w:color="auto"/>
          </w:divBdr>
        </w:div>
        <w:div w:id="1354111265">
          <w:marLeft w:val="640"/>
          <w:marRight w:val="0"/>
          <w:marTop w:val="0"/>
          <w:marBottom w:val="0"/>
          <w:divBdr>
            <w:top w:val="none" w:sz="0" w:space="0" w:color="auto"/>
            <w:left w:val="none" w:sz="0" w:space="0" w:color="auto"/>
            <w:bottom w:val="none" w:sz="0" w:space="0" w:color="auto"/>
            <w:right w:val="none" w:sz="0" w:space="0" w:color="auto"/>
          </w:divBdr>
        </w:div>
      </w:divsChild>
    </w:div>
    <w:div w:id="274798588">
      <w:bodyDiv w:val="1"/>
      <w:marLeft w:val="0"/>
      <w:marRight w:val="0"/>
      <w:marTop w:val="0"/>
      <w:marBottom w:val="0"/>
      <w:divBdr>
        <w:top w:val="none" w:sz="0" w:space="0" w:color="auto"/>
        <w:left w:val="none" w:sz="0" w:space="0" w:color="auto"/>
        <w:bottom w:val="none" w:sz="0" w:space="0" w:color="auto"/>
        <w:right w:val="none" w:sz="0" w:space="0" w:color="auto"/>
      </w:divBdr>
      <w:divsChild>
        <w:div w:id="896748655">
          <w:marLeft w:val="640"/>
          <w:marRight w:val="0"/>
          <w:marTop w:val="0"/>
          <w:marBottom w:val="0"/>
          <w:divBdr>
            <w:top w:val="none" w:sz="0" w:space="0" w:color="auto"/>
            <w:left w:val="none" w:sz="0" w:space="0" w:color="auto"/>
            <w:bottom w:val="none" w:sz="0" w:space="0" w:color="auto"/>
            <w:right w:val="none" w:sz="0" w:space="0" w:color="auto"/>
          </w:divBdr>
        </w:div>
        <w:div w:id="1524593703">
          <w:marLeft w:val="640"/>
          <w:marRight w:val="0"/>
          <w:marTop w:val="0"/>
          <w:marBottom w:val="0"/>
          <w:divBdr>
            <w:top w:val="none" w:sz="0" w:space="0" w:color="auto"/>
            <w:left w:val="none" w:sz="0" w:space="0" w:color="auto"/>
            <w:bottom w:val="none" w:sz="0" w:space="0" w:color="auto"/>
            <w:right w:val="none" w:sz="0" w:space="0" w:color="auto"/>
          </w:divBdr>
        </w:div>
        <w:div w:id="697238315">
          <w:marLeft w:val="640"/>
          <w:marRight w:val="0"/>
          <w:marTop w:val="0"/>
          <w:marBottom w:val="0"/>
          <w:divBdr>
            <w:top w:val="none" w:sz="0" w:space="0" w:color="auto"/>
            <w:left w:val="none" w:sz="0" w:space="0" w:color="auto"/>
            <w:bottom w:val="none" w:sz="0" w:space="0" w:color="auto"/>
            <w:right w:val="none" w:sz="0" w:space="0" w:color="auto"/>
          </w:divBdr>
        </w:div>
        <w:div w:id="268664302">
          <w:marLeft w:val="640"/>
          <w:marRight w:val="0"/>
          <w:marTop w:val="0"/>
          <w:marBottom w:val="0"/>
          <w:divBdr>
            <w:top w:val="none" w:sz="0" w:space="0" w:color="auto"/>
            <w:left w:val="none" w:sz="0" w:space="0" w:color="auto"/>
            <w:bottom w:val="none" w:sz="0" w:space="0" w:color="auto"/>
            <w:right w:val="none" w:sz="0" w:space="0" w:color="auto"/>
          </w:divBdr>
        </w:div>
        <w:div w:id="936064751">
          <w:marLeft w:val="640"/>
          <w:marRight w:val="0"/>
          <w:marTop w:val="0"/>
          <w:marBottom w:val="0"/>
          <w:divBdr>
            <w:top w:val="none" w:sz="0" w:space="0" w:color="auto"/>
            <w:left w:val="none" w:sz="0" w:space="0" w:color="auto"/>
            <w:bottom w:val="none" w:sz="0" w:space="0" w:color="auto"/>
            <w:right w:val="none" w:sz="0" w:space="0" w:color="auto"/>
          </w:divBdr>
        </w:div>
        <w:div w:id="9721080">
          <w:marLeft w:val="640"/>
          <w:marRight w:val="0"/>
          <w:marTop w:val="0"/>
          <w:marBottom w:val="0"/>
          <w:divBdr>
            <w:top w:val="none" w:sz="0" w:space="0" w:color="auto"/>
            <w:left w:val="none" w:sz="0" w:space="0" w:color="auto"/>
            <w:bottom w:val="none" w:sz="0" w:space="0" w:color="auto"/>
            <w:right w:val="none" w:sz="0" w:space="0" w:color="auto"/>
          </w:divBdr>
        </w:div>
        <w:div w:id="1587491959">
          <w:marLeft w:val="640"/>
          <w:marRight w:val="0"/>
          <w:marTop w:val="0"/>
          <w:marBottom w:val="0"/>
          <w:divBdr>
            <w:top w:val="none" w:sz="0" w:space="0" w:color="auto"/>
            <w:left w:val="none" w:sz="0" w:space="0" w:color="auto"/>
            <w:bottom w:val="none" w:sz="0" w:space="0" w:color="auto"/>
            <w:right w:val="none" w:sz="0" w:space="0" w:color="auto"/>
          </w:divBdr>
        </w:div>
        <w:div w:id="1469514000">
          <w:marLeft w:val="640"/>
          <w:marRight w:val="0"/>
          <w:marTop w:val="0"/>
          <w:marBottom w:val="0"/>
          <w:divBdr>
            <w:top w:val="none" w:sz="0" w:space="0" w:color="auto"/>
            <w:left w:val="none" w:sz="0" w:space="0" w:color="auto"/>
            <w:bottom w:val="none" w:sz="0" w:space="0" w:color="auto"/>
            <w:right w:val="none" w:sz="0" w:space="0" w:color="auto"/>
          </w:divBdr>
        </w:div>
        <w:div w:id="1123113280">
          <w:marLeft w:val="640"/>
          <w:marRight w:val="0"/>
          <w:marTop w:val="0"/>
          <w:marBottom w:val="0"/>
          <w:divBdr>
            <w:top w:val="none" w:sz="0" w:space="0" w:color="auto"/>
            <w:left w:val="none" w:sz="0" w:space="0" w:color="auto"/>
            <w:bottom w:val="none" w:sz="0" w:space="0" w:color="auto"/>
            <w:right w:val="none" w:sz="0" w:space="0" w:color="auto"/>
          </w:divBdr>
        </w:div>
        <w:div w:id="562520246">
          <w:marLeft w:val="640"/>
          <w:marRight w:val="0"/>
          <w:marTop w:val="0"/>
          <w:marBottom w:val="0"/>
          <w:divBdr>
            <w:top w:val="none" w:sz="0" w:space="0" w:color="auto"/>
            <w:left w:val="none" w:sz="0" w:space="0" w:color="auto"/>
            <w:bottom w:val="none" w:sz="0" w:space="0" w:color="auto"/>
            <w:right w:val="none" w:sz="0" w:space="0" w:color="auto"/>
          </w:divBdr>
        </w:div>
        <w:div w:id="1442527770">
          <w:marLeft w:val="640"/>
          <w:marRight w:val="0"/>
          <w:marTop w:val="0"/>
          <w:marBottom w:val="0"/>
          <w:divBdr>
            <w:top w:val="none" w:sz="0" w:space="0" w:color="auto"/>
            <w:left w:val="none" w:sz="0" w:space="0" w:color="auto"/>
            <w:bottom w:val="none" w:sz="0" w:space="0" w:color="auto"/>
            <w:right w:val="none" w:sz="0" w:space="0" w:color="auto"/>
          </w:divBdr>
        </w:div>
        <w:div w:id="89009395">
          <w:marLeft w:val="640"/>
          <w:marRight w:val="0"/>
          <w:marTop w:val="0"/>
          <w:marBottom w:val="0"/>
          <w:divBdr>
            <w:top w:val="none" w:sz="0" w:space="0" w:color="auto"/>
            <w:left w:val="none" w:sz="0" w:space="0" w:color="auto"/>
            <w:bottom w:val="none" w:sz="0" w:space="0" w:color="auto"/>
            <w:right w:val="none" w:sz="0" w:space="0" w:color="auto"/>
          </w:divBdr>
        </w:div>
        <w:div w:id="2123986326">
          <w:marLeft w:val="640"/>
          <w:marRight w:val="0"/>
          <w:marTop w:val="0"/>
          <w:marBottom w:val="0"/>
          <w:divBdr>
            <w:top w:val="none" w:sz="0" w:space="0" w:color="auto"/>
            <w:left w:val="none" w:sz="0" w:space="0" w:color="auto"/>
            <w:bottom w:val="none" w:sz="0" w:space="0" w:color="auto"/>
            <w:right w:val="none" w:sz="0" w:space="0" w:color="auto"/>
          </w:divBdr>
        </w:div>
        <w:div w:id="671681950">
          <w:marLeft w:val="640"/>
          <w:marRight w:val="0"/>
          <w:marTop w:val="0"/>
          <w:marBottom w:val="0"/>
          <w:divBdr>
            <w:top w:val="none" w:sz="0" w:space="0" w:color="auto"/>
            <w:left w:val="none" w:sz="0" w:space="0" w:color="auto"/>
            <w:bottom w:val="none" w:sz="0" w:space="0" w:color="auto"/>
            <w:right w:val="none" w:sz="0" w:space="0" w:color="auto"/>
          </w:divBdr>
        </w:div>
        <w:div w:id="1900097008">
          <w:marLeft w:val="640"/>
          <w:marRight w:val="0"/>
          <w:marTop w:val="0"/>
          <w:marBottom w:val="0"/>
          <w:divBdr>
            <w:top w:val="none" w:sz="0" w:space="0" w:color="auto"/>
            <w:left w:val="none" w:sz="0" w:space="0" w:color="auto"/>
            <w:bottom w:val="none" w:sz="0" w:space="0" w:color="auto"/>
            <w:right w:val="none" w:sz="0" w:space="0" w:color="auto"/>
          </w:divBdr>
        </w:div>
        <w:div w:id="1936018659">
          <w:marLeft w:val="640"/>
          <w:marRight w:val="0"/>
          <w:marTop w:val="0"/>
          <w:marBottom w:val="0"/>
          <w:divBdr>
            <w:top w:val="none" w:sz="0" w:space="0" w:color="auto"/>
            <w:left w:val="none" w:sz="0" w:space="0" w:color="auto"/>
            <w:bottom w:val="none" w:sz="0" w:space="0" w:color="auto"/>
            <w:right w:val="none" w:sz="0" w:space="0" w:color="auto"/>
          </w:divBdr>
        </w:div>
        <w:div w:id="991257467">
          <w:marLeft w:val="640"/>
          <w:marRight w:val="0"/>
          <w:marTop w:val="0"/>
          <w:marBottom w:val="0"/>
          <w:divBdr>
            <w:top w:val="none" w:sz="0" w:space="0" w:color="auto"/>
            <w:left w:val="none" w:sz="0" w:space="0" w:color="auto"/>
            <w:bottom w:val="none" w:sz="0" w:space="0" w:color="auto"/>
            <w:right w:val="none" w:sz="0" w:space="0" w:color="auto"/>
          </w:divBdr>
        </w:div>
        <w:div w:id="2074690925">
          <w:marLeft w:val="640"/>
          <w:marRight w:val="0"/>
          <w:marTop w:val="0"/>
          <w:marBottom w:val="0"/>
          <w:divBdr>
            <w:top w:val="none" w:sz="0" w:space="0" w:color="auto"/>
            <w:left w:val="none" w:sz="0" w:space="0" w:color="auto"/>
            <w:bottom w:val="none" w:sz="0" w:space="0" w:color="auto"/>
            <w:right w:val="none" w:sz="0" w:space="0" w:color="auto"/>
          </w:divBdr>
        </w:div>
        <w:div w:id="1938320423">
          <w:marLeft w:val="640"/>
          <w:marRight w:val="0"/>
          <w:marTop w:val="0"/>
          <w:marBottom w:val="0"/>
          <w:divBdr>
            <w:top w:val="none" w:sz="0" w:space="0" w:color="auto"/>
            <w:left w:val="none" w:sz="0" w:space="0" w:color="auto"/>
            <w:bottom w:val="none" w:sz="0" w:space="0" w:color="auto"/>
            <w:right w:val="none" w:sz="0" w:space="0" w:color="auto"/>
          </w:divBdr>
        </w:div>
        <w:div w:id="810832449">
          <w:marLeft w:val="640"/>
          <w:marRight w:val="0"/>
          <w:marTop w:val="0"/>
          <w:marBottom w:val="0"/>
          <w:divBdr>
            <w:top w:val="none" w:sz="0" w:space="0" w:color="auto"/>
            <w:left w:val="none" w:sz="0" w:space="0" w:color="auto"/>
            <w:bottom w:val="none" w:sz="0" w:space="0" w:color="auto"/>
            <w:right w:val="none" w:sz="0" w:space="0" w:color="auto"/>
          </w:divBdr>
        </w:div>
        <w:div w:id="735977718">
          <w:marLeft w:val="640"/>
          <w:marRight w:val="0"/>
          <w:marTop w:val="0"/>
          <w:marBottom w:val="0"/>
          <w:divBdr>
            <w:top w:val="none" w:sz="0" w:space="0" w:color="auto"/>
            <w:left w:val="none" w:sz="0" w:space="0" w:color="auto"/>
            <w:bottom w:val="none" w:sz="0" w:space="0" w:color="auto"/>
            <w:right w:val="none" w:sz="0" w:space="0" w:color="auto"/>
          </w:divBdr>
        </w:div>
        <w:div w:id="249701803">
          <w:marLeft w:val="640"/>
          <w:marRight w:val="0"/>
          <w:marTop w:val="0"/>
          <w:marBottom w:val="0"/>
          <w:divBdr>
            <w:top w:val="none" w:sz="0" w:space="0" w:color="auto"/>
            <w:left w:val="none" w:sz="0" w:space="0" w:color="auto"/>
            <w:bottom w:val="none" w:sz="0" w:space="0" w:color="auto"/>
            <w:right w:val="none" w:sz="0" w:space="0" w:color="auto"/>
          </w:divBdr>
        </w:div>
        <w:div w:id="502624937">
          <w:marLeft w:val="640"/>
          <w:marRight w:val="0"/>
          <w:marTop w:val="0"/>
          <w:marBottom w:val="0"/>
          <w:divBdr>
            <w:top w:val="none" w:sz="0" w:space="0" w:color="auto"/>
            <w:left w:val="none" w:sz="0" w:space="0" w:color="auto"/>
            <w:bottom w:val="none" w:sz="0" w:space="0" w:color="auto"/>
            <w:right w:val="none" w:sz="0" w:space="0" w:color="auto"/>
          </w:divBdr>
        </w:div>
        <w:div w:id="1530679305">
          <w:marLeft w:val="640"/>
          <w:marRight w:val="0"/>
          <w:marTop w:val="0"/>
          <w:marBottom w:val="0"/>
          <w:divBdr>
            <w:top w:val="none" w:sz="0" w:space="0" w:color="auto"/>
            <w:left w:val="none" w:sz="0" w:space="0" w:color="auto"/>
            <w:bottom w:val="none" w:sz="0" w:space="0" w:color="auto"/>
            <w:right w:val="none" w:sz="0" w:space="0" w:color="auto"/>
          </w:divBdr>
        </w:div>
        <w:div w:id="2103525997">
          <w:marLeft w:val="640"/>
          <w:marRight w:val="0"/>
          <w:marTop w:val="0"/>
          <w:marBottom w:val="0"/>
          <w:divBdr>
            <w:top w:val="none" w:sz="0" w:space="0" w:color="auto"/>
            <w:left w:val="none" w:sz="0" w:space="0" w:color="auto"/>
            <w:bottom w:val="none" w:sz="0" w:space="0" w:color="auto"/>
            <w:right w:val="none" w:sz="0" w:space="0" w:color="auto"/>
          </w:divBdr>
        </w:div>
        <w:div w:id="2072921827">
          <w:marLeft w:val="640"/>
          <w:marRight w:val="0"/>
          <w:marTop w:val="0"/>
          <w:marBottom w:val="0"/>
          <w:divBdr>
            <w:top w:val="none" w:sz="0" w:space="0" w:color="auto"/>
            <w:left w:val="none" w:sz="0" w:space="0" w:color="auto"/>
            <w:bottom w:val="none" w:sz="0" w:space="0" w:color="auto"/>
            <w:right w:val="none" w:sz="0" w:space="0" w:color="auto"/>
          </w:divBdr>
        </w:div>
        <w:div w:id="136264205">
          <w:marLeft w:val="640"/>
          <w:marRight w:val="0"/>
          <w:marTop w:val="0"/>
          <w:marBottom w:val="0"/>
          <w:divBdr>
            <w:top w:val="none" w:sz="0" w:space="0" w:color="auto"/>
            <w:left w:val="none" w:sz="0" w:space="0" w:color="auto"/>
            <w:bottom w:val="none" w:sz="0" w:space="0" w:color="auto"/>
            <w:right w:val="none" w:sz="0" w:space="0" w:color="auto"/>
          </w:divBdr>
        </w:div>
        <w:div w:id="477890527">
          <w:marLeft w:val="640"/>
          <w:marRight w:val="0"/>
          <w:marTop w:val="0"/>
          <w:marBottom w:val="0"/>
          <w:divBdr>
            <w:top w:val="none" w:sz="0" w:space="0" w:color="auto"/>
            <w:left w:val="none" w:sz="0" w:space="0" w:color="auto"/>
            <w:bottom w:val="none" w:sz="0" w:space="0" w:color="auto"/>
            <w:right w:val="none" w:sz="0" w:space="0" w:color="auto"/>
          </w:divBdr>
        </w:div>
        <w:div w:id="1906988901">
          <w:marLeft w:val="640"/>
          <w:marRight w:val="0"/>
          <w:marTop w:val="0"/>
          <w:marBottom w:val="0"/>
          <w:divBdr>
            <w:top w:val="none" w:sz="0" w:space="0" w:color="auto"/>
            <w:left w:val="none" w:sz="0" w:space="0" w:color="auto"/>
            <w:bottom w:val="none" w:sz="0" w:space="0" w:color="auto"/>
            <w:right w:val="none" w:sz="0" w:space="0" w:color="auto"/>
          </w:divBdr>
        </w:div>
        <w:div w:id="1329408589">
          <w:marLeft w:val="640"/>
          <w:marRight w:val="0"/>
          <w:marTop w:val="0"/>
          <w:marBottom w:val="0"/>
          <w:divBdr>
            <w:top w:val="none" w:sz="0" w:space="0" w:color="auto"/>
            <w:left w:val="none" w:sz="0" w:space="0" w:color="auto"/>
            <w:bottom w:val="none" w:sz="0" w:space="0" w:color="auto"/>
            <w:right w:val="none" w:sz="0" w:space="0" w:color="auto"/>
          </w:divBdr>
        </w:div>
        <w:div w:id="1687172232">
          <w:marLeft w:val="640"/>
          <w:marRight w:val="0"/>
          <w:marTop w:val="0"/>
          <w:marBottom w:val="0"/>
          <w:divBdr>
            <w:top w:val="none" w:sz="0" w:space="0" w:color="auto"/>
            <w:left w:val="none" w:sz="0" w:space="0" w:color="auto"/>
            <w:bottom w:val="none" w:sz="0" w:space="0" w:color="auto"/>
            <w:right w:val="none" w:sz="0" w:space="0" w:color="auto"/>
          </w:divBdr>
        </w:div>
        <w:div w:id="1636137382">
          <w:marLeft w:val="640"/>
          <w:marRight w:val="0"/>
          <w:marTop w:val="0"/>
          <w:marBottom w:val="0"/>
          <w:divBdr>
            <w:top w:val="none" w:sz="0" w:space="0" w:color="auto"/>
            <w:left w:val="none" w:sz="0" w:space="0" w:color="auto"/>
            <w:bottom w:val="none" w:sz="0" w:space="0" w:color="auto"/>
            <w:right w:val="none" w:sz="0" w:space="0" w:color="auto"/>
          </w:divBdr>
        </w:div>
      </w:divsChild>
    </w:div>
    <w:div w:id="278493526">
      <w:bodyDiv w:val="1"/>
      <w:marLeft w:val="0"/>
      <w:marRight w:val="0"/>
      <w:marTop w:val="0"/>
      <w:marBottom w:val="0"/>
      <w:divBdr>
        <w:top w:val="none" w:sz="0" w:space="0" w:color="auto"/>
        <w:left w:val="none" w:sz="0" w:space="0" w:color="auto"/>
        <w:bottom w:val="none" w:sz="0" w:space="0" w:color="auto"/>
        <w:right w:val="none" w:sz="0" w:space="0" w:color="auto"/>
      </w:divBdr>
      <w:divsChild>
        <w:div w:id="1070350066">
          <w:marLeft w:val="640"/>
          <w:marRight w:val="0"/>
          <w:marTop w:val="0"/>
          <w:marBottom w:val="0"/>
          <w:divBdr>
            <w:top w:val="none" w:sz="0" w:space="0" w:color="auto"/>
            <w:left w:val="none" w:sz="0" w:space="0" w:color="auto"/>
            <w:bottom w:val="none" w:sz="0" w:space="0" w:color="auto"/>
            <w:right w:val="none" w:sz="0" w:space="0" w:color="auto"/>
          </w:divBdr>
        </w:div>
        <w:div w:id="1820687141">
          <w:marLeft w:val="640"/>
          <w:marRight w:val="0"/>
          <w:marTop w:val="0"/>
          <w:marBottom w:val="0"/>
          <w:divBdr>
            <w:top w:val="none" w:sz="0" w:space="0" w:color="auto"/>
            <w:left w:val="none" w:sz="0" w:space="0" w:color="auto"/>
            <w:bottom w:val="none" w:sz="0" w:space="0" w:color="auto"/>
            <w:right w:val="none" w:sz="0" w:space="0" w:color="auto"/>
          </w:divBdr>
        </w:div>
        <w:div w:id="1832283635">
          <w:marLeft w:val="640"/>
          <w:marRight w:val="0"/>
          <w:marTop w:val="0"/>
          <w:marBottom w:val="0"/>
          <w:divBdr>
            <w:top w:val="none" w:sz="0" w:space="0" w:color="auto"/>
            <w:left w:val="none" w:sz="0" w:space="0" w:color="auto"/>
            <w:bottom w:val="none" w:sz="0" w:space="0" w:color="auto"/>
            <w:right w:val="none" w:sz="0" w:space="0" w:color="auto"/>
          </w:divBdr>
        </w:div>
        <w:div w:id="1041133043">
          <w:marLeft w:val="640"/>
          <w:marRight w:val="0"/>
          <w:marTop w:val="0"/>
          <w:marBottom w:val="0"/>
          <w:divBdr>
            <w:top w:val="none" w:sz="0" w:space="0" w:color="auto"/>
            <w:left w:val="none" w:sz="0" w:space="0" w:color="auto"/>
            <w:bottom w:val="none" w:sz="0" w:space="0" w:color="auto"/>
            <w:right w:val="none" w:sz="0" w:space="0" w:color="auto"/>
          </w:divBdr>
        </w:div>
        <w:div w:id="990214315">
          <w:marLeft w:val="640"/>
          <w:marRight w:val="0"/>
          <w:marTop w:val="0"/>
          <w:marBottom w:val="0"/>
          <w:divBdr>
            <w:top w:val="none" w:sz="0" w:space="0" w:color="auto"/>
            <w:left w:val="none" w:sz="0" w:space="0" w:color="auto"/>
            <w:bottom w:val="none" w:sz="0" w:space="0" w:color="auto"/>
            <w:right w:val="none" w:sz="0" w:space="0" w:color="auto"/>
          </w:divBdr>
        </w:div>
        <w:div w:id="1522279530">
          <w:marLeft w:val="640"/>
          <w:marRight w:val="0"/>
          <w:marTop w:val="0"/>
          <w:marBottom w:val="0"/>
          <w:divBdr>
            <w:top w:val="none" w:sz="0" w:space="0" w:color="auto"/>
            <w:left w:val="none" w:sz="0" w:space="0" w:color="auto"/>
            <w:bottom w:val="none" w:sz="0" w:space="0" w:color="auto"/>
            <w:right w:val="none" w:sz="0" w:space="0" w:color="auto"/>
          </w:divBdr>
        </w:div>
        <w:div w:id="149100298">
          <w:marLeft w:val="640"/>
          <w:marRight w:val="0"/>
          <w:marTop w:val="0"/>
          <w:marBottom w:val="0"/>
          <w:divBdr>
            <w:top w:val="none" w:sz="0" w:space="0" w:color="auto"/>
            <w:left w:val="none" w:sz="0" w:space="0" w:color="auto"/>
            <w:bottom w:val="none" w:sz="0" w:space="0" w:color="auto"/>
            <w:right w:val="none" w:sz="0" w:space="0" w:color="auto"/>
          </w:divBdr>
        </w:div>
        <w:div w:id="1812864463">
          <w:marLeft w:val="640"/>
          <w:marRight w:val="0"/>
          <w:marTop w:val="0"/>
          <w:marBottom w:val="0"/>
          <w:divBdr>
            <w:top w:val="none" w:sz="0" w:space="0" w:color="auto"/>
            <w:left w:val="none" w:sz="0" w:space="0" w:color="auto"/>
            <w:bottom w:val="none" w:sz="0" w:space="0" w:color="auto"/>
            <w:right w:val="none" w:sz="0" w:space="0" w:color="auto"/>
          </w:divBdr>
        </w:div>
        <w:div w:id="699404333">
          <w:marLeft w:val="640"/>
          <w:marRight w:val="0"/>
          <w:marTop w:val="0"/>
          <w:marBottom w:val="0"/>
          <w:divBdr>
            <w:top w:val="none" w:sz="0" w:space="0" w:color="auto"/>
            <w:left w:val="none" w:sz="0" w:space="0" w:color="auto"/>
            <w:bottom w:val="none" w:sz="0" w:space="0" w:color="auto"/>
            <w:right w:val="none" w:sz="0" w:space="0" w:color="auto"/>
          </w:divBdr>
        </w:div>
        <w:div w:id="458645549">
          <w:marLeft w:val="640"/>
          <w:marRight w:val="0"/>
          <w:marTop w:val="0"/>
          <w:marBottom w:val="0"/>
          <w:divBdr>
            <w:top w:val="none" w:sz="0" w:space="0" w:color="auto"/>
            <w:left w:val="none" w:sz="0" w:space="0" w:color="auto"/>
            <w:bottom w:val="none" w:sz="0" w:space="0" w:color="auto"/>
            <w:right w:val="none" w:sz="0" w:space="0" w:color="auto"/>
          </w:divBdr>
        </w:div>
        <w:div w:id="1346784956">
          <w:marLeft w:val="640"/>
          <w:marRight w:val="0"/>
          <w:marTop w:val="0"/>
          <w:marBottom w:val="0"/>
          <w:divBdr>
            <w:top w:val="none" w:sz="0" w:space="0" w:color="auto"/>
            <w:left w:val="none" w:sz="0" w:space="0" w:color="auto"/>
            <w:bottom w:val="none" w:sz="0" w:space="0" w:color="auto"/>
            <w:right w:val="none" w:sz="0" w:space="0" w:color="auto"/>
          </w:divBdr>
        </w:div>
        <w:div w:id="790438908">
          <w:marLeft w:val="640"/>
          <w:marRight w:val="0"/>
          <w:marTop w:val="0"/>
          <w:marBottom w:val="0"/>
          <w:divBdr>
            <w:top w:val="none" w:sz="0" w:space="0" w:color="auto"/>
            <w:left w:val="none" w:sz="0" w:space="0" w:color="auto"/>
            <w:bottom w:val="none" w:sz="0" w:space="0" w:color="auto"/>
            <w:right w:val="none" w:sz="0" w:space="0" w:color="auto"/>
          </w:divBdr>
        </w:div>
        <w:div w:id="499736817">
          <w:marLeft w:val="640"/>
          <w:marRight w:val="0"/>
          <w:marTop w:val="0"/>
          <w:marBottom w:val="0"/>
          <w:divBdr>
            <w:top w:val="none" w:sz="0" w:space="0" w:color="auto"/>
            <w:left w:val="none" w:sz="0" w:space="0" w:color="auto"/>
            <w:bottom w:val="none" w:sz="0" w:space="0" w:color="auto"/>
            <w:right w:val="none" w:sz="0" w:space="0" w:color="auto"/>
          </w:divBdr>
        </w:div>
        <w:div w:id="465975513">
          <w:marLeft w:val="640"/>
          <w:marRight w:val="0"/>
          <w:marTop w:val="0"/>
          <w:marBottom w:val="0"/>
          <w:divBdr>
            <w:top w:val="none" w:sz="0" w:space="0" w:color="auto"/>
            <w:left w:val="none" w:sz="0" w:space="0" w:color="auto"/>
            <w:bottom w:val="none" w:sz="0" w:space="0" w:color="auto"/>
            <w:right w:val="none" w:sz="0" w:space="0" w:color="auto"/>
          </w:divBdr>
        </w:div>
        <w:div w:id="1873497199">
          <w:marLeft w:val="640"/>
          <w:marRight w:val="0"/>
          <w:marTop w:val="0"/>
          <w:marBottom w:val="0"/>
          <w:divBdr>
            <w:top w:val="none" w:sz="0" w:space="0" w:color="auto"/>
            <w:left w:val="none" w:sz="0" w:space="0" w:color="auto"/>
            <w:bottom w:val="none" w:sz="0" w:space="0" w:color="auto"/>
            <w:right w:val="none" w:sz="0" w:space="0" w:color="auto"/>
          </w:divBdr>
        </w:div>
        <w:div w:id="1872497676">
          <w:marLeft w:val="640"/>
          <w:marRight w:val="0"/>
          <w:marTop w:val="0"/>
          <w:marBottom w:val="0"/>
          <w:divBdr>
            <w:top w:val="none" w:sz="0" w:space="0" w:color="auto"/>
            <w:left w:val="none" w:sz="0" w:space="0" w:color="auto"/>
            <w:bottom w:val="none" w:sz="0" w:space="0" w:color="auto"/>
            <w:right w:val="none" w:sz="0" w:space="0" w:color="auto"/>
          </w:divBdr>
        </w:div>
        <w:div w:id="1123503327">
          <w:marLeft w:val="640"/>
          <w:marRight w:val="0"/>
          <w:marTop w:val="0"/>
          <w:marBottom w:val="0"/>
          <w:divBdr>
            <w:top w:val="none" w:sz="0" w:space="0" w:color="auto"/>
            <w:left w:val="none" w:sz="0" w:space="0" w:color="auto"/>
            <w:bottom w:val="none" w:sz="0" w:space="0" w:color="auto"/>
            <w:right w:val="none" w:sz="0" w:space="0" w:color="auto"/>
          </w:divBdr>
        </w:div>
        <w:div w:id="592518435">
          <w:marLeft w:val="640"/>
          <w:marRight w:val="0"/>
          <w:marTop w:val="0"/>
          <w:marBottom w:val="0"/>
          <w:divBdr>
            <w:top w:val="none" w:sz="0" w:space="0" w:color="auto"/>
            <w:left w:val="none" w:sz="0" w:space="0" w:color="auto"/>
            <w:bottom w:val="none" w:sz="0" w:space="0" w:color="auto"/>
            <w:right w:val="none" w:sz="0" w:space="0" w:color="auto"/>
          </w:divBdr>
        </w:div>
        <w:div w:id="1357148952">
          <w:marLeft w:val="640"/>
          <w:marRight w:val="0"/>
          <w:marTop w:val="0"/>
          <w:marBottom w:val="0"/>
          <w:divBdr>
            <w:top w:val="none" w:sz="0" w:space="0" w:color="auto"/>
            <w:left w:val="none" w:sz="0" w:space="0" w:color="auto"/>
            <w:bottom w:val="none" w:sz="0" w:space="0" w:color="auto"/>
            <w:right w:val="none" w:sz="0" w:space="0" w:color="auto"/>
          </w:divBdr>
        </w:div>
        <w:div w:id="2029478138">
          <w:marLeft w:val="640"/>
          <w:marRight w:val="0"/>
          <w:marTop w:val="0"/>
          <w:marBottom w:val="0"/>
          <w:divBdr>
            <w:top w:val="none" w:sz="0" w:space="0" w:color="auto"/>
            <w:left w:val="none" w:sz="0" w:space="0" w:color="auto"/>
            <w:bottom w:val="none" w:sz="0" w:space="0" w:color="auto"/>
            <w:right w:val="none" w:sz="0" w:space="0" w:color="auto"/>
          </w:divBdr>
        </w:div>
        <w:div w:id="4018939">
          <w:marLeft w:val="640"/>
          <w:marRight w:val="0"/>
          <w:marTop w:val="0"/>
          <w:marBottom w:val="0"/>
          <w:divBdr>
            <w:top w:val="none" w:sz="0" w:space="0" w:color="auto"/>
            <w:left w:val="none" w:sz="0" w:space="0" w:color="auto"/>
            <w:bottom w:val="none" w:sz="0" w:space="0" w:color="auto"/>
            <w:right w:val="none" w:sz="0" w:space="0" w:color="auto"/>
          </w:divBdr>
        </w:div>
        <w:div w:id="2032147048">
          <w:marLeft w:val="640"/>
          <w:marRight w:val="0"/>
          <w:marTop w:val="0"/>
          <w:marBottom w:val="0"/>
          <w:divBdr>
            <w:top w:val="none" w:sz="0" w:space="0" w:color="auto"/>
            <w:left w:val="none" w:sz="0" w:space="0" w:color="auto"/>
            <w:bottom w:val="none" w:sz="0" w:space="0" w:color="auto"/>
            <w:right w:val="none" w:sz="0" w:space="0" w:color="auto"/>
          </w:divBdr>
        </w:div>
        <w:div w:id="499349514">
          <w:marLeft w:val="640"/>
          <w:marRight w:val="0"/>
          <w:marTop w:val="0"/>
          <w:marBottom w:val="0"/>
          <w:divBdr>
            <w:top w:val="none" w:sz="0" w:space="0" w:color="auto"/>
            <w:left w:val="none" w:sz="0" w:space="0" w:color="auto"/>
            <w:bottom w:val="none" w:sz="0" w:space="0" w:color="auto"/>
            <w:right w:val="none" w:sz="0" w:space="0" w:color="auto"/>
          </w:divBdr>
        </w:div>
        <w:div w:id="1000499844">
          <w:marLeft w:val="640"/>
          <w:marRight w:val="0"/>
          <w:marTop w:val="0"/>
          <w:marBottom w:val="0"/>
          <w:divBdr>
            <w:top w:val="none" w:sz="0" w:space="0" w:color="auto"/>
            <w:left w:val="none" w:sz="0" w:space="0" w:color="auto"/>
            <w:bottom w:val="none" w:sz="0" w:space="0" w:color="auto"/>
            <w:right w:val="none" w:sz="0" w:space="0" w:color="auto"/>
          </w:divBdr>
        </w:div>
        <w:div w:id="1987660293">
          <w:marLeft w:val="640"/>
          <w:marRight w:val="0"/>
          <w:marTop w:val="0"/>
          <w:marBottom w:val="0"/>
          <w:divBdr>
            <w:top w:val="none" w:sz="0" w:space="0" w:color="auto"/>
            <w:left w:val="none" w:sz="0" w:space="0" w:color="auto"/>
            <w:bottom w:val="none" w:sz="0" w:space="0" w:color="auto"/>
            <w:right w:val="none" w:sz="0" w:space="0" w:color="auto"/>
          </w:divBdr>
        </w:div>
        <w:div w:id="1163818757">
          <w:marLeft w:val="640"/>
          <w:marRight w:val="0"/>
          <w:marTop w:val="0"/>
          <w:marBottom w:val="0"/>
          <w:divBdr>
            <w:top w:val="none" w:sz="0" w:space="0" w:color="auto"/>
            <w:left w:val="none" w:sz="0" w:space="0" w:color="auto"/>
            <w:bottom w:val="none" w:sz="0" w:space="0" w:color="auto"/>
            <w:right w:val="none" w:sz="0" w:space="0" w:color="auto"/>
          </w:divBdr>
        </w:div>
        <w:div w:id="669716802">
          <w:marLeft w:val="640"/>
          <w:marRight w:val="0"/>
          <w:marTop w:val="0"/>
          <w:marBottom w:val="0"/>
          <w:divBdr>
            <w:top w:val="none" w:sz="0" w:space="0" w:color="auto"/>
            <w:left w:val="none" w:sz="0" w:space="0" w:color="auto"/>
            <w:bottom w:val="none" w:sz="0" w:space="0" w:color="auto"/>
            <w:right w:val="none" w:sz="0" w:space="0" w:color="auto"/>
          </w:divBdr>
        </w:div>
        <w:div w:id="511070528">
          <w:marLeft w:val="640"/>
          <w:marRight w:val="0"/>
          <w:marTop w:val="0"/>
          <w:marBottom w:val="0"/>
          <w:divBdr>
            <w:top w:val="none" w:sz="0" w:space="0" w:color="auto"/>
            <w:left w:val="none" w:sz="0" w:space="0" w:color="auto"/>
            <w:bottom w:val="none" w:sz="0" w:space="0" w:color="auto"/>
            <w:right w:val="none" w:sz="0" w:space="0" w:color="auto"/>
          </w:divBdr>
        </w:div>
        <w:div w:id="763189244">
          <w:marLeft w:val="640"/>
          <w:marRight w:val="0"/>
          <w:marTop w:val="0"/>
          <w:marBottom w:val="0"/>
          <w:divBdr>
            <w:top w:val="none" w:sz="0" w:space="0" w:color="auto"/>
            <w:left w:val="none" w:sz="0" w:space="0" w:color="auto"/>
            <w:bottom w:val="none" w:sz="0" w:space="0" w:color="auto"/>
            <w:right w:val="none" w:sz="0" w:space="0" w:color="auto"/>
          </w:divBdr>
        </w:div>
      </w:divsChild>
    </w:div>
    <w:div w:id="279455526">
      <w:bodyDiv w:val="1"/>
      <w:marLeft w:val="0"/>
      <w:marRight w:val="0"/>
      <w:marTop w:val="0"/>
      <w:marBottom w:val="0"/>
      <w:divBdr>
        <w:top w:val="none" w:sz="0" w:space="0" w:color="auto"/>
        <w:left w:val="none" w:sz="0" w:space="0" w:color="auto"/>
        <w:bottom w:val="none" w:sz="0" w:space="0" w:color="auto"/>
        <w:right w:val="none" w:sz="0" w:space="0" w:color="auto"/>
      </w:divBdr>
    </w:div>
    <w:div w:id="280112138">
      <w:bodyDiv w:val="1"/>
      <w:marLeft w:val="0"/>
      <w:marRight w:val="0"/>
      <w:marTop w:val="0"/>
      <w:marBottom w:val="0"/>
      <w:divBdr>
        <w:top w:val="none" w:sz="0" w:space="0" w:color="auto"/>
        <w:left w:val="none" w:sz="0" w:space="0" w:color="auto"/>
        <w:bottom w:val="none" w:sz="0" w:space="0" w:color="auto"/>
        <w:right w:val="none" w:sz="0" w:space="0" w:color="auto"/>
      </w:divBdr>
    </w:div>
    <w:div w:id="282925771">
      <w:bodyDiv w:val="1"/>
      <w:marLeft w:val="0"/>
      <w:marRight w:val="0"/>
      <w:marTop w:val="0"/>
      <w:marBottom w:val="0"/>
      <w:divBdr>
        <w:top w:val="none" w:sz="0" w:space="0" w:color="auto"/>
        <w:left w:val="none" w:sz="0" w:space="0" w:color="auto"/>
        <w:bottom w:val="none" w:sz="0" w:space="0" w:color="auto"/>
        <w:right w:val="none" w:sz="0" w:space="0" w:color="auto"/>
      </w:divBdr>
    </w:div>
    <w:div w:id="284506990">
      <w:bodyDiv w:val="1"/>
      <w:marLeft w:val="0"/>
      <w:marRight w:val="0"/>
      <w:marTop w:val="0"/>
      <w:marBottom w:val="0"/>
      <w:divBdr>
        <w:top w:val="none" w:sz="0" w:space="0" w:color="auto"/>
        <w:left w:val="none" w:sz="0" w:space="0" w:color="auto"/>
        <w:bottom w:val="none" w:sz="0" w:space="0" w:color="auto"/>
        <w:right w:val="none" w:sz="0" w:space="0" w:color="auto"/>
      </w:divBdr>
    </w:div>
    <w:div w:id="297300372">
      <w:bodyDiv w:val="1"/>
      <w:marLeft w:val="0"/>
      <w:marRight w:val="0"/>
      <w:marTop w:val="0"/>
      <w:marBottom w:val="0"/>
      <w:divBdr>
        <w:top w:val="none" w:sz="0" w:space="0" w:color="auto"/>
        <w:left w:val="none" w:sz="0" w:space="0" w:color="auto"/>
        <w:bottom w:val="none" w:sz="0" w:space="0" w:color="auto"/>
        <w:right w:val="none" w:sz="0" w:space="0" w:color="auto"/>
      </w:divBdr>
      <w:divsChild>
        <w:div w:id="1924560250">
          <w:marLeft w:val="480"/>
          <w:marRight w:val="0"/>
          <w:marTop w:val="0"/>
          <w:marBottom w:val="0"/>
          <w:divBdr>
            <w:top w:val="none" w:sz="0" w:space="0" w:color="auto"/>
            <w:left w:val="none" w:sz="0" w:space="0" w:color="auto"/>
            <w:bottom w:val="none" w:sz="0" w:space="0" w:color="auto"/>
            <w:right w:val="none" w:sz="0" w:space="0" w:color="auto"/>
          </w:divBdr>
        </w:div>
        <w:div w:id="2087484834">
          <w:marLeft w:val="480"/>
          <w:marRight w:val="0"/>
          <w:marTop w:val="0"/>
          <w:marBottom w:val="0"/>
          <w:divBdr>
            <w:top w:val="none" w:sz="0" w:space="0" w:color="auto"/>
            <w:left w:val="none" w:sz="0" w:space="0" w:color="auto"/>
            <w:bottom w:val="none" w:sz="0" w:space="0" w:color="auto"/>
            <w:right w:val="none" w:sz="0" w:space="0" w:color="auto"/>
          </w:divBdr>
        </w:div>
        <w:div w:id="1346518006">
          <w:marLeft w:val="480"/>
          <w:marRight w:val="0"/>
          <w:marTop w:val="0"/>
          <w:marBottom w:val="0"/>
          <w:divBdr>
            <w:top w:val="none" w:sz="0" w:space="0" w:color="auto"/>
            <w:left w:val="none" w:sz="0" w:space="0" w:color="auto"/>
            <w:bottom w:val="none" w:sz="0" w:space="0" w:color="auto"/>
            <w:right w:val="none" w:sz="0" w:space="0" w:color="auto"/>
          </w:divBdr>
        </w:div>
        <w:div w:id="1414547006">
          <w:marLeft w:val="480"/>
          <w:marRight w:val="0"/>
          <w:marTop w:val="0"/>
          <w:marBottom w:val="0"/>
          <w:divBdr>
            <w:top w:val="none" w:sz="0" w:space="0" w:color="auto"/>
            <w:left w:val="none" w:sz="0" w:space="0" w:color="auto"/>
            <w:bottom w:val="none" w:sz="0" w:space="0" w:color="auto"/>
            <w:right w:val="none" w:sz="0" w:space="0" w:color="auto"/>
          </w:divBdr>
        </w:div>
        <w:div w:id="1360624507">
          <w:marLeft w:val="480"/>
          <w:marRight w:val="0"/>
          <w:marTop w:val="0"/>
          <w:marBottom w:val="0"/>
          <w:divBdr>
            <w:top w:val="none" w:sz="0" w:space="0" w:color="auto"/>
            <w:left w:val="none" w:sz="0" w:space="0" w:color="auto"/>
            <w:bottom w:val="none" w:sz="0" w:space="0" w:color="auto"/>
            <w:right w:val="none" w:sz="0" w:space="0" w:color="auto"/>
          </w:divBdr>
        </w:div>
        <w:div w:id="1378964979">
          <w:marLeft w:val="480"/>
          <w:marRight w:val="0"/>
          <w:marTop w:val="0"/>
          <w:marBottom w:val="0"/>
          <w:divBdr>
            <w:top w:val="none" w:sz="0" w:space="0" w:color="auto"/>
            <w:left w:val="none" w:sz="0" w:space="0" w:color="auto"/>
            <w:bottom w:val="none" w:sz="0" w:space="0" w:color="auto"/>
            <w:right w:val="none" w:sz="0" w:space="0" w:color="auto"/>
          </w:divBdr>
        </w:div>
        <w:div w:id="1747142801">
          <w:marLeft w:val="480"/>
          <w:marRight w:val="0"/>
          <w:marTop w:val="0"/>
          <w:marBottom w:val="0"/>
          <w:divBdr>
            <w:top w:val="none" w:sz="0" w:space="0" w:color="auto"/>
            <w:left w:val="none" w:sz="0" w:space="0" w:color="auto"/>
            <w:bottom w:val="none" w:sz="0" w:space="0" w:color="auto"/>
            <w:right w:val="none" w:sz="0" w:space="0" w:color="auto"/>
          </w:divBdr>
        </w:div>
        <w:div w:id="191188348">
          <w:marLeft w:val="480"/>
          <w:marRight w:val="0"/>
          <w:marTop w:val="0"/>
          <w:marBottom w:val="0"/>
          <w:divBdr>
            <w:top w:val="none" w:sz="0" w:space="0" w:color="auto"/>
            <w:left w:val="none" w:sz="0" w:space="0" w:color="auto"/>
            <w:bottom w:val="none" w:sz="0" w:space="0" w:color="auto"/>
            <w:right w:val="none" w:sz="0" w:space="0" w:color="auto"/>
          </w:divBdr>
        </w:div>
        <w:div w:id="674723229">
          <w:marLeft w:val="480"/>
          <w:marRight w:val="0"/>
          <w:marTop w:val="0"/>
          <w:marBottom w:val="0"/>
          <w:divBdr>
            <w:top w:val="none" w:sz="0" w:space="0" w:color="auto"/>
            <w:left w:val="none" w:sz="0" w:space="0" w:color="auto"/>
            <w:bottom w:val="none" w:sz="0" w:space="0" w:color="auto"/>
            <w:right w:val="none" w:sz="0" w:space="0" w:color="auto"/>
          </w:divBdr>
        </w:div>
        <w:div w:id="1159271404">
          <w:marLeft w:val="480"/>
          <w:marRight w:val="0"/>
          <w:marTop w:val="0"/>
          <w:marBottom w:val="0"/>
          <w:divBdr>
            <w:top w:val="none" w:sz="0" w:space="0" w:color="auto"/>
            <w:left w:val="none" w:sz="0" w:space="0" w:color="auto"/>
            <w:bottom w:val="none" w:sz="0" w:space="0" w:color="auto"/>
            <w:right w:val="none" w:sz="0" w:space="0" w:color="auto"/>
          </w:divBdr>
        </w:div>
        <w:div w:id="1228297675">
          <w:marLeft w:val="480"/>
          <w:marRight w:val="0"/>
          <w:marTop w:val="0"/>
          <w:marBottom w:val="0"/>
          <w:divBdr>
            <w:top w:val="none" w:sz="0" w:space="0" w:color="auto"/>
            <w:left w:val="none" w:sz="0" w:space="0" w:color="auto"/>
            <w:bottom w:val="none" w:sz="0" w:space="0" w:color="auto"/>
            <w:right w:val="none" w:sz="0" w:space="0" w:color="auto"/>
          </w:divBdr>
        </w:div>
        <w:div w:id="2004820605">
          <w:marLeft w:val="480"/>
          <w:marRight w:val="0"/>
          <w:marTop w:val="0"/>
          <w:marBottom w:val="0"/>
          <w:divBdr>
            <w:top w:val="none" w:sz="0" w:space="0" w:color="auto"/>
            <w:left w:val="none" w:sz="0" w:space="0" w:color="auto"/>
            <w:bottom w:val="none" w:sz="0" w:space="0" w:color="auto"/>
            <w:right w:val="none" w:sz="0" w:space="0" w:color="auto"/>
          </w:divBdr>
        </w:div>
        <w:div w:id="902984886">
          <w:marLeft w:val="480"/>
          <w:marRight w:val="0"/>
          <w:marTop w:val="0"/>
          <w:marBottom w:val="0"/>
          <w:divBdr>
            <w:top w:val="none" w:sz="0" w:space="0" w:color="auto"/>
            <w:left w:val="none" w:sz="0" w:space="0" w:color="auto"/>
            <w:bottom w:val="none" w:sz="0" w:space="0" w:color="auto"/>
            <w:right w:val="none" w:sz="0" w:space="0" w:color="auto"/>
          </w:divBdr>
        </w:div>
        <w:div w:id="145172171">
          <w:marLeft w:val="480"/>
          <w:marRight w:val="0"/>
          <w:marTop w:val="0"/>
          <w:marBottom w:val="0"/>
          <w:divBdr>
            <w:top w:val="none" w:sz="0" w:space="0" w:color="auto"/>
            <w:left w:val="none" w:sz="0" w:space="0" w:color="auto"/>
            <w:bottom w:val="none" w:sz="0" w:space="0" w:color="auto"/>
            <w:right w:val="none" w:sz="0" w:space="0" w:color="auto"/>
          </w:divBdr>
        </w:div>
        <w:div w:id="1079792249">
          <w:marLeft w:val="480"/>
          <w:marRight w:val="0"/>
          <w:marTop w:val="0"/>
          <w:marBottom w:val="0"/>
          <w:divBdr>
            <w:top w:val="none" w:sz="0" w:space="0" w:color="auto"/>
            <w:left w:val="none" w:sz="0" w:space="0" w:color="auto"/>
            <w:bottom w:val="none" w:sz="0" w:space="0" w:color="auto"/>
            <w:right w:val="none" w:sz="0" w:space="0" w:color="auto"/>
          </w:divBdr>
        </w:div>
        <w:div w:id="5448177">
          <w:marLeft w:val="480"/>
          <w:marRight w:val="0"/>
          <w:marTop w:val="0"/>
          <w:marBottom w:val="0"/>
          <w:divBdr>
            <w:top w:val="none" w:sz="0" w:space="0" w:color="auto"/>
            <w:left w:val="none" w:sz="0" w:space="0" w:color="auto"/>
            <w:bottom w:val="none" w:sz="0" w:space="0" w:color="auto"/>
            <w:right w:val="none" w:sz="0" w:space="0" w:color="auto"/>
          </w:divBdr>
        </w:div>
        <w:div w:id="508562726">
          <w:marLeft w:val="480"/>
          <w:marRight w:val="0"/>
          <w:marTop w:val="0"/>
          <w:marBottom w:val="0"/>
          <w:divBdr>
            <w:top w:val="none" w:sz="0" w:space="0" w:color="auto"/>
            <w:left w:val="none" w:sz="0" w:space="0" w:color="auto"/>
            <w:bottom w:val="none" w:sz="0" w:space="0" w:color="auto"/>
            <w:right w:val="none" w:sz="0" w:space="0" w:color="auto"/>
          </w:divBdr>
        </w:div>
        <w:div w:id="2085907210">
          <w:marLeft w:val="480"/>
          <w:marRight w:val="0"/>
          <w:marTop w:val="0"/>
          <w:marBottom w:val="0"/>
          <w:divBdr>
            <w:top w:val="none" w:sz="0" w:space="0" w:color="auto"/>
            <w:left w:val="none" w:sz="0" w:space="0" w:color="auto"/>
            <w:bottom w:val="none" w:sz="0" w:space="0" w:color="auto"/>
            <w:right w:val="none" w:sz="0" w:space="0" w:color="auto"/>
          </w:divBdr>
        </w:div>
        <w:div w:id="147945057">
          <w:marLeft w:val="480"/>
          <w:marRight w:val="0"/>
          <w:marTop w:val="0"/>
          <w:marBottom w:val="0"/>
          <w:divBdr>
            <w:top w:val="none" w:sz="0" w:space="0" w:color="auto"/>
            <w:left w:val="none" w:sz="0" w:space="0" w:color="auto"/>
            <w:bottom w:val="none" w:sz="0" w:space="0" w:color="auto"/>
            <w:right w:val="none" w:sz="0" w:space="0" w:color="auto"/>
          </w:divBdr>
        </w:div>
        <w:div w:id="266542256">
          <w:marLeft w:val="480"/>
          <w:marRight w:val="0"/>
          <w:marTop w:val="0"/>
          <w:marBottom w:val="0"/>
          <w:divBdr>
            <w:top w:val="none" w:sz="0" w:space="0" w:color="auto"/>
            <w:left w:val="none" w:sz="0" w:space="0" w:color="auto"/>
            <w:bottom w:val="none" w:sz="0" w:space="0" w:color="auto"/>
            <w:right w:val="none" w:sz="0" w:space="0" w:color="auto"/>
          </w:divBdr>
        </w:div>
        <w:div w:id="551499076">
          <w:marLeft w:val="480"/>
          <w:marRight w:val="0"/>
          <w:marTop w:val="0"/>
          <w:marBottom w:val="0"/>
          <w:divBdr>
            <w:top w:val="none" w:sz="0" w:space="0" w:color="auto"/>
            <w:left w:val="none" w:sz="0" w:space="0" w:color="auto"/>
            <w:bottom w:val="none" w:sz="0" w:space="0" w:color="auto"/>
            <w:right w:val="none" w:sz="0" w:space="0" w:color="auto"/>
          </w:divBdr>
        </w:div>
        <w:div w:id="2015497538">
          <w:marLeft w:val="480"/>
          <w:marRight w:val="0"/>
          <w:marTop w:val="0"/>
          <w:marBottom w:val="0"/>
          <w:divBdr>
            <w:top w:val="none" w:sz="0" w:space="0" w:color="auto"/>
            <w:left w:val="none" w:sz="0" w:space="0" w:color="auto"/>
            <w:bottom w:val="none" w:sz="0" w:space="0" w:color="auto"/>
            <w:right w:val="none" w:sz="0" w:space="0" w:color="auto"/>
          </w:divBdr>
        </w:div>
        <w:div w:id="653139986">
          <w:marLeft w:val="480"/>
          <w:marRight w:val="0"/>
          <w:marTop w:val="0"/>
          <w:marBottom w:val="0"/>
          <w:divBdr>
            <w:top w:val="none" w:sz="0" w:space="0" w:color="auto"/>
            <w:left w:val="none" w:sz="0" w:space="0" w:color="auto"/>
            <w:bottom w:val="none" w:sz="0" w:space="0" w:color="auto"/>
            <w:right w:val="none" w:sz="0" w:space="0" w:color="auto"/>
          </w:divBdr>
        </w:div>
        <w:div w:id="1664359289">
          <w:marLeft w:val="480"/>
          <w:marRight w:val="0"/>
          <w:marTop w:val="0"/>
          <w:marBottom w:val="0"/>
          <w:divBdr>
            <w:top w:val="none" w:sz="0" w:space="0" w:color="auto"/>
            <w:left w:val="none" w:sz="0" w:space="0" w:color="auto"/>
            <w:bottom w:val="none" w:sz="0" w:space="0" w:color="auto"/>
            <w:right w:val="none" w:sz="0" w:space="0" w:color="auto"/>
          </w:divBdr>
        </w:div>
        <w:div w:id="182861900">
          <w:marLeft w:val="480"/>
          <w:marRight w:val="0"/>
          <w:marTop w:val="0"/>
          <w:marBottom w:val="0"/>
          <w:divBdr>
            <w:top w:val="none" w:sz="0" w:space="0" w:color="auto"/>
            <w:left w:val="none" w:sz="0" w:space="0" w:color="auto"/>
            <w:bottom w:val="none" w:sz="0" w:space="0" w:color="auto"/>
            <w:right w:val="none" w:sz="0" w:space="0" w:color="auto"/>
          </w:divBdr>
        </w:div>
        <w:div w:id="902913337">
          <w:marLeft w:val="480"/>
          <w:marRight w:val="0"/>
          <w:marTop w:val="0"/>
          <w:marBottom w:val="0"/>
          <w:divBdr>
            <w:top w:val="none" w:sz="0" w:space="0" w:color="auto"/>
            <w:left w:val="none" w:sz="0" w:space="0" w:color="auto"/>
            <w:bottom w:val="none" w:sz="0" w:space="0" w:color="auto"/>
            <w:right w:val="none" w:sz="0" w:space="0" w:color="auto"/>
          </w:divBdr>
        </w:div>
        <w:div w:id="2109503808">
          <w:marLeft w:val="480"/>
          <w:marRight w:val="0"/>
          <w:marTop w:val="0"/>
          <w:marBottom w:val="0"/>
          <w:divBdr>
            <w:top w:val="none" w:sz="0" w:space="0" w:color="auto"/>
            <w:left w:val="none" w:sz="0" w:space="0" w:color="auto"/>
            <w:bottom w:val="none" w:sz="0" w:space="0" w:color="auto"/>
            <w:right w:val="none" w:sz="0" w:space="0" w:color="auto"/>
          </w:divBdr>
        </w:div>
        <w:div w:id="1217165092">
          <w:marLeft w:val="480"/>
          <w:marRight w:val="0"/>
          <w:marTop w:val="0"/>
          <w:marBottom w:val="0"/>
          <w:divBdr>
            <w:top w:val="none" w:sz="0" w:space="0" w:color="auto"/>
            <w:left w:val="none" w:sz="0" w:space="0" w:color="auto"/>
            <w:bottom w:val="none" w:sz="0" w:space="0" w:color="auto"/>
            <w:right w:val="none" w:sz="0" w:space="0" w:color="auto"/>
          </w:divBdr>
        </w:div>
        <w:div w:id="1373071310">
          <w:marLeft w:val="480"/>
          <w:marRight w:val="0"/>
          <w:marTop w:val="0"/>
          <w:marBottom w:val="0"/>
          <w:divBdr>
            <w:top w:val="none" w:sz="0" w:space="0" w:color="auto"/>
            <w:left w:val="none" w:sz="0" w:space="0" w:color="auto"/>
            <w:bottom w:val="none" w:sz="0" w:space="0" w:color="auto"/>
            <w:right w:val="none" w:sz="0" w:space="0" w:color="auto"/>
          </w:divBdr>
        </w:div>
        <w:div w:id="2025785055">
          <w:marLeft w:val="480"/>
          <w:marRight w:val="0"/>
          <w:marTop w:val="0"/>
          <w:marBottom w:val="0"/>
          <w:divBdr>
            <w:top w:val="none" w:sz="0" w:space="0" w:color="auto"/>
            <w:left w:val="none" w:sz="0" w:space="0" w:color="auto"/>
            <w:bottom w:val="none" w:sz="0" w:space="0" w:color="auto"/>
            <w:right w:val="none" w:sz="0" w:space="0" w:color="auto"/>
          </w:divBdr>
        </w:div>
        <w:div w:id="499350727">
          <w:marLeft w:val="480"/>
          <w:marRight w:val="0"/>
          <w:marTop w:val="0"/>
          <w:marBottom w:val="0"/>
          <w:divBdr>
            <w:top w:val="none" w:sz="0" w:space="0" w:color="auto"/>
            <w:left w:val="none" w:sz="0" w:space="0" w:color="auto"/>
            <w:bottom w:val="none" w:sz="0" w:space="0" w:color="auto"/>
            <w:right w:val="none" w:sz="0" w:space="0" w:color="auto"/>
          </w:divBdr>
        </w:div>
      </w:divsChild>
    </w:div>
    <w:div w:id="299768268">
      <w:bodyDiv w:val="1"/>
      <w:marLeft w:val="0"/>
      <w:marRight w:val="0"/>
      <w:marTop w:val="0"/>
      <w:marBottom w:val="0"/>
      <w:divBdr>
        <w:top w:val="none" w:sz="0" w:space="0" w:color="auto"/>
        <w:left w:val="none" w:sz="0" w:space="0" w:color="auto"/>
        <w:bottom w:val="none" w:sz="0" w:space="0" w:color="auto"/>
        <w:right w:val="none" w:sz="0" w:space="0" w:color="auto"/>
      </w:divBdr>
    </w:div>
    <w:div w:id="301932426">
      <w:bodyDiv w:val="1"/>
      <w:marLeft w:val="0"/>
      <w:marRight w:val="0"/>
      <w:marTop w:val="0"/>
      <w:marBottom w:val="0"/>
      <w:divBdr>
        <w:top w:val="none" w:sz="0" w:space="0" w:color="auto"/>
        <w:left w:val="none" w:sz="0" w:space="0" w:color="auto"/>
        <w:bottom w:val="none" w:sz="0" w:space="0" w:color="auto"/>
        <w:right w:val="none" w:sz="0" w:space="0" w:color="auto"/>
      </w:divBdr>
    </w:div>
    <w:div w:id="312488651">
      <w:bodyDiv w:val="1"/>
      <w:marLeft w:val="0"/>
      <w:marRight w:val="0"/>
      <w:marTop w:val="0"/>
      <w:marBottom w:val="0"/>
      <w:divBdr>
        <w:top w:val="none" w:sz="0" w:space="0" w:color="auto"/>
        <w:left w:val="none" w:sz="0" w:space="0" w:color="auto"/>
        <w:bottom w:val="none" w:sz="0" w:space="0" w:color="auto"/>
        <w:right w:val="none" w:sz="0" w:space="0" w:color="auto"/>
      </w:divBdr>
    </w:div>
    <w:div w:id="316960990">
      <w:bodyDiv w:val="1"/>
      <w:marLeft w:val="0"/>
      <w:marRight w:val="0"/>
      <w:marTop w:val="0"/>
      <w:marBottom w:val="0"/>
      <w:divBdr>
        <w:top w:val="none" w:sz="0" w:space="0" w:color="auto"/>
        <w:left w:val="none" w:sz="0" w:space="0" w:color="auto"/>
        <w:bottom w:val="none" w:sz="0" w:space="0" w:color="auto"/>
        <w:right w:val="none" w:sz="0" w:space="0" w:color="auto"/>
      </w:divBdr>
      <w:divsChild>
        <w:div w:id="1258711688">
          <w:marLeft w:val="640"/>
          <w:marRight w:val="0"/>
          <w:marTop w:val="0"/>
          <w:marBottom w:val="0"/>
          <w:divBdr>
            <w:top w:val="none" w:sz="0" w:space="0" w:color="auto"/>
            <w:left w:val="none" w:sz="0" w:space="0" w:color="auto"/>
            <w:bottom w:val="none" w:sz="0" w:space="0" w:color="auto"/>
            <w:right w:val="none" w:sz="0" w:space="0" w:color="auto"/>
          </w:divBdr>
        </w:div>
        <w:div w:id="2108455251">
          <w:marLeft w:val="640"/>
          <w:marRight w:val="0"/>
          <w:marTop w:val="0"/>
          <w:marBottom w:val="0"/>
          <w:divBdr>
            <w:top w:val="none" w:sz="0" w:space="0" w:color="auto"/>
            <w:left w:val="none" w:sz="0" w:space="0" w:color="auto"/>
            <w:bottom w:val="none" w:sz="0" w:space="0" w:color="auto"/>
            <w:right w:val="none" w:sz="0" w:space="0" w:color="auto"/>
          </w:divBdr>
        </w:div>
        <w:div w:id="603659165">
          <w:marLeft w:val="640"/>
          <w:marRight w:val="0"/>
          <w:marTop w:val="0"/>
          <w:marBottom w:val="0"/>
          <w:divBdr>
            <w:top w:val="none" w:sz="0" w:space="0" w:color="auto"/>
            <w:left w:val="none" w:sz="0" w:space="0" w:color="auto"/>
            <w:bottom w:val="none" w:sz="0" w:space="0" w:color="auto"/>
            <w:right w:val="none" w:sz="0" w:space="0" w:color="auto"/>
          </w:divBdr>
        </w:div>
        <w:div w:id="1398748394">
          <w:marLeft w:val="640"/>
          <w:marRight w:val="0"/>
          <w:marTop w:val="0"/>
          <w:marBottom w:val="0"/>
          <w:divBdr>
            <w:top w:val="none" w:sz="0" w:space="0" w:color="auto"/>
            <w:left w:val="none" w:sz="0" w:space="0" w:color="auto"/>
            <w:bottom w:val="none" w:sz="0" w:space="0" w:color="auto"/>
            <w:right w:val="none" w:sz="0" w:space="0" w:color="auto"/>
          </w:divBdr>
        </w:div>
        <w:div w:id="230118026">
          <w:marLeft w:val="640"/>
          <w:marRight w:val="0"/>
          <w:marTop w:val="0"/>
          <w:marBottom w:val="0"/>
          <w:divBdr>
            <w:top w:val="none" w:sz="0" w:space="0" w:color="auto"/>
            <w:left w:val="none" w:sz="0" w:space="0" w:color="auto"/>
            <w:bottom w:val="none" w:sz="0" w:space="0" w:color="auto"/>
            <w:right w:val="none" w:sz="0" w:space="0" w:color="auto"/>
          </w:divBdr>
        </w:div>
        <w:div w:id="498732835">
          <w:marLeft w:val="640"/>
          <w:marRight w:val="0"/>
          <w:marTop w:val="0"/>
          <w:marBottom w:val="0"/>
          <w:divBdr>
            <w:top w:val="none" w:sz="0" w:space="0" w:color="auto"/>
            <w:left w:val="none" w:sz="0" w:space="0" w:color="auto"/>
            <w:bottom w:val="none" w:sz="0" w:space="0" w:color="auto"/>
            <w:right w:val="none" w:sz="0" w:space="0" w:color="auto"/>
          </w:divBdr>
        </w:div>
        <w:div w:id="810706050">
          <w:marLeft w:val="640"/>
          <w:marRight w:val="0"/>
          <w:marTop w:val="0"/>
          <w:marBottom w:val="0"/>
          <w:divBdr>
            <w:top w:val="none" w:sz="0" w:space="0" w:color="auto"/>
            <w:left w:val="none" w:sz="0" w:space="0" w:color="auto"/>
            <w:bottom w:val="none" w:sz="0" w:space="0" w:color="auto"/>
            <w:right w:val="none" w:sz="0" w:space="0" w:color="auto"/>
          </w:divBdr>
        </w:div>
        <w:div w:id="1770658663">
          <w:marLeft w:val="640"/>
          <w:marRight w:val="0"/>
          <w:marTop w:val="0"/>
          <w:marBottom w:val="0"/>
          <w:divBdr>
            <w:top w:val="none" w:sz="0" w:space="0" w:color="auto"/>
            <w:left w:val="none" w:sz="0" w:space="0" w:color="auto"/>
            <w:bottom w:val="none" w:sz="0" w:space="0" w:color="auto"/>
            <w:right w:val="none" w:sz="0" w:space="0" w:color="auto"/>
          </w:divBdr>
        </w:div>
        <w:div w:id="1447308213">
          <w:marLeft w:val="640"/>
          <w:marRight w:val="0"/>
          <w:marTop w:val="0"/>
          <w:marBottom w:val="0"/>
          <w:divBdr>
            <w:top w:val="none" w:sz="0" w:space="0" w:color="auto"/>
            <w:left w:val="none" w:sz="0" w:space="0" w:color="auto"/>
            <w:bottom w:val="none" w:sz="0" w:space="0" w:color="auto"/>
            <w:right w:val="none" w:sz="0" w:space="0" w:color="auto"/>
          </w:divBdr>
        </w:div>
        <w:div w:id="1684546286">
          <w:marLeft w:val="640"/>
          <w:marRight w:val="0"/>
          <w:marTop w:val="0"/>
          <w:marBottom w:val="0"/>
          <w:divBdr>
            <w:top w:val="none" w:sz="0" w:space="0" w:color="auto"/>
            <w:left w:val="none" w:sz="0" w:space="0" w:color="auto"/>
            <w:bottom w:val="none" w:sz="0" w:space="0" w:color="auto"/>
            <w:right w:val="none" w:sz="0" w:space="0" w:color="auto"/>
          </w:divBdr>
        </w:div>
        <w:div w:id="227807292">
          <w:marLeft w:val="640"/>
          <w:marRight w:val="0"/>
          <w:marTop w:val="0"/>
          <w:marBottom w:val="0"/>
          <w:divBdr>
            <w:top w:val="none" w:sz="0" w:space="0" w:color="auto"/>
            <w:left w:val="none" w:sz="0" w:space="0" w:color="auto"/>
            <w:bottom w:val="none" w:sz="0" w:space="0" w:color="auto"/>
            <w:right w:val="none" w:sz="0" w:space="0" w:color="auto"/>
          </w:divBdr>
        </w:div>
        <w:div w:id="1362365837">
          <w:marLeft w:val="640"/>
          <w:marRight w:val="0"/>
          <w:marTop w:val="0"/>
          <w:marBottom w:val="0"/>
          <w:divBdr>
            <w:top w:val="none" w:sz="0" w:space="0" w:color="auto"/>
            <w:left w:val="none" w:sz="0" w:space="0" w:color="auto"/>
            <w:bottom w:val="none" w:sz="0" w:space="0" w:color="auto"/>
            <w:right w:val="none" w:sz="0" w:space="0" w:color="auto"/>
          </w:divBdr>
        </w:div>
        <w:div w:id="1678337840">
          <w:marLeft w:val="640"/>
          <w:marRight w:val="0"/>
          <w:marTop w:val="0"/>
          <w:marBottom w:val="0"/>
          <w:divBdr>
            <w:top w:val="none" w:sz="0" w:space="0" w:color="auto"/>
            <w:left w:val="none" w:sz="0" w:space="0" w:color="auto"/>
            <w:bottom w:val="none" w:sz="0" w:space="0" w:color="auto"/>
            <w:right w:val="none" w:sz="0" w:space="0" w:color="auto"/>
          </w:divBdr>
        </w:div>
        <w:div w:id="877161816">
          <w:marLeft w:val="640"/>
          <w:marRight w:val="0"/>
          <w:marTop w:val="0"/>
          <w:marBottom w:val="0"/>
          <w:divBdr>
            <w:top w:val="none" w:sz="0" w:space="0" w:color="auto"/>
            <w:left w:val="none" w:sz="0" w:space="0" w:color="auto"/>
            <w:bottom w:val="none" w:sz="0" w:space="0" w:color="auto"/>
            <w:right w:val="none" w:sz="0" w:space="0" w:color="auto"/>
          </w:divBdr>
        </w:div>
        <w:div w:id="2099011213">
          <w:marLeft w:val="640"/>
          <w:marRight w:val="0"/>
          <w:marTop w:val="0"/>
          <w:marBottom w:val="0"/>
          <w:divBdr>
            <w:top w:val="none" w:sz="0" w:space="0" w:color="auto"/>
            <w:left w:val="none" w:sz="0" w:space="0" w:color="auto"/>
            <w:bottom w:val="none" w:sz="0" w:space="0" w:color="auto"/>
            <w:right w:val="none" w:sz="0" w:space="0" w:color="auto"/>
          </w:divBdr>
        </w:div>
        <w:div w:id="1716588498">
          <w:marLeft w:val="640"/>
          <w:marRight w:val="0"/>
          <w:marTop w:val="0"/>
          <w:marBottom w:val="0"/>
          <w:divBdr>
            <w:top w:val="none" w:sz="0" w:space="0" w:color="auto"/>
            <w:left w:val="none" w:sz="0" w:space="0" w:color="auto"/>
            <w:bottom w:val="none" w:sz="0" w:space="0" w:color="auto"/>
            <w:right w:val="none" w:sz="0" w:space="0" w:color="auto"/>
          </w:divBdr>
        </w:div>
        <w:div w:id="1724717816">
          <w:marLeft w:val="640"/>
          <w:marRight w:val="0"/>
          <w:marTop w:val="0"/>
          <w:marBottom w:val="0"/>
          <w:divBdr>
            <w:top w:val="none" w:sz="0" w:space="0" w:color="auto"/>
            <w:left w:val="none" w:sz="0" w:space="0" w:color="auto"/>
            <w:bottom w:val="none" w:sz="0" w:space="0" w:color="auto"/>
            <w:right w:val="none" w:sz="0" w:space="0" w:color="auto"/>
          </w:divBdr>
        </w:div>
        <w:div w:id="580599720">
          <w:marLeft w:val="640"/>
          <w:marRight w:val="0"/>
          <w:marTop w:val="0"/>
          <w:marBottom w:val="0"/>
          <w:divBdr>
            <w:top w:val="none" w:sz="0" w:space="0" w:color="auto"/>
            <w:left w:val="none" w:sz="0" w:space="0" w:color="auto"/>
            <w:bottom w:val="none" w:sz="0" w:space="0" w:color="auto"/>
            <w:right w:val="none" w:sz="0" w:space="0" w:color="auto"/>
          </w:divBdr>
        </w:div>
        <w:div w:id="505942399">
          <w:marLeft w:val="640"/>
          <w:marRight w:val="0"/>
          <w:marTop w:val="0"/>
          <w:marBottom w:val="0"/>
          <w:divBdr>
            <w:top w:val="none" w:sz="0" w:space="0" w:color="auto"/>
            <w:left w:val="none" w:sz="0" w:space="0" w:color="auto"/>
            <w:bottom w:val="none" w:sz="0" w:space="0" w:color="auto"/>
            <w:right w:val="none" w:sz="0" w:space="0" w:color="auto"/>
          </w:divBdr>
        </w:div>
        <w:div w:id="943345737">
          <w:marLeft w:val="640"/>
          <w:marRight w:val="0"/>
          <w:marTop w:val="0"/>
          <w:marBottom w:val="0"/>
          <w:divBdr>
            <w:top w:val="none" w:sz="0" w:space="0" w:color="auto"/>
            <w:left w:val="none" w:sz="0" w:space="0" w:color="auto"/>
            <w:bottom w:val="none" w:sz="0" w:space="0" w:color="auto"/>
            <w:right w:val="none" w:sz="0" w:space="0" w:color="auto"/>
          </w:divBdr>
        </w:div>
        <w:div w:id="386102830">
          <w:marLeft w:val="640"/>
          <w:marRight w:val="0"/>
          <w:marTop w:val="0"/>
          <w:marBottom w:val="0"/>
          <w:divBdr>
            <w:top w:val="none" w:sz="0" w:space="0" w:color="auto"/>
            <w:left w:val="none" w:sz="0" w:space="0" w:color="auto"/>
            <w:bottom w:val="none" w:sz="0" w:space="0" w:color="auto"/>
            <w:right w:val="none" w:sz="0" w:space="0" w:color="auto"/>
          </w:divBdr>
        </w:div>
        <w:div w:id="1581215505">
          <w:marLeft w:val="640"/>
          <w:marRight w:val="0"/>
          <w:marTop w:val="0"/>
          <w:marBottom w:val="0"/>
          <w:divBdr>
            <w:top w:val="none" w:sz="0" w:space="0" w:color="auto"/>
            <w:left w:val="none" w:sz="0" w:space="0" w:color="auto"/>
            <w:bottom w:val="none" w:sz="0" w:space="0" w:color="auto"/>
            <w:right w:val="none" w:sz="0" w:space="0" w:color="auto"/>
          </w:divBdr>
        </w:div>
        <w:div w:id="121584249">
          <w:marLeft w:val="640"/>
          <w:marRight w:val="0"/>
          <w:marTop w:val="0"/>
          <w:marBottom w:val="0"/>
          <w:divBdr>
            <w:top w:val="none" w:sz="0" w:space="0" w:color="auto"/>
            <w:left w:val="none" w:sz="0" w:space="0" w:color="auto"/>
            <w:bottom w:val="none" w:sz="0" w:space="0" w:color="auto"/>
            <w:right w:val="none" w:sz="0" w:space="0" w:color="auto"/>
          </w:divBdr>
        </w:div>
        <w:div w:id="1259407658">
          <w:marLeft w:val="640"/>
          <w:marRight w:val="0"/>
          <w:marTop w:val="0"/>
          <w:marBottom w:val="0"/>
          <w:divBdr>
            <w:top w:val="none" w:sz="0" w:space="0" w:color="auto"/>
            <w:left w:val="none" w:sz="0" w:space="0" w:color="auto"/>
            <w:bottom w:val="none" w:sz="0" w:space="0" w:color="auto"/>
            <w:right w:val="none" w:sz="0" w:space="0" w:color="auto"/>
          </w:divBdr>
        </w:div>
        <w:div w:id="530461987">
          <w:marLeft w:val="640"/>
          <w:marRight w:val="0"/>
          <w:marTop w:val="0"/>
          <w:marBottom w:val="0"/>
          <w:divBdr>
            <w:top w:val="none" w:sz="0" w:space="0" w:color="auto"/>
            <w:left w:val="none" w:sz="0" w:space="0" w:color="auto"/>
            <w:bottom w:val="none" w:sz="0" w:space="0" w:color="auto"/>
            <w:right w:val="none" w:sz="0" w:space="0" w:color="auto"/>
          </w:divBdr>
        </w:div>
        <w:div w:id="137769643">
          <w:marLeft w:val="640"/>
          <w:marRight w:val="0"/>
          <w:marTop w:val="0"/>
          <w:marBottom w:val="0"/>
          <w:divBdr>
            <w:top w:val="none" w:sz="0" w:space="0" w:color="auto"/>
            <w:left w:val="none" w:sz="0" w:space="0" w:color="auto"/>
            <w:bottom w:val="none" w:sz="0" w:space="0" w:color="auto"/>
            <w:right w:val="none" w:sz="0" w:space="0" w:color="auto"/>
          </w:divBdr>
        </w:div>
        <w:div w:id="1462965045">
          <w:marLeft w:val="640"/>
          <w:marRight w:val="0"/>
          <w:marTop w:val="0"/>
          <w:marBottom w:val="0"/>
          <w:divBdr>
            <w:top w:val="none" w:sz="0" w:space="0" w:color="auto"/>
            <w:left w:val="none" w:sz="0" w:space="0" w:color="auto"/>
            <w:bottom w:val="none" w:sz="0" w:space="0" w:color="auto"/>
            <w:right w:val="none" w:sz="0" w:space="0" w:color="auto"/>
          </w:divBdr>
        </w:div>
        <w:div w:id="1500273078">
          <w:marLeft w:val="640"/>
          <w:marRight w:val="0"/>
          <w:marTop w:val="0"/>
          <w:marBottom w:val="0"/>
          <w:divBdr>
            <w:top w:val="none" w:sz="0" w:space="0" w:color="auto"/>
            <w:left w:val="none" w:sz="0" w:space="0" w:color="auto"/>
            <w:bottom w:val="none" w:sz="0" w:space="0" w:color="auto"/>
            <w:right w:val="none" w:sz="0" w:space="0" w:color="auto"/>
          </w:divBdr>
        </w:div>
        <w:div w:id="1265383196">
          <w:marLeft w:val="640"/>
          <w:marRight w:val="0"/>
          <w:marTop w:val="0"/>
          <w:marBottom w:val="0"/>
          <w:divBdr>
            <w:top w:val="none" w:sz="0" w:space="0" w:color="auto"/>
            <w:left w:val="none" w:sz="0" w:space="0" w:color="auto"/>
            <w:bottom w:val="none" w:sz="0" w:space="0" w:color="auto"/>
            <w:right w:val="none" w:sz="0" w:space="0" w:color="auto"/>
          </w:divBdr>
        </w:div>
        <w:div w:id="1395472575">
          <w:marLeft w:val="640"/>
          <w:marRight w:val="0"/>
          <w:marTop w:val="0"/>
          <w:marBottom w:val="0"/>
          <w:divBdr>
            <w:top w:val="none" w:sz="0" w:space="0" w:color="auto"/>
            <w:left w:val="none" w:sz="0" w:space="0" w:color="auto"/>
            <w:bottom w:val="none" w:sz="0" w:space="0" w:color="auto"/>
            <w:right w:val="none" w:sz="0" w:space="0" w:color="auto"/>
          </w:divBdr>
        </w:div>
      </w:divsChild>
    </w:div>
    <w:div w:id="319505318">
      <w:bodyDiv w:val="1"/>
      <w:marLeft w:val="0"/>
      <w:marRight w:val="0"/>
      <w:marTop w:val="0"/>
      <w:marBottom w:val="0"/>
      <w:divBdr>
        <w:top w:val="none" w:sz="0" w:space="0" w:color="auto"/>
        <w:left w:val="none" w:sz="0" w:space="0" w:color="auto"/>
        <w:bottom w:val="none" w:sz="0" w:space="0" w:color="auto"/>
        <w:right w:val="none" w:sz="0" w:space="0" w:color="auto"/>
      </w:divBdr>
    </w:div>
    <w:div w:id="320039931">
      <w:bodyDiv w:val="1"/>
      <w:marLeft w:val="0"/>
      <w:marRight w:val="0"/>
      <w:marTop w:val="0"/>
      <w:marBottom w:val="0"/>
      <w:divBdr>
        <w:top w:val="none" w:sz="0" w:space="0" w:color="auto"/>
        <w:left w:val="none" w:sz="0" w:space="0" w:color="auto"/>
        <w:bottom w:val="none" w:sz="0" w:space="0" w:color="auto"/>
        <w:right w:val="none" w:sz="0" w:space="0" w:color="auto"/>
      </w:divBdr>
    </w:div>
    <w:div w:id="321813542">
      <w:bodyDiv w:val="1"/>
      <w:marLeft w:val="0"/>
      <w:marRight w:val="0"/>
      <w:marTop w:val="0"/>
      <w:marBottom w:val="0"/>
      <w:divBdr>
        <w:top w:val="none" w:sz="0" w:space="0" w:color="auto"/>
        <w:left w:val="none" w:sz="0" w:space="0" w:color="auto"/>
        <w:bottom w:val="none" w:sz="0" w:space="0" w:color="auto"/>
        <w:right w:val="none" w:sz="0" w:space="0" w:color="auto"/>
      </w:divBdr>
      <w:divsChild>
        <w:div w:id="1732923064">
          <w:marLeft w:val="640"/>
          <w:marRight w:val="0"/>
          <w:marTop w:val="0"/>
          <w:marBottom w:val="0"/>
          <w:divBdr>
            <w:top w:val="none" w:sz="0" w:space="0" w:color="auto"/>
            <w:left w:val="none" w:sz="0" w:space="0" w:color="auto"/>
            <w:bottom w:val="none" w:sz="0" w:space="0" w:color="auto"/>
            <w:right w:val="none" w:sz="0" w:space="0" w:color="auto"/>
          </w:divBdr>
        </w:div>
        <w:div w:id="2003728364">
          <w:marLeft w:val="640"/>
          <w:marRight w:val="0"/>
          <w:marTop w:val="0"/>
          <w:marBottom w:val="0"/>
          <w:divBdr>
            <w:top w:val="none" w:sz="0" w:space="0" w:color="auto"/>
            <w:left w:val="none" w:sz="0" w:space="0" w:color="auto"/>
            <w:bottom w:val="none" w:sz="0" w:space="0" w:color="auto"/>
            <w:right w:val="none" w:sz="0" w:space="0" w:color="auto"/>
          </w:divBdr>
        </w:div>
        <w:div w:id="1067219065">
          <w:marLeft w:val="640"/>
          <w:marRight w:val="0"/>
          <w:marTop w:val="0"/>
          <w:marBottom w:val="0"/>
          <w:divBdr>
            <w:top w:val="none" w:sz="0" w:space="0" w:color="auto"/>
            <w:left w:val="none" w:sz="0" w:space="0" w:color="auto"/>
            <w:bottom w:val="none" w:sz="0" w:space="0" w:color="auto"/>
            <w:right w:val="none" w:sz="0" w:space="0" w:color="auto"/>
          </w:divBdr>
        </w:div>
        <w:div w:id="1662196149">
          <w:marLeft w:val="640"/>
          <w:marRight w:val="0"/>
          <w:marTop w:val="0"/>
          <w:marBottom w:val="0"/>
          <w:divBdr>
            <w:top w:val="none" w:sz="0" w:space="0" w:color="auto"/>
            <w:left w:val="none" w:sz="0" w:space="0" w:color="auto"/>
            <w:bottom w:val="none" w:sz="0" w:space="0" w:color="auto"/>
            <w:right w:val="none" w:sz="0" w:space="0" w:color="auto"/>
          </w:divBdr>
        </w:div>
        <w:div w:id="1226795708">
          <w:marLeft w:val="640"/>
          <w:marRight w:val="0"/>
          <w:marTop w:val="0"/>
          <w:marBottom w:val="0"/>
          <w:divBdr>
            <w:top w:val="none" w:sz="0" w:space="0" w:color="auto"/>
            <w:left w:val="none" w:sz="0" w:space="0" w:color="auto"/>
            <w:bottom w:val="none" w:sz="0" w:space="0" w:color="auto"/>
            <w:right w:val="none" w:sz="0" w:space="0" w:color="auto"/>
          </w:divBdr>
        </w:div>
        <w:div w:id="1379939084">
          <w:marLeft w:val="640"/>
          <w:marRight w:val="0"/>
          <w:marTop w:val="0"/>
          <w:marBottom w:val="0"/>
          <w:divBdr>
            <w:top w:val="none" w:sz="0" w:space="0" w:color="auto"/>
            <w:left w:val="none" w:sz="0" w:space="0" w:color="auto"/>
            <w:bottom w:val="none" w:sz="0" w:space="0" w:color="auto"/>
            <w:right w:val="none" w:sz="0" w:space="0" w:color="auto"/>
          </w:divBdr>
        </w:div>
        <w:div w:id="1518622101">
          <w:marLeft w:val="640"/>
          <w:marRight w:val="0"/>
          <w:marTop w:val="0"/>
          <w:marBottom w:val="0"/>
          <w:divBdr>
            <w:top w:val="none" w:sz="0" w:space="0" w:color="auto"/>
            <w:left w:val="none" w:sz="0" w:space="0" w:color="auto"/>
            <w:bottom w:val="none" w:sz="0" w:space="0" w:color="auto"/>
            <w:right w:val="none" w:sz="0" w:space="0" w:color="auto"/>
          </w:divBdr>
        </w:div>
        <w:div w:id="1233546896">
          <w:marLeft w:val="640"/>
          <w:marRight w:val="0"/>
          <w:marTop w:val="0"/>
          <w:marBottom w:val="0"/>
          <w:divBdr>
            <w:top w:val="none" w:sz="0" w:space="0" w:color="auto"/>
            <w:left w:val="none" w:sz="0" w:space="0" w:color="auto"/>
            <w:bottom w:val="none" w:sz="0" w:space="0" w:color="auto"/>
            <w:right w:val="none" w:sz="0" w:space="0" w:color="auto"/>
          </w:divBdr>
        </w:div>
        <w:div w:id="936984114">
          <w:marLeft w:val="640"/>
          <w:marRight w:val="0"/>
          <w:marTop w:val="0"/>
          <w:marBottom w:val="0"/>
          <w:divBdr>
            <w:top w:val="none" w:sz="0" w:space="0" w:color="auto"/>
            <w:left w:val="none" w:sz="0" w:space="0" w:color="auto"/>
            <w:bottom w:val="none" w:sz="0" w:space="0" w:color="auto"/>
            <w:right w:val="none" w:sz="0" w:space="0" w:color="auto"/>
          </w:divBdr>
        </w:div>
        <w:div w:id="356278955">
          <w:marLeft w:val="640"/>
          <w:marRight w:val="0"/>
          <w:marTop w:val="0"/>
          <w:marBottom w:val="0"/>
          <w:divBdr>
            <w:top w:val="none" w:sz="0" w:space="0" w:color="auto"/>
            <w:left w:val="none" w:sz="0" w:space="0" w:color="auto"/>
            <w:bottom w:val="none" w:sz="0" w:space="0" w:color="auto"/>
            <w:right w:val="none" w:sz="0" w:space="0" w:color="auto"/>
          </w:divBdr>
        </w:div>
        <w:div w:id="1634405747">
          <w:marLeft w:val="640"/>
          <w:marRight w:val="0"/>
          <w:marTop w:val="0"/>
          <w:marBottom w:val="0"/>
          <w:divBdr>
            <w:top w:val="none" w:sz="0" w:space="0" w:color="auto"/>
            <w:left w:val="none" w:sz="0" w:space="0" w:color="auto"/>
            <w:bottom w:val="none" w:sz="0" w:space="0" w:color="auto"/>
            <w:right w:val="none" w:sz="0" w:space="0" w:color="auto"/>
          </w:divBdr>
        </w:div>
        <w:div w:id="258606120">
          <w:marLeft w:val="640"/>
          <w:marRight w:val="0"/>
          <w:marTop w:val="0"/>
          <w:marBottom w:val="0"/>
          <w:divBdr>
            <w:top w:val="none" w:sz="0" w:space="0" w:color="auto"/>
            <w:left w:val="none" w:sz="0" w:space="0" w:color="auto"/>
            <w:bottom w:val="none" w:sz="0" w:space="0" w:color="auto"/>
            <w:right w:val="none" w:sz="0" w:space="0" w:color="auto"/>
          </w:divBdr>
        </w:div>
        <w:div w:id="106630518">
          <w:marLeft w:val="640"/>
          <w:marRight w:val="0"/>
          <w:marTop w:val="0"/>
          <w:marBottom w:val="0"/>
          <w:divBdr>
            <w:top w:val="none" w:sz="0" w:space="0" w:color="auto"/>
            <w:left w:val="none" w:sz="0" w:space="0" w:color="auto"/>
            <w:bottom w:val="none" w:sz="0" w:space="0" w:color="auto"/>
            <w:right w:val="none" w:sz="0" w:space="0" w:color="auto"/>
          </w:divBdr>
        </w:div>
        <w:div w:id="99573892">
          <w:marLeft w:val="640"/>
          <w:marRight w:val="0"/>
          <w:marTop w:val="0"/>
          <w:marBottom w:val="0"/>
          <w:divBdr>
            <w:top w:val="none" w:sz="0" w:space="0" w:color="auto"/>
            <w:left w:val="none" w:sz="0" w:space="0" w:color="auto"/>
            <w:bottom w:val="none" w:sz="0" w:space="0" w:color="auto"/>
            <w:right w:val="none" w:sz="0" w:space="0" w:color="auto"/>
          </w:divBdr>
        </w:div>
        <w:div w:id="1230921782">
          <w:marLeft w:val="640"/>
          <w:marRight w:val="0"/>
          <w:marTop w:val="0"/>
          <w:marBottom w:val="0"/>
          <w:divBdr>
            <w:top w:val="none" w:sz="0" w:space="0" w:color="auto"/>
            <w:left w:val="none" w:sz="0" w:space="0" w:color="auto"/>
            <w:bottom w:val="none" w:sz="0" w:space="0" w:color="auto"/>
            <w:right w:val="none" w:sz="0" w:space="0" w:color="auto"/>
          </w:divBdr>
        </w:div>
        <w:div w:id="603617533">
          <w:marLeft w:val="640"/>
          <w:marRight w:val="0"/>
          <w:marTop w:val="0"/>
          <w:marBottom w:val="0"/>
          <w:divBdr>
            <w:top w:val="none" w:sz="0" w:space="0" w:color="auto"/>
            <w:left w:val="none" w:sz="0" w:space="0" w:color="auto"/>
            <w:bottom w:val="none" w:sz="0" w:space="0" w:color="auto"/>
            <w:right w:val="none" w:sz="0" w:space="0" w:color="auto"/>
          </w:divBdr>
        </w:div>
        <w:div w:id="928465117">
          <w:marLeft w:val="640"/>
          <w:marRight w:val="0"/>
          <w:marTop w:val="0"/>
          <w:marBottom w:val="0"/>
          <w:divBdr>
            <w:top w:val="none" w:sz="0" w:space="0" w:color="auto"/>
            <w:left w:val="none" w:sz="0" w:space="0" w:color="auto"/>
            <w:bottom w:val="none" w:sz="0" w:space="0" w:color="auto"/>
            <w:right w:val="none" w:sz="0" w:space="0" w:color="auto"/>
          </w:divBdr>
        </w:div>
        <w:div w:id="111824730">
          <w:marLeft w:val="640"/>
          <w:marRight w:val="0"/>
          <w:marTop w:val="0"/>
          <w:marBottom w:val="0"/>
          <w:divBdr>
            <w:top w:val="none" w:sz="0" w:space="0" w:color="auto"/>
            <w:left w:val="none" w:sz="0" w:space="0" w:color="auto"/>
            <w:bottom w:val="none" w:sz="0" w:space="0" w:color="auto"/>
            <w:right w:val="none" w:sz="0" w:space="0" w:color="auto"/>
          </w:divBdr>
        </w:div>
        <w:div w:id="1625651736">
          <w:marLeft w:val="640"/>
          <w:marRight w:val="0"/>
          <w:marTop w:val="0"/>
          <w:marBottom w:val="0"/>
          <w:divBdr>
            <w:top w:val="none" w:sz="0" w:space="0" w:color="auto"/>
            <w:left w:val="none" w:sz="0" w:space="0" w:color="auto"/>
            <w:bottom w:val="none" w:sz="0" w:space="0" w:color="auto"/>
            <w:right w:val="none" w:sz="0" w:space="0" w:color="auto"/>
          </w:divBdr>
        </w:div>
        <w:div w:id="438836564">
          <w:marLeft w:val="640"/>
          <w:marRight w:val="0"/>
          <w:marTop w:val="0"/>
          <w:marBottom w:val="0"/>
          <w:divBdr>
            <w:top w:val="none" w:sz="0" w:space="0" w:color="auto"/>
            <w:left w:val="none" w:sz="0" w:space="0" w:color="auto"/>
            <w:bottom w:val="none" w:sz="0" w:space="0" w:color="auto"/>
            <w:right w:val="none" w:sz="0" w:space="0" w:color="auto"/>
          </w:divBdr>
        </w:div>
        <w:div w:id="963576907">
          <w:marLeft w:val="640"/>
          <w:marRight w:val="0"/>
          <w:marTop w:val="0"/>
          <w:marBottom w:val="0"/>
          <w:divBdr>
            <w:top w:val="none" w:sz="0" w:space="0" w:color="auto"/>
            <w:left w:val="none" w:sz="0" w:space="0" w:color="auto"/>
            <w:bottom w:val="none" w:sz="0" w:space="0" w:color="auto"/>
            <w:right w:val="none" w:sz="0" w:space="0" w:color="auto"/>
          </w:divBdr>
        </w:div>
        <w:div w:id="1260915056">
          <w:marLeft w:val="640"/>
          <w:marRight w:val="0"/>
          <w:marTop w:val="0"/>
          <w:marBottom w:val="0"/>
          <w:divBdr>
            <w:top w:val="none" w:sz="0" w:space="0" w:color="auto"/>
            <w:left w:val="none" w:sz="0" w:space="0" w:color="auto"/>
            <w:bottom w:val="none" w:sz="0" w:space="0" w:color="auto"/>
            <w:right w:val="none" w:sz="0" w:space="0" w:color="auto"/>
          </w:divBdr>
        </w:div>
        <w:div w:id="542208113">
          <w:marLeft w:val="640"/>
          <w:marRight w:val="0"/>
          <w:marTop w:val="0"/>
          <w:marBottom w:val="0"/>
          <w:divBdr>
            <w:top w:val="none" w:sz="0" w:space="0" w:color="auto"/>
            <w:left w:val="none" w:sz="0" w:space="0" w:color="auto"/>
            <w:bottom w:val="none" w:sz="0" w:space="0" w:color="auto"/>
            <w:right w:val="none" w:sz="0" w:space="0" w:color="auto"/>
          </w:divBdr>
        </w:div>
        <w:div w:id="1087725970">
          <w:marLeft w:val="640"/>
          <w:marRight w:val="0"/>
          <w:marTop w:val="0"/>
          <w:marBottom w:val="0"/>
          <w:divBdr>
            <w:top w:val="none" w:sz="0" w:space="0" w:color="auto"/>
            <w:left w:val="none" w:sz="0" w:space="0" w:color="auto"/>
            <w:bottom w:val="none" w:sz="0" w:space="0" w:color="auto"/>
            <w:right w:val="none" w:sz="0" w:space="0" w:color="auto"/>
          </w:divBdr>
        </w:div>
        <w:div w:id="1200314165">
          <w:marLeft w:val="640"/>
          <w:marRight w:val="0"/>
          <w:marTop w:val="0"/>
          <w:marBottom w:val="0"/>
          <w:divBdr>
            <w:top w:val="none" w:sz="0" w:space="0" w:color="auto"/>
            <w:left w:val="none" w:sz="0" w:space="0" w:color="auto"/>
            <w:bottom w:val="none" w:sz="0" w:space="0" w:color="auto"/>
            <w:right w:val="none" w:sz="0" w:space="0" w:color="auto"/>
          </w:divBdr>
        </w:div>
        <w:div w:id="508645424">
          <w:marLeft w:val="640"/>
          <w:marRight w:val="0"/>
          <w:marTop w:val="0"/>
          <w:marBottom w:val="0"/>
          <w:divBdr>
            <w:top w:val="none" w:sz="0" w:space="0" w:color="auto"/>
            <w:left w:val="none" w:sz="0" w:space="0" w:color="auto"/>
            <w:bottom w:val="none" w:sz="0" w:space="0" w:color="auto"/>
            <w:right w:val="none" w:sz="0" w:space="0" w:color="auto"/>
          </w:divBdr>
        </w:div>
        <w:div w:id="1896890295">
          <w:marLeft w:val="640"/>
          <w:marRight w:val="0"/>
          <w:marTop w:val="0"/>
          <w:marBottom w:val="0"/>
          <w:divBdr>
            <w:top w:val="none" w:sz="0" w:space="0" w:color="auto"/>
            <w:left w:val="none" w:sz="0" w:space="0" w:color="auto"/>
            <w:bottom w:val="none" w:sz="0" w:space="0" w:color="auto"/>
            <w:right w:val="none" w:sz="0" w:space="0" w:color="auto"/>
          </w:divBdr>
        </w:div>
        <w:div w:id="1579826412">
          <w:marLeft w:val="640"/>
          <w:marRight w:val="0"/>
          <w:marTop w:val="0"/>
          <w:marBottom w:val="0"/>
          <w:divBdr>
            <w:top w:val="none" w:sz="0" w:space="0" w:color="auto"/>
            <w:left w:val="none" w:sz="0" w:space="0" w:color="auto"/>
            <w:bottom w:val="none" w:sz="0" w:space="0" w:color="auto"/>
            <w:right w:val="none" w:sz="0" w:space="0" w:color="auto"/>
          </w:divBdr>
        </w:div>
        <w:div w:id="946078683">
          <w:marLeft w:val="640"/>
          <w:marRight w:val="0"/>
          <w:marTop w:val="0"/>
          <w:marBottom w:val="0"/>
          <w:divBdr>
            <w:top w:val="none" w:sz="0" w:space="0" w:color="auto"/>
            <w:left w:val="none" w:sz="0" w:space="0" w:color="auto"/>
            <w:bottom w:val="none" w:sz="0" w:space="0" w:color="auto"/>
            <w:right w:val="none" w:sz="0" w:space="0" w:color="auto"/>
          </w:divBdr>
        </w:div>
        <w:div w:id="2063018178">
          <w:marLeft w:val="640"/>
          <w:marRight w:val="0"/>
          <w:marTop w:val="0"/>
          <w:marBottom w:val="0"/>
          <w:divBdr>
            <w:top w:val="none" w:sz="0" w:space="0" w:color="auto"/>
            <w:left w:val="none" w:sz="0" w:space="0" w:color="auto"/>
            <w:bottom w:val="none" w:sz="0" w:space="0" w:color="auto"/>
            <w:right w:val="none" w:sz="0" w:space="0" w:color="auto"/>
          </w:divBdr>
        </w:div>
        <w:div w:id="880019570">
          <w:marLeft w:val="640"/>
          <w:marRight w:val="0"/>
          <w:marTop w:val="0"/>
          <w:marBottom w:val="0"/>
          <w:divBdr>
            <w:top w:val="none" w:sz="0" w:space="0" w:color="auto"/>
            <w:left w:val="none" w:sz="0" w:space="0" w:color="auto"/>
            <w:bottom w:val="none" w:sz="0" w:space="0" w:color="auto"/>
            <w:right w:val="none" w:sz="0" w:space="0" w:color="auto"/>
          </w:divBdr>
        </w:div>
        <w:div w:id="85809893">
          <w:marLeft w:val="640"/>
          <w:marRight w:val="0"/>
          <w:marTop w:val="0"/>
          <w:marBottom w:val="0"/>
          <w:divBdr>
            <w:top w:val="none" w:sz="0" w:space="0" w:color="auto"/>
            <w:left w:val="none" w:sz="0" w:space="0" w:color="auto"/>
            <w:bottom w:val="none" w:sz="0" w:space="0" w:color="auto"/>
            <w:right w:val="none" w:sz="0" w:space="0" w:color="auto"/>
          </w:divBdr>
        </w:div>
        <w:div w:id="468714752">
          <w:marLeft w:val="640"/>
          <w:marRight w:val="0"/>
          <w:marTop w:val="0"/>
          <w:marBottom w:val="0"/>
          <w:divBdr>
            <w:top w:val="none" w:sz="0" w:space="0" w:color="auto"/>
            <w:left w:val="none" w:sz="0" w:space="0" w:color="auto"/>
            <w:bottom w:val="none" w:sz="0" w:space="0" w:color="auto"/>
            <w:right w:val="none" w:sz="0" w:space="0" w:color="auto"/>
          </w:divBdr>
        </w:div>
        <w:div w:id="1710495537">
          <w:marLeft w:val="640"/>
          <w:marRight w:val="0"/>
          <w:marTop w:val="0"/>
          <w:marBottom w:val="0"/>
          <w:divBdr>
            <w:top w:val="none" w:sz="0" w:space="0" w:color="auto"/>
            <w:left w:val="none" w:sz="0" w:space="0" w:color="auto"/>
            <w:bottom w:val="none" w:sz="0" w:space="0" w:color="auto"/>
            <w:right w:val="none" w:sz="0" w:space="0" w:color="auto"/>
          </w:divBdr>
        </w:div>
        <w:div w:id="990521718">
          <w:marLeft w:val="640"/>
          <w:marRight w:val="0"/>
          <w:marTop w:val="0"/>
          <w:marBottom w:val="0"/>
          <w:divBdr>
            <w:top w:val="none" w:sz="0" w:space="0" w:color="auto"/>
            <w:left w:val="none" w:sz="0" w:space="0" w:color="auto"/>
            <w:bottom w:val="none" w:sz="0" w:space="0" w:color="auto"/>
            <w:right w:val="none" w:sz="0" w:space="0" w:color="auto"/>
          </w:divBdr>
        </w:div>
        <w:div w:id="514659362">
          <w:marLeft w:val="640"/>
          <w:marRight w:val="0"/>
          <w:marTop w:val="0"/>
          <w:marBottom w:val="0"/>
          <w:divBdr>
            <w:top w:val="none" w:sz="0" w:space="0" w:color="auto"/>
            <w:left w:val="none" w:sz="0" w:space="0" w:color="auto"/>
            <w:bottom w:val="none" w:sz="0" w:space="0" w:color="auto"/>
            <w:right w:val="none" w:sz="0" w:space="0" w:color="auto"/>
          </w:divBdr>
        </w:div>
        <w:div w:id="1572810146">
          <w:marLeft w:val="640"/>
          <w:marRight w:val="0"/>
          <w:marTop w:val="0"/>
          <w:marBottom w:val="0"/>
          <w:divBdr>
            <w:top w:val="none" w:sz="0" w:space="0" w:color="auto"/>
            <w:left w:val="none" w:sz="0" w:space="0" w:color="auto"/>
            <w:bottom w:val="none" w:sz="0" w:space="0" w:color="auto"/>
            <w:right w:val="none" w:sz="0" w:space="0" w:color="auto"/>
          </w:divBdr>
        </w:div>
        <w:div w:id="699673523">
          <w:marLeft w:val="640"/>
          <w:marRight w:val="0"/>
          <w:marTop w:val="0"/>
          <w:marBottom w:val="0"/>
          <w:divBdr>
            <w:top w:val="none" w:sz="0" w:space="0" w:color="auto"/>
            <w:left w:val="none" w:sz="0" w:space="0" w:color="auto"/>
            <w:bottom w:val="none" w:sz="0" w:space="0" w:color="auto"/>
            <w:right w:val="none" w:sz="0" w:space="0" w:color="auto"/>
          </w:divBdr>
        </w:div>
      </w:divsChild>
    </w:div>
    <w:div w:id="322242563">
      <w:bodyDiv w:val="1"/>
      <w:marLeft w:val="0"/>
      <w:marRight w:val="0"/>
      <w:marTop w:val="0"/>
      <w:marBottom w:val="0"/>
      <w:divBdr>
        <w:top w:val="none" w:sz="0" w:space="0" w:color="auto"/>
        <w:left w:val="none" w:sz="0" w:space="0" w:color="auto"/>
        <w:bottom w:val="none" w:sz="0" w:space="0" w:color="auto"/>
        <w:right w:val="none" w:sz="0" w:space="0" w:color="auto"/>
      </w:divBdr>
      <w:divsChild>
        <w:div w:id="1793815726">
          <w:marLeft w:val="640"/>
          <w:marRight w:val="0"/>
          <w:marTop w:val="0"/>
          <w:marBottom w:val="0"/>
          <w:divBdr>
            <w:top w:val="none" w:sz="0" w:space="0" w:color="auto"/>
            <w:left w:val="none" w:sz="0" w:space="0" w:color="auto"/>
            <w:bottom w:val="none" w:sz="0" w:space="0" w:color="auto"/>
            <w:right w:val="none" w:sz="0" w:space="0" w:color="auto"/>
          </w:divBdr>
        </w:div>
        <w:div w:id="1829902089">
          <w:marLeft w:val="640"/>
          <w:marRight w:val="0"/>
          <w:marTop w:val="0"/>
          <w:marBottom w:val="0"/>
          <w:divBdr>
            <w:top w:val="none" w:sz="0" w:space="0" w:color="auto"/>
            <w:left w:val="none" w:sz="0" w:space="0" w:color="auto"/>
            <w:bottom w:val="none" w:sz="0" w:space="0" w:color="auto"/>
            <w:right w:val="none" w:sz="0" w:space="0" w:color="auto"/>
          </w:divBdr>
        </w:div>
        <w:div w:id="1284195057">
          <w:marLeft w:val="640"/>
          <w:marRight w:val="0"/>
          <w:marTop w:val="0"/>
          <w:marBottom w:val="0"/>
          <w:divBdr>
            <w:top w:val="none" w:sz="0" w:space="0" w:color="auto"/>
            <w:left w:val="none" w:sz="0" w:space="0" w:color="auto"/>
            <w:bottom w:val="none" w:sz="0" w:space="0" w:color="auto"/>
            <w:right w:val="none" w:sz="0" w:space="0" w:color="auto"/>
          </w:divBdr>
        </w:div>
        <w:div w:id="1044065595">
          <w:marLeft w:val="640"/>
          <w:marRight w:val="0"/>
          <w:marTop w:val="0"/>
          <w:marBottom w:val="0"/>
          <w:divBdr>
            <w:top w:val="none" w:sz="0" w:space="0" w:color="auto"/>
            <w:left w:val="none" w:sz="0" w:space="0" w:color="auto"/>
            <w:bottom w:val="none" w:sz="0" w:space="0" w:color="auto"/>
            <w:right w:val="none" w:sz="0" w:space="0" w:color="auto"/>
          </w:divBdr>
        </w:div>
        <w:div w:id="1074401261">
          <w:marLeft w:val="640"/>
          <w:marRight w:val="0"/>
          <w:marTop w:val="0"/>
          <w:marBottom w:val="0"/>
          <w:divBdr>
            <w:top w:val="none" w:sz="0" w:space="0" w:color="auto"/>
            <w:left w:val="none" w:sz="0" w:space="0" w:color="auto"/>
            <w:bottom w:val="none" w:sz="0" w:space="0" w:color="auto"/>
            <w:right w:val="none" w:sz="0" w:space="0" w:color="auto"/>
          </w:divBdr>
        </w:div>
        <w:div w:id="229657565">
          <w:marLeft w:val="640"/>
          <w:marRight w:val="0"/>
          <w:marTop w:val="0"/>
          <w:marBottom w:val="0"/>
          <w:divBdr>
            <w:top w:val="none" w:sz="0" w:space="0" w:color="auto"/>
            <w:left w:val="none" w:sz="0" w:space="0" w:color="auto"/>
            <w:bottom w:val="none" w:sz="0" w:space="0" w:color="auto"/>
            <w:right w:val="none" w:sz="0" w:space="0" w:color="auto"/>
          </w:divBdr>
        </w:div>
        <w:div w:id="1938635196">
          <w:marLeft w:val="640"/>
          <w:marRight w:val="0"/>
          <w:marTop w:val="0"/>
          <w:marBottom w:val="0"/>
          <w:divBdr>
            <w:top w:val="none" w:sz="0" w:space="0" w:color="auto"/>
            <w:left w:val="none" w:sz="0" w:space="0" w:color="auto"/>
            <w:bottom w:val="none" w:sz="0" w:space="0" w:color="auto"/>
            <w:right w:val="none" w:sz="0" w:space="0" w:color="auto"/>
          </w:divBdr>
        </w:div>
        <w:div w:id="1768844404">
          <w:marLeft w:val="640"/>
          <w:marRight w:val="0"/>
          <w:marTop w:val="0"/>
          <w:marBottom w:val="0"/>
          <w:divBdr>
            <w:top w:val="none" w:sz="0" w:space="0" w:color="auto"/>
            <w:left w:val="none" w:sz="0" w:space="0" w:color="auto"/>
            <w:bottom w:val="none" w:sz="0" w:space="0" w:color="auto"/>
            <w:right w:val="none" w:sz="0" w:space="0" w:color="auto"/>
          </w:divBdr>
        </w:div>
        <w:div w:id="913661944">
          <w:marLeft w:val="640"/>
          <w:marRight w:val="0"/>
          <w:marTop w:val="0"/>
          <w:marBottom w:val="0"/>
          <w:divBdr>
            <w:top w:val="none" w:sz="0" w:space="0" w:color="auto"/>
            <w:left w:val="none" w:sz="0" w:space="0" w:color="auto"/>
            <w:bottom w:val="none" w:sz="0" w:space="0" w:color="auto"/>
            <w:right w:val="none" w:sz="0" w:space="0" w:color="auto"/>
          </w:divBdr>
        </w:div>
        <w:div w:id="1655335689">
          <w:marLeft w:val="640"/>
          <w:marRight w:val="0"/>
          <w:marTop w:val="0"/>
          <w:marBottom w:val="0"/>
          <w:divBdr>
            <w:top w:val="none" w:sz="0" w:space="0" w:color="auto"/>
            <w:left w:val="none" w:sz="0" w:space="0" w:color="auto"/>
            <w:bottom w:val="none" w:sz="0" w:space="0" w:color="auto"/>
            <w:right w:val="none" w:sz="0" w:space="0" w:color="auto"/>
          </w:divBdr>
        </w:div>
        <w:div w:id="1717074445">
          <w:marLeft w:val="640"/>
          <w:marRight w:val="0"/>
          <w:marTop w:val="0"/>
          <w:marBottom w:val="0"/>
          <w:divBdr>
            <w:top w:val="none" w:sz="0" w:space="0" w:color="auto"/>
            <w:left w:val="none" w:sz="0" w:space="0" w:color="auto"/>
            <w:bottom w:val="none" w:sz="0" w:space="0" w:color="auto"/>
            <w:right w:val="none" w:sz="0" w:space="0" w:color="auto"/>
          </w:divBdr>
        </w:div>
        <w:div w:id="2028364503">
          <w:marLeft w:val="640"/>
          <w:marRight w:val="0"/>
          <w:marTop w:val="0"/>
          <w:marBottom w:val="0"/>
          <w:divBdr>
            <w:top w:val="none" w:sz="0" w:space="0" w:color="auto"/>
            <w:left w:val="none" w:sz="0" w:space="0" w:color="auto"/>
            <w:bottom w:val="none" w:sz="0" w:space="0" w:color="auto"/>
            <w:right w:val="none" w:sz="0" w:space="0" w:color="auto"/>
          </w:divBdr>
        </w:div>
        <w:div w:id="1899824585">
          <w:marLeft w:val="640"/>
          <w:marRight w:val="0"/>
          <w:marTop w:val="0"/>
          <w:marBottom w:val="0"/>
          <w:divBdr>
            <w:top w:val="none" w:sz="0" w:space="0" w:color="auto"/>
            <w:left w:val="none" w:sz="0" w:space="0" w:color="auto"/>
            <w:bottom w:val="none" w:sz="0" w:space="0" w:color="auto"/>
            <w:right w:val="none" w:sz="0" w:space="0" w:color="auto"/>
          </w:divBdr>
        </w:div>
        <w:div w:id="1919702758">
          <w:marLeft w:val="640"/>
          <w:marRight w:val="0"/>
          <w:marTop w:val="0"/>
          <w:marBottom w:val="0"/>
          <w:divBdr>
            <w:top w:val="none" w:sz="0" w:space="0" w:color="auto"/>
            <w:left w:val="none" w:sz="0" w:space="0" w:color="auto"/>
            <w:bottom w:val="none" w:sz="0" w:space="0" w:color="auto"/>
            <w:right w:val="none" w:sz="0" w:space="0" w:color="auto"/>
          </w:divBdr>
        </w:div>
        <w:div w:id="1729381854">
          <w:marLeft w:val="640"/>
          <w:marRight w:val="0"/>
          <w:marTop w:val="0"/>
          <w:marBottom w:val="0"/>
          <w:divBdr>
            <w:top w:val="none" w:sz="0" w:space="0" w:color="auto"/>
            <w:left w:val="none" w:sz="0" w:space="0" w:color="auto"/>
            <w:bottom w:val="none" w:sz="0" w:space="0" w:color="auto"/>
            <w:right w:val="none" w:sz="0" w:space="0" w:color="auto"/>
          </w:divBdr>
        </w:div>
        <w:div w:id="1927836216">
          <w:marLeft w:val="640"/>
          <w:marRight w:val="0"/>
          <w:marTop w:val="0"/>
          <w:marBottom w:val="0"/>
          <w:divBdr>
            <w:top w:val="none" w:sz="0" w:space="0" w:color="auto"/>
            <w:left w:val="none" w:sz="0" w:space="0" w:color="auto"/>
            <w:bottom w:val="none" w:sz="0" w:space="0" w:color="auto"/>
            <w:right w:val="none" w:sz="0" w:space="0" w:color="auto"/>
          </w:divBdr>
        </w:div>
        <w:div w:id="1984385825">
          <w:marLeft w:val="640"/>
          <w:marRight w:val="0"/>
          <w:marTop w:val="0"/>
          <w:marBottom w:val="0"/>
          <w:divBdr>
            <w:top w:val="none" w:sz="0" w:space="0" w:color="auto"/>
            <w:left w:val="none" w:sz="0" w:space="0" w:color="auto"/>
            <w:bottom w:val="none" w:sz="0" w:space="0" w:color="auto"/>
            <w:right w:val="none" w:sz="0" w:space="0" w:color="auto"/>
          </w:divBdr>
        </w:div>
        <w:div w:id="1090735260">
          <w:marLeft w:val="640"/>
          <w:marRight w:val="0"/>
          <w:marTop w:val="0"/>
          <w:marBottom w:val="0"/>
          <w:divBdr>
            <w:top w:val="none" w:sz="0" w:space="0" w:color="auto"/>
            <w:left w:val="none" w:sz="0" w:space="0" w:color="auto"/>
            <w:bottom w:val="none" w:sz="0" w:space="0" w:color="auto"/>
            <w:right w:val="none" w:sz="0" w:space="0" w:color="auto"/>
          </w:divBdr>
        </w:div>
        <w:div w:id="769080339">
          <w:marLeft w:val="640"/>
          <w:marRight w:val="0"/>
          <w:marTop w:val="0"/>
          <w:marBottom w:val="0"/>
          <w:divBdr>
            <w:top w:val="none" w:sz="0" w:space="0" w:color="auto"/>
            <w:left w:val="none" w:sz="0" w:space="0" w:color="auto"/>
            <w:bottom w:val="none" w:sz="0" w:space="0" w:color="auto"/>
            <w:right w:val="none" w:sz="0" w:space="0" w:color="auto"/>
          </w:divBdr>
        </w:div>
        <w:div w:id="790590091">
          <w:marLeft w:val="640"/>
          <w:marRight w:val="0"/>
          <w:marTop w:val="0"/>
          <w:marBottom w:val="0"/>
          <w:divBdr>
            <w:top w:val="none" w:sz="0" w:space="0" w:color="auto"/>
            <w:left w:val="none" w:sz="0" w:space="0" w:color="auto"/>
            <w:bottom w:val="none" w:sz="0" w:space="0" w:color="auto"/>
            <w:right w:val="none" w:sz="0" w:space="0" w:color="auto"/>
          </w:divBdr>
        </w:div>
        <w:div w:id="1837988821">
          <w:marLeft w:val="640"/>
          <w:marRight w:val="0"/>
          <w:marTop w:val="0"/>
          <w:marBottom w:val="0"/>
          <w:divBdr>
            <w:top w:val="none" w:sz="0" w:space="0" w:color="auto"/>
            <w:left w:val="none" w:sz="0" w:space="0" w:color="auto"/>
            <w:bottom w:val="none" w:sz="0" w:space="0" w:color="auto"/>
            <w:right w:val="none" w:sz="0" w:space="0" w:color="auto"/>
          </w:divBdr>
        </w:div>
        <w:div w:id="1415278352">
          <w:marLeft w:val="640"/>
          <w:marRight w:val="0"/>
          <w:marTop w:val="0"/>
          <w:marBottom w:val="0"/>
          <w:divBdr>
            <w:top w:val="none" w:sz="0" w:space="0" w:color="auto"/>
            <w:left w:val="none" w:sz="0" w:space="0" w:color="auto"/>
            <w:bottom w:val="none" w:sz="0" w:space="0" w:color="auto"/>
            <w:right w:val="none" w:sz="0" w:space="0" w:color="auto"/>
          </w:divBdr>
        </w:div>
        <w:div w:id="1816096447">
          <w:marLeft w:val="640"/>
          <w:marRight w:val="0"/>
          <w:marTop w:val="0"/>
          <w:marBottom w:val="0"/>
          <w:divBdr>
            <w:top w:val="none" w:sz="0" w:space="0" w:color="auto"/>
            <w:left w:val="none" w:sz="0" w:space="0" w:color="auto"/>
            <w:bottom w:val="none" w:sz="0" w:space="0" w:color="auto"/>
            <w:right w:val="none" w:sz="0" w:space="0" w:color="auto"/>
          </w:divBdr>
        </w:div>
        <w:div w:id="863516930">
          <w:marLeft w:val="640"/>
          <w:marRight w:val="0"/>
          <w:marTop w:val="0"/>
          <w:marBottom w:val="0"/>
          <w:divBdr>
            <w:top w:val="none" w:sz="0" w:space="0" w:color="auto"/>
            <w:left w:val="none" w:sz="0" w:space="0" w:color="auto"/>
            <w:bottom w:val="none" w:sz="0" w:space="0" w:color="auto"/>
            <w:right w:val="none" w:sz="0" w:space="0" w:color="auto"/>
          </w:divBdr>
        </w:div>
        <w:div w:id="167258933">
          <w:marLeft w:val="640"/>
          <w:marRight w:val="0"/>
          <w:marTop w:val="0"/>
          <w:marBottom w:val="0"/>
          <w:divBdr>
            <w:top w:val="none" w:sz="0" w:space="0" w:color="auto"/>
            <w:left w:val="none" w:sz="0" w:space="0" w:color="auto"/>
            <w:bottom w:val="none" w:sz="0" w:space="0" w:color="auto"/>
            <w:right w:val="none" w:sz="0" w:space="0" w:color="auto"/>
          </w:divBdr>
        </w:div>
        <w:div w:id="351880281">
          <w:marLeft w:val="640"/>
          <w:marRight w:val="0"/>
          <w:marTop w:val="0"/>
          <w:marBottom w:val="0"/>
          <w:divBdr>
            <w:top w:val="none" w:sz="0" w:space="0" w:color="auto"/>
            <w:left w:val="none" w:sz="0" w:space="0" w:color="auto"/>
            <w:bottom w:val="none" w:sz="0" w:space="0" w:color="auto"/>
            <w:right w:val="none" w:sz="0" w:space="0" w:color="auto"/>
          </w:divBdr>
        </w:div>
        <w:div w:id="347563399">
          <w:marLeft w:val="640"/>
          <w:marRight w:val="0"/>
          <w:marTop w:val="0"/>
          <w:marBottom w:val="0"/>
          <w:divBdr>
            <w:top w:val="none" w:sz="0" w:space="0" w:color="auto"/>
            <w:left w:val="none" w:sz="0" w:space="0" w:color="auto"/>
            <w:bottom w:val="none" w:sz="0" w:space="0" w:color="auto"/>
            <w:right w:val="none" w:sz="0" w:space="0" w:color="auto"/>
          </w:divBdr>
        </w:div>
        <w:div w:id="370153819">
          <w:marLeft w:val="640"/>
          <w:marRight w:val="0"/>
          <w:marTop w:val="0"/>
          <w:marBottom w:val="0"/>
          <w:divBdr>
            <w:top w:val="none" w:sz="0" w:space="0" w:color="auto"/>
            <w:left w:val="none" w:sz="0" w:space="0" w:color="auto"/>
            <w:bottom w:val="none" w:sz="0" w:space="0" w:color="auto"/>
            <w:right w:val="none" w:sz="0" w:space="0" w:color="auto"/>
          </w:divBdr>
        </w:div>
        <w:div w:id="932206221">
          <w:marLeft w:val="640"/>
          <w:marRight w:val="0"/>
          <w:marTop w:val="0"/>
          <w:marBottom w:val="0"/>
          <w:divBdr>
            <w:top w:val="none" w:sz="0" w:space="0" w:color="auto"/>
            <w:left w:val="none" w:sz="0" w:space="0" w:color="auto"/>
            <w:bottom w:val="none" w:sz="0" w:space="0" w:color="auto"/>
            <w:right w:val="none" w:sz="0" w:space="0" w:color="auto"/>
          </w:divBdr>
        </w:div>
        <w:div w:id="2031291826">
          <w:marLeft w:val="640"/>
          <w:marRight w:val="0"/>
          <w:marTop w:val="0"/>
          <w:marBottom w:val="0"/>
          <w:divBdr>
            <w:top w:val="none" w:sz="0" w:space="0" w:color="auto"/>
            <w:left w:val="none" w:sz="0" w:space="0" w:color="auto"/>
            <w:bottom w:val="none" w:sz="0" w:space="0" w:color="auto"/>
            <w:right w:val="none" w:sz="0" w:space="0" w:color="auto"/>
          </w:divBdr>
        </w:div>
        <w:div w:id="1654488940">
          <w:marLeft w:val="640"/>
          <w:marRight w:val="0"/>
          <w:marTop w:val="0"/>
          <w:marBottom w:val="0"/>
          <w:divBdr>
            <w:top w:val="none" w:sz="0" w:space="0" w:color="auto"/>
            <w:left w:val="none" w:sz="0" w:space="0" w:color="auto"/>
            <w:bottom w:val="none" w:sz="0" w:space="0" w:color="auto"/>
            <w:right w:val="none" w:sz="0" w:space="0" w:color="auto"/>
          </w:divBdr>
        </w:div>
        <w:div w:id="1899898485">
          <w:marLeft w:val="640"/>
          <w:marRight w:val="0"/>
          <w:marTop w:val="0"/>
          <w:marBottom w:val="0"/>
          <w:divBdr>
            <w:top w:val="none" w:sz="0" w:space="0" w:color="auto"/>
            <w:left w:val="none" w:sz="0" w:space="0" w:color="auto"/>
            <w:bottom w:val="none" w:sz="0" w:space="0" w:color="auto"/>
            <w:right w:val="none" w:sz="0" w:space="0" w:color="auto"/>
          </w:divBdr>
        </w:div>
        <w:div w:id="1644920123">
          <w:marLeft w:val="640"/>
          <w:marRight w:val="0"/>
          <w:marTop w:val="0"/>
          <w:marBottom w:val="0"/>
          <w:divBdr>
            <w:top w:val="none" w:sz="0" w:space="0" w:color="auto"/>
            <w:left w:val="none" w:sz="0" w:space="0" w:color="auto"/>
            <w:bottom w:val="none" w:sz="0" w:space="0" w:color="auto"/>
            <w:right w:val="none" w:sz="0" w:space="0" w:color="auto"/>
          </w:divBdr>
        </w:div>
        <w:div w:id="2018922499">
          <w:marLeft w:val="640"/>
          <w:marRight w:val="0"/>
          <w:marTop w:val="0"/>
          <w:marBottom w:val="0"/>
          <w:divBdr>
            <w:top w:val="none" w:sz="0" w:space="0" w:color="auto"/>
            <w:left w:val="none" w:sz="0" w:space="0" w:color="auto"/>
            <w:bottom w:val="none" w:sz="0" w:space="0" w:color="auto"/>
            <w:right w:val="none" w:sz="0" w:space="0" w:color="auto"/>
          </w:divBdr>
        </w:div>
        <w:div w:id="708337321">
          <w:marLeft w:val="640"/>
          <w:marRight w:val="0"/>
          <w:marTop w:val="0"/>
          <w:marBottom w:val="0"/>
          <w:divBdr>
            <w:top w:val="none" w:sz="0" w:space="0" w:color="auto"/>
            <w:left w:val="none" w:sz="0" w:space="0" w:color="auto"/>
            <w:bottom w:val="none" w:sz="0" w:space="0" w:color="auto"/>
            <w:right w:val="none" w:sz="0" w:space="0" w:color="auto"/>
          </w:divBdr>
        </w:div>
        <w:div w:id="355038719">
          <w:marLeft w:val="640"/>
          <w:marRight w:val="0"/>
          <w:marTop w:val="0"/>
          <w:marBottom w:val="0"/>
          <w:divBdr>
            <w:top w:val="none" w:sz="0" w:space="0" w:color="auto"/>
            <w:left w:val="none" w:sz="0" w:space="0" w:color="auto"/>
            <w:bottom w:val="none" w:sz="0" w:space="0" w:color="auto"/>
            <w:right w:val="none" w:sz="0" w:space="0" w:color="auto"/>
          </w:divBdr>
        </w:div>
        <w:div w:id="1424954921">
          <w:marLeft w:val="640"/>
          <w:marRight w:val="0"/>
          <w:marTop w:val="0"/>
          <w:marBottom w:val="0"/>
          <w:divBdr>
            <w:top w:val="none" w:sz="0" w:space="0" w:color="auto"/>
            <w:left w:val="none" w:sz="0" w:space="0" w:color="auto"/>
            <w:bottom w:val="none" w:sz="0" w:space="0" w:color="auto"/>
            <w:right w:val="none" w:sz="0" w:space="0" w:color="auto"/>
          </w:divBdr>
        </w:div>
        <w:div w:id="681050376">
          <w:marLeft w:val="640"/>
          <w:marRight w:val="0"/>
          <w:marTop w:val="0"/>
          <w:marBottom w:val="0"/>
          <w:divBdr>
            <w:top w:val="none" w:sz="0" w:space="0" w:color="auto"/>
            <w:left w:val="none" w:sz="0" w:space="0" w:color="auto"/>
            <w:bottom w:val="none" w:sz="0" w:space="0" w:color="auto"/>
            <w:right w:val="none" w:sz="0" w:space="0" w:color="auto"/>
          </w:divBdr>
        </w:div>
        <w:div w:id="723405670">
          <w:marLeft w:val="640"/>
          <w:marRight w:val="0"/>
          <w:marTop w:val="0"/>
          <w:marBottom w:val="0"/>
          <w:divBdr>
            <w:top w:val="none" w:sz="0" w:space="0" w:color="auto"/>
            <w:left w:val="none" w:sz="0" w:space="0" w:color="auto"/>
            <w:bottom w:val="none" w:sz="0" w:space="0" w:color="auto"/>
            <w:right w:val="none" w:sz="0" w:space="0" w:color="auto"/>
          </w:divBdr>
        </w:div>
        <w:div w:id="519439249">
          <w:marLeft w:val="640"/>
          <w:marRight w:val="0"/>
          <w:marTop w:val="0"/>
          <w:marBottom w:val="0"/>
          <w:divBdr>
            <w:top w:val="none" w:sz="0" w:space="0" w:color="auto"/>
            <w:left w:val="none" w:sz="0" w:space="0" w:color="auto"/>
            <w:bottom w:val="none" w:sz="0" w:space="0" w:color="auto"/>
            <w:right w:val="none" w:sz="0" w:space="0" w:color="auto"/>
          </w:divBdr>
        </w:div>
        <w:div w:id="1283462256">
          <w:marLeft w:val="640"/>
          <w:marRight w:val="0"/>
          <w:marTop w:val="0"/>
          <w:marBottom w:val="0"/>
          <w:divBdr>
            <w:top w:val="none" w:sz="0" w:space="0" w:color="auto"/>
            <w:left w:val="none" w:sz="0" w:space="0" w:color="auto"/>
            <w:bottom w:val="none" w:sz="0" w:space="0" w:color="auto"/>
            <w:right w:val="none" w:sz="0" w:space="0" w:color="auto"/>
          </w:divBdr>
        </w:div>
      </w:divsChild>
    </w:div>
    <w:div w:id="324213168">
      <w:bodyDiv w:val="1"/>
      <w:marLeft w:val="0"/>
      <w:marRight w:val="0"/>
      <w:marTop w:val="0"/>
      <w:marBottom w:val="0"/>
      <w:divBdr>
        <w:top w:val="none" w:sz="0" w:space="0" w:color="auto"/>
        <w:left w:val="none" w:sz="0" w:space="0" w:color="auto"/>
        <w:bottom w:val="none" w:sz="0" w:space="0" w:color="auto"/>
        <w:right w:val="none" w:sz="0" w:space="0" w:color="auto"/>
      </w:divBdr>
      <w:divsChild>
        <w:div w:id="999313216">
          <w:marLeft w:val="640"/>
          <w:marRight w:val="0"/>
          <w:marTop w:val="0"/>
          <w:marBottom w:val="0"/>
          <w:divBdr>
            <w:top w:val="none" w:sz="0" w:space="0" w:color="auto"/>
            <w:left w:val="none" w:sz="0" w:space="0" w:color="auto"/>
            <w:bottom w:val="none" w:sz="0" w:space="0" w:color="auto"/>
            <w:right w:val="none" w:sz="0" w:space="0" w:color="auto"/>
          </w:divBdr>
        </w:div>
        <w:div w:id="2062711576">
          <w:marLeft w:val="640"/>
          <w:marRight w:val="0"/>
          <w:marTop w:val="0"/>
          <w:marBottom w:val="0"/>
          <w:divBdr>
            <w:top w:val="none" w:sz="0" w:space="0" w:color="auto"/>
            <w:left w:val="none" w:sz="0" w:space="0" w:color="auto"/>
            <w:bottom w:val="none" w:sz="0" w:space="0" w:color="auto"/>
            <w:right w:val="none" w:sz="0" w:space="0" w:color="auto"/>
          </w:divBdr>
        </w:div>
        <w:div w:id="16472922">
          <w:marLeft w:val="640"/>
          <w:marRight w:val="0"/>
          <w:marTop w:val="0"/>
          <w:marBottom w:val="0"/>
          <w:divBdr>
            <w:top w:val="none" w:sz="0" w:space="0" w:color="auto"/>
            <w:left w:val="none" w:sz="0" w:space="0" w:color="auto"/>
            <w:bottom w:val="none" w:sz="0" w:space="0" w:color="auto"/>
            <w:right w:val="none" w:sz="0" w:space="0" w:color="auto"/>
          </w:divBdr>
        </w:div>
        <w:div w:id="769355677">
          <w:marLeft w:val="640"/>
          <w:marRight w:val="0"/>
          <w:marTop w:val="0"/>
          <w:marBottom w:val="0"/>
          <w:divBdr>
            <w:top w:val="none" w:sz="0" w:space="0" w:color="auto"/>
            <w:left w:val="none" w:sz="0" w:space="0" w:color="auto"/>
            <w:bottom w:val="none" w:sz="0" w:space="0" w:color="auto"/>
            <w:right w:val="none" w:sz="0" w:space="0" w:color="auto"/>
          </w:divBdr>
        </w:div>
        <w:div w:id="191067166">
          <w:marLeft w:val="640"/>
          <w:marRight w:val="0"/>
          <w:marTop w:val="0"/>
          <w:marBottom w:val="0"/>
          <w:divBdr>
            <w:top w:val="none" w:sz="0" w:space="0" w:color="auto"/>
            <w:left w:val="none" w:sz="0" w:space="0" w:color="auto"/>
            <w:bottom w:val="none" w:sz="0" w:space="0" w:color="auto"/>
            <w:right w:val="none" w:sz="0" w:space="0" w:color="auto"/>
          </w:divBdr>
        </w:div>
        <w:div w:id="1020860094">
          <w:marLeft w:val="640"/>
          <w:marRight w:val="0"/>
          <w:marTop w:val="0"/>
          <w:marBottom w:val="0"/>
          <w:divBdr>
            <w:top w:val="none" w:sz="0" w:space="0" w:color="auto"/>
            <w:left w:val="none" w:sz="0" w:space="0" w:color="auto"/>
            <w:bottom w:val="none" w:sz="0" w:space="0" w:color="auto"/>
            <w:right w:val="none" w:sz="0" w:space="0" w:color="auto"/>
          </w:divBdr>
        </w:div>
        <w:div w:id="168258140">
          <w:marLeft w:val="640"/>
          <w:marRight w:val="0"/>
          <w:marTop w:val="0"/>
          <w:marBottom w:val="0"/>
          <w:divBdr>
            <w:top w:val="none" w:sz="0" w:space="0" w:color="auto"/>
            <w:left w:val="none" w:sz="0" w:space="0" w:color="auto"/>
            <w:bottom w:val="none" w:sz="0" w:space="0" w:color="auto"/>
            <w:right w:val="none" w:sz="0" w:space="0" w:color="auto"/>
          </w:divBdr>
        </w:div>
        <w:div w:id="95565763">
          <w:marLeft w:val="640"/>
          <w:marRight w:val="0"/>
          <w:marTop w:val="0"/>
          <w:marBottom w:val="0"/>
          <w:divBdr>
            <w:top w:val="none" w:sz="0" w:space="0" w:color="auto"/>
            <w:left w:val="none" w:sz="0" w:space="0" w:color="auto"/>
            <w:bottom w:val="none" w:sz="0" w:space="0" w:color="auto"/>
            <w:right w:val="none" w:sz="0" w:space="0" w:color="auto"/>
          </w:divBdr>
        </w:div>
        <w:div w:id="1458986565">
          <w:marLeft w:val="640"/>
          <w:marRight w:val="0"/>
          <w:marTop w:val="0"/>
          <w:marBottom w:val="0"/>
          <w:divBdr>
            <w:top w:val="none" w:sz="0" w:space="0" w:color="auto"/>
            <w:left w:val="none" w:sz="0" w:space="0" w:color="auto"/>
            <w:bottom w:val="none" w:sz="0" w:space="0" w:color="auto"/>
            <w:right w:val="none" w:sz="0" w:space="0" w:color="auto"/>
          </w:divBdr>
        </w:div>
        <w:div w:id="751198922">
          <w:marLeft w:val="640"/>
          <w:marRight w:val="0"/>
          <w:marTop w:val="0"/>
          <w:marBottom w:val="0"/>
          <w:divBdr>
            <w:top w:val="none" w:sz="0" w:space="0" w:color="auto"/>
            <w:left w:val="none" w:sz="0" w:space="0" w:color="auto"/>
            <w:bottom w:val="none" w:sz="0" w:space="0" w:color="auto"/>
            <w:right w:val="none" w:sz="0" w:space="0" w:color="auto"/>
          </w:divBdr>
        </w:div>
        <w:div w:id="224220749">
          <w:marLeft w:val="640"/>
          <w:marRight w:val="0"/>
          <w:marTop w:val="0"/>
          <w:marBottom w:val="0"/>
          <w:divBdr>
            <w:top w:val="none" w:sz="0" w:space="0" w:color="auto"/>
            <w:left w:val="none" w:sz="0" w:space="0" w:color="auto"/>
            <w:bottom w:val="none" w:sz="0" w:space="0" w:color="auto"/>
            <w:right w:val="none" w:sz="0" w:space="0" w:color="auto"/>
          </w:divBdr>
        </w:div>
        <w:div w:id="1489982315">
          <w:marLeft w:val="640"/>
          <w:marRight w:val="0"/>
          <w:marTop w:val="0"/>
          <w:marBottom w:val="0"/>
          <w:divBdr>
            <w:top w:val="none" w:sz="0" w:space="0" w:color="auto"/>
            <w:left w:val="none" w:sz="0" w:space="0" w:color="auto"/>
            <w:bottom w:val="none" w:sz="0" w:space="0" w:color="auto"/>
            <w:right w:val="none" w:sz="0" w:space="0" w:color="auto"/>
          </w:divBdr>
        </w:div>
        <w:div w:id="1452287111">
          <w:marLeft w:val="640"/>
          <w:marRight w:val="0"/>
          <w:marTop w:val="0"/>
          <w:marBottom w:val="0"/>
          <w:divBdr>
            <w:top w:val="none" w:sz="0" w:space="0" w:color="auto"/>
            <w:left w:val="none" w:sz="0" w:space="0" w:color="auto"/>
            <w:bottom w:val="none" w:sz="0" w:space="0" w:color="auto"/>
            <w:right w:val="none" w:sz="0" w:space="0" w:color="auto"/>
          </w:divBdr>
        </w:div>
        <w:div w:id="1323002913">
          <w:marLeft w:val="640"/>
          <w:marRight w:val="0"/>
          <w:marTop w:val="0"/>
          <w:marBottom w:val="0"/>
          <w:divBdr>
            <w:top w:val="none" w:sz="0" w:space="0" w:color="auto"/>
            <w:left w:val="none" w:sz="0" w:space="0" w:color="auto"/>
            <w:bottom w:val="none" w:sz="0" w:space="0" w:color="auto"/>
            <w:right w:val="none" w:sz="0" w:space="0" w:color="auto"/>
          </w:divBdr>
        </w:div>
        <w:div w:id="1537549340">
          <w:marLeft w:val="640"/>
          <w:marRight w:val="0"/>
          <w:marTop w:val="0"/>
          <w:marBottom w:val="0"/>
          <w:divBdr>
            <w:top w:val="none" w:sz="0" w:space="0" w:color="auto"/>
            <w:left w:val="none" w:sz="0" w:space="0" w:color="auto"/>
            <w:bottom w:val="none" w:sz="0" w:space="0" w:color="auto"/>
            <w:right w:val="none" w:sz="0" w:space="0" w:color="auto"/>
          </w:divBdr>
        </w:div>
        <w:div w:id="1591234254">
          <w:marLeft w:val="640"/>
          <w:marRight w:val="0"/>
          <w:marTop w:val="0"/>
          <w:marBottom w:val="0"/>
          <w:divBdr>
            <w:top w:val="none" w:sz="0" w:space="0" w:color="auto"/>
            <w:left w:val="none" w:sz="0" w:space="0" w:color="auto"/>
            <w:bottom w:val="none" w:sz="0" w:space="0" w:color="auto"/>
            <w:right w:val="none" w:sz="0" w:space="0" w:color="auto"/>
          </w:divBdr>
        </w:div>
        <w:div w:id="1495754203">
          <w:marLeft w:val="640"/>
          <w:marRight w:val="0"/>
          <w:marTop w:val="0"/>
          <w:marBottom w:val="0"/>
          <w:divBdr>
            <w:top w:val="none" w:sz="0" w:space="0" w:color="auto"/>
            <w:left w:val="none" w:sz="0" w:space="0" w:color="auto"/>
            <w:bottom w:val="none" w:sz="0" w:space="0" w:color="auto"/>
            <w:right w:val="none" w:sz="0" w:space="0" w:color="auto"/>
          </w:divBdr>
        </w:div>
        <w:div w:id="878708437">
          <w:marLeft w:val="640"/>
          <w:marRight w:val="0"/>
          <w:marTop w:val="0"/>
          <w:marBottom w:val="0"/>
          <w:divBdr>
            <w:top w:val="none" w:sz="0" w:space="0" w:color="auto"/>
            <w:left w:val="none" w:sz="0" w:space="0" w:color="auto"/>
            <w:bottom w:val="none" w:sz="0" w:space="0" w:color="auto"/>
            <w:right w:val="none" w:sz="0" w:space="0" w:color="auto"/>
          </w:divBdr>
        </w:div>
        <w:div w:id="864634021">
          <w:marLeft w:val="640"/>
          <w:marRight w:val="0"/>
          <w:marTop w:val="0"/>
          <w:marBottom w:val="0"/>
          <w:divBdr>
            <w:top w:val="none" w:sz="0" w:space="0" w:color="auto"/>
            <w:left w:val="none" w:sz="0" w:space="0" w:color="auto"/>
            <w:bottom w:val="none" w:sz="0" w:space="0" w:color="auto"/>
            <w:right w:val="none" w:sz="0" w:space="0" w:color="auto"/>
          </w:divBdr>
        </w:div>
        <w:div w:id="494489807">
          <w:marLeft w:val="640"/>
          <w:marRight w:val="0"/>
          <w:marTop w:val="0"/>
          <w:marBottom w:val="0"/>
          <w:divBdr>
            <w:top w:val="none" w:sz="0" w:space="0" w:color="auto"/>
            <w:left w:val="none" w:sz="0" w:space="0" w:color="auto"/>
            <w:bottom w:val="none" w:sz="0" w:space="0" w:color="auto"/>
            <w:right w:val="none" w:sz="0" w:space="0" w:color="auto"/>
          </w:divBdr>
        </w:div>
        <w:div w:id="1040133923">
          <w:marLeft w:val="640"/>
          <w:marRight w:val="0"/>
          <w:marTop w:val="0"/>
          <w:marBottom w:val="0"/>
          <w:divBdr>
            <w:top w:val="none" w:sz="0" w:space="0" w:color="auto"/>
            <w:left w:val="none" w:sz="0" w:space="0" w:color="auto"/>
            <w:bottom w:val="none" w:sz="0" w:space="0" w:color="auto"/>
            <w:right w:val="none" w:sz="0" w:space="0" w:color="auto"/>
          </w:divBdr>
        </w:div>
        <w:div w:id="1728606176">
          <w:marLeft w:val="640"/>
          <w:marRight w:val="0"/>
          <w:marTop w:val="0"/>
          <w:marBottom w:val="0"/>
          <w:divBdr>
            <w:top w:val="none" w:sz="0" w:space="0" w:color="auto"/>
            <w:left w:val="none" w:sz="0" w:space="0" w:color="auto"/>
            <w:bottom w:val="none" w:sz="0" w:space="0" w:color="auto"/>
            <w:right w:val="none" w:sz="0" w:space="0" w:color="auto"/>
          </w:divBdr>
        </w:div>
        <w:div w:id="8525836">
          <w:marLeft w:val="640"/>
          <w:marRight w:val="0"/>
          <w:marTop w:val="0"/>
          <w:marBottom w:val="0"/>
          <w:divBdr>
            <w:top w:val="none" w:sz="0" w:space="0" w:color="auto"/>
            <w:left w:val="none" w:sz="0" w:space="0" w:color="auto"/>
            <w:bottom w:val="none" w:sz="0" w:space="0" w:color="auto"/>
            <w:right w:val="none" w:sz="0" w:space="0" w:color="auto"/>
          </w:divBdr>
        </w:div>
        <w:div w:id="81344419">
          <w:marLeft w:val="640"/>
          <w:marRight w:val="0"/>
          <w:marTop w:val="0"/>
          <w:marBottom w:val="0"/>
          <w:divBdr>
            <w:top w:val="none" w:sz="0" w:space="0" w:color="auto"/>
            <w:left w:val="none" w:sz="0" w:space="0" w:color="auto"/>
            <w:bottom w:val="none" w:sz="0" w:space="0" w:color="auto"/>
            <w:right w:val="none" w:sz="0" w:space="0" w:color="auto"/>
          </w:divBdr>
        </w:div>
        <w:div w:id="1843354762">
          <w:marLeft w:val="640"/>
          <w:marRight w:val="0"/>
          <w:marTop w:val="0"/>
          <w:marBottom w:val="0"/>
          <w:divBdr>
            <w:top w:val="none" w:sz="0" w:space="0" w:color="auto"/>
            <w:left w:val="none" w:sz="0" w:space="0" w:color="auto"/>
            <w:bottom w:val="none" w:sz="0" w:space="0" w:color="auto"/>
            <w:right w:val="none" w:sz="0" w:space="0" w:color="auto"/>
          </w:divBdr>
        </w:div>
        <w:div w:id="1253080040">
          <w:marLeft w:val="640"/>
          <w:marRight w:val="0"/>
          <w:marTop w:val="0"/>
          <w:marBottom w:val="0"/>
          <w:divBdr>
            <w:top w:val="none" w:sz="0" w:space="0" w:color="auto"/>
            <w:left w:val="none" w:sz="0" w:space="0" w:color="auto"/>
            <w:bottom w:val="none" w:sz="0" w:space="0" w:color="auto"/>
            <w:right w:val="none" w:sz="0" w:space="0" w:color="auto"/>
          </w:divBdr>
        </w:div>
        <w:div w:id="637881376">
          <w:marLeft w:val="640"/>
          <w:marRight w:val="0"/>
          <w:marTop w:val="0"/>
          <w:marBottom w:val="0"/>
          <w:divBdr>
            <w:top w:val="none" w:sz="0" w:space="0" w:color="auto"/>
            <w:left w:val="none" w:sz="0" w:space="0" w:color="auto"/>
            <w:bottom w:val="none" w:sz="0" w:space="0" w:color="auto"/>
            <w:right w:val="none" w:sz="0" w:space="0" w:color="auto"/>
          </w:divBdr>
        </w:div>
        <w:div w:id="264535587">
          <w:marLeft w:val="640"/>
          <w:marRight w:val="0"/>
          <w:marTop w:val="0"/>
          <w:marBottom w:val="0"/>
          <w:divBdr>
            <w:top w:val="none" w:sz="0" w:space="0" w:color="auto"/>
            <w:left w:val="none" w:sz="0" w:space="0" w:color="auto"/>
            <w:bottom w:val="none" w:sz="0" w:space="0" w:color="auto"/>
            <w:right w:val="none" w:sz="0" w:space="0" w:color="auto"/>
          </w:divBdr>
        </w:div>
        <w:div w:id="1123620479">
          <w:marLeft w:val="640"/>
          <w:marRight w:val="0"/>
          <w:marTop w:val="0"/>
          <w:marBottom w:val="0"/>
          <w:divBdr>
            <w:top w:val="none" w:sz="0" w:space="0" w:color="auto"/>
            <w:left w:val="none" w:sz="0" w:space="0" w:color="auto"/>
            <w:bottom w:val="none" w:sz="0" w:space="0" w:color="auto"/>
            <w:right w:val="none" w:sz="0" w:space="0" w:color="auto"/>
          </w:divBdr>
        </w:div>
      </w:divsChild>
    </w:div>
    <w:div w:id="324667539">
      <w:bodyDiv w:val="1"/>
      <w:marLeft w:val="0"/>
      <w:marRight w:val="0"/>
      <w:marTop w:val="0"/>
      <w:marBottom w:val="0"/>
      <w:divBdr>
        <w:top w:val="none" w:sz="0" w:space="0" w:color="auto"/>
        <w:left w:val="none" w:sz="0" w:space="0" w:color="auto"/>
        <w:bottom w:val="none" w:sz="0" w:space="0" w:color="auto"/>
        <w:right w:val="none" w:sz="0" w:space="0" w:color="auto"/>
      </w:divBdr>
      <w:divsChild>
        <w:div w:id="2120636300">
          <w:marLeft w:val="640"/>
          <w:marRight w:val="0"/>
          <w:marTop w:val="0"/>
          <w:marBottom w:val="0"/>
          <w:divBdr>
            <w:top w:val="none" w:sz="0" w:space="0" w:color="auto"/>
            <w:left w:val="none" w:sz="0" w:space="0" w:color="auto"/>
            <w:bottom w:val="none" w:sz="0" w:space="0" w:color="auto"/>
            <w:right w:val="none" w:sz="0" w:space="0" w:color="auto"/>
          </w:divBdr>
        </w:div>
        <w:div w:id="1140155058">
          <w:marLeft w:val="640"/>
          <w:marRight w:val="0"/>
          <w:marTop w:val="0"/>
          <w:marBottom w:val="0"/>
          <w:divBdr>
            <w:top w:val="none" w:sz="0" w:space="0" w:color="auto"/>
            <w:left w:val="none" w:sz="0" w:space="0" w:color="auto"/>
            <w:bottom w:val="none" w:sz="0" w:space="0" w:color="auto"/>
            <w:right w:val="none" w:sz="0" w:space="0" w:color="auto"/>
          </w:divBdr>
        </w:div>
        <w:div w:id="1521166182">
          <w:marLeft w:val="640"/>
          <w:marRight w:val="0"/>
          <w:marTop w:val="0"/>
          <w:marBottom w:val="0"/>
          <w:divBdr>
            <w:top w:val="none" w:sz="0" w:space="0" w:color="auto"/>
            <w:left w:val="none" w:sz="0" w:space="0" w:color="auto"/>
            <w:bottom w:val="none" w:sz="0" w:space="0" w:color="auto"/>
            <w:right w:val="none" w:sz="0" w:space="0" w:color="auto"/>
          </w:divBdr>
        </w:div>
        <w:div w:id="374891742">
          <w:marLeft w:val="640"/>
          <w:marRight w:val="0"/>
          <w:marTop w:val="0"/>
          <w:marBottom w:val="0"/>
          <w:divBdr>
            <w:top w:val="none" w:sz="0" w:space="0" w:color="auto"/>
            <w:left w:val="none" w:sz="0" w:space="0" w:color="auto"/>
            <w:bottom w:val="none" w:sz="0" w:space="0" w:color="auto"/>
            <w:right w:val="none" w:sz="0" w:space="0" w:color="auto"/>
          </w:divBdr>
        </w:div>
        <w:div w:id="1086539001">
          <w:marLeft w:val="640"/>
          <w:marRight w:val="0"/>
          <w:marTop w:val="0"/>
          <w:marBottom w:val="0"/>
          <w:divBdr>
            <w:top w:val="none" w:sz="0" w:space="0" w:color="auto"/>
            <w:left w:val="none" w:sz="0" w:space="0" w:color="auto"/>
            <w:bottom w:val="none" w:sz="0" w:space="0" w:color="auto"/>
            <w:right w:val="none" w:sz="0" w:space="0" w:color="auto"/>
          </w:divBdr>
        </w:div>
        <w:div w:id="320277999">
          <w:marLeft w:val="640"/>
          <w:marRight w:val="0"/>
          <w:marTop w:val="0"/>
          <w:marBottom w:val="0"/>
          <w:divBdr>
            <w:top w:val="none" w:sz="0" w:space="0" w:color="auto"/>
            <w:left w:val="none" w:sz="0" w:space="0" w:color="auto"/>
            <w:bottom w:val="none" w:sz="0" w:space="0" w:color="auto"/>
            <w:right w:val="none" w:sz="0" w:space="0" w:color="auto"/>
          </w:divBdr>
        </w:div>
        <w:div w:id="73934718">
          <w:marLeft w:val="640"/>
          <w:marRight w:val="0"/>
          <w:marTop w:val="0"/>
          <w:marBottom w:val="0"/>
          <w:divBdr>
            <w:top w:val="none" w:sz="0" w:space="0" w:color="auto"/>
            <w:left w:val="none" w:sz="0" w:space="0" w:color="auto"/>
            <w:bottom w:val="none" w:sz="0" w:space="0" w:color="auto"/>
            <w:right w:val="none" w:sz="0" w:space="0" w:color="auto"/>
          </w:divBdr>
        </w:div>
      </w:divsChild>
    </w:div>
    <w:div w:id="326632449">
      <w:bodyDiv w:val="1"/>
      <w:marLeft w:val="0"/>
      <w:marRight w:val="0"/>
      <w:marTop w:val="0"/>
      <w:marBottom w:val="0"/>
      <w:divBdr>
        <w:top w:val="none" w:sz="0" w:space="0" w:color="auto"/>
        <w:left w:val="none" w:sz="0" w:space="0" w:color="auto"/>
        <w:bottom w:val="none" w:sz="0" w:space="0" w:color="auto"/>
        <w:right w:val="none" w:sz="0" w:space="0" w:color="auto"/>
      </w:divBdr>
      <w:divsChild>
        <w:div w:id="936983438">
          <w:marLeft w:val="640"/>
          <w:marRight w:val="0"/>
          <w:marTop w:val="0"/>
          <w:marBottom w:val="0"/>
          <w:divBdr>
            <w:top w:val="none" w:sz="0" w:space="0" w:color="auto"/>
            <w:left w:val="none" w:sz="0" w:space="0" w:color="auto"/>
            <w:bottom w:val="none" w:sz="0" w:space="0" w:color="auto"/>
            <w:right w:val="none" w:sz="0" w:space="0" w:color="auto"/>
          </w:divBdr>
        </w:div>
        <w:div w:id="1397162057">
          <w:marLeft w:val="640"/>
          <w:marRight w:val="0"/>
          <w:marTop w:val="0"/>
          <w:marBottom w:val="0"/>
          <w:divBdr>
            <w:top w:val="none" w:sz="0" w:space="0" w:color="auto"/>
            <w:left w:val="none" w:sz="0" w:space="0" w:color="auto"/>
            <w:bottom w:val="none" w:sz="0" w:space="0" w:color="auto"/>
            <w:right w:val="none" w:sz="0" w:space="0" w:color="auto"/>
          </w:divBdr>
        </w:div>
        <w:div w:id="1701393903">
          <w:marLeft w:val="640"/>
          <w:marRight w:val="0"/>
          <w:marTop w:val="0"/>
          <w:marBottom w:val="0"/>
          <w:divBdr>
            <w:top w:val="none" w:sz="0" w:space="0" w:color="auto"/>
            <w:left w:val="none" w:sz="0" w:space="0" w:color="auto"/>
            <w:bottom w:val="none" w:sz="0" w:space="0" w:color="auto"/>
            <w:right w:val="none" w:sz="0" w:space="0" w:color="auto"/>
          </w:divBdr>
        </w:div>
        <w:div w:id="787162643">
          <w:marLeft w:val="640"/>
          <w:marRight w:val="0"/>
          <w:marTop w:val="0"/>
          <w:marBottom w:val="0"/>
          <w:divBdr>
            <w:top w:val="none" w:sz="0" w:space="0" w:color="auto"/>
            <w:left w:val="none" w:sz="0" w:space="0" w:color="auto"/>
            <w:bottom w:val="none" w:sz="0" w:space="0" w:color="auto"/>
            <w:right w:val="none" w:sz="0" w:space="0" w:color="auto"/>
          </w:divBdr>
        </w:div>
        <w:div w:id="838274901">
          <w:marLeft w:val="640"/>
          <w:marRight w:val="0"/>
          <w:marTop w:val="0"/>
          <w:marBottom w:val="0"/>
          <w:divBdr>
            <w:top w:val="none" w:sz="0" w:space="0" w:color="auto"/>
            <w:left w:val="none" w:sz="0" w:space="0" w:color="auto"/>
            <w:bottom w:val="none" w:sz="0" w:space="0" w:color="auto"/>
            <w:right w:val="none" w:sz="0" w:space="0" w:color="auto"/>
          </w:divBdr>
        </w:div>
        <w:div w:id="782309132">
          <w:marLeft w:val="640"/>
          <w:marRight w:val="0"/>
          <w:marTop w:val="0"/>
          <w:marBottom w:val="0"/>
          <w:divBdr>
            <w:top w:val="none" w:sz="0" w:space="0" w:color="auto"/>
            <w:left w:val="none" w:sz="0" w:space="0" w:color="auto"/>
            <w:bottom w:val="none" w:sz="0" w:space="0" w:color="auto"/>
            <w:right w:val="none" w:sz="0" w:space="0" w:color="auto"/>
          </w:divBdr>
        </w:div>
        <w:div w:id="638848739">
          <w:marLeft w:val="640"/>
          <w:marRight w:val="0"/>
          <w:marTop w:val="0"/>
          <w:marBottom w:val="0"/>
          <w:divBdr>
            <w:top w:val="none" w:sz="0" w:space="0" w:color="auto"/>
            <w:left w:val="none" w:sz="0" w:space="0" w:color="auto"/>
            <w:bottom w:val="none" w:sz="0" w:space="0" w:color="auto"/>
            <w:right w:val="none" w:sz="0" w:space="0" w:color="auto"/>
          </w:divBdr>
        </w:div>
        <w:div w:id="750850733">
          <w:marLeft w:val="640"/>
          <w:marRight w:val="0"/>
          <w:marTop w:val="0"/>
          <w:marBottom w:val="0"/>
          <w:divBdr>
            <w:top w:val="none" w:sz="0" w:space="0" w:color="auto"/>
            <w:left w:val="none" w:sz="0" w:space="0" w:color="auto"/>
            <w:bottom w:val="none" w:sz="0" w:space="0" w:color="auto"/>
            <w:right w:val="none" w:sz="0" w:space="0" w:color="auto"/>
          </w:divBdr>
        </w:div>
        <w:div w:id="2011714328">
          <w:marLeft w:val="640"/>
          <w:marRight w:val="0"/>
          <w:marTop w:val="0"/>
          <w:marBottom w:val="0"/>
          <w:divBdr>
            <w:top w:val="none" w:sz="0" w:space="0" w:color="auto"/>
            <w:left w:val="none" w:sz="0" w:space="0" w:color="auto"/>
            <w:bottom w:val="none" w:sz="0" w:space="0" w:color="auto"/>
            <w:right w:val="none" w:sz="0" w:space="0" w:color="auto"/>
          </w:divBdr>
        </w:div>
        <w:div w:id="1897279319">
          <w:marLeft w:val="640"/>
          <w:marRight w:val="0"/>
          <w:marTop w:val="0"/>
          <w:marBottom w:val="0"/>
          <w:divBdr>
            <w:top w:val="none" w:sz="0" w:space="0" w:color="auto"/>
            <w:left w:val="none" w:sz="0" w:space="0" w:color="auto"/>
            <w:bottom w:val="none" w:sz="0" w:space="0" w:color="auto"/>
            <w:right w:val="none" w:sz="0" w:space="0" w:color="auto"/>
          </w:divBdr>
        </w:div>
        <w:div w:id="826819118">
          <w:marLeft w:val="640"/>
          <w:marRight w:val="0"/>
          <w:marTop w:val="0"/>
          <w:marBottom w:val="0"/>
          <w:divBdr>
            <w:top w:val="none" w:sz="0" w:space="0" w:color="auto"/>
            <w:left w:val="none" w:sz="0" w:space="0" w:color="auto"/>
            <w:bottom w:val="none" w:sz="0" w:space="0" w:color="auto"/>
            <w:right w:val="none" w:sz="0" w:space="0" w:color="auto"/>
          </w:divBdr>
        </w:div>
        <w:div w:id="1861697556">
          <w:marLeft w:val="640"/>
          <w:marRight w:val="0"/>
          <w:marTop w:val="0"/>
          <w:marBottom w:val="0"/>
          <w:divBdr>
            <w:top w:val="none" w:sz="0" w:space="0" w:color="auto"/>
            <w:left w:val="none" w:sz="0" w:space="0" w:color="auto"/>
            <w:bottom w:val="none" w:sz="0" w:space="0" w:color="auto"/>
            <w:right w:val="none" w:sz="0" w:space="0" w:color="auto"/>
          </w:divBdr>
        </w:div>
        <w:div w:id="1557662120">
          <w:marLeft w:val="640"/>
          <w:marRight w:val="0"/>
          <w:marTop w:val="0"/>
          <w:marBottom w:val="0"/>
          <w:divBdr>
            <w:top w:val="none" w:sz="0" w:space="0" w:color="auto"/>
            <w:left w:val="none" w:sz="0" w:space="0" w:color="auto"/>
            <w:bottom w:val="none" w:sz="0" w:space="0" w:color="auto"/>
            <w:right w:val="none" w:sz="0" w:space="0" w:color="auto"/>
          </w:divBdr>
        </w:div>
        <w:div w:id="70205127">
          <w:marLeft w:val="640"/>
          <w:marRight w:val="0"/>
          <w:marTop w:val="0"/>
          <w:marBottom w:val="0"/>
          <w:divBdr>
            <w:top w:val="none" w:sz="0" w:space="0" w:color="auto"/>
            <w:left w:val="none" w:sz="0" w:space="0" w:color="auto"/>
            <w:bottom w:val="none" w:sz="0" w:space="0" w:color="auto"/>
            <w:right w:val="none" w:sz="0" w:space="0" w:color="auto"/>
          </w:divBdr>
        </w:div>
        <w:div w:id="1955167563">
          <w:marLeft w:val="640"/>
          <w:marRight w:val="0"/>
          <w:marTop w:val="0"/>
          <w:marBottom w:val="0"/>
          <w:divBdr>
            <w:top w:val="none" w:sz="0" w:space="0" w:color="auto"/>
            <w:left w:val="none" w:sz="0" w:space="0" w:color="auto"/>
            <w:bottom w:val="none" w:sz="0" w:space="0" w:color="auto"/>
            <w:right w:val="none" w:sz="0" w:space="0" w:color="auto"/>
          </w:divBdr>
        </w:div>
        <w:div w:id="1567491365">
          <w:marLeft w:val="640"/>
          <w:marRight w:val="0"/>
          <w:marTop w:val="0"/>
          <w:marBottom w:val="0"/>
          <w:divBdr>
            <w:top w:val="none" w:sz="0" w:space="0" w:color="auto"/>
            <w:left w:val="none" w:sz="0" w:space="0" w:color="auto"/>
            <w:bottom w:val="none" w:sz="0" w:space="0" w:color="auto"/>
            <w:right w:val="none" w:sz="0" w:space="0" w:color="auto"/>
          </w:divBdr>
        </w:div>
        <w:div w:id="1891575807">
          <w:marLeft w:val="640"/>
          <w:marRight w:val="0"/>
          <w:marTop w:val="0"/>
          <w:marBottom w:val="0"/>
          <w:divBdr>
            <w:top w:val="none" w:sz="0" w:space="0" w:color="auto"/>
            <w:left w:val="none" w:sz="0" w:space="0" w:color="auto"/>
            <w:bottom w:val="none" w:sz="0" w:space="0" w:color="auto"/>
            <w:right w:val="none" w:sz="0" w:space="0" w:color="auto"/>
          </w:divBdr>
        </w:div>
        <w:div w:id="113141385">
          <w:marLeft w:val="640"/>
          <w:marRight w:val="0"/>
          <w:marTop w:val="0"/>
          <w:marBottom w:val="0"/>
          <w:divBdr>
            <w:top w:val="none" w:sz="0" w:space="0" w:color="auto"/>
            <w:left w:val="none" w:sz="0" w:space="0" w:color="auto"/>
            <w:bottom w:val="none" w:sz="0" w:space="0" w:color="auto"/>
            <w:right w:val="none" w:sz="0" w:space="0" w:color="auto"/>
          </w:divBdr>
        </w:div>
        <w:div w:id="1147552988">
          <w:marLeft w:val="640"/>
          <w:marRight w:val="0"/>
          <w:marTop w:val="0"/>
          <w:marBottom w:val="0"/>
          <w:divBdr>
            <w:top w:val="none" w:sz="0" w:space="0" w:color="auto"/>
            <w:left w:val="none" w:sz="0" w:space="0" w:color="auto"/>
            <w:bottom w:val="none" w:sz="0" w:space="0" w:color="auto"/>
            <w:right w:val="none" w:sz="0" w:space="0" w:color="auto"/>
          </w:divBdr>
        </w:div>
        <w:div w:id="1133325497">
          <w:marLeft w:val="640"/>
          <w:marRight w:val="0"/>
          <w:marTop w:val="0"/>
          <w:marBottom w:val="0"/>
          <w:divBdr>
            <w:top w:val="none" w:sz="0" w:space="0" w:color="auto"/>
            <w:left w:val="none" w:sz="0" w:space="0" w:color="auto"/>
            <w:bottom w:val="none" w:sz="0" w:space="0" w:color="auto"/>
            <w:right w:val="none" w:sz="0" w:space="0" w:color="auto"/>
          </w:divBdr>
        </w:div>
        <w:div w:id="1468619915">
          <w:marLeft w:val="640"/>
          <w:marRight w:val="0"/>
          <w:marTop w:val="0"/>
          <w:marBottom w:val="0"/>
          <w:divBdr>
            <w:top w:val="none" w:sz="0" w:space="0" w:color="auto"/>
            <w:left w:val="none" w:sz="0" w:space="0" w:color="auto"/>
            <w:bottom w:val="none" w:sz="0" w:space="0" w:color="auto"/>
            <w:right w:val="none" w:sz="0" w:space="0" w:color="auto"/>
          </w:divBdr>
        </w:div>
        <w:div w:id="1665432035">
          <w:marLeft w:val="640"/>
          <w:marRight w:val="0"/>
          <w:marTop w:val="0"/>
          <w:marBottom w:val="0"/>
          <w:divBdr>
            <w:top w:val="none" w:sz="0" w:space="0" w:color="auto"/>
            <w:left w:val="none" w:sz="0" w:space="0" w:color="auto"/>
            <w:bottom w:val="none" w:sz="0" w:space="0" w:color="auto"/>
            <w:right w:val="none" w:sz="0" w:space="0" w:color="auto"/>
          </w:divBdr>
        </w:div>
        <w:div w:id="869034289">
          <w:marLeft w:val="640"/>
          <w:marRight w:val="0"/>
          <w:marTop w:val="0"/>
          <w:marBottom w:val="0"/>
          <w:divBdr>
            <w:top w:val="none" w:sz="0" w:space="0" w:color="auto"/>
            <w:left w:val="none" w:sz="0" w:space="0" w:color="auto"/>
            <w:bottom w:val="none" w:sz="0" w:space="0" w:color="auto"/>
            <w:right w:val="none" w:sz="0" w:space="0" w:color="auto"/>
          </w:divBdr>
        </w:div>
        <w:div w:id="694043828">
          <w:marLeft w:val="640"/>
          <w:marRight w:val="0"/>
          <w:marTop w:val="0"/>
          <w:marBottom w:val="0"/>
          <w:divBdr>
            <w:top w:val="none" w:sz="0" w:space="0" w:color="auto"/>
            <w:left w:val="none" w:sz="0" w:space="0" w:color="auto"/>
            <w:bottom w:val="none" w:sz="0" w:space="0" w:color="auto"/>
            <w:right w:val="none" w:sz="0" w:space="0" w:color="auto"/>
          </w:divBdr>
        </w:div>
        <w:div w:id="1397169046">
          <w:marLeft w:val="640"/>
          <w:marRight w:val="0"/>
          <w:marTop w:val="0"/>
          <w:marBottom w:val="0"/>
          <w:divBdr>
            <w:top w:val="none" w:sz="0" w:space="0" w:color="auto"/>
            <w:left w:val="none" w:sz="0" w:space="0" w:color="auto"/>
            <w:bottom w:val="none" w:sz="0" w:space="0" w:color="auto"/>
            <w:right w:val="none" w:sz="0" w:space="0" w:color="auto"/>
          </w:divBdr>
        </w:div>
        <w:div w:id="1789080646">
          <w:marLeft w:val="640"/>
          <w:marRight w:val="0"/>
          <w:marTop w:val="0"/>
          <w:marBottom w:val="0"/>
          <w:divBdr>
            <w:top w:val="none" w:sz="0" w:space="0" w:color="auto"/>
            <w:left w:val="none" w:sz="0" w:space="0" w:color="auto"/>
            <w:bottom w:val="none" w:sz="0" w:space="0" w:color="auto"/>
            <w:right w:val="none" w:sz="0" w:space="0" w:color="auto"/>
          </w:divBdr>
        </w:div>
        <w:div w:id="1956595478">
          <w:marLeft w:val="640"/>
          <w:marRight w:val="0"/>
          <w:marTop w:val="0"/>
          <w:marBottom w:val="0"/>
          <w:divBdr>
            <w:top w:val="none" w:sz="0" w:space="0" w:color="auto"/>
            <w:left w:val="none" w:sz="0" w:space="0" w:color="auto"/>
            <w:bottom w:val="none" w:sz="0" w:space="0" w:color="auto"/>
            <w:right w:val="none" w:sz="0" w:space="0" w:color="auto"/>
          </w:divBdr>
        </w:div>
        <w:div w:id="1057438441">
          <w:marLeft w:val="640"/>
          <w:marRight w:val="0"/>
          <w:marTop w:val="0"/>
          <w:marBottom w:val="0"/>
          <w:divBdr>
            <w:top w:val="none" w:sz="0" w:space="0" w:color="auto"/>
            <w:left w:val="none" w:sz="0" w:space="0" w:color="auto"/>
            <w:bottom w:val="none" w:sz="0" w:space="0" w:color="auto"/>
            <w:right w:val="none" w:sz="0" w:space="0" w:color="auto"/>
          </w:divBdr>
        </w:div>
        <w:div w:id="545918897">
          <w:marLeft w:val="640"/>
          <w:marRight w:val="0"/>
          <w:marTop w:val="0"/>
          <w:marBottom w:val="0"/>
          <w:divBdr>
            <w:top w:val="none" w:sz="0" w:space="0" w:color="auto"/>
            <w:left w:val="none" w:sz="0" w:space="0" w:color="auto"/>
            <w:bottom w:val="none" w:sz="0" w:space="0" w:color="auto"/>
            <w:right w:val="none" w:sz="0" w:space="0" w:color="auto"/>
          </w:divBdr>
        </w:div>
      </w:divsChild>
    </w:div>
    <w:div w:id="329843117">
      <w:bodyDiv w:val="1"/>
      <w:marLeft w:val="0"/>
      <w:marRight w:val="0"/>
      <w:marTop w:val="0"/>
      <w:marBottom w:val="0"/>
      <w:divBdr>
        <w:top w:val="none" w:sz="0" w:space="0" w:color="auto"/>
        <w:left w:val="none" w:sz="0" w:space="0" w:color="auto"/>
        <w:bottom w:val="none" w:sz="0" w:space="0" w:color="auto"/>
        <w:right w:val="none" w:sz="0" w:space="0" w:color="auto"/>
      </w:divBdr>
      <w:divsChild>
        <w:div w:id="405029185">
          <w:marLeft w:val="640"/>
          <w:marRight w:val="0"/>
          <w:marTop w:val="0"/>
          <w:marBottom w:val="0"/>
          <w:divBdr>
            <w:top w:val="none" w:sz="0" w:space="0" w:color="auto"/>
            <w:left w:val="none" w:sz="0" w:space="0" w:color="auto"/>
            <w:bottom w:val="none" w:sz="0" w:space="0" w:color="auto"/>
            <w:right w:val="none" w:sz="0" w:space="0" w:color="auto"/>
          </w:divBdr>
        </w:div>
        <w:div w:id="2054112023">
          <w:marLeft w:val="640"/>
          <w:marRight w:val="0"/>
          <w:marTop w:val="0"/>
          <w:marBottom w:val="0"/>
          <w:divBdr>
            <w:top w:val="none" w:sz="0" w:space="0" w:color="auto"/>
            <w:left w:val="none" w:sz="0" w:space="0" w:color="auto"/>
            <w:bottom w:val="none" w:sz="0" w:space="0" w:color="auto"/>
            <w:right w:val="none" w:sz="0" w:space="0" w:color="auto"/>
          </w:divBdr>
        </w:div>
        <w:div w:id="1585335090">
          <w:marLeft w:val="640"/>
          <w:marRight w:val="0"/>
          <w:marTop w:val="0"/>
          <w:marBottom w:val="0"/>
          <w:divBdr>
            <w:top w:val="none" w:sz="0" w:space="0" w:color="auto"/>
            <w:left w:val="none" w:sz="0" w:space="0" w:color="auto"/>
            <w:bottom w:val="none" w:sz="0" w:space="0" w:color="auto"/>
            <w:right w:val="none" w:sz="0" w:space="0" w:color="auto"/>
          </w:divBdr>
        </w:div>
        <w:div w:id="1771706576">
          <w:marLeft w:val="640"/>
          <w:marRight w:val="0"/>
          <w:marTop w:val="0"/>
          <w:marBottom w:val="0"/>
          <w:divBdr>
            <w:top w:val="none" w:sz="0" w:space="0" w:color="auto"/>
            <w:left w:val="none" w:sz="0" w:space="0" w:color="auto"/>
            <w:bottom w:val="none" w:sz="0" w:space="0" w:color="auto"/>
            <w:right w:val="none" w:sz="0" w:space="0" w:color="auto"/>
          </w:divBdr>
        </w:div>
        <w:div w:id="1713311919">
          <w:marLeft w:val="640"/>
          <w:marRight w:val="0"/>
          <w:marTop w:val="0"/>
          <w:marBottom w:val="0"/>
          <w:divBdr>
            <w:top w:val="none" w:sz="0" w:space="0" w:color="auto"/>
            <w:left w:val="none" w:sz="0" w:space="0" w:color="auto"/>
            <w:bottom w:val="none" w:sz="0" w:space="0" w:color="auto"/>
            <w:right w:val="none" w:sz="0" w:space="0" w:color="auto"/>
          </w:divBdr>
        </w:div>
        <w:div w:id="368261621">
          <w:marLeft w:val="640"/>
          <w:marRight w:val="0"/>
          <w:marTop w:val="0"/>
          <w:marBottom w:val="0"/>
          <w:divBdr>
            <w:top w:val="none" w:sz="0" w:space="0" w:color="auto"/>
            <w:left w:val="none" w:sz="0" w:space="0" w:color="auto"/>
            <w:bottom w:val="none" w:sz="0" w:space="0" w:color="auto"/>
            <w:right w:val="none" w:sz="0" w:space="0" w:color="auto"/>
          </w:divBdr>
        </w:div>
        <w:div w:id="146751631">
          <w:marLeft w:val="640"/>
          <w:marRight w:val="0"/>
          <w:marTop w:val="0"/>
          <w:marBottom w:val="0"/>
          <w:divBdr>
            <w:top w:val="none" w:sz="0" w:space="0" w:color="auto"/>
            <w:left w:val="none" w:sz="0" w:space="0" w:color="auto"/>
            <w:bottom w:val="none" w:sz="0" w:space="0" w:color="auto"/>
            <w:right w:val="none" w:sz="0" w:space="0" w:color="auto"/>
          </w:divBdr>
        </w:div>
        <w:div w:id="1483229992">
          <w:marLeft w:val="640"/>
          <w:marRight w:val="0"/>
          <w:marTop w:val="0"/>
          <w:marBottom w:val="0"/>
          <w:divBdr>
            <w:top w:val="none" w:sz="0" w:space="0" w:color="auto"/>
            <w:left w:val="none" w:sz="0" w:space="0" w:color="auto"/>
            <w:bottom w:val="none" w:sz="0" w:space="0" w:color="auto"/>
            <w:right w:val="none" w:sz="0" w:space="0" w:color="auto"/>
          </w:divBdr>
        </w:div>
        <w:div w:id="1481653592">
          <w:marLeft w:val="640"/>
          <w:marRight w:val="0"/>
          <w:marTop w:val="0"/>
          <w:marBottom w:val="0"/>
          <w:divBdr>
            <w:top w:val="none" w:sz="0" w:space="0" w:color="auto"/>
            <w:left w:val="none" w:sz="0" w:space="0" w:color="auto"/>
            <w:bottom w:val="none" w:sz="0" w:space="0" w:color="auto"/>
            <w:right w:val="none" w:sz="0" w:space="0" w:color="auto"/>
          </w:divBdr>
        </w:div>
        <w:div w:id="1735084199">
          <w:marLeft w:val="640"/>
          <w:marRight w:val="0"/>
          <w:marTop w:val="0"/>
          <w:marBottom w:val="0"/>
          <w:divBdr>
            <w:top w:val="none" w:sz="0" w:space="0" w:color="auto"/>
            <w:left w:val="none" w:sz="0" w:space="0" w:color="auto"/>
            <w:bottom w:val="none" w:sz="0" w:space="0" w:color="auto"/>
            <w:right w:val="none" w:sz="0" w:space="0" w:color="auto"/>
          </w:divBdr>
        </w:div>
        <w:div w:id="1125077066">
          <w:marLeft w:val="640"/>
          <w:marRight w:val="0"/>
          <w:marTop w:val="0"/>
          <w:marBottom w:val="0"/>
          <w:divBdr>
            <w:top w:val="none" w:sz="0" w:space="0" w:color="auto"/>
            <w:left w:val="none" w:sz="0" w:space="0" w:color="auto"/>
            <w:bottom w:val="none" w:sz="0" w:space="0" w:color="auto"/>
            <w:right w:val="none" w:sz="0" w:space="0" w:color="auto"/>
          </w:divBdr>
        </w:div>
        <w:div w:id="1459839607">
          <w:marLeft w:val="640"/>
          <w:marRight w:val="0"/>
          <w:marTop w:val="0"/>
          <w:marBottom w:val="0"/>
          <w:divBdr>
            <w:top w:val="none" w:sz="0" w:space="0" w:color="auto"/>
            <w:left w:val="none" w:sz="0" w:space="0" w:color="auto"/>
            <w:bottom w:val="none" w:sz="0" w:space="0" w:color="auto"/>
            <w:right w:val="none" w:sz="0" w:space="0" w:color="auto"/>
          </w:divBdr>
        </w:div>
        <w:div w:id="52167689">
          <w:marLeft w:val="640"/>
          <w:marRight w:val="0"/>
          <w:marTop w:val="0"/>
          <w:marBottom w:val="0"/>
          <w:divBdr>
            <w:top w:val="none" w:sz="0" w:space="0" w:color="auto"/>
            <w:left w:val="none" w:sz="0" w:space="0" w:color="auto"/>
            <w:bottom w:val="none" w:sz="0" w:space="0" w:color="auto"/>
            <w:right w:val="none" w:sz="0" w:space="0" w:color="auto"/>
          </w:divBdr>
        </w:div>
        <w:div w:id="1176772310">
          <w:marLeft w:val="640"/>
          <w:marRight w:val="0"/>
          <w:marTop w:val="0"/>
          <w:marBottom w:val="0"/>
          <w:divBdr>
            <w:top w:val="none" w:sz="0" w:space="0" w:color="auto"/>
            <w:left w:val="none" w:sz="0" w:space="0" w:color="auto"/>
            <w:bottom w:val="none" w:sz="0" w:space="0" w:color="auto"/>
            <w:right w:val="none" w:sz="0" w:space="0" w:color="auto"/>
          </w:divBdr>
        </w:div>
        <w:div w:id="135338688">
          <w:marLeft w:val="640"/>
          <w:marRight w:val="0"/>
          <w:marTop w:val="0"/>
          <w:marBottom w:val="0"/>
          <w:divBdr>
            <w:top w:val="none" w:sz="0" w:space="0" w:color="auto"/>
            <w:left w:val="none" w:sz="0" w:space="0" w:color="auto"/>
            <w:bottom w:val="none" w:sz="0" w:space="0" w:color="auto"/>
            <w:right w:val="none" w:sz="0" w:space="0" w:color="auto"/>
          </w:divBdr>
        </w:div>
        <w:div w:id="1262034681">
          <w:marLeft w:val="640"/>
          <w:marRight w:val="0"/>
          <w:marTop w:val="0"/>
          <w:marBottom w:val="0"/>
          <w:divBdr>
            <w:top w:val="none" w:sz="0" w:space="0" w:color="auto"/>
            <w:left w:val="none" w:sz="0" w:space="0" w:color="auto"/>
            <w:bottom w:val="none" w:sz="0" w:space="0" w:color="auto"/>
            <w:right w:val="none" w:sz="0" w:space="0" w:color="auto"/>
          </w:divBdr>
        </w:div>
        <w:div w:id="916750082">
          <w:marLeft w:val="640"/>
          <w:marRight w:val="0"/>
          <w:marTop w:val="0"/>
          <w:marBottom w:val="0"/>
          <w:divBdr>
            <w:top w:val="none" w:sz="0" w:space="0" w:color="auto"/>
            <w:left w:val="none" w:sz="0" w:space="0" w:color="auto"/>
            <w:bottom w:val="none" w:sz="0" w:space="0" w:color="auto"/>
            <w:right w:val="none" w:sz="0" w:space="0" w:color="auto"/>
          </w:divBdr>
        </w:div>
        <w:div w:id="417020517">
          <w:marLeft w:val="640"/>
          <w:marRight w:val="0"/>
          <w:marTop w:val="0"/>
          <w:marBottom w:val="0"/>
          <w:divBdr>
            <w:top w:val="none" w:sz="0" w:space="0" w:color="auto"/>
            <w:left w:val="none" w:sz="0" w:space="0" w:color="auto"/>
            <w:bottom w:val="none" w:sz="0" w:space="0" w:color="auto"/>
            <w:right w:val="none" w:sz="0" w:space="0" w:color="auto"/>
          </w:divBdr>
        </w:div>
        <w:div w:id="1029335443">
          <w:marLeft w:val="640"/>
          <w:marRight w:val="0"/>
          <w:marTop w:val="0"/>
          <w:marBottom w:val="0"/>
          <w:divBdr>
            <w:top w:val="none" w:sz="0" w:space="0" w:color="auto"/>
            <w:left w:val="none" w:sz="0" w:space="0" w:color="auto"/>
            <w:bottom w:val="none" w:sz="0" w:space="0" w:color="auto"/>
            <w:right w:val="none" w:sz="0" w:space="0" w:color="auto"/>
          </w:divBdr>
        </w:div>
        <w:div w:id="1126002488">
          <w:marLeft w:val="640"/>
          <w:marRight w:val="0"/>
          <w:marTop w:val="0"/>
          <w:marBottom w:val="0"/>
          <w:divBdr>
            <w:top w:val="none" w:sz="0" w:space="0" w:color="auto"/>
            <w:left w:val="none" w:sz="0" w:space="0" w:color="auto"/>
            <w:bottom w:val="none" w:sz="0" w:space="0" w:color="auto"/>
            <w:right w:val="none" w:sz="0" w:space="0" w:color="auto"/>
          </w:divBdr>
        </w:div>
        <w:div w:id="1652907272">
          <w:marLeft w:val="640"/>
          <w:marRight w:val="0"/>
          <w:marTop w:val="0"/>
          <w:marBottom w:val="0"/>
          <w:divBdr>
            <w:top w:val="none" w:sz="0" w:space="0" w:color="auto"/>
            <w:left w:val="none" w:sz="0" w:space="0" w:color="auto"/>
            <w:bottom w:val="none" w:sz="0" w:space="0" w:color="auto"/>
            <w:right w:val="none" w:sz="0" w:space="0" w:color="auto"/>
          </w:divBdr>
        </w:div>
        <w:div w:id="214895774">
          <w:marLeft w:val="640"/>
          <w:marRight w:val="0"/>
          <w:marTop w:val="0"/>
          <w:marBottom w:val="0"/>
          <w:divBdr>
            <w:top w:val="none" w:sz="0" w:space="0" w:color="auto"/>
            <w:left w:val="none" w:sz="0" w:space="0" w:color="auto"/>
            <w:bottom w:val="none" w:sz="0" w:space="0" w:color="auto"/>
            <w:right w:val="none" w:sz="0" w:space="0" w:color="auto"/>
          </w:divBdr>
        </w:div>
        <w:div w:id="56364036">
          <w:marLeft w:val="640"/>
          <w:marRight w:val="0"/>
          <w:marTop w:val="0"/>
          <w:marBottom w:val="0"/>
          <w:divBdr>
            <w:top w:val="none" w:sz="0" w:space="0" w:color="auto"/>
            <w:left w:val="none" w:sz="0" w:space="0" w:color="auto"/>
            <w:bottom w:val="none" w:sz="0" w:space="0" w:color="auto"/>
            <w:right w:val="none" w:sz="0" w:space="0" w:color="auto"/>
          </w:divBdr>
        </w:div>
        <w:div w:id="51585792">
          <w:marLeft w:val="640"/>
          <w:marRight w:val="0"/>
          <w:marTop w:val="0"/>
          <w:marBottom w:val="0"/>
          <w:divBdr>
            <w:top w:val="none" w:sz="0" w:space="0" w:color="auto"/>
            <w:left w:val="none" w:sz="0" w:space="0" w:color="auto"/>
            <w:bottom w:val="none" w:sz="0" w:space="0" w:color="auto"/>
            <w:right w:val="none" w:sz="0" w:space="0" w:color="auto"/>
          </w:divBdr>
        </w:div>
        <w:div w:id="1458834636">
          <w:marLeft w:val="640"/>
          <w:marRight w:val="0"/>
          <w:marTop w:val="0"/>
          <w:marBottom w:val="0"/>
          <w:divBdr>
            <w:top w:val="none" w:sz="0" w:space="0" w:color="auto"/>
            <w:left w:val="none" w:sz="0" w:space="0" w:color="auto"/>
            <w:bottom w:val="none" w:sz="0" w:space="0" w:color="auto"/>
            <w:right w:val="none" w:sz="0" w:space="0" w:color="auto"/>
          </w:divBdr>
        </w:div>
        <w:div w:id="1898394115">
          <w:marLeft w:val="640"/>
          <w:marRight w:val="0"/>
          <w:marTop w:val="0"/>
          <w:marBottom w:val="0"/>
          <w:divBdr>
            <w:top w:val="none" w:sz="0" w:space="0" w:color="auto"/>
            <w:left w:val="none" w:sz="0" w:space="0" w:color="auto"/>
            <w:bottom w:val="none" w:sz="0" w:space="0" w:color="auto"/>
            <w:right w:val="none" w:sz="0" w:space="0" w:color="auto"/>
          </w:divBdr>
        </w:div>
        <w:div w:id="677928099">
          <w:marLeft w:val="640"/>
          <w:marRight w:val="0"/>
          <w:marTop w:val="0"/>
          <w:marBottom w:val="0"/>
          <w:divBdr>
            <w:top w:val="none" w:sz="0" w:space="0" w:color="auto"/>
            <w:left w:val="none" w:sz="0" w:space="0" w:color="auto"/>
            <w:bottom w:val="none" w:sz="0" w:space="0" w:color="auto"/>
            <w:right w:val="none" w:sz="0" w:space="0" w:color="auto"/>
          </w:divBdr>
        </w:div>
        <w:div w:id="3360850">
          <w:marLeft w:val="640"/>
          <w:marRight w:val="0"/>
          <w:marTop w:val="0"/>
          <w:marBottom w:val="0"/>
          <w:divBdr>
            <w:top w:val="none" w:sz="0" w:space="0" w:color="auto"/>
            <w:left w:val="none" w:sz="0" w:space="0" w:color="auto"/>
            <w:bottom w:val="none" w:sz="0" w:space="0" w:color="auto"/>
            <w:right w:val="none" w:sz="0" w:space="0" w:color="auto"/>
          </w:divBdr>
        </w:div>
        <w:div w:id="250116565">
          <w:marLeft w:val="640"/>
          <w:marRight w:val="0"/>
          <w:marTop w:val="0"/>
          <w:marBottom w:val="0"/>
          <w:divBdr>
            <w:top w:val="none" w:sz="0" w:space="0" w:color="auto"/>
            <w:left w:val="none" w:sz="0" w:space="0" w:color="auto"/>
            <w:bottom w:val="none" w:sz="0" w:space="0" w:color="auto"/>
            <w:right w:val="none" w:sz="0" w:space="0" w:color="auto"/>
          </w:divBdr>
        </w:div>
        <w:div w:id="512187199">
          <w:marLeft w:val="640"/>
          <w:marRight w:val="0"/>
          <w:marTop w:val="0"/>
          <w:marBottom w:val="0"/>
          <w:divBdr>
            <w:top w:val="none" w:sz="0" w:space="0" w:color="auto"/>
            <w:left w:val="none" w:sz="0" w:space="0" w:color="auto"/>
            <w:bottom w:val="none" w:sz="0" w:space="0" w:color="auto"/>
            <w:right w:val="none" w:sz="0" w:space="0" w:color="auto"/>
          </w:divBdr>
        </w:div>
        <w:div w:id="705255354">
          <w:marLeft w:val="640"/>
          <w:marRight w:val="0"/>
          <w:marTop w:val="0"/>
          <w:marBottom w:val="0"/>
          <w:divBdr>
            <w:top w:val="none" w:sz="0" w:space="0" w:color="auto"/>
            <w:left w:val="none" w:sz="0" w:space="0" w:color="auto"/>
            <w:bottom w:val="none" w:sz="0" w:space="0" w:color="auto"/>
            <w:right w:val="none" w:sz="0" w:space="0" w:color="auto"/>
          </w:divBdr>
        </w:div>
        <w:div w:id="692877169">
          <w:marLeft w:val="640"/>
          <w:marRight w:val="0"/>
          <w:marTop w:val="0"/>
          <w:marBottom w:val="0"/>
          <w:divBdr>
            <w:top w:val="none" w:sz="0" w:space="0" w:color="auto"/>
            <w:left w:val="none" w:sz="0" w:space="0" w:color="auto"/>
            <w:bottom w:val="none" w:sz="0" w:space="0" w:color="auto"/>
            <w:right w:val="none" w:sz="0" w:space="0" w:color="auto"/>
          </w:divBdr>
        </w:div>
        <w:div w:id="1165365470">
          <w:marLeft w:val="640"/>
          <w:marRight w:val="0"/>
          <w:marTop w:val="0"/>
          <w:marBottom w:val="0"/>
          <w:divBdr>
            <w:top w:val="none" w:sz="0" w:space="0" w:color="auto"/>
            <w:left w:val="none" w:sz="0" w:space="0" w:color="auto"/>
            <w:bottom w:val="none" w:sz="0" w:space="0" w:color="auto"/>
            <w:right w:val="none" w:sz="0" w:space="0" w:color="auto"/>
          </w:divBdr>
        </w:div>
      </w:divsChild>
    </w:div>
    <w:div w:id="331833330">
      <w:bodyDiv w:val="1"/>
      <w:marLeft w:val="0"/>
      <w:marRight w:val="0"/>
      <w:marTop w:val="0"/>
      <w:marBottom w:val="0"/>
      <w:divBdr>
        <w:top w:val="none" w:sz="0" w:space="0" w:color="auto"/>
        <w:left w:val="none" w:sz="0" w:space="0" w:color="auto"/>
        <w:bottom w:val="none" w:sz="0" w:space="0" w:color="auto"/>
        <w:right w:val="none" w:sz="0" w:space="0" w:color="auto"/>
      </w:divBdr>
      <w:divsChild>
        <w:div w:id="1908219098">
          <w:marLeft w:val="640"/>
          <w:marRight w:val="0"/>
          <w:marTop w:val="0"/>
          <w:marBottom w:val="0"/>
          <w:divBdr>
            <w:top w:val="none" w:sz="0" w:space="0" w:color="auto"/>
            <w:left w:val="none" w:sz="0" w:space="0" w:color="auto"/>
            <w:bottom w:val="none" w:sz="0" w:space="0" w:color="auto"/>
            <w:right w:val="none" w:sz="0" w:space="0" w:color="auto"/>
          </w:divBdr>
        </w:div>
        <w:div w:id="1611012647">
          <w:marLeft w:val="640"/>
          <w:marRight w:val="0"/>
          <w:marTop w:val="0"/>
          <w:marBottom w:val="0"/>
          <w:divBdr>
            <w:top w:val="none" w:sz="0" w:space="0" w:color="auto"/>
            <w:left w:val="none" w:sz="0" w:space="0" w:color="auto"/>
            <w:bottom w:val="none" w:sz="0" w:space="0" w:color="auto"/>
            <w:right w:val="none" w:sz="0" w:space="0" w:color="auto"/>
          </w:divBdr>
        </w:div>
        <w:div w:id="1421415118">
          <w:marLeft w:val="640"/>
          <w:marRight w:val="0"/>
          <w:marTop w:val="0"/>
          <w:marBottom w:val="0"/>
          <w:divBdr>
            <w:top w:val="none" w:sz="0" w:space="0" w:color="auto"/>
            <w:left w:val="none" w:sz="0" w:space="0" w:color="auto"/>
            <w:bottom w:val="none" w:sz="0" w:space="0" w:color="auto"/>
            <w:right w:val="none" w:sz="0" w:space="0" w:color="auto"/>
          </w:divBdr>
        </w:div>
        <w:div w:id="1798839530">
          <w:marLeft w:val="640"/>
          <w:marRight w:val="0"/>
          <w:marTop w:val="0"/>
          <w:marBottom w:val="0"/>
          <w:divBdr>
            <w:top w:val="none" w:sz="0" w:space="0" w:color="auto"/>
            <w:left w:val="none" w:sz="0" w:space="0" w:color="auto"/>
            <w:bottom w:val="none" w:sz="0" w:space="0" w:color="auto"/>
            <w:right w:val="none" w:sz="0" w:space="0" w:color="auto"/>
          </w:divBdr>
        </w:div>
        <w:div w:id="1291016264">
          <w:marLeft w:val="640"/>
          <w:marRight w:val="0"/>
          <w:marTop w:val="0"/>
          <w:marBottom w:val="0"/>
          <w:divBdr>
            <w:top w:val="none" w:sz="0" w:space="0" w:color="auto"/>
            <w:left w:val="none" w:sz="0" w:space="0" w:color="auto"/>
            <w:bottom w:val="none" w:sz="0" w:space="0" w:color="auto"/>
            <w:right w:val="none" w:sz="0" w:space="0" w:color="auto"/>
          </w:divBdr>
        </w:div>
        <w:div w:id="1480804817">
          <w:marLeft w:val="640"/>
          <w:marRight w:val="0"/>
          <w:marTop w:val="0"/>
          <w:marBottom w:val="0"/>
          <w:divBdr>
            <w:top w:val="none" w:sz="0" w:space="0" w:color="auto"/>
            <w:left w:val="none" w:sz="0" w:space="0" w:color="auto"/>
            <w:bottom w:val="none" w:sz="0" w:space="0" w:color="auto"/>
            <w:right w:val="none" w:sz="0" w:space="0" w:color="auto"/>
          </w:divBdr>
        </w:div>
        <w:div w:id="69888667">
          <w:marLeft w:val="640"/>
          <w:marRight w:val="0"/>
          <w:marTop w:val="0"/>
          <w:marBottom w:val="0"/>
          <w:divBdr>
            <w:top w:val="none" w:sz="0" w:space="0" w:color="auto"/>
            <w:left w:val="none" w:sz="0" w:space="0" w:color="auto"/>
            <w:bottom w:val="none" w:sz="0" w:space="0" w:color="auto"/>
            <w:right w:val="none" w:sz="0" w:space="0" w:color="auto"/>
          </w:divBdr>
        </w:div>
        <w:div w:id="1559172755">
          <w:marLeft w:val="640"/>
          <w:marRight w:val="0"/>
          <w:marTop w:val="0"/>
          <w:marBottom w:val="0"/>
          <w:divBdr>
            <w:top w:val="none" w:sz="0" w:space="0" w:color="auto"/>
            <w:left w:val="none" w:sz="0" w:space="0" w:color="auto"/>
            <w:bottom w:val="none" w:sz="0" w:space="0" w:color="auto"/>
            <w:right w:val="none" w:sz="0" w:space="0" w:color="auto"/>
          </w:divBdr>
        </w:div>
        <w:div w:id="574509334">
          <w:marLeft w:val="640"/>
          <w:marRight w:val="0"/>
          <w:marTop w:val="0"/>
          <w:marBottom w:val="0"/>
          <w:divBdr>
            <w:top w:val="none" w:sz="0" w:space="0" w:color="auto"/>
            <w:left w:val="none" w:sz="0" w:space="0" w:color="auto"/>
            <w:bottom w:val="none" w:sz="0" w:space="0" w:color="auto"/>
            <w:right w:val="none" w:sz="0" w:space="0" w:color="auto"/>
          </w:divBdr>
        </w:div>
        <w:div w:id="1615359358">
          <w:marLeft w:val="640"/>
          <w:marRight w:val="0"/>
          <w:marTop w:val="0"/>
          <w:marBottom w:val="0"/>
          <w:divBdr>
            <w:top w:val="none" w:sz="0" w:space="0" w:color="auto"/>
            <w:left w:val="none" w:sz="0" w:space="0" w:color="auto"/>
            <w:bottom w:val="none" w:sz="0" w:space="0" w:color="auto"/>
            <w:right w:val="none" w:sz="0" w:space="0" w:color="auto"/>
          </w:divBdr>
        </w:div>
        <w:div w:id="370692076">
          <w:marLeft w:val="640"/>
          <w:marRight w:val="0"/>
          <w:marTop w:val="0"/>
          <w:marBottom w:val="0"/>
          <w:divBdr>
            <w:top w:val="none" w:sz="0" w:space="0" w:color="auto"/>
            <w:left w:val="none" w:sz="0" w:space="0" w:color="auto"/>
            <w:bottom w:val="none" w:sz="0" w:space="0" w:color="auto"/>
            <w:right w:val="none" w:sz="0" w:space="0" w:color="auto"/>
          </w:divBdr>
        </w:div>
        <w:div w:id="517626801">
          <w:marLeft w:val="640"/>
          <w:marRight w:val="0"/>
          <w:marTop w:val="0"/>
          <w:marBottom w:val="0"/>
          <w:divBdr>
            <w:top w:val="none" w:sz="0" w:space="0" w:color="auto"/>
            <w:left w:val="none" w:sz="0" w:space="0" w:color="auto"/>
            <w:bottom w:val="none" w:sz="0" w:space="0" w:color="auto"/>
            <w:right w:val="none" w:sz="0" w:space="0" w:color="auto"/>
          </w:divBdr>
        </w:div>
        <w:div w:id="729959908">
          <w:marLeft w:val="640"/>
          <w:marRight w:val="0"/>
          <w:marTop w:val="0"/>
          <w:marBottom w:val="0"/>
          <w:divBdr>
            <w:top w:val="none" w:sz="0" w:space="0" w:color="auto"/>
            <w:left w:val="none" w:sz="0" w:space="0" w:color="auto"/>
            <w:bottom w:val="none" w:sz="0" w:space="0" w:color="auto"/>
            <w:right w:val="none" w:sz="0" w:space="0" w:color="auto"/>
          </w:divBdr>
        </w:div>
        <w:div w:id="1128670694">
          <w:marLeft w:val="640"/>
          <w:marRight w:val="0"/>
          <w:marTop w:val="0"/>
          <w:marBottom w:val="0"/>
          <w:divBdr>
            <w:top w:val="none" w:sz="0" w:space="0" w:color="auto"/>
            <w:left w:val="none" w:sz="0" w:space="0" w:color="auto"/>
            <w:bottom w:val="none" w:sz="0" w:space="0" w:color="auto"/>
            <w:right w:val="none" w:sz="0" w:space="0" w:color="auto"/>
          </w:divBdr>
        </w:div>
        <w:div w:id="1914974073">
          <w:marLeft w:val="640"/>
          <w:marRight w:val="0"/>
          <w:marTop w:val="0"/>
          <w:marBottom w:val="0"/>
          <w:divBdr>
            <w:top w:val="none" w:sz="0" w:space="0" w:color="auto"/>
            <w:left w:val="none" w:sz="0" w:space="0" w:color="auto"/>
            <w:bottom w:val="none" w:sz="0" w:space="0" w:color="auto"/>
            <w:right w:val="none" w:sz="0" w:space="0" w:color="auto"/>
          </w:divBdr>
        </w:div>
        <w:div w:id="1530874483">
          <w:marLeft w:val="640"/>
          <w:marRight w:val="0"/>
          <w:marTop w:val="0"/>
          <w:marBottom w:val="0"/>
          <w:divBdr>
            <w:top w:val="none" w:sz="0" w:space="0" w:color="auto"/>
            <w:left w:val="none" w:sz="0" w:space="0" w:color="auto"/>
            <w:bottom w:val="none" w:sz="0" w:space="0" w:color="auto"/>
            <w:right w:val="none" w:sz="0" w:space="0" w:color="auto"/>
          </w:divBdr>
        </w:div>
        <w:div w:id="1137915292">
          <w:marLeft w:val="640"/>
          <w:marRight w:val="0"/>
          <w:marTop w:val="0"/>
          <w:marBottom w:val="0"/>
          <w:divBdr>
            <w:top w:val="none" w:sz="0" w:space="0" w:color="auto"/>
            <w:left w:val="none" w:sz="0" w:space="0" w:color="auto"/>
            <w:bottom w:val="none" w:sz="0" w:space="0" w:color="auto"/>
            <w:right w:val="none" w:sz="0" w:space="0" w:color="auto"/>
          </w:divBdr>
        </w:div>
        <w:div w:id="713432073">
          <w:marLeft w:val="640"/>
          <w:marRight w:val="0"/>
          <w:marTop w:val="0"/>
          <w:marBottom w:val="0"/>
          <w:divBdr>
            <w:top w:val="none" w:sz="0" w:space="0" w:color="auto"/>
            <w:left w:val="none" w:sz="0" w:space="0" w:color="auto"/>
            <w:bottom w:val="none" w:sz="0" w:space="0" w:color="auto"/>
            <w:right w:val="none" w:sz="0" w:space="0" w:color="auto"/>
          </w:divBdr>
        </w:div>
        <w:div w:id="620571670">
          <w:marLeft w:val="640"/>
          <w:marRight w:val="0"/>
          <w:marTop w:val="0"/>
          <w:marBottom w:val="0"/>
          <w:divBdr>
            <w:top w:val="none" w:sz="0" w:space="0" w:color="auto"/>
            <w:left w:val="none" w:sz="0" w:space="0" w:color="auto"/>
            <w:bottom w:val="none" w:sz="0" w:space="0" w:color="auto"/>
            <w:right w:val="none" w:sz="0" w:space="0" w:color="auto"/>
          </w:divBdr>
        </w:div>
        <w:div w:id="1621691562">
          <w:marLeft w:val="640"/>
          <w:marRight w:val="0"/>
          <w:marTop w:val="0"/>
          <w:marBottom w:val="0"/>
          <w:divBdr>
            <w:top w:val="none" w:sz="0" w:space="0" w:color="auto"/>
            <w:left w:val="none" w:sz="0" w:space="0" w:color="auto"/>
            <w:bottom w:val="none" w:sz="0" w:space="0" w:color="auto"/>
            <w:right w:val="none" w:sz="0" w:space="0" w:color="auto"/>
          </w:divBdr>
        </w:div>
        <w:div w:id="1358896084">
          <w:marLeft w:val="640"/>
          <w:marRight w:val="0"/>
          <w:marTop w:val="0"/>
          <w:marBottom w:val="0"/>
          <w:divBdr>
            <w:top w:val="none" w:sz="0" w:space="0" w:color="auto"/>
            <w:left w:val="none" w:sz="0" w:space="0" w:color="auto"/>
            <w:bottom w:val="none" w:sz="0" w:space="0" w:color="auto"/>
            <w:right w:val="none" w:sz="0" w:space="0" w:color="auto"/>
          </w:divBdr>
        </w:div>
        <w:div w:id="630600852">
          <w:marLeft w:val="640"/>
          <w:marRight w:val="0"/>
          <w:marTop w:val="0"/>
          <w:marBottom w:val="0"/>
          <w:divBdr>
            <w:top w:val="none" w:sz="0" w:space="0" w:color="auto"/>
            <w:left w:val="none" w:sz="0" w:space="0" w:color="auto"/>
            <w:bottom w:val="none" w:sz="0" w:space="0" w:color="auto"/>
            <w:right w:val="none" w:sz="0" w:space="0" w:color="auto"/>
          </w:divBdr>
        </w:div>
        <w:div w:id="450907157">
          <w:marLeft w:val="640"/>
          <w:marRight w:val="0"/>
          <w:marTop w:val="0"/>
          <w:marBottom w:val="0"/>
          <w:divBdr>
            <w:top w:val="none" w:sz="0" w:space="0" w:color="auto"/>
            <w:left w:val="none" w:sz="0" w:space="0" w:color="auto"/>
            <w:bottom w:val="none" w:sz="0" w:space="0" w:color="auto"/>
            <w:right w:val="none" w:sz="0" w:space="0" w:color="auto"/>
          </w:divBdr>
        </w:div>
        <w:div w:id="1429540730">
          <w:marLeft w:val="640"/>
          <w:marRight w:val="0"/>
          <w:marTop w:val="0"/>
          <w:marBottom w:val="0"/>
          <w:divBdr>
            <w:top w:val="none" w:sz="0" w:space="0" w:color="auto"/>
            <w:left w:val="none" w:sz="0" w:space="0" w:color="auto"/>
            <w:bottom w:val="none" w:sz="0" w:space="0" w:color="auto"/>
            <w:right w:val="none" w:sz="0" w:space="0" w:color="auto"/>
          </w:divBdr>
        </w:div>
        <w:div w:id="1065834033">
          <w:marLeft w:val="640"/>
          <w:marRight w:val="0"/>
          <w:marTop w:val="0"/>
          <w:marBottom w:val="0"/>
          <w:divBdr>
            <w:top w:val="none" w:sz="0" w:space="0" w:color="auto"/>
            <w:left w:val="none" w:sz="0" w:space="0" w:color="auto"/>
            <w:bottom w:val="none" w:sz="0" w:space="0" w:color="auto"/>
            <w:right w:val="none" w:sz="0" w:space="0" w:color="auto"/>
          </w:divBdr>
        </w:div>
        <w:div w:id="931745201">
          <w:marLeft w:val="640"/>
          <w:marRight w:val="0"/>
          <w:marTop w:val="0"/>
          <w:marBottom w:val="0"/>
          <w:divBdr>
            <w:top w:val="none" w:sz="0" w:space="0" w:color="auto"/>
            <w:left w:val="none" w:sz="0" w:space="0" w:color="auto"/>
            <w:bottom w:val="none" w:sz="0" w:space="0" w:color="auto"/>
            <w:right w:val="none" w:sz="0" w:space="0" w:color="auto"/>
          </w:divBdr>
        </w:div>
        <w:div w:id="623001214">
          <w:marLeft w:val="640"/>
          <w:marRight w:val="0"/>
          <w:marTop w:val="0"/>
          <w:marBottom w:val="0"/>
          <w:divBdr>
            <w:top w:val="none" w:sz="0" w:space="0" w:color="auto"/>
            <w:left w:val="none" w:sz="0" w:space="0" w:color="auto"/>
            <w:bottom w:val="none" w:sz="0" w:space="0" w:color="auto"/>
            <w:right w:val="none" w:sz="0" w:space="0" w:color="auto"/>
          </w:divBdr>
        </w:div>
      </w:divsChild>
    </w:div>
    <w:div w:id="334495980">
      <w:bodyDiv w:val="1"/>
      <w:marLeft w:val="0"/>
      <w:marRight w:val="0"/>
      <w:marTop w:val="0"/>
      <w:marBottom w:val="0"/>
      <w:divBdr>
        <w:top w:val="none" w:sz="0" w:space="0" w:color="auto"/>
        <w:left w:val="none" w:sz="0" w:space="0" w:color="auto"/>
        <w:bottom w:val="none" w:sz="0" w:space="0" w:color="auto"/>
        <w:right w:val="none" w:sz="0" w:space="0" w:color="auto"/>
      </w:divBdr>
    </w:div>
    <w:div w:id="342434728">
      <w:bodyDiv w:val="1"/>
      <w:marLeft w:val="0"/>
      <w:marRight w:val="0"/>
      <w:marTop w:val="0"/>
      <w:marBottom w:val="0"/>
      <w:divBdr>
        <w:top w:val="none" w:sz="0" w:space="0" w:color="auto"/>
        <w:left w:val="none" w:sz="0" w:space="0" w:color="auto"/>
        <w:bottom w:val="none" w:sz="0" w:space="0" w:color="auto"/>
        <w:right w:val="none" w:sz="0" w:space="0" w:color="auto"/>
      </w:divBdr>
      <w:divsChild>
        <w:div w:id="1981108201">
          <w:marLeft w:val="640"/>
          <w:marRight w:val="0"/>
          <w:marTop w:val="0"/>
          <w:marBottom w:val="0"/>
          <w:divBdr>
            <w:top w:val="none" w:sz="0" w:space="0" w:color="auto"/>
            <w:left w:val="none" w:sz="0" w:space="0" w:color="auto"/>
            <w:bottom w:val="none" w:sz="0" w:space="0" w:color="auto"/>
            <w:right w:val="none" w:sz="0" w:space="0" w:color="auto"/>
          </w:divBdr>
        </w:div>
        <w:div w:id="1000232117">
          <w:marLeft w:val="640"/>
          <w:marRight w:val="0"/>
          <w:marTop w:val="0"/>
          <w:marBottom w:val="0"/>
          <w:divBdr>
            <w:top w:val="none" w:sz="0" w:space="0" w:color="auto"/>
            <w:left w:val="none" w:sz="0" w:space="0" w:color="auto"/>
            <w:bottom w:val="none" w:sz="0" w:space="0" w:color="auto"/>
            <w:right w:val="none" w:sz="0" w:space="0" w:color="auto"/>
          </w:divBdr>
        </w:div>
        <w:div w:id="894118650">
          <w:marLeft w:val="640"/>
          <w:marRight w:val="0"/>
          <w:marTop w:val="0"/>
          <w:marBottom w:val="0"/>
          <w:divBdr>
            <w:top w:val="none" w:sz="0" w:space="0" w:color="auto"/>
            <w:left w:val="none" w:sz="0" w:space="0" w:color="auto"/>
            <w:bottom w:val="none" w:sz="0" w:space="0" w:color="auto"/>
            <w:right w:val="none" w:sz="0" w:space="0" w:color="auto"/>
          </w:divBdr>
        </w:div>
        <w:div w:id="1320884260">
          <w:marLeft w:val="640"/>
          <w:marRight w:val="0"/>
          <w:marTop w:val="0"/>
          <w:marBottom w:val="0"/>
          <w:divBdr>
            <w:top w:val="none" w:sz="0" w:space="0" w:color="auto"/>
            <w:left w:val="none" w:sz="0" w:space="0" w:color="auto"/>
            <w:bottom w:val="none" w:sz="0" w:space="0" w:color="auto"/>
            <w:right w:val="none" w:sz="0" w:space="0" w:color="auto"/>
          </w:divBdr>
        </w:div>
        <w:div w:id="639845995">
          <w:marLeft w:val="640"/>
          <w:marRight w:val="0"/>
          <w:marTop w:val="0"/>
          <w:marBottom w:val="0"/>
          <w:divBdr>
            <w:top w:val="none" w:sz="0" w:space="0" w:color="auto"/>
            <w:left w:val="none" w:sz="0" w:space="0" w:color="auto"/>
            <w:bottom w:val="none" w:sz="0" w:space="0" w:color="auto"/>
            <w:right w:val="none" w:sz="0" w:space="0" w:color="auto"/>
          </w:divBdr>
        </w:div>
        <w:div w:id="248076651">
          <w:marLeft w:val="640"/>
          <w:marRight w:val="0"/>
          <w:marTop w:val="0"/>
          <w:marBottom w:val="0"/>
          <w:divBdr>
            <w:top w:val="none" w:sz="0" w:space="0" w:color="auto"/>
            <w:left w:val="none" w:sz="0" w:space="0" w:color="auto"/>
            <w:bottom w:val="none" w:sz="0" w:space="0" w:color="auto"/>
            <w:right w:val="none" w:sz="0" w:space="0" w:color="auto"/>
          </w:divBdr>
        </w:div>
        <w:div w:id="310209339">
          <w:marLeft w:val="640"/>
          <w:marRight w:val="0"/>
          <w:marTop w:val="0"/>
          <w:marBottom w:val="0"/>
          <w:divBdr>
            <w:top w:val="none" w:sz="0" w:space="0" w:color="auto"/>
            <w:left w:val="none" w:sz="0" w:space="0" w:color="auto"/>
            <w:bottom w:val="none" w:sz="0" w:space="0" w:color="auto"/>
            <w:right w:val="none" w:sz="0" w:space="0" w:color="auto"/>
          </w:divBdr>
        </w:div>
        <w:div w:id="1842549185">
          <w:marLeft w:val="640"/>
          <w:marRight w:val="0"/>
          <w:marTop w:val="0"/>
          <w:marBottom w:val="0"/>
          <w:divBdr>
            <w:top w:val="none" w:sz="0" w:space="0" w:color="auto"/>
            <w:left w:val="none" w:sz="0" w:space="0" w:color="auto"/>
            <w:bottom w:val="none" w:sz="0" w:space="0" w:color="auto"/>
            <w:right w:val="none" w:sz="0" w:space="0" w:color="auto"/>
          </w:divBdr>
        </w:div>
        <w:div w:id="669522096">
          <w:marLeft w:val="640"/>
          <w:marRight w:val="0"/>
          <w:marTop w:val="0"/>
          <w:marBottom w:val="0"/>
          <w:divBdr>
            <w:top w:val="none" w:sz="0" w:space="0" w:color="auto"/>
            <w:left w:val="none" w:sz="0" w:space="0" w:color="auto"/>
            <w:bottom w:val="none" w:sz="0" w:space="0" w:color="auto"/>
            <w:right w:val="none" w:sz="0" w:space="0" w:color="auto"/>
          </w:divBdr>
        </w:div>
        <w:div w:id="945696292">
          <w:marLeft w:val="640"/>
          <w:marRight w:val="0"/>
          <w:marTop w:val="0"/>
          <w:marBottom w:val="0"/>
          <w:divBdr>
            <w:top w:val="none" w:sz="0" w:space="0" w:color="auto"/>
            <w:left w:val="none" w:sz="0" w:space="0" w:color="auto"/>
            <w:bottom w:val="none" w:sz="0" w:space="0" w:color="auto"/>
            <w:right w:val="none" w:sz="0" w:space="0" w:color="auto"/>
          </w:divBdr>
        </w:div>
        <w:div w:id="911507244">
          <w:marLeft w:val="640"/>
          <w:marRight w:val="0"/>
          <w:marTop w:val="0"/>
          <w:marBottom w:val="0"/>
          <w:divBdr>
            <w:top w:val="none" w:sz="0" w:space="0" w:color="auto"/>
            <w:left w:val="none" w:sz="0" w:space="0" w:color="auto"/>
            <w:bottom w:val="none" w:sz="0" w:space="0" w:color="auto"/>
            <w:right w:val="none" w:sz="0" w:space="0" w:color="auto"/>
          </w:divBdr>
        </w:div>
        <w:div w:id="2051684789">
          <w:marLeft w:val="640"/>
          <w:marRight w:val="0"/>
          <w:marTop w:val="0"/>
          <w:marBottom w:val="0"/>
          <w:divBdr>
            <w:top w:val="none" w:sz="0" w:space="0" w:color="auto"/>
            <w:left w:val="none" w:sz="0" w:space="0" w:color="auto"/>
            <w:bottom w:val="none" w:sz="0" w:space="0" w:color="auto"/>
            <w:right w:val="none" w:sz="0" w:space="0" w:color="auto"/>
          </w:divBdr>
        </w:div>
        <w:div w:id="1541938336">
          <w:marLeft w:val="640"/>
          <w:marRight w:val="0"/>
          <w:marTop w:val="0"/>
          <w:marBottom w:val="0"/>
          <w:divBdr>
            <w:top w:val="none" w:sz="0" w:space="0" w:color="auto"/>
            <w:left w:val="none" w:sz="0" w:space="0" w:color="auto"/>
            <w:bottom w:val="none" w:sz="0" w:space="0" w:color="auto"/>
            <w:right w:val="none" w:sz="0" w:space="0" w:color="auto"/>
          </w:divBdr>
        </w:div>
        <w:div w:id="1093623457">
          <w:marLeft w:val="640"/>
          <w:marRight w:val="0"/>
          <w:marTop w:val="0"/>
          <w:marBottom w:val="0"/>
          <w:divBdr>
            <w:top w:val="none" w:sz="0" w:space="0" w:color="auto"/>
            <w:left w:val="none" w:sz="0" w:space="0" w:color="auto"/>
            <w:bottom w:val="none" w:sz="0" w:space="0" w:color="auto"/>
            <w:right w:val="none" w:sz="0" w:space="0" w:color="auto"/>
          </w:divBdr>
        </w:div>
        <w:div w:id="1587113326">
          <w:marLeft w:val="640"/>
          <w:marRight w:val="0"/>
          <w:marTop w:val="0"/>
          <w:marBottom w:val="0"/>
          <w:divBdr>
            <w:top w:val="none" w:sz="0" w:space="0" w:color="auto"/>
            <w:left w:val="none" w:sz="0" w:space="0" w:color="auto"/>
            <w:bottom w:val="none" w:sz="0" w:space="0" w:color="auto"/>
            <w:right w:val="none" w:sz="0" w:space="0" w:color="auto"/>
          </w:divBdr>
        </w:div>
        <w:div w:id="941953661">
          <w:marLeft w:val="640"/>
          <w:marRight w:val="0"/>
          <w:marTop w:val="0"/>
          <w:marBottom w:val="0"/>
          <w:divBdr>
            <w:top w:val="none" w:sz="0" w:space="0" w:color="auto"/>
            <w:left w:val="none" w:sz="0" w:space="0" w:color="auto"/>
            <w:bottom w:val="none" w:sz="0" w:space="0" w:color="auto"/>
            <w:right w:val="none" w:sz="0" w:space="0" w:color="auto"/>
          </w:divBdr>
        </w:div>
        <w:div w:id="1419668020">
          <w:marLeft w:val="640"/>
          <w:marRight w:val="0"/>
          <w:marTop w:val="0"/>
          <w:marBottom w:val="0"/>
          <w:divBdr>
            <w:top w:val="none" w:sz="0" w:space="0" w:color="auto"/>
            <w:left w:val="none" w:sz="0" w:space="0" w:color="auto"/>
            <w:bottom w:val="none" w:sz="0" w:space="0" w:color="auto"/>
            <w:right w:val="none" w:sz="0" w:space="0" w:color="auto"/>
          </w:divBdr>
        </w:div>
        <w:div w:id="1819106503">
          <w:marLeft w:val="640"/>
          <w:marRight w:val="0"/>
          <w:marTop w:val="0"/>
          <w:marBottom w:val="0"/>
          <w:divBdr>
            <w:top w:val="none" w:sz="0" w:space="0" w:color="auto"/>
            <w:left w:val="none" w:sz="0" w:space="0" w:color="auto"/>
            <w:bottom w:val="none" w:sz="0" w:space="0" w:color="auto"/>
            <w:right w:val="none" w:sz="0" w:space="0" w:color="auto"/>
          </w:divBdr>
        </w:div>
        <w:div w:id="1743333648">
          <w:marLeft w:val="640"/>
          <w:marRight w:val="0"/>
          <w:marTop w:val="0"/>
          <w:marBottom w:val="0"/>
          <w:divBdr>
            <w:top w:val="none" w:sz="0" w:space="0" w:color="auto"/>
            <w:left w:val="none" w:sz="0" w:space="0" w:color="auto"/>
            <w:bottom w:val="none" w:sz="0" w:space="0" w:color="auto"/>
            <w:right w:val="none" w:sz="0" w:space="0" w:color="auto"/>
          </w:divBdr>
        </w:div>
        <w:div w:id="1606156313">
          <w:marLeft w:val="640"/>
          <w:marRight w:val="0"/>
          <w:marTop w:val="0"/>
          <w:marBottom w:val="0"/>
          <w:divBdr>
            <w:top w:val="none" w:sz="0" w:space="0" w:color="auto"/>
            <w:left w:val="none" w:sz="0" w:space="0" w:color="auto"/>
            <w:bottom w:val="none" w:sz="0" w:space="0" w:color="auto"/>
            <w:right w:val="none" w:sz="0" w:space="0" w:color="auto"/>
          </w:divBdr>
        </w:div>
        <w:div w:id="888763517">
          <w:marLeft w:val="640"/>
          <w:marRight w:val="0"/>
          <w:marTop w:val="0"/>
          <w:marBottom w:val="0"/>
          <w:divBdr>
            <w:top w:val="none" w:sz="0" w:space="0" w:color="auto"/>
            <w:left w:val="none" w:sz="0" w:space="0" w:color="auto"/>
            <w:bottom w:val="none" w:sz="0" w:space="0" w:color="auto"/>
            <w:right w:val="none" w:sz="0" w:space="0" w:color="auto"/>
          </w:divBdr>
        </w:div>
        <w:div w:id="449277022">
          <w:marLeft w:val="640"/>
          <w:marRight w:val="0"/>
          <w:marTop w:val="0"/>
          <w:marBottom w:val="0"/>
          <w:divBdr>
            <w:top w:val="none" w:sz="0" w:space="0" w:color="auto"/>
            <w:left w:val="none" w:sz="0" w:space="0" w:color="auto"/>
            <w:bottom w:val="none" w:sz="0" w:space="0" w:color="auto"/>
            <w:right w:val="none" w:sz="0" w:space="0" w:color="auto"/>
          </w:divBdr>
        </w:div>
        <w:div w:id="2068798120">
          <w:marLeft w:val="640"/>
          <w:marRight w:val="0"/>
          <w:marTop w:val="0"/>
          <w:marBottom w:val="0"/>
          <w:divBdr>
            <w:top w:val="none" w:sz="0" w:space="0" w:color="auto"/>
            <w:left w:val="none" w:sz="0" w:space="0" w:color="auto"/>
            <w:bottom w:val="none" w:sz="0" w:space="0" w:color="auto"/>
            <w:right w:val="none" w:sz="0" w:space="0" w:color="auto"/>
          </w:divBdr>
        </w:div>
        <w:div w:id="118302506">
          <w:marLeft w:val="640"/>
          <w:marRight w:val="0"/>
          <w:marTop w:val="0"/>
          <w:marBottom w:val="0"/>
          <w:divBdr>
            <w:top w:val="none" w:sz="0" w:space="0" w:color="auto"/>
            <w:left w:val="none" w:sz="0" w:space="0" w:color="auto"/>
            <w:bottom w:val="none" w:sz="0" w:space="0" w:color="auto"/>
            <w:right w:val="none" w:sz="0" w:space="0" w:color="auto"/>
          </w:divBdr>
        </w:div>
        <w:div w:id="72239415">
          <w:marLeft w:val="640"/>
          <w:marRight w:val="0"/>
          <w:marTop w:val="0"/>
          <w:marBottom w:val="0"/>
          <w:divBdr>
            <w:top w:val="none" w:sz="0" w:space="0" w:color="auto"/>
            <w:left w:val="none" w:sz="0" w:space="0" w:color="auto"/>
            <w:bottom w:val="none" w:sz="0" w:space="0" w:color="auto"/>
            <w:right w:val="none" w:sz="0" w:space="0" w:color="auto"/>
          </w:divBdr>
        </w:div>
        <w:div w:id="1422525210">
          <w:marLeft w:val="640"/>
          <w:marRight w:val="0"/>
          <w:marTop w:val="0"/>
          <w:marBottom w:val="0"/>
          <w:divBdr>
            <w:top w:val="none" w:sz="0" w:space="0" w:color="auto"/>
            <w:left w:val="none" w:sz="0" w:space="0" w:color="auto"/>
            <w:bottom w:val="none" w:sz="0" w:space="0" w:color="auto"/>
            <w:right w:val="none" w:sz="0" w:space="0" w:color="auto"/>
          </w:divBdr>
        </w:div>
        <w:div w:id="32510585">
          <w:marLeft w:val="640"/>
          <w:marRight w:val="0"/>
          <w:marTop w:val="0"/>
          <w:marBottom w:val="0"/>
          <w:divBdr>
            <w:top w:val="none" w:sz="0" w:space="0" w:color="auto"/>
            <w:left w:val="none" w:sz="0" w:space="0" w:color="auto"/>
            <w:bottom w:val="none" w:sz="0" w:space="0" w:color="auto"/>
            <w:right w:val="none" w:sz="0" w:space="0" w:color="auto"/>
          </w:divBdr>
        </w:div>
        <w:div w:id="1220748047">
          <w:marLeft w:val="640"/>
          <w:marRight w:val="0"/>
          <w:marTop w:val="0"/>
          <w:marBottom w:val="0"/>
          <w:divBdr>
            <w:top w:val="none" w:sz="0" w:space="0" w:color="auto"/>
            <w:left w:val="none" w:sz="0" w:space="0" w:color="auto"/>
            <w:bottom w:val="none" w:sz="0" w:space="0" w:color="auto"/>
            <w:right w:val="none" w:sz="0" w:space="0" w:color="auto"/>
          </w:divBdr>
        </w:div>
        <w:div w:id="2006085233">
          <w:marLeft w:val="640"/>
          <w:marRight w:val="0"/>
          <w:marTop w:val="0"/>
          <w:marBottom w:val="0"/>
          <w:divBdr>
            <w:top w:val="none" w:sz="0" w:space="0" w:color="auto"/>
            <w:left w:val="none" w:sz="0" w:space="0" w:color="auto"/>
            <w:bottom w:val="none" w:sz="0" w:space="0" w:color="auto"/>
            <w:right w:val="none" w:sz="0" w:space="0" w:color="auto"/>
          </w:divBdr>
        </w:div>
      </w:divsChild>
    </w:div>
    <w:div w:id="344788953">
      <w:bodyDiv w:val="1"/>
      <w:marLeft w:val="0"/>
      <w:marRight w:val="0"/>
      <w:marTop w:val="0"/>
      <w:marBottom w:val="0"/>
      <w:divBdr>
        <w:top w:val="none" w:sz="0" w:space="0" w:color="auto"/>
        <w:left w:val="none" w:sz="0" w:space="0" w:color="auto"/>
        <w:bottom w:val="none" w:sz="0" w:space="0" w:color="auto"/>
        <w:right w:val="none" w:sz="0" w:space="0" w:color="auto"/>
      </w:divBdr>
      <w:divsChild>
        <w:div w:id="2103406853">
          <w:marLeft w:val="640"/>
          <w:marRight w:val="0"/>
          <w:marTop w:val="0"/>
          <w:marBottom w:val="0"/>
          <w:divBdr>
            <w:top w:val="none" w:sz="0" w:space="0" w:color="auto"/>
            <w:left w:val="none" w:sz="0" w:space="0" w:color="auto"/>
            <w:bottom w:val="none" w:sz="0" w:space="0" w:color="auto"/>
            <w:right w:val="none" w:sz="0" w:space="0" w:color="auto"/>
          </w:divBdr>
        </w:div>
        <w:div w:id="1979921469">
          <w:marLeft w:val="640"/>
          <w:marRight w:val="0"/>
          <w:marTop w:val="0"/>
          <w:marBottom w:val="0"/>
          <w:divBdr>
            <w:top w:val="none" w:sz="0" w:space="0" w:color="auto"/>
            <w:left w:val="none" w:sz="0" w:space="0" w:color="auto"/>
            <w:bottom w:val="none" w:sz="0" w:space="0" w:color="auto"/>
            <w:right w:val="none" w:sz="0" w:space="0" w:color="auto"/>
          </w:divBdr>
        </w:div>
        <w:div w:id="294986820">
          <w:marLeft w:val="640"/>
          <w:marRight w:val="0"/>
          <w:marTop w:val="0"/>
          <w:marBottom w:val="0"/>
          <w:divBdr>
            <w:top w:val="none" w:sz="0" w:space="0" w:color="auto"/>
            <w:left w:val="none" w:sz="0" w:space="0" w:color="auto"/>
            <w:bottom w:val="none" w:sz="0" w:space="0" w:color="auto"/>
            <w:right w:val="none" w:sz="0" w:space="0" w:color="auto"/>
          </w:divBdr>
        </w:div>
        <w:div w:id="1391461058">
          <w:marLeft w:val="640"/>
          <w:marRight w:val="0"/>
          <w:marTop w:val="0"/>
          <w:marBottom w:val="0"/>
          <w:divBdr>
            <w:top w:val="none" w:sz="0" w:space="0" w:color="auto"/>
            <w:left w:val="none" w:sz="0" w:space="0" w:color="auto"/>
            <w:bottom w:val="none" w:sz="0" w:space="0" w:color="auto"/>
            <w:right w:val="none" w:sz="0" w:space="0" w:color="auto"/>
          </w:divBdr>
        </w:div>
        <w:div w:id="1492603975">
          <w:marLeft w:val="640"/>
          <w:marRight w:val="0"/>
          <w:marTop w:val="0"/>
          <w:marBottom w:val="0"/>
          <w:divBdr>
            <w:top w:val="none" w:sz="0" w:space="0" w:color="auto"/>
            <w:left w:val="none" w:sz="0" w:space="0" w:color="auto"/>
            <w:bottom w:val="none" w:sz="0" w:space="0" w:color="auto"/>
            <w:right w:val="none" w:sz="0" w:space="0" w:color="auto"/>
          </w:divBdr>
        </w:div>
        <w:div w:id="1029181455">
          <w:marLeft w:val="640"/>
          <w:marRight w:val="0"/>
          <w:marTop w:val="0"/>
          <w:marBottom w:val="0"/>
          <w:divBdr>
            <w:top w:val="none" w:sz="0" w:space="0" w:color="auto"/>
            <w:left w:val="none" w:sz="0" w:space="0" w:color="auto"/>
            <w:bottom w:val="none" w:sz="0" w:space="0" w:color="auto"/>
            <w:right w:val="none" w:sz="0" w:space="0" w:color="auto"/>
          </w:divBdr>
        </w:div>
      </w:divsChild>
    </w:div>
    <w:div w:id="344864672">
      <w:bodyDiv w:val="1"/>
      <w:marLeft w:val="0"/>
      <w:marRight w:val="0"/>
      <w:marTop w:val="0"/>
      <w:marBottom w:val="0"/>
      <w:divBdr>
        <w:top w:val="none" w:sz="0" w:space="0" w:color="auto"/>
        <w:left w:val="none" w:sz="0" w:space="0" w:color="auto"/>
        <w:bottom w:val="none" w:sz="0" w:space="0" w:color="auto"/>
        <w:right w:val="none" w:sz="0" w:space="0" w:color="auto"/>
      </w:divBdr>
      <w:divsChild>
        <w:div w:id="930820327">
          <w:marLeft w:val="640"/>
          <w:marRight w:val="0"/>
          <w:marTop w:val="0"/>
          <w:marBottom w:val="0"/>
          <w:divBdr>
            <w:top w:val="none" w:sz="0" w:space="0" w:color="auto"/>
            <w:left w:val="none" w:sz="0" w:space="0" w:color="auto"/>
            <w:bottom w:val="none" w:sz="0" w:space="0" w:color="auto"/>
            <w:right w:val="none" w:sz="0" w:space="0" w:color="auto"/>
          </w:divBdr>
        </w:div>
        <w:div w:id="706639880">
          <w:marLeft w:val="640"/>
          <w:marRight w:val="0"/>
          <w:marTop w:val="0"/>
          <w:marBottom w:val="0"/>
          <w:divBdr>
            <w:top w:val="none" w:sz="0" w:space="0" w:color="auto"/>
            <w:left w:val="none" w:sz="0" w:space="0" w:color="auto"/>
            <w:bottom w:val="none" w:sz="0" w:space="0" w:color="auto"/>
            <w:right w:val="none" w:sz="0" w:space="0" w:color="auto"/>
          </w:divBdr>
        </w:div>
        <w:div w:id="2052725317">
          <w:marLeft w:val="640"/>
          <w:marRight w:val="0"/>
          <w:marTop w:val="0"/>
          <w:marBottom w:val="0"/>
          <w:divBdr>
            <w:top w:val="none" w:sz="0" w:space="0" w:color="auto"/>
            <w:left w:val="none" w:sz="0" w:space="0" w:color="auto"/>
            <w:bottom w:val="none" w:sz="0" w:space="0" w:color="auto"/>
            <w:right w:val="none" w:sz="0" w:space="0" w:color="auto"/>
          </w:divBdr>
        </w:div>
        <w:div w:id="1282760880">
          <w:marLeft w:val="640"/>
          <w:marRight w:val="0"/>
          <w:marTop w:val="0"/>
          <w:marBottom w:val="0"/>
          <w:divBdr>
            <w:top w:val="none" w:sz="0" w:space="0" w:color="auto"/>
            <w:left w:val="none" w:sz="0" w:space="0" w:color="auto"/>
            <w:bottom w:val="none" w:sz="0" w:space="0" w:color="auto"/>
            <w:right w:val="none" w:sz="0" w:space="0" w:color="auto"/>
          </w:divBdr>
        </w:div>
        <w:div w:id="1832676436">
          <w:marLeft w:val="640"/>
          <w:marRight w:val="0"/>
          <w:marTop w:val="0"/>
          <w:marBottom w:val="0"/>
          <w:divBdr>
            <w:top w:val="none" w:sz="0" w:space="0" w:color="auto"/>
            <w:left w:val="none" w:sz="0" w:space="0" w:color="auto"/>
            <w:bottom w:val="none" w:sz="0" w:space="0" w:color="auto"/>
            <w:right w:val="none" w:sz="0" w:space="0" w:color="auto"/>
          </w:divBdr>
        </w:div>
        <w:div w:id="81797851">
          <w:marLeft w:val="640"/>
          <w:marRight w:val="0"/>
          <w:marTop w:val="0"/>
          <w:marBottom w:val="0"/>
          <w:divBdr>
            <w:top w:val="none" w:sz="0" w:space="0" w:color="auto"/>
            <w:left w:val="none" w:sz="0" w:space="0" w:color="auto"/>
            <w:bottom w:val="none" w:sz="0" w:space="0" w:color="auto"/>
            <w:right w:val="none" w:sz="0" w:space="0" w:color="auto"/>
          </w:divBdr>
        </w:div>
        <w:div w:id="1178038207">
          <w:marLeft w:val="640"/>
          <w:marRight w:val="0"/>
          <w:marTop w:val="0"/>
          <w:marBottom w:val="0"/>
          <w:divBdr>
            <w:top w:val="none" w:sz="0" w:space="0" w:color="auto"/>
            <w:left w:val="none" w:sz="0" w:space="0" w:color="auto"/>
            <w:bottom w:val="none" w:sz="0" w:space="0" w:color="auto"/>
            <w:right w:val="none" w:sz="0" w:space="0" w:color="auto"/>
          </w:divBdr>
        </w:div>
        <w:div w:id="696201347">
          <w:marLeft w:val="640"/>
          <w:marRight w:val="0"/>
          <w:marTop w:val="0"/>
          <w:marBottom w:val="0"/>
          <w:divBdr>
            <w:top w:val="none" w:sz="0" w:space="0" w:color="auto"/>
            <w:left w:val="none" w:sz="0" w:space="0" w:color="auto"/>
            <w:bottom w:val="none" w:sz="0" w:space="0" w:color="auto"/>
            <w:right w:val="none" w:sz="0" w:space="0" w:color="auto"/>
          </w:divBdr>
        </w:div>
        <w:div w:id="973680385">
          <w:marLeft w:val="640"/>
          <w:marRight w:val="0"/>
          <w:marTop w:val="0"/>
          <w:marBottom w:val="0"/>
          <w:divBdr>
            <w:top w:val="none" w:sz="0" w:space="0" w:color="auto"/>
            <w:left w:val="none" w:sz="0" w:space="0" w:color="auto"/>
            <w:bottom w:val="none" w:sz="0" w:space="0" w:color="auto"/>
            <w:right w:val="none" w:sz="0" w:space="0" w:color="auto"/>
          </w:divBdr>
        </w:div>
        <w:div w:id="1074887636">
          <w:marLeft w:val="640"/>
          <w:marRight w:val="0"/>
          <w:marTop w:val="0"/>
          <w:marBottom w:val="0"/>
          <w:divBdr>
            <w:top w:val="none" w:sz="0" w:space="0" w:color="auto"/>
            <w:left w:val="none" w:sz="0" w:space="0" w:color="auto"/>
            <w:bottom w:val="none" w:sz="0" w:space="0" w:color="auto"/>
            <w:right w:val="none" w:sz="0" w:space="0" w:color="auto"/>
          </w:divBdr>
        </w:div>
        <w:div w:id="426921709">
          <w:marLeft w:val="640"/>
          <w:marRight w:val="0"/>
          <w:marTop w:val="0"/>
          <w:marBottom w:val="0"/>
          <w:divBdr>
            <w:top w:val="none" w:sz="0" w:space="0" w:color="auto"/>
            <w:left w:val="none" w:sz="0" w:space="0" w:color="auto"/>
            <w:bottom w:val="none" w:sz="0" w:space="0" w:color="auto"/>
            <w:right w:val="none" w:sz="0" w:space="0" w:color="auto"/>
          </w:divBdr>
        </w:div>
        <w:div w:id="1864510883">
          <w:marLeft w:val="640"/>
          <w:marRight w:val="0"/>
          <w:marTop w:val="0"/>
          <w:marBottom w:val="0"/>
          <w:divBdr>
            <w:top w:val="none" w:sz="0" w:space="0" w:color="auto"/>
            <w:left w:val="none" w:sz="0" w:space="0" w:color="auto"/>
            <w:bottom w:val="none" w:sz="0" w:space="0" w:color="auto"/>
            <w:right w:val="none" w:sz="0" w:space="0" w:color="auto"/>
          </w:divBdr>
        </w:div>
        <w:div w:id="1635327670">
          <w:marLeft w:val="640"/>
          <w:marRight w:val="0"/>
          <w:marTop w:val="0"/>
          <w:marBottom w:val="0"/>
          <w:divBdr>
            <w:top w:val="none" w:sz="0" w:space="0" w:color="auto"/>
            <w:left w:val="none" w:sz="0" w:space="0" w:color="auto"/>
            <w:bottom w:val="none" w:sz="0" w:space="0" w:color="auto"/>
            <w:right w:val="none" w:sz="0" w:space="0" w:color="auto"/>
          </w:divBdr>
        </w:div>
        <w:div w:id="1344433880">
          <w:marLeft w:val="640"/>
          <w:marRight w:val="0"/>
          <w:marTop w:val="0"/>
          <w:marBottom w:val="0"/>
          <w:divBdr>
            <w:top w:val="none" w:sz="0" w:space="0" w:color="auto"/>
            <w:left w:val="none" w:sz="0" w:space="0" w:color="auto"/>
            <w:bottom w:val="none" w:sz="0" w:space="0" w:color="auto"/>
            <w:right w:val="none" w:sz="0" w:space="0" w:color="auto"/>
          </w:divBdr>
        </w:div>
        <w:div w:id="1870407518">
          <w:marLeft w:val="640"/>
          <w:marRight w:val="0"/>
          <w:marTop w:val="0"/>
          <w:marBottom w:val="0"/>
          <w:divBdr>
            <w:top w:val="none" w:sz="0" w:space="0" w:color="auto"/>
            <w:left w:val="none" w:sz="0" w:space="0" w:color="auto"/>
            <w:bottom w:val="none" w:sz="0" w:space="0" w:color="auto"/>
            <w:right w:val="none" w:sz="0" w:space="0" w:color="auto"/>
          </w:divBdr>
        </w:div>
        <w:div w:id="1395811021">
          <w:marLeft w:val="640"/>
          <w:marRight w:val="0"/>
          <w:marTop w:val="0"/>
          <w:marBottom w:val="0"/>
          <w:divBdr>
            <w:top w:val="none" w:sz="0" w:space="0" w:color="auto"/>
            <w:left w:val="none" w:sz="0" w:space="0" w:color="auto"/>
            <w:bottom w:val="none" w:sz="0" w:space="0" w:color="auto"/>
            <w:right w:val="none" w:sz="0" w:space="0" w:color="auto"/>
          </w:divBdr>
        </w:div>
        <w:div w:id="157230852">
          <w:marLeft w:val="640"/>
          <w:marRight w:val="0"/>
          <w:marTop w:val="0"/>
          <w:marBottom w:val="0"/>
          <w:divBdr>
            <w:top w:val="none" w:sz="0" w:space="0" w:color="auto"/>
            <w:left w:val="none" w:sz="0" w:space="0" w:color="auto"/>
            <w:bottom w:val="none" w:sz="0" w:space="0" w:color="auto"/>
            <w:right w:val="none" w:sz="0" w:space="0" w:color="auto"/>
          </w:divBdr>
        </w:div>
        <w:div w:id="1294602536">
          <w:marLeft w:val="640"/>
          <w:marRight w:val="0"/>
          <w:marTop w:val="0"/>
          <w:marBottom w:val="0"/>
          <w:divBdr>
            <w:top w:val="none" w:sz="0" w:space="0" w:color="auto"/>
            <w:left w:val="none" w:sz="0" w:space="0" w:color="auto"/>
            <w:bottom w:val="none" w:sz="0" w:space="0" w:color="auto"/>
            <w:right w:val="none" w:sz="0" w:space="0" w:color="auto"/>
          </w:divBdr>
        </w:div>
        <w:div w:id="970598082">
          <w:marLeft w:val="640"/>
          <w:marRight w:val="0"/>
          <w:marTop w:val="0"/>
          <w:marBottom w:val="0"/>
          <w:divBdr>
            <w:top w:val="none" w:sz="0" w:space="0" w:color="auto"/>
            <w:left w:val="none" w:sz="0" w:space="0" w:color="auto"/>
            <w:bottom w:val="none" w:sz="0" w:space="0" w:color="auto"/>
            <w:right w:val="none" w:sz="0" w:space="0" w:color="auto"/>
          </w:divBdr>
        </w:div>
        <w:div w:id="36900779">
          <w:marLeft w:val="640"/>
          <w:marRight w:val="0"/>
          <w:marTop w:val="0"/>
          <w:marBottom w:val="0"/>
          <w:divBdr>
            <w:top w:val="none" w:sz="0" w:space="0" w:color="auto"/>
            <w:left w:val="none" w:sz="0" w:space="0" w:color="auto"/>
            <w:bottom w:val="none" w:sz="0" w:space="0" w:color="auto"/>
            <w:right w:val="none" w:sz="0" w:space="0" w:color="auto"/>
          </w:divBdr>
        </w:div>
        <w:div w:id="690305517">
          <w:marLeft w:val="640"/>
          <w:marRight w:val="0"/>
          <w:marTop w:val="0"/>
          <w:marBottom w:val="0"/>
          <w:divBdr>
            <w:top w:val="none" w:sz="0" w:space="0" w:color="auto"/>
            <w:left w:val="none" w:sz="0" w:space="0" w:color="auto"/>
            <w:bottom w:val="none" w:sz="0" w:space="0" w:color="auto"/>
            <w:right w:val="none" w:sz="0" w:space="0" w:color="auto"/>
          </w:divBdr>
        </w:div>
        <w:div w:id="1392191729">
          <w:marLeft w:val="640"/>
          <w:marRight w:val="0"/>
          <w:marTop w:val="0"/>
          <w:marBottom w:val="0"/>
          <w:divBdr>
            <w:top w:val="none" w:sz="0" w:space="0" w:color="auto"/>
            <w:left w:val="none" w:sz="0" w:space="0" w:color="auto"/>
            <w:bottom w:val="none" w:sz="0" w:space="0" w:color="auto"/>
            <w:right w:val="none" w:sz="0" w:space="0" w:color="auto"/>
          </w:divBdr>
        </w:div>
        <w:div w:id="967320803">
          <w:marLeft w:val="640"/>
          <w:marRight w:val="0"/>
          <w:marTop w:val="0"/>
          <w:marBottom w:val="0"/>
          <w:divBdr>
            <w:top w:val="none" w:sz="0" w:space="0" w:color="auto"/>
            <w:left w:val="none" w:sz="0" w:space="0" w:color="auto"/>
            <w:bottom w:val="none" w:sz="0" w:space="0" w:color="auto"/>
            <w:right w:val="none" w:sz="0" w:space="0" w:color="auto"/>
          </w:divBdr>
        </w:div>
        <w:div w:id="1035887573">
          <w:marLeft w:val="640"/>
          <w:marRight w:val="0"/>
          <w:marTop w:val="0"/>
          <w:marBottom w:val="0"/>
          <w:divBdr>
            <w:top w:val="none" w:sz="0" w:space="0" w:color="auto"/>
            <w:left w:val="none" w:sz="0" w:space="0" w:color="auto"/>
            <w:bottom w:val="none" w:sz="0" w:space="0" w:color="auto"/>
            <w:right w:val="none" w:sz="0" w:space="0" w:color="auto"/>
          </w:divBdr>
        </w:div>
        <w:div w:id="335500877">
          <w:marLeft w:val="640"/>
          <w:marRight w:val="0"/>
          <w:marTop w:val="0"/>
          <w:marBottom w:val="0"/>
          <w:divBdr>
            <w:top w:val="none" w:sz="0" w:space="0" w:color="auto"/>
            <w:left w:val="none" w:sz="0" w:space="0" w:color="auto"/>
            <w:bottom w:val="none" w:sz="0" w:space="0" w:color="auto"/>
            <w:right w:val="none" w:sz="0" w:space="0" w:color="auto"/>
          </w:divBdr>
        </w:div>
        <w:div w:id="1874033526">
          <w:marLeft w:val="640"/>
          <w:marRight w:val="0"/>
          <w:marTop w:val="0"/>
          <w:marBottom w:val="0"/>
          <w:divBdr>
            <w:top w:val="none" w:sz="0" w:space="0" w:color="auto"/>
            <w:left w:val="none" w:sz="0" w:space="0" w:color="auto"/>
            <w:bottom w:val="none" w:sz="0" w:space="0" w:color="auto"/>
            <w:right w:val="none" w:sz="0" w:space="0" w:color="auto"/>
          </w:divBdr>
        </w:div>
        <w:div w:id="2032686734">
          <w:marLeft w:val="640"/>
          <w:marRight w:val="0"/>
          <w:marTop w:val="0"/>
          <w:marBottom w:val="0"/>
          <w:divBdr>
            <w:top w:val="none" w:sz="0" w:space="0" w:color="auto"/>
            <w:left w:val="none" w:sz="0" w:space="0" w:color="auto"/>
            <w:bottom w:val="none" w:sz="0" w:space="0" w:color="auto"/>
            <w:right w:val="none" w:sz="0" w:space="0" w:color="auto"/>
          </w:divBdr>
        </w:div>
        <w:div w:id="926770599">
          <w:marLeft w:val="640"/>
          <w:marRight w:val="0"/>
          <w:marTop w:val="0"/>
          <w:marBottom w:val="0"/>
          <w:divBdr>
            <w:top w:val="none" w:sz="0" w:space="0" w:color="auto"/>
            <w:left w:val="none" w:sz="0" w:space="0" w:color="auto"/>
            <w:bottom w:val="none" w:sz="0" w:space="0" w:color="auto"/>
            <w:right w:val="none" w:sz="0" w:space="0" w:color="auto"/>
          </w:divBdr>
        </w:div>
        <w:div w:id="1741363199">
          <w:marLeft w:val="640"/>
          <w:marRight w:val="0"/>
          <w:marTop w:val="0"/>
          <w:marBottom w:val="0"/>
          <w:divBdr>
            <w:top w:val="none" w:sz="0" w:space="0" w:color="auto"/>
            <w:left w:val="none" w:sz="0" w:space="0" w:color="auto"/>
            <w:bottom w:val="none" w:sz="0" w:space="0" w:color="auto"/>
            <w:right w:val="none" w:sz="0" w:space="0" w:color="auto"/>
          </w:divBdr>
        </w:div>
        <w:div w:id="363293105">
          <w:marLeft w:val="640"/>
          <w:marRight w:val="0"/>
          <w:marTop w:val="0"/>
          <w:marBottom w:val="0"/>
          <w:divBdr>
            <w:top w:val="none" w:sz="0" w:space="0" w:color="auto"/>
            <w:left w:val="none" w:sz="0" w:space="0" w:color="auto"/>
            <w:bottom w:val="none" w:sz="0" w:space="0" w:color="auto"/>
            <w:right w:val="none" w:sz="0" w:space="0" w:color="auto"/>
          </w:divBdr>
        </w:div>
        <w:div w:id="1214924720">
          <w:marLeft w:val="640"/>
          <w:marRight w:val="0"/>
          <w:marTop w:val="0"/>
          <w:marBottom w:val="0"/>
          <w:divBdr>
            <w:top w:val="none" w:sz="0" w:space="0" w:color="auto"/>
            <w:left w:val="none" w:sz="0" w:space="0" w:color="auto"/>
            <w:bottom w:val="none" w:sz="0" w:space="0" w:color="auto"/>
            <w:right w:val="none" w:sz="0" w:space="0" w:color="auto"/>
          </w:divBdr>
        </w:div>
        <w:div w:id="1497110548">
          <w:marLeft w:val="640"/>
          <w:marRight w:val="0"/>
          <w:marTop w:val="0"/>
          <w:marBottom w:val="0"/>
          <w:divBdr>
            <w:top w:val="none" w:sz="0" w:space="0" w:color="auto"/>
            <w:left w:val="none" w:sz="0" w:space="0" w:color="auto"/>
            <w:bottom w:val="none" w:sz="0" w:space="0" w:color="auto"/>
            <w:right w:val="none" w:sz="0" w:space="0" w:color="auto"/>
          </w:divBdr>
        </w:div>
        <w:div w:id="888036434">
          <w:marLeft w:val="640"/>
          <w:marRight w:val="0"/>
          <w:marTop w:val="0"/>
          <w:marBottom w:val="0"/>
          <w:divBdr>
            <w:top w:val="none" w:sz="0" w:space="0" w:color="auto"/>
            <w:left w:val="none" w:sz="0" w:space="0" w:color="auto"/>
            <w:bottom w:val="none" w:sz="0" w:space="0" w:color="auto"/>
            <w:right w:val="none" w:sz="0" w:space="0" w:color="auto"/>
          </w:divBdr>
        </w:div>
        <w:div w:id="1510484060">
          <w:marLeft w:val="640"/>
          <w:marRight w:val="0"/>
          <w:marTop w:val="0"/>
          <w:marBottom w:val="0"/>
          <w:divBdr>
            <w:top w:val="none" w:sz="0" w:space="0" w:color="auto"/>
            <w:left w:val="none" w:sz="0" w:space="0" w:color="auto"/>
            <w:bottom w:val="none" w:sz="0" w:space="0" w:color="auto"/>
            <w:right w:val="none" w:sz="0" w:space="0" w:color="auto"/>
          </w:divBdr>
        </w:div>
        <w:div w:id="1516188440">
          <w:marLeft w:val="640"/>
          <w:marRight w:val="0"/>
          <w:marTop w:val="0"/>
          <w:marBottom w:val="0"/>
          <w:divBdr>
            <w:top w:val="none" w:sz="0" w:space="0" w:color="auto"/>
            <w:left w:val="none" w:sz="0" w:space="0" w:color="auto"/>
            <w:bottom w:val="none" w:sz="0" w:space="0" w:color="auto"/>
            <w:right w:val="none" w:sz="0" w:space="0" w:color="auto"/>
          </w:divBdr>
        </w:div>
        <w:div w:id="829366880">
          <w:marLeft w:val="640"/>
          <w:marRight w:val="0"/>
          <w:marTop w:val="0"/>
          <w:marBottom w:val="0"/>
          <w:divBdr>
            <w:top w:val="none" w:sz="0" w:space="0" w:color="auto"/>
            <w:left w:val="none" w:sz="0" w:space="0" w:color="auto"/>
            <w:bottom w:val="none" w:sz="0" w:space="0" w:color="auto"/>
            <w:right w:val="none" w:sz="0" w:space="0" w:color="auto"/>
          </w:divBdr>
        </w:div>
        <w:div w:id="1579318678">
          <w:marLeft w:val="640"/>
          <w:marRight w:val="0"/>
          <w:marTop w:val="0"/>
          <w:marBottom w:val="0"/>
          <w:divBdr>
            <w:top w:val="none" w:sz="0" w:space="0" w:color="auto"/>
            <w:left w:val="none" w:sz="0" w:space="0" w:color="auto"/>
            <w:bottom w:val="none" w:sz="0" w:space="0" w:color="auto"/>
            <w:right w:val="none" w:sz="0" w:space="0" w:color="auto"/>
          </w:divBdr>
        </w:div>
        <w:div w:id="379938435">
          <w:marLeft w:val="640"/>
          <w:marRight w:val="0"/>
          <w:marTop w:val="0"/>
          <w:marBottom w:val="0"/>
          <w:divBdr>
            <w:top w:val="none" w:sz="0" w:space="0" w:color="auto"/>
            <w:left w:val="none" w:sz="0" w:space="0" w:color="auto"/>
            <w:bottom w:val="none" w:sz="0" w:space="0" w:color="auto"/>
            <w:right w:val="none" w:sz="0" w:space="0" w:color="auto"/>
          </w:divBdr>
        </w:div>
        <w:div w:id="1473517241">
          <w:marLeft w:val="640"/>
          <w:marRight w:val="0"/>
          <w:marTop w:val="0"/>
          <w:marBottom w:val="0"/>
          <w:divBdr>
            <w:top w:val="none" w:sz="0" w:space="0" w:color="auto"/>
            <w:left w:val="none" w:sz="0" w:space="0" w:color="auto"/>
            <w:bottom w:val="none" w:sz="0" w:space="0" w:color="auto"/>
            <w:right w:val="none" w:sz="0" w:space="0" w:color="auto"/>
          </w:divBdr>
        </w:div>
        <w:div w:id="1079786574">
          <w:marLeft w:val="640"/>
          <w:marRight w:val="0"/>
          <w:marTop w:val="0"/>
          <w:marBottom w:val="0"/>
          <w:divBdr>
            <w:top w:val="none" w:sz="0" w:space="0" w:color="auto"/>
            <w:left w:val="none" w:sz="0" w:space="0" w:color="auto"/>
            <w:bottom w:val="none" w:sz="0" w:space="0" w:color="auto"/>
            <w:right w:val="none" w:sz="0" w:space="0" w:color="auto"/>
          </w:divBdr>
        </w:div>
      </w:divsChild>
    </w:div>
    <w:div w:id="345135592">
      <w:bodyDiv w:val="1"/>
      <w:marLeft w:val="0"/>
      <w:marRight w:val="0"/>
      <w:marTop w:val="0"/>
      <w:marBottom w:val="0"/>
      <w:divBdr>
        <w:top w:val="none" w:sz="0" w:space="0" w:color="auto"/>
        <w:left w:val="none" w:sz="0" w:space="0" w:color="auto"/>
        <w:bottom w:val="none" w:sz="0" w:space="0" w:color="auto"/>
        <w:right w:val="none" w:sz="0" w:space="0" w:color="auto"/>
      </w:divBdr>
      <w:divsChild>
        <w:div w:id="456071774">
          <w:marLeft w:val="640"/>
          <w:marRight w:val="0"/>
          <w:marTop w:val="0"/>
          <w:marBottom w:val="0"/>
          <w:divBdr>
            <w:top w:val="none" w:sz="0" w:space="0" w:color="auto"/>
            <w:left w:val="none" w:sz="0" w:space="0" w:color="auto"/>
            <w:bottom w:val="none" w:sz="0" w:space="0" w:color="auto"/>
            <w:right w:val="none" w:sz="0" w:space="0" w:color="auto"/>
          </w:divBdr>
        </w:div>
        <w:div w:id="201485000">
          <w:marLeft w:val="640"/>
          <w:marRight w:val="0"/>
          <w:marTop w:val="0"/>
          <w:marBottom w:val="0"/>
          <w:divBdr>
            <w:top w:val="none" w:sz="0" w:space="0" w:color="auto"/>
            <w:left w:val="none" w:sz="0" w:space="0" w:color="auto"/>
            <w:bottom w:val="none" w:sz="0" w:space="0" w:color="auto"/>
            <w:right w:val="none" w:sz="0" w:space="0" w:color="auto"/>
          </w:divBdr>
        </w:div>
        <w:div w:id="825708229">
          <w:marLeft w:val="640"/>
          <w:marRight w:val="0"/>
          <w:marTop w:val="0"/>
          <w:marBottom w:val="0"/>
          <w:divBdr>
            <w:top w:val="none" w:sz="0" w:space="0" w:color="auto"/>
            <w:left w:val="none" w:sz="0" w:space="0" w:color="auto"/>
            <w:bottom w:val="none" w:sz="0" w:space="0" w:color="auto"/>
            <w:right w:val="none" w:sz="0" w:space="0" w:color="auto"/>
          </w:divBdr>
        </w:div>
        <w:div w:id="1794399479">
          <w:marLeft w:val="640"/>
          <w:marRight w:val="0"/>
          <w:marTop w:val="0"/>
          <w:marBottom w:val="0"/>
          <w:divBdr>
            <w:top w:val="none" w:sz="0" w:space="0" w:color="auto"/>
            <w:left w:val="none" w:sz="0" w:space="0" w:color="auto"/>
            <w:bottom w:val="none" w:sz="0" w:space="0" w:color="auto"/>
            <w:right w:val="none" w:sz="0" w:space="0" w:color="auto"/>
          </w:divBdr>
        </w:div>
        <w:div w:id="459500289">
          <w:marLeft w:val="640"/>
          <w:marRight w:val="0"/>
          <w:marTop w:val="0"/>
          <w:marBottom w:val="0"/>
          <w:divBdr>
            <w:top w:val="none" w:sz="0" w:space="0" w:color="auto"/>
            <w:left w:val="none" w:sz="0" w:space="0" w:color="auto"/>
            <w:bottom w:val="none" w:sz="0" w:space="0" w:color="auto"/>
            <w:right w:val="none" w:sz="0" w:space="0" w:color="auto"/>
          </w:divBdr>
        </w:div>
        <w:div w:id="687102724">
          <w:marLeft w:val="640"/>
          <w:marRight w:val="0"/>
          <w:marTop w:val="0"/>
          <w:marBottom w:val="0"/>
          <w:divBdr>
            <w:top w:val="none" w:sz="0" w:space="0" w:color="auto"/>
            <w:left w:val="none" w:sz="0" w:space="0" w:color="auto"/>
            <w:bottom w:val="none" w:sz="0" w:space="0" w:color="auto"/>
            <w:right w:val="none" w:sz="0" w:space="0" w:color="auto"/>
          </w:divBdr>
        </w:div>
        <w:div w:id="1337229259">
          <w:marLeft w:val="640"/>
          <w:marRight w:val="0"/>
          <w:marTop w:val="0"/>
          <w:marBottom w:val="0"/>
          <w:divBdr>
            <w:top w:val="none" w:sz="0" w:space="0" w:color="auto"/>
            <w:left w:val="none" w:sz="0" w:space="0" w:color="auto"/>
            <w:bottom w:val="none" w:sz="0" w:space="0" w:color="auto"/>
            <w:right w:val="none" w:sz="0" w:space="0" w:color="auto"/>
          </w:divBdr>
        </w:div>
        <w:div w:id="970945014">
          <w:marLeft w:val="640"/>
          <w:marRight w:val="0"/>
          <w:marTop w:val="0"/>
          <w:marBottom w:val="0"/>
          <w:divBdr>
            <w:top w:val="none" w:sz="0" w:space="0" w:color="auto"/>
            <w:left w:val="none" w:sz="0" w:space="0" w:color="auto"/>
            <w:bottom w:val="none" w:sz="0" w:space="0" w:color="auto"/>
            <w:right w:val="none" w:sz="0" w:space="0" w:color="auto"/>
          </w:divBdr>
        </w:div>
        <w:div w:id="121272675">
          <w:marLeft w:val="640"/>
          <w:marRight w:val="0"/>
          <w:marTop w:val="0"/>
          <w:marBottom w:val="0"/>
          <w:divBdr>
            <w:top w:val="none" w:sz="0" w:space="0" w:color="auto"/>
            <w:left w:val="none" w:sz="0" w:space="0" w:color="auto"/>
            <w:bottom w:val="none" w:sz="0" w:space="0" w:color="auto"/>
            <w:right w:val="none" w:sz="0" w:space="0" w:color="auto"/>
          </w:divBdr>
        </w:div>
        <w:div w:id="1750731022">
          <w:marLeft w:val="640"/>
          <w:marRight w:val="0"/>
          <w:marTop w:val="0"/>
          <w:marBottom w:val="0"/>
          <w:divBdr>
            <w:top w:val="none" w:sz="0" w:space="0" w:color="auto"/>
            <w:left w:val="none" w:sz="0" w:space="0" w:color="auto"/>
            <w:bottom w:val="none" w:sz="0" w:space="0" w:color="auto"/>
            <w:right w:val="none" w:sz="0" w:space="0" w:color="auto"/>
          </w:divBdr>
        </w:div>
        <w:div w:id="1539852886">
          <w:marLeft w:val="640"/>
          <w:marRight w:val="0"/>
          <w:marTop w:val="0"/>
          <w:marBottom w:val="0"/>
          <w:divBdr>
            <w:top w:val="none" w:sz="0" w:space="0" w:color="auto"/>
            <w:left w:val="none" w:sz="0" w:space="0" w:color="auto"/>
            <w:bottom w:val="none" w:sz="0" w:space="0" w:color="auto"/>
            <w:right w:val="none" w:sz="0" w:space="0" w:color="auto"/>
          </w:divBdr>
        </w:div>
        <w:div w:id="1493059709">
          <w:marLeft w:val="640"/>
          <w:marRight w:val="0"/>
          <w:marTop w:val="0"/>
          <w:marBottom w:val="0"/>
          <w:divBdr>
            <w:top w:val="none" w:sz="0" w:space="0" w:color="auto"/>
            <w:left w:val="none" w:sz="0" w:space="0" w:color="auto"/>
            <w:bottom w:val="none" w:sz="0" w:space="0" w:color="auto"/>
            <w:right w:val="none" w:sz="0" w:space="0" w:color="auto"/>
          </w:divBdr>
        </w:div>
        <w:div w:id="1929264139">
          <w:marLeft w:val="640"/>
          <w:marRight w:val="0"/>
          <w:marTop w:val="0"/>
          <w:marBottom w:val="0"/>
          <w:divBdr>
            <w:top w:val="none" w:sz="0" w:space="0" w:color="auto"/>
            <w:left w:val="none" w:sz="0" w:space="0" w:color="auto"/>
            <w:bottom w:val="none" w:sz="0" w:space="0" w:color="auto"/>
            <w:right w:val="none" w:sz="0" w:space="0" w:color="auto"/>
          </w:divBdr>
        </w:div>
        <w:div w:id="230577994">
          <w:marLeft w:val="640"/>
          <w:marRight w:val="0"/>
          <w:marTop w:val="0"/>
          <w:marBottom w:val="0"/>
          <w:divBdr>
            <w:top w:val="none" w:sz="0" w:space="0" w:color="auto"/>
            <w:left w:val="none" w:sz="0" w:space="0" w:color="auto"/>
            <w:bottom w:val="none" w:sz="0" w:space="0" w:color="auto"/>
            <w:right w:val="none" w:sz="0" w:space="0" w:color="auto"/>
          </w:divBdr>
        </w:div>
        <w:div w:id="1404058900">
          <w:marLeft w:val="640"/>
          <w:marRight w:val="0"/>
          <w:marTop w:val="0"/>
          <w:marBottom w:val="0"/>
          <w:divBdr>
            <w:top w:val="none" w:sz="0" w:space="0" w:color="auto"/>
            <w:left w:val="none" w:sz="0" w:space="0" w:color="auto"/>
            <w:bottom w:val="none" w:sz="0" w:space="0" w:color="auto"/>
            <w:right w:val="none" w:sz="0" w:space="0" w:color="auto"/>
          </w:divBdr>
        </w:div>
        <w:div w:id="1224681447">
          <w:marLeft w:val="640"/>
          <w:marRight w:val="0"/>
          <w:marTop w:val="0"/>
          <w:marBottom w:val="0"/>
          <w:divBdr>
            <w:top w:val="none" w:sz="0" w:space="0" w:color="auto"/>
            <w:left w:val="none" w:sz="0" w:space="0" w:color="auto"/>
            <w:bottom w:val="none" w:sz="0" w:space="0" w:color="auto"/>
            <w:right w:val="none" w:sz="0" w:space="0" w:color="auto"/>
          </w:divBdr>
        </w:div>
        <w:div w:id="1475370568">
          <w:marLeft w:val="640"/>
          <w:marRight w:val="0"/>
          <w:marTop w:val="0"/>
          <w:marBottom w:val="0"/>
          <w:divBdr>
            <w:top w:val="none" w:sz="0" w:space="0" w:color="auto"/>
            <w:left w:val="none" w:sz="0" w:space="0" w:color="auto"/>
            <w:bottom w:val="none" w:sz="0" w:space="0" w:color="auto"/>
            <w:right w:val="none" w:sz="0" w:space="0" w:color="auto"/>
          </w:divBdr>
        </w:div>
        <w:div w:id="169955877">
          <w:marLeft w:val="640"/>
          <w:marRight w:val="0"/>
          <w:marTop w:val="0"/>
          <w:marBottom w:val="0"/>
          <w:divBdr>
            <w:top w:val="none" w:sz="0" w:space="0" w:color="auto"/>
            <w:left w:val="none" w:sz="0" w:space="0" w:color="auto"/>
            <w:bottom w:val="none" w:sz="0" w:space="0" w:color="auto"/>
            <w:right w:val="none" w:sz="0" w:space="0" w:color="auto"/>
          </w:divBdr>
        </w:div>
        <w:div w:id="1667248305">
          <w:marLeft w:val="640"/>
          <w:marRight w:val="0"/>
          <w:marTop w:val="0"/>
          <w:marBottom w:val="0"/>
          <w:divBdr>
            <w:top w:val="none" w:sz="0" w:space="0" w:color="auto"/>
            <w:left w:val="none" w:sz="0" w:space="0" w:color="auto"/>
            <w:bottom w:val="none" w:sz="0" w:space="0" w:color="auto"/>
            <w:right w:val="none" w:sz="0" w:space="0" w:color="auto"/>
          </w:divBdr>
        </w:div>
        <w:div w:id="172844732">
          <w:marLeft w:val="640"/>
          <w:marRight w:val="0"/>
          <w:marTop w:val="0"/>
          <w:marBottom w:val="0"/>
          <w:divBdr>
            <w:top w:val="none" w:sz="0" w:space="0" w:color="auto"/>
            <w:left w:val="none" w:sz="0" w:space="0" w:color="auto"/>
            <w:bottom w:val="none" w:sz="0" w:space="0" w:color="auto"/>
            <w:right w:val="none" w:sz="0" w:space="0" w:color="auto"/>
          </w:divBdr>
        </w:div>
        <w:div w:id="1662007971">
          <w:marLeft w:val="640"/>
          <w:marRight w:val="0"/>
          <w:marTop w:val="0"/>
          <w:marBottom w:val="0"/>
          <w:divBdr>
            <w:top w:val="none" w:sz="0" w:space="0" w:color="auto"/>
            <w:left w:val="none" w:sz="0" w:space="0" w:color="auto"/>
            <w:bottom w:val="none" w:sz="0" w:space="0" w:color="auto"/>
            <w:right w:val="none" w:sz="0" w:space="0" w:color="auto"/>
          </w:divBdr>
        </w:div>
        <w:div w:id="530218701">
          <w:marLeft w:val="640"/>
          <w:marRight w:val="0"/>
          <w:marTop w:val="0"/>
          <w:marBottom w:val="0"/>
          <w:divBdr>
            <w:top w:val="none" w:sz="0" w:space="0" w:color="auto"/>
            <w:left w:val="none" w:sz="0" w:space="0" w:color="auto"/>
            <w:bottom w:val="none" w:sz="0" w:space="0" w:color="auto"/>
            <w:right w:val="none" w:sz="0" w:space="0" w:color="auto"/>
          </w:divBdr>
        </w:div>
        <w:div w:id="799611777">
          <w:marLeft w:val="640"/>
          <w:marRight w:val="0"/>
          <w:marTop w:val="0"/>
          <w:marBottom w:val="0"/>
          <w:divBdr>
            <w:top w:val="none" w:sz="0" w:space="0" w:color="auto"/>
            <w:left w:val="none" w:sz="0" w:space="0" w:color="auto"/>
            <w:bottom w:val="none" w:sz="0" w:space="0" w:color="auto"/>
            <w:right w:val="none" w:sz="0" w:space="0" w:color="auto"/>
          </w:divBdr>
        </w:div>
        <w:div w:id="557009262">
          <w:marLeft w:val="640"/>
          <w:marRight w:val="0"/>
          <w:marTop w:val="0"/>
          <w:marBottom w:val="0"/>
          <w:divBdr>
            <w:top w:val="none" w:sz="0" w:space="0" w:color="auto"/>
            <w:left w:val="none" w:sz="0" w:space="0" w:color="auto"/>
            <w:bottom w:val="none" w:sz="0" w:space="0" w:color="auto"/>
            <w:right w:val="none" w:sz="0" w:space="0" w:color="auto"/>
          </w:divBdr>
        </w:div>
      </w:divsChild>
    </w:div>
    <w:div w:id="345448226">
      <w:bodyDiv w:val="1"/>
      <w:marLeft w:val="0"/>
      <w:marRight w:val="0"/>
      <w:marTop w:val="0"/>
      <w:marBottom w:val="0"/>
      <w:divBdr>
        <w:top w:val="none" w:sz="0" w:space="0" w:color="auto"/>
        <w:left w:val="none" w:sz="0" w:space="0" w:color="auto"/>
        <w:bottom w:val="none" w:sz="0" w:space="0" w:color="auto"/>
        <w:right w:val="none" w:sz="0" w:space="0" w:color="auto"/>
      </w:divBdr>
      <w:divsChild>
        <w:div w:id="1220282913">
          <w:marLeft w:val="640"/>
          <w:marRight w:val="0"/>
          <w:marTop w:val="0"/>
          <w:marBottom w:val="0"/>
          <w:divBdr>
            <w:top w:val="none" w:sz="0" w:space="0" w:color="auto"/>
            <w:left w:val="none" w:sz="0" w:space="0" w:color="auto"/>
            <w:bottom w:val="none" w:sz="0" w:space="0" w:color="auto"/>
            <w:right w:val="none" w:sz="0" w:space="0" w:color="auto"/>
          </w:divBdr>
        </w:div>
        <w:div w:id="226960646">
          <w:marLeft w:val="640"/>
          <w:marRight w:val="0"/>
          <w:marTop w:val="0"/>
          <w:marBottom w:val="0"/>
          <w:divBdr>
            <w:top w:val="none" w:sz="0" w:space="0" w:color="auto"/>
            <w:left w:val="none" w:sz="0" w:space="0" w:color="auto"/>
            <w:bottom w:val="none" w:sz="0" w:space="0" w:color="auto"/>
            <w:right w:val="none" w:sz="0" w:space="0" w:color="auto"/>
          </w:divBdr>
        </w:div>
        <w:div w:id="1877815211">
          <w:marLeft w:val="640"/>
          <w:marRight w:val="0"/>
          <w:marTop w:val="0"/>
          <w:marBottom w:val="0"/>
          <w:divBdr>
            <w:top w:val="none" w:sz="0" w:space="0" w:color="auto"/>
            <w:left w:val="none" w:sz="0" w:space="0" w:color="auto"/>
            <w:bottom w:val="none" w:sz="0" w:space="0" w:color="auto"/>
            <w:right w:val="none" w:sz="0" w:space="0" w:color="auto"/>
          </w:divBdr>
        </w:div>
        <w:div w:id="1267888376">
          <w:marLeft w:val="640"/>
          <w:marRight w:val="0"/>
          <w:marTop w:val="0"/>
          <w:marBottom w:val="0"/>
          <w:divBdr>
            <w:top w:val="none" w:sz="0" w:space="0" w:color="auto"/>
            <w:left w:val="none" w:sz="0" w:space="0" w:color="auto"/>
            <w:bottom w:val="none" w:sz="0" w:space="0" w:color="auto"/>
            <w:right w:val="none" w:sz="0" w:space="0" w:color="auto"/>
          </w:divBdr>
        </w:div>
        <w:div w:id="2095086346">
          <w:marLeft w:val="640"/>
          <w:marRight w:val="0"/>
          <w:marTop w:val="0"/>
          <w:marBottom w:val="0"/>
          <w:divBdr>
            <w:top w:val="none" w:sz="0" w:space="0" w:color="auto"/>
            <w:left w:val="none" w:sz="0" w:space="0" w:color="auto"/>
            <w:bottom w:val="none" w:sz="0" w:space="0" w:color="auto"/>
            <w:right w:val="none" w:sz="0" w:space="0" w:color="auto"/>
          </w:divBdr>
        </w:div>
        <w:div w:id="1314330531">
          <w:marLeft w:val="640"/>
          <w:marRight w:val="0"/>
          <w:marTop w:val="0"/>
          <w:marBottom w:val="0"/>
          <w:divBdr>
            <w:top w:val="none" w:sz="0" w:space="0" w:color="auto"/>
            <w:left w:val="none" w:sz="0" w:space="0" w:color="auto"/>
            <w:bottom w:val="none" w:sz="0" w:space="0" w:color="auto"/>
            <w:right w:val="none" w:sz="0" w:space="0" w:color="auto"/>
          </w:divBdr>
        </w:div>
        <w:div w:id="1776628729">
          <w:marLeft w:val="640"/>
          <w:marRight w:val="0"/>
          <w:marTop w:val="0"/>
          <w:marBottom w:val="0"/>
          <w:divBdr>
            <w:top w:val="none" w:sz="0" w:space="0" w:color="auto"/>
            <w:left w:val="none" w:sz="0" w:space="0" w:color="auto"/>
            <w:bottom w:val="none" w:sz="0" w:space="0" w:color="auto"/>
            <w:right w:val="none" w:sz="0" w:space="0" w:color="auto"/>
          </w:divBdr>
        </w:div>
        <w:div w:id="1542207956">
          <w:marLeft w:val="640"/>
          <w:marRight w:val="0"/>
          <w:marTop w:val="0"/>
          <w:marBottom w:val="0"/>
          <w:divBdr>
            <w:top w:val="none" w:sz="0" w:space="0" w:color="auto"/>
            <w:left w:val="none" w:sz="0" w:space="0" w:color="auto"/>
            <w:bottom w:val="none" w:sz="0" w:space="0" w:color="auto"/>
            <w:right w:val="none" w:sz="0" w:space="0" w:color="auto"/>
          </w:divBdr>
        </w:div>
        <w:div w:id="476534123">
          <w:marLeft w:val="640"/>
          <w:marRight w:val="0"/>
          <w:marTop w:val="0"/>
          <w:marBottom w:val="0"/>
          <w:divBdr>
            <w:top w:val="none" w:sz="0" w:space="0" w:color="auto"/>
            <w:left w:val="none" w:sz="0" w:space="0" w:color="auto"/>
            <w:bottom w:val="none" w:sz="0" w:space="0" w:color="auto"/>
            <w:right w:val="none" w:sz="0" w:space="0" w:color="auto"/>
          </w:divBdr>
        </w:div>
        <w:div w:id="2021657641">
          <w:marLeft w:val="640"/>
          <w:marRight w:val="0"/>
          <w:marTop w:val="0"/>
          <w:marBottom w:val="0"/>
          <w:divBdr>
            <w:top w:val="none" w:sz="0" w:space="0" w:color="auto"/>
            <w:left w:val="none" w:sz="0" w:space="0" w:color="auto"/>
            <w:bottom w:val="none" w:sz="0" w:space="0" w:color="auto"/>
            <w:right w:val="none" w:sz="0" w:space="0" w:color="auto"/>
          </w:divBdr>
        </w:div>
        <w:div w:id="459802797">
          <w:marLeft w:val="640"/>
          <w:marRight w:val="0"/>
          <w:marTop w:val="0"/>
          <w:marBottom w:val="0"/>
          <w:divBdr>
            <w:top w:val="none" w:sz="0" w:space="0" w:color="auto"/>
            <w:left w:val="none" w:sz="0" w:space="0" w:color="auto"/>
            <w:bottom w:val="none" w:sz="0" w:space="0" w:color="auto"/>
            <w:right w:val="none" w:sz="0" w:space="0" w:color="auto"/>
          </w:divBdr>
        </w:div>
        <w:div w:id="1653561863">
          <w:marLeft w:val="640"/>
          <w:marRight w:val="0"/>
          <w:marTop w:val="0"/>
          <w:marBottom w:val="0"/>
          <w:divBdr>
            <w:top w:val="none" w:sz="0" w:space="0" w:color="auto"/>
            <w:left w:val="none" w:sz="0" w:space="0" w:color="auto"/>
            <w:bottom w:val="none" w:sz="0" w:space="0" w:color="auto"/>
            <w:right w:val="none" w:sz="0" w:space="0" w:color="auto"/>
          </w:divBdr>
        </w:div>
        <w:div w:id="1767653484">
          <w:marLeft w:val="640"/>
          <w:marRight w:val="0"/>
          <w:marTop w:val="0"/>
          <w:marBottom w:val="0"/>
          <w:divBdr>
            <w:top w:val="none" w:sz="0" w:space="0" w:color="auto"/>
            <w:left w:val="none" w:sz="0" w:space="0" w:color="auto"/>
            <w:bottom w:val="none" w:sz="0" w:space="0" w:color="auto"/>
            <w:right w:val="none" w:sz="0" w:space="0" w:color="auto"/>
          </w:divBdr>
        </w:div>
        <w:div w:id="26805356">
          <w:marLeft w:val="640"/>
          <w:marRight w:val="0"/>
          <w:marTop w:val="0"/>
          <w:marBottom w:val="0"/>
          <w:divBdr>
            <w:top w:val="none" w:sz="0" w:space="0" w:color="auto"/>
            <w:left w:val="none" w:sz="0" w:space="0" w:color="auto"/>
            <w:bottom w:val="none" w:sz="0" w:space="0" w:color="auto"/>
            <w:right w:val="none" w:sz="0" w:space="0" w:color="auto"/>
          </w:divBdr>
        </w:div>
        <w:div w:id="621034429">
          <w:marLeft w:val="640"/>
          <w:marRight w:val="0"/>
          <w:marTop w:val="0"/>
          <w:marBottom w:val="0"/>
          <w:divBdr>
            <w:top w:val="none" w:sz="0" w:space="0" w:color="auto"/>
            <w:left w:val="none" w:sz="0" w:space="0" w:color="auto"/>
            <w:bottom w:val="none" w:sz="0" w:space="0" w:color="auto"/>
            <w:right w:val="none" w:sz="0" w:space="0" w:color="auto"/>
          </w:divBdr>
        </w:div>
        <w:div w:id="1794209932">
          <w:marLeft w:val="640"/>
          <w:marRight w:val="0"/>
          <w:marTop w:val="0"/>
          <w:marBottom w:val="0"/>
          <w:divBdr>
            <w:top w:val="none" w:sz="0" w:space="0" w:color="auto"/>
            <w:left w:val="none" w:sz="0" w:space="0" w:color="auto"/>
            <w:bottom w:val="none" w:sz="0" w:space="0" w:color="auto"/>
            <w:right w:val="none" w:sz="0" w:space="0" w:color="auto"/>
          </w:divBdr>
        </w:div>
        <w:div w:id="1309241119">
          <w:marLeft w:val="640"/>
          <w:marRight w:val="0"/>
          <w:marTop w:val="0"/>
          <w:marBottom w:val="0"/>
          <w:divBdr>
            <w:top w:val="none" w:sz="0" w:space="0" w:color="auto"/>
            <w:left w:val="none" w:sz="0" w:space="0" w:color="auto"/>
            <w:bottom w:val="none" w:sz="0" w:space="0" w:color="auto"/>
            <w:right w:val="none" w:sz="0" w:space="0" w:color="auto"/>
          </w:divBdr>
        </w:div>
        <w:div w:id="241641822">
          <w:marLeft w:val="640"/>
          <w:marRight w:val="0"/>
          <w:marTop w:val="0"/>
          <w:marBottom w:val="0"/>
          <w:divBdr>
            <w:top w:val="none" w:sz="0" w:space="0" w:color="auto"/>
            <w:left w:val="none" w:sz="0" w:space="0" w:color="auto"/>
            <w:bottom w:val="none" w:sz="0" w:space="0" w:color="auto"/>
            <w:right w:val="none" w:sz="0" w:space="0" w:color="auto"/>
          </w:divBdr>
        </w:div>
        <w:div w:id="2142916541">
          <w:marLeft w:val="640"/>
          <w:marRight w:val="0"/>
          <w:marTop w:val="0"/>
          <w:marBottom w:val="0"/>
          <w:divBdr>
            <w:top w:val="none" w:sz="0" w:space="0" w:color="auto"/>
            <w:left w:val="none" w:sz="0" w:space="0" w:color="auto"/>
            <w:bottom w:val="none" w:sz="0" w:space="0" w:color="auto"/>
            <w:right w:val="none" w:sz="0" w:space="0" w:color="auto"/>
          </w:divBdr>
        </w:div>
        <w:div w:id="635068902">
          <w:marLeft w:val="640"/>
          <w:marRight w:val="0"/>
          <w:marTop w:val="0"/>
          <w:marBottom w:val="0"/>
          <w:divBdr>
            <w:top w:val="none" w:sz="0" w:space="0" w:color="auto"/>
            <w:left w:val="none" w:sz="0" w:space="0" w:color="auto"/>
            <w:bottom w:val="none" w:sz="0" w:space="0" w:color="auto"/>
            <w:right w:val="none" w:sz="0" w:space="0" w:color="auto"/>
          </w:divBdr>
        </w:div>
        <w:div w:id="1357460443">
          <w:marLeft w:val="640"/>
          <w:marRight w:val="0"/>
          <w:marTop w:val="0"/>
          <w:marBottom w:val="0"/>
          <w:divBdr>
            <w:top w:val="none" w:sz="0" w:space="0" w:color="auto"/>
            <w:left w:val="none" w:sz="0" w:space="0" w:color="auto"/>
            <w:bottom w:val="none" w:sz="0" w:space="0" w:color="auto"/>
            <w:right w:val="none" w:sz="0" w:space="0" w:color="auto"/>
          </w:divBdr>
        </w:div>
        <w:div w:id="2115518713">
          <w:marLeft w:val="640"/>
          <w:marRight w:val="0"/>
          <w:marTop w:val="0"/>
          <w:marBottom w:val="0"/>
          <w:divBdr>
            <w:top w:val="none" w:sz="0" w:space="0" w:color="auto"/>
            <w:left w:val="none" w:sz="0" w:space="0" w:color="auto"/>
            <w:bottom w:val="none" w:sz="0" w:space="0" w:color="auto"/>
            <w:right w:val="none" w:sz="0" w:space="0" w:color="auto"/>
          </w:divBdr>
        </w:div>
        <w:div w:id="786508561">
          <w:marLeft w:val="640"/>
          <w:marRight w:val="0"/>
          <w:marTop w:val="0"/>
          <w:marBottom w:val="0"/>
          <w:divBdr>
            <w:top w:val="none" w:sz="0" w:space="0" w:color="auto"/>
            <w:left w:val="none" w:sz="0" w:space="0" w:color="auto"/>
            <w:bottom w:val="none" w:sz="0" w:space="0" w:color="auto"/>
            <w:right w:val="none" w:sz="0" w:space="0" w:color="auto"/>
          </w:divBdr>
        </w:div>
        <w:div w:id="880089085">
          <w:marLeft w:val="640"/>
          <w:marRight w:val="0"/>
          <w:marTop w:val="0"/>
          <w:marBottom w:val="0"/>
          <w:divBdr>
            <w:top w:val="none" w:sz="0" w:space="0" w:color="auto"/>
            <w:left w:val="none" w:sz="0" w:space="0" w:color="auto"/>
            <w:bottom w:val="none" w:sz="0" w:space="0" w:color="auto"/>
            <w:right w:val="none" w:sz="0" w:space="0" w:color="auto"/>
          </w:divBdr>
        </w:div>
        <w:div w:id="1723288592">
          <w:marLeft w:val="640"/>
          <w:marRight w:val="0"/>
          <w:marTop w:val="0"/>
          <w:marBottom w:val="0"/>
          <w:divBdr>
            <w:top w:val="none" w:sz="0" w:space="0" w:color="auto"/>
            <w:left w:val="none" w:sz="0" w:space="0" w:color="auto"/>
            <w:bottom w:val="none" w:sz="0" w:space="0" w:color="auto"/>
            <w:right w:val="none" w:sz="0" w:space="0" w:color="auto"/>
          </w:divBdr>
        </w:div>
        <w:div w:id="750353303">
          <w:marLeft w:val="640"/>
          <w:marRight w:val="0"/>
          <w:marTop w:val="0"/>
          <w:marBottom w:val="0"/>
          <w:divBdr>
            <w:top w:val="none" w:sz="0" w:space="0" w:color="auto"/>
            <w:left w:val="none" w:sz="0" w:space="0" w:color="auto"/>
            <w:bottom w:val="none" w:sz="0" w:space="0" w:color="auto"/>
            <w:right w:val="none" w:sz="0" w:space="0" w:color="auto"/>
          </w:divBdr>
        </w:div>
        <w:div w:id="2033143818">
          <w:marLeft w:val="640"/>
          <w:marRight w:val="0"/>
          <w:marTop w:val="0"/>
          <w:marBottom w:val="0"/>
          <w:divBdr>
            <w:top w:val="none" w:sz="0" w:space="0" w:color="auto"/>
            <w:left w:val="none" w:sz="0" w:space="0" w:color="auto"/>
            <w:bottom w:val="none" w:sz="0" w:space="0" w:color="auto"/>
            <w:right w:val="none" w:sz="0" w:space="0" w:color="auto"/>
          </w:divBdr>
        </w:div>
        <w:div w:id="535696040">
          <w:marLeft w:val="640"/>
          <w:marRight w:val="0"/>
          <w:marTop w:val="0"/>
          <w:marBottom w:val="0"/>
          <w:divBdr>
            <w:top w:val="none" w:sz="0" w:space="0" w:color="auto"/>
            <w:left w:val="none" w:sz="0" w:space="0" w:color="auto"/>
            <w:bottom w:val="none" w:sz="0" w:space="0" w:color="auto"/>
            <w:right w:val="none" w:sz="0" w:space="0" w:color="auto"/>
          </w:divBdr>
        </w:div>
        <w:div w:id="1262224238">
          <w:marLeft w:val="640"/>
          <w:marRight w:val="0"/>
          <w:marTop w:val="0"/>
          <w:marBottom w:val="0"/>
          <w:divBdr>
            <w:top w:val="none" w:sz="0" w:space="0" w:color="auto"/>
            <w:left w:val="none" w:sz="0" w:space="0" w:color="auto"/>
            <w:bottom w:val="none" w:sz="0" w:space="0" w:color="auto"/>
            <w:right w:val="none" w:sz="0" w:space="0" w:color="auto"/>
          </w:divBdr>
        </w:div>
        <w:div w:id="174658178">
          <w:marLeft w:val="640"/>
          <w:marRight w:val="0"/>
          <w:marTop w:val="0"/>
          <w:marBottom w:val="0"/>
          <w:divBdr>
            <w:top w:val="none" w:sz="0" w:space="0" w:color="auto"/>
            <w:left w:val="none" w:sz="0" w:space="0" w:color="auto"/>
            <w:bottom w:val="none" w:sz="0" w:space="0" w:color="auto"/>
            <w:right w:val="none" w:sz="0" w:space="0" w:color="auto"/>
          </w:divBdr>
        </w:div>
      </w:divsChild>
    </w:div>
    <w:div w:id="351810457">
      <w:bodyDiv w:val="1"/>
      <w:marLeft w:val="0"/>
      <w:marRight w:val="0"/>
      <w:marTop w:val="0"/>
      <w:marBottom w:val="0"/>
      <w:divBdr>
        <w:top w:val="none" w:sz="0" w:space="0" w:color="auto"/>
        <w:left w:val="none" w:sz="0" w:space="0" w:color="auto"/>
        <w:bottom w:val="none" w:sz="0" w:space="0" w:color="auto"/>
        <w:right w:val="none" w:sz="0" w:space="0" w:color="auto"/>
      </w:divBdr>
    </w:div>
    <w:div w:id="354771625">
      <w:bodyDiv w:val="1"/>
      <w:marLeft w:val="0"/>
      <w:marRight w:val="0"/>
      <w:marTop w:val="0"/>
      <w:marBottom w:val="0"/>
      <w:divBdr>
        <w:top w:val="none" w:sz="0" w:space="0" w:color="auto"/>
        <w:left w:val="none" w:sz="0" w:space="0" w:color="auto"/>
        <w:bottom w:val="none" w:sz="0" w:space="0" w:color="auto"/>
        <w:right w:val="none" w:sz="0" w:space="0" w:color="auto"/>
      </w:divBdr>
    </w:div>
    <w:div w:id="358435494">
      <w:bodyDiv w:val="1"/>
      <w:marLeft w:val="0"/>
      <w:marRight w:val="0"/>
      <w:marTop w:val="0"/>
      <w:marBottom w:val="0"/>
      <w:divBdr>
        <w:top w:val="none" w:sz="0" w:space="0" w:color="auto"/>
        <w:left w:val="none" w:sz="0" w:space="0" w:color="auto"/>
        <w:bottom w:val="none" w:sz="0" w:space="0" w:color="auto"/>
        <w:right w:val="none" w:sz="0" w:space="0" w:color="auto"/>
      </w:divBdr>
      <w:divsChild>
        <w:div w:id="582616234">
          <w:marLeft w:val="640"/>
          <w:marRight w:val="0"/>
          <w:marTop w:val="0"/>
          <w:marBottom w:val="0"/>
          <w:divBdr>
            <w:top w:val="none" w:sz="0" w:space="0" w:color="auto"/>
            <w:left w:val="none" w:sz="0" w:space="0" w:color="auto"/>
            <w:bottom w:val="none" w:sz="0" w:space="0" w:color="auto"/>
            <w:right w:val="none" w:sz="0" w:space="0" w:color="auto"/>
          </w:divBdr>
        </w:div>
        <w:div w:id="1762992162">
          <w:marLeft w:val="640"/>
          <w:marRight w:val="0"/>
          <w:marTop w:val="0"/>
          <w:marBottom w:val="0"/>
          <w:divBdr>
            <w:top w:val="none" w:sz="0" w:space="0" w:color="auto"/>
            <w:left w:val="none" w:sz="0" w:space="0" w:color="auto"/>
            <w:bottom w:val="none" w:sz="0" w:space="0" w:color="auto"/>
            <w:right w:val="none" w:sz="0" w:space="0" w:color="auto"/>
          </w:divBdr>
        </w:div>
        <w:div w:id="1168860805">
          <w:marLeft w:val="640"/>
          <w:marRight w:val="0"/>
          <w:marTop w:val="0"/>
          <w:marBottom w:val="0"/>
          <w:divBdr>
            <w:top w:val="none" w:sz="0" w:space="0" w:color="auto"/>
            <w:left w:val="none" w:sz="0" w:space="0" w:color="auto"/>
            <w:bottom w:val="none" w:sz="0" w:space="0" w:color="auto"/>
            <w:right w:val="none" w:sz="0" w:space="0" w:color="auto"/>
          </w:divBdr>
        </w:div>
        <w:div w:id="328949902">
          <w:marLeft w:val="640"/>
          <w:marRight w:val="0"/>
          <w:marTop w:val="0"/>
          <w:marBottom w:val="0"/>
          <w:divBdr>
            <w:top w:val="none" w:sz="0" w:space="0" w:color="auto"/>
            <w:left w:val="none" w:sz="0" w:space="0" w:color="auto"/>
            <w:bottom w:val="none" w:sz="0" w:space="0" w:color="auto"/>
            <w:right w:val="none" w:sz="0" w:space="0" w:color="auto"/>
          </w:divBdr>
        </w:div>
        <w:div w:id="1596012216">
          <w:marLeft w:val="640"/>
          <w:marRight w:val="0"/>
          <w:marTop w:val="0"/>
          <w:marBottom w:val="0"/>
          <w:divBdr>
            <w:top w:val="none" w:sz="0" w:space="0" w:color="auto"/>
            <w:left w:val="none" w:sz="0" w:space="0" w:color="auto"/>
            <w:bottom w:val="none" w:sz="0" w:space="0" w:color="auto"/>
            <w:right w:val="none" w:sz="0" w:space="0" w:color="auto"/>
          </w:divBdr>
        </w:div>
        <w:div w:id="1168902416">
          <w:marLeft w:val="640"/>
          <w:marRight w:val="0"/>
          <w:marTop w:val="0"/>
          <w:marBottom w:val="0"/>
          <w:divBdr>
            <w:top w:val="none" w:sz="0" w:space="0" w:color="auto"/>
            <w:left w:val="none" w:sz="0" w:space="0" w:color="auto"/>
            <w:bottom w:val="none" w:sz="0" w:space="0" w:color="auto"/>
            <w:right w:val="none" w:sz="0" w:space="0" w:color="auto"/>
          </w:divBdr>
        </w:div>
        <w:div w:id="679770401">
          <w:marLeft w:val="640"/>
          <w:marRight w:val="0"/>
          <w:marTop w:val="0"/>
          <w:marBottom w:val="0"/>
          <w:divBdr>
            <w:top w:val="none" w:sz="0" w:space="0" w:color="auto"/>
            <w:left w:val="none" w:sz="0" w:space="0" w:color="auto"/>
            <w:bottom w:val="none" w:sz="0" w:space="0" w:color="auto"/>
            <w:right w:val="none" w:sz="0" w:space="0" w:color="auto"/>
          </w:divBdr>
        </w:div>
        <w:div w:id="198401548">
          <w:marLeft w:val="640"/>
          <w:marRight w:val="0"/>
          <w:marTop w:val="0"/>
          <w:marBottom w:val="0"/>
          <w:divBdr>
            <w:top w:val="none" w:sz="0" w:space="0" w:color="auto"/>
            <w:left w:val="none" w:sz="0" w:space="0" w:color="auto"/>
            <w:bottom w:val="none" w:sz="0" w:space="0" w:color="auto"/>
            <w:right w:val="none" w:sz="0" w:space="0" w:color="auto"/>
          </w:divBdr>
        </w:div>
        <w:div w:id="186410782">
          <w:marLeft w:val="640"/>
          <w:marRight w:val="0"/>
          <w:marTop w:val="0"/>
          <w:marBottom w:val="0"/>
          <w:divBdr>
            <w:top w:val="none" w:sz="0" w:space="0" w:color="auto"/>
            <w:left w:val="none" w:sz="0" w:space="0" w:color="auto"/>
            <w:bottom w:val="none" w:sz="0" w:space="0" w:color="auto"/>
            <w:right w:val="none" w:sz="0" w:space="0" w:color="auto"/>
          </w:divBdr>
        </w:div>
        <w:div w:id="172569379">
          <w:marLeft w:val="640"/>
          <w:marRight w:val="0"/>
          <w:marTop w:val="0"/>
          <w:marBottom w:val="0"/>
          <w:divBdr>
            <w:top w:val="none" w:sz="0" w:space="0" w:color="auto"/>
            <w:left w:val="none" w:sz="0" w:space="0" w:color="auto"/>
            <w:bottom w:val="none" w:sz="0" w:space="0" w:color="auto"/>
            <w:right w:val="none" w:sz="0" w:space="0" w:color="auto"/>
          </w:divBdr>
        </w:div>
        <w:div w:id="1319573925">
          <w:marLeft w:val="640"/>
          <w:marRight w:val="0"/>
          <w:marTop w:val="0"/>
          <w:marBottom w:val="0"/>
          <w:divBdr>
            <w:top w:val="none" w:sz="0" w:space="0" w:color="auto"/>
            <w:left w:val="none" w:sz="0" w:space="0" w:color="auto"/>
            <w:bottom w:val="none" w:sz="0" w:space="0" w:color="auto"/>
            <w:right w:val="none" w:sz="0" w:space="0" w:color="auto"/>
          </w:divBdr>
        </w:div>
        <w:div w:id="1875851652">
          <w:marLeft w:val="640"/>
          <w:marRight w:val="0"/>
          <w:marTop w:val="0"/>
          <w:marBottom w:val="0"/>
          <w:divBdr>
            <w:top w:val="none" w:sz="0" w:space="0" w:color="auto"/>
            <w:left w:val="none" w:sz="0" w:space="0" w:color="auto"/>
            <w:bottom w:val="none" w:sz="0" w:space="0" w:color="auto"/>
            <w:right w:val="none" w:sz="0" w:space="0" w:color="auto"/>
          </w:divBdr>
        </w:div>
        <w:div w:id="286619174">
          <w:marLeft w:val="640"/>
          <w:marRight w:val="0"/>
          <w:marTop w:val="0"/>
          <w:marBottom w:val="0"/>
          <w:divBdr>
            <w:top w:val="none" w:sz="0" w:space="0" w:color="auto"/>
            <w:left w:val="none" w:sz="0" w:space="0" w:color="auto"/>
            <w:bottom w:val="none" w:sz="0" w:space="0" w:color="auto"/>
            <w:right w:val="none" w:sz="0" w:space="0" w:color="auto"/>
          </w:divBdr>
        </w:div>
        <w:div w:id="1166554849">
          <w:marLeft w:val="640"/>
          <w:marRight w:val="0"/>
          <w:marTop w:val="0"/>
          <w:marBottom w:val="0"/>
          <w:divBdr>
            <w:top w:val="none" w:sz="0" w:space="0" w:color="auto"/>
            <w:left w:val="none" w:sz="0" w:space="0" w:color="auto"/>
            <w:bottom w:val="none" w:sz="0" w:space="0" w:color="auto"/>
            <w:right w:val="none" w:sz="0" w:space="0" w:color="auto"/>
          </w:divBdr>
        </w:div>
        <w:div w:id="1684741361">
          <w:marLeft w:val="640"/>
          <w:marRight w:val="0"/>
          <w:marTop w:val="0"/>
          <w:marBottom w:val="0"/>
          <w:divBdr>
            <w:top w:val="none" w:sz="0" w:space="0" w:color="auto"/>
            <w:left w:val="none" w:sz="0" w:space="0" w:color="auto"/>
            <w:bottom w:val="none" w:sz="0" w:space="0" w:color="auto"/>
            <w:right w:val="none" w:sz="0" w:space="0" w:color="auto"/>
          </w:divBdr>
        </w:div>
        <w:div w:id="1719624167">
          <w:marLeft w:val="640"/>
          <w:marRight w:val="0"/>
          <w:marTop w:val="0"/>
          <w:marBottom w:val="0"/>
          <w:divBdr>
            <w:top w:val="none" w:sz="0" w:space="0" w:color="auto"/>
            <w:left w:val="none" w:sz="0" w:space="0" w:color="auto"/>
            <w:bottom w:val="none" w:sz="0" w:space="0" w:color="auto"/>
            <w:right w:val="none" w:sz="0" w:space="0" w:color="auto"/>
          </w:divBdr>
        </w:div>
        <w:div w:id="1939485355">
          <w:marLeft w:val="640"/>
          <w:marRight w:val="0"/>
          <w:marTop w:val="0"/>
          <w:marBottom w:val="0"/>
          <w:divBdr>
            <w:top w:val="none" w:sz="0" w:space="0" w:color="auto"/>
            <w:left w:val="none" w:sz="0" w:space="0" w:color="auto"/>
            <w:bottom w:val="none" w:sz="0" w:space="0" w:color="auto"/>
            <w:right w:val="none" w:sz="0" w:space="0" w:color="auto"/>
          </w:divBdr>
        </w:div>
        <w:div w:id="1833332338">
          <w:marLeft w:val="640"/>
          <w:marRight w:val="0"/>
          <w:marTop w:val="0"/>
          <w:marBottom w:val="0"/>
          <w:divBdr>
            <w:top w:val="none" w:sz="0" w:space="0" w:color="auto"/>
            <w:left w:val="none" w:sz="0" w:space="0" w:color="auto"/>
            <w:bottom w:val="none" w:sz="0" w:space="0" w:color="auto"/>
            <w:right w:val="none" w:sz="0" w:space="0" w:color="auto"/>
          </w:divBdr>
        </w:div>
        <w:div w:id="745565588">
          <w:marLeft w:val="640"/>
          <w:marRight w:val="0"/>
          <w:marTop w:val="0"/>
          <w:marBottom w:val="0"/>
          <w:divBdr>
            <w:top w:val="none" w:sz="0" w:space="0" w:color="auto"/>
            <w:left w:val="none" w:sz="0" w:space="0" w:color="auto"/>
            <w:bottom w:val="none" w:sz="0" w:space="0" w:color="auto"/>
            <w:right w:val="none" w:sz="0" w:space="0" w:color="auto"/>
          </w:divBdr>
        </w:div>
        <w:div w:id="1926498613">
          <w:marLeft w:val="640"/>
          <w:marRight w:val="0"/>
          <w:marTop w:val="0"/>
          <w:marBottom w:val="0"/>
          <w:divBdr>
            <w:top w:val="none" w:sz="0" w:space="0" w:color="auto"/>
            <w:left w:val="none" w:sz="0" w:space="0" w:color="auto"/>
            <w:bottom w:val="none" w:sz="0" w:space="0" w:color="auto"/>
            <w:right w:val="none" w:sz="0" w:space="0" w:color="auto"/>
          </w:divBdr>
        </w:div>
        <w:div w:id="1163349784">
          <w:marLeft w:val="640"/>
          <w:marRight w:val="0"/>
          <w:marTop w:val="0"/>
          <w:marBottom w:val="0"/>
          <w:divBdr>
            <w:top w:val="none" w:sz="0" w:space="0" w:color="auto"/>
            <w:left w:val="none" w:sz="0" w:space="0" w:color="auto"/>
            <w:bottom w:val="none" w:sz="0" w:space="0" w:color="auto"/>
            <w:right w:val="none" w:sz="0" w:space="0" w:color="auto"/>
          </w:divBdr>
        </w:div>
        <w:div w:id="1847744613">
          <w:marLeft w:val="640"/>
          <w:marRight w:val="0"/>
          <w:marTop w:val="0"/>
          <w:marBottom w:val="0"/>
          <w:divBdr>
            <w:top w:val="none" w:sz="0" w:space="0" w:color="auto"/>
            <w:left w:val="none" w:sz="0" w:space="0" w:color="auto"/>
            <w:bottom w:val="none" w:sz="0" w:space="0" w:color="auto"/>
            <w:right w:val="none" w:sz="0" w:space="0" w:color="auto"/>
          </w:divBdr>
        </w:div>
        <w:div w:id="739134205">
          <w:marLeft w:val="640"/>
          <w:marRight w:val="0"/>
          <w:marTop w:val="0"/>
          <w:marBottom w:val="0"/>
          <w:divBdr>
            <w:top w:val="none" w:sz="0" w:space="0" w:color="auto"/>
            <w:left w:val="none" w:sz="0" w:space="0" w:color="auto"/>
            <w:bottom w:val="none" w:sz="0" w:space="0" w:color="auto"/>
            <w:right w:val="none" w:sz="0" w:space="0" w:color="auto"/>
          </w:divBdr>
        </w:div>
        <w:div w:id="1967468692">
          <w:marLeft w:val="640"/>
          <w:marRight w:val="0"/>
          <w:marTop w:val="0"/>
          <w:marBottom w:val="0"/>
          <w:divBdr>
            <w:top w:val="none" w:sz="0" w:space="0" w:color="auto"/>
            <w:left w:val="none" w:sz="0" w:space="0" w:color="auto"/>
            <w:bottom w:val="none" w:sz="0" w:space="0" w:color="auto"/>
            <w:right w:val="none" w:sz="0" w:space="0" w:color="auto"/>
          </w:divBdr>
        </w:div>
        <w:div w:id="809595246">
          <w:marLeft w:val="640"/>
          <w:marRight w:val="0"/>
          <w:marTop w:val="0"/>
          <w:marBottom w:val="0"/>
          <w:divBdr>
            <w:top w:val="none" w:sz="0" w:space="0" w:color="auto"/>
            <w:left w:val="none" w:sz="0" w:space="0" w:color="auto"/>
            <w:bottom w:val="none" w:sz="0" w:space="0" w:color="auto"/>
            <w:right w:val="none" w:sz="0" w:space="0" w:color="auto"/>
          </w:divBdr>
        </w:div>
        <w:div w:id="707485912">
          <w:marLeft w:val="640"/>
          <w:marRight w:val="0"/>
          <w:marTop w:val="0"/>
          <w:marBottom w:val="0"/>
          <w:divBdr>
            <w:top w:val="none" w:sz="0" w:space="0" w:color="auto"/>
            <w:left w:val="none" w:sz="0" w:space="0" w:color="auto"/>
            <w:bottom w:val="none" w:sz="0" w:space="0" w:color="auto"/>
            <w:right w:val="none" w:sz="0" w:space="0" w:color="auto"/>
          </w:divBdr>
        </w:div>
        <w:div w:id="1744445110">
          <w:marLeft w:val="640"/>
          <w:marRight w:val="0"/>
          <w:marTop w:val="0"/>
          <w:marBottom w:val="0"/>
          <w:divBdr>
            <w:top w:val="none" w:sz="0" w:space="0" w:color="auto"/>
            <w:left w:val="none" w:sz="0" w:space="0" w:color="auto"/>
            <w:bottom w:val="none" w:sz="0" w:space="0" w:color="auto"/>
            <w:right w:val="none" w:sz="0" w:space="0" w:color="auto"/>
          </w:divBdr>
        </w:div>
        <w:div w:id="1230461021">
          <w:marLeft w:val="640"/>
          <w:marRight w:val="0"/>
          <w:marTop w:val="0"/>
          <w:marBottom w:val="0"/>
          <w:divBdr>
            <w:top w:val="none" w:sz="0" w:space="0" w:color="auto"/>
            <w:left w:val="none" w:sz="0" w:space="0" w:color="auto"/>
            <w:bottom w:val="none" w:sz="0" w:space="0" w:color="auto"/>
            <w:right w:val="none" w:sz="0" w:space="0" w:color="auto"/>
          </w:divBdr>
        </w:div>
      </w:divsChild>
    </w:div>
    <w:div w:id="367295216">
      <w:bodyDiv w:val="1"/>
      <w:marLeft w:val="0"/>
      <w:marRight w:val="0"/>
      <w:marTop w:val="0"/>
      <w:marBottom w:val="0"/>
      <w:divBdr>
        <w:top w:val="none" w:sz="0" w:space="0" w:color="auto"/>
        <w:left w:val="none" w:sz="0" w:space="0" w:color="auto"/>
        <w:bottom w:val="none" w:sz="0" w:space="0" w:color="auto"/>
        <w:right w:val="none" w:sz="0" w:space="0" w:color="auto"/>
      </w:divBdr>
      <w:divsChild>
        <w:div w:id="1970819133">
          <w:marLeft w:val="640"/>
          <w:marRight w:val="0"/>
          <w:marTop w:val="0"/>
          <w:marBottom w:val="0"/>
          <w:divBdr>
            <w:top w:val="none" w:sz="0" w:space="0" w:color="auto"/>
            <w:left w:val="none" w:sz="0" w:space="0" w:color="auto"/>
            <w:bottom w:val="none" w:sz="0" w:space="0" w:color="auto"/>
            <w:right w:val="none" w:sz="0" w:space="0" w:color="auto"/>
          </w:divBdr>
        </w:div>
        <w:div w:id="1462193646">
          <w:marLeft w:val="640"/>
          <w:marRight w:val="0"/>
          <w:marTop w:val="0"/>
          <w:marBottom w:val="0"/>
          <w:divBdr>
            <w:top w:val="none" w:sz="0" w:space="0" w:color="auto"/>
            <w:left w:val="none" w:sz="0" w:space="0" w:color="auto"/>
            <w:bottom w:val="none" w:sz="0" w:space="0" w:color="auto"/>
            <w:right w:val="none" w:sz="0" w:space="0" w:color="auto"/>
          </w:divBdr>
        </w:div>
        <w:div w:id="1240483535">
          <w:marLeft w:val="640"/>
          <w:marRight w:val="0"/>
          <w:marTop w:val="0"/>
          <w:marBottom w:val="0"/>
          <w:divBdr>
            <w:top w:val="none" w:sz="0" w:space="0" w:color="auto"/>
            <w:left w:val="none" w:sz="0" w:space="0" w:color="auto"/>
            <w:bottom w:val="none" w:sz="0" w:space="0" w:color="auto"/>
            <w:right w:val="none" w:sz="0" w:space="0" w:color="auto"/>
          </w:divBdr>
        </w:div>
        <w:div w:id="358941934">
          <w:marLeft w:val="640"/>
          <w:marRight w:val="0"/>
          <w:marTop w:val="0"/>
          <w:marBottom w:val="0"/>
          <w:divBdr>
            <w:top w:val="none" w:sz="0" w:space="0" w:color="auto"/>
            <w:left w:val="none" w:sz="0" w:space="0" w:color="auto"/>
            <w:bottom w:val="none" w:sz="0" w:space="0" w:color="auto"/>
            <w:right w:val="none" w:sz="0" w:space="0" w:color="auto"/>
          </w:divBdr>
        </w:div>
        <w:div w:id="353115505">
          <w:marLeft w:val="640"/>
          <w:marRight w:val="0"/>
          <w:marTop w:val="0"/>
          <w:marBottom w:val="0"/>
          <w:divBdr>
            <w:top w:val="none" w:sz="0" w:space="0" w:color="auto"/>
            <w:left w:val="none" w:sz="0" w:space="0" w:color="auto"/>
            <w:bottom w:val="none" w:sz="0" w:space="0" w:color="auto"/>
            <w:right w:val="none" w:sz="0" w:space="0" w:color="auto"/>
          </w:divBdr>
        </w:div>
        <w:div w:id="52050917">
          <w:marLeft w:val="640"/>
          <w:marRight w:val="0"/>
          <w:marTop w:val="0"/>
          <w:marBottom w:val="0"/>
          <w:divBdr>
            <w:top w:val="none" w:sz="0" w:space="0" w:color="auto"/>
            <w:left w:val="none" w:sz="0" w:space="0" w:color="auto"/>
            <w:bottom w:val="none" w:sz="0" w:space="0" w:color="auto"/>
            <w:right w:val="none" w:sz="0" w:space="0" w:color="auto"/>
          </w:divBdr>
        </w:div>
        <w:div w:id="1628588526">
          <w:marLeft w:val="640"/>
          <w:marRight w:val="0"/>
          <w:marTop w:val="0"/>
          <w:marBottom w:val="0"/>
          <w:divBdr>
            <w:top w:val="none" w:sz="0" w:space="0" w:color="auto"/>
            <w:left w:val="none" w:sz="0" w:space="0" w:color="auto"/>
            <w:bottom w:val="none" w:sz="0" w:space="0" w:color="auto"/>
            <w:right w:val="none" w:sz="0" w:space="0" w:color="auto"/>
          </w:divBdr>
        </w:div>
        <w:div w:id="1197278571">
          <w:marLeft w:val="640"/>
          <w:marRight w:val="0"/>
          <w:marTop w:val="0"/>
          <w:marBottom w:val="0"/>
          <w:divBdr>
            <w:top w:val="none" w:sz="0" w:space="0" w:color="auto"/>
            <w:left w:val="none" w:sz="0" w:space="0" w:color="auto"/>
            <w:bottom w:val="none" w:sz="0" w:space="0" w:color="auto"/>
            <w:right w:val="none" w:sz="0" w:space="0" w:color="auto"/>
          </w:divBdr>
        </w:div>
        <w:div w:id="1800294066">
          <w:marLeft w:val="640"/>
          <w:marRight w:val="0"/>
          <w:marTop w:val="0"/>
          <w:marBottom w:val="0"/>
          <w:divBdr>
            <w:top w:val="none" w:sz="0" w:space="0" w:color="auto"/>
            <w:left w:val="none" w:sz="0" w:space="0" w:color="auto"/>
            <w:bottom w:val="none" w:sz="0" w:space="0" w:color="auto"/>
            <w:right w:val="none" w:sz="0" w:space="0" w:color="auto"/>
          </w:divBdr>
        </w:div>
        <w:div w:id="662438724">
          <w:marLeft w:val="640"/>
          <w:marRight w:val="0"/>
          <w:marTop w:val="0"/>
          <w:marBottom w:val="0"/>
          <w:divBdr>
            <w:top w:val="none" w:sz="0" w:space="0" w:color="auto"/>
            <w:left w:val="none" w:sz="0" w:space="0" w:color="auto"/>
            <w:bottom w:val="none" w:sz="0" w:space="0" w:color="auto"/>
            <w:right w:val="none" w:sz="0" w:space="0" w:color="auto"/>
          </w:divBdr>
        </w:div>
        <w:div w:id="1393846515">
          <w:marLeft w:val="640"/>
          <w:marRight w:val="0"/>
          <w:marTop w:val="0"/>
          <w:marBottom w:val="0"/>
          <w:divBdr>
            <w:top w:val="none" w:sz="0" w:space="0" w:color="auto"/>
            <w:left w:val="none" w:sz="0" w:space="0" w:color="auto"/>
            <w:bottom w:val="none" w:sz="0" w:space="0" w:color="auto"/>
            <w:right w:val="none" w:sz="0" w:space="0" w:color="auto"/>
          </w:divBdr>
        </w:div>
        <w:div w:id="1618439616">
          <w:marLeft w:val="640"/>
          <w:marRight w:val="0"/>
          <w:marTop w:val="0"/>
          <w:marBottom w:val="0"/>
          <w:divBdr>
            <w:top w:val="none" w:sz="0" w:space="0" w:color="auto"/>
            <w:left w:val="none" w:sz="0" w:space="0" w:color="auto"/>
            <w:bottom w:val="none" w:sz="0" w:space="0" w:color="auto"/>
            <w:right w:val="none" w:sz="0" w:space="0" w:color="auto"/>
          </w:divBdr>
        </w:div>
        <w:div w:id="63921602">
          <w:marLeft w:val="640"/>
          <w:marRight w:val="0"/>
          <w:marTop w:val="0"/>
          <w:marBottom w:val="0"/>
          <w:divBdr>
            <w:top w:val="none" w:sz="0" w:space="0" w:color="auto"/>
            <w:left w:val="none" w:sz="0" w:space="0" w:color="auto"/>
            <w:bottom w:val="none" w:sz="0" w:space="0" w:color="auto"/>
            <w:right w:val="none" w:sz="0" w:space="0" w:color="auto"/>
          </w:divBdr>
        </w:div>
        <w:div w:id="5374958">
          <w:marLeft w:val="640"/>
          <w:marRight w:val="0"/>
          <w:marTop w:val="0"/>
          <w:marBottom w:val="0"/>
          <w:divBdr>
            <w:top w:val="none" w:sz="0" w:space="0" w:color="auto"/>
            <w:left w:val="none" w:sz="0" w:space="0" w:color="auto"/>
            <w:bottom w:val="none" w:sz="0" w:space="0" w:color="auto"/>
            <w:right w:val="none" w:sz="0" w:space="0" w:color="auto"/>
          </w:divBdr>
        </w:div>
        <w:div w:id="1081562080">
          <w:marLeft w:val="640"/>
          <w:marRight w:val="0"/>
          <w:marTop w:val="0"/>
          <w:marBottom w:val="0"/>
          <w:divBdr>
            <w:top w:val="none" w:sz="0" w:space="0" w:color="auto"/>
            <w:left w:val="none" w:sz="0" w:space="0" w:color="auto"/>
            <w:bottom w:val="none" w:sz="0" w:space="0" w:color="auto"/>
            <w:right w:val="none" w:sz="0" w:space="0" w:color="auto"/>
          </w:divBdr>
        </w:div>
        <w:div w:id="1778603197">
          <w:marLeft w:val="640"/>
          <w:marRight w:val="0"/>
          <w:marTop w:val="0"/>
          <w:marBottom w:val="0"/>
          <w:divBdr>
            <w:top w:val="none" w:sz="0" w:space="0" w:color="auto"/>
            <w:left w:val="none" w:sz="0" w:space="0" w:color="auto"/>
            <w:bottom w:val="none" w:sz="0" w:space="0" w:color="auto"/>
            <w:right w:val="none" w:sz="0" w:space="0" w:color="auto"/>
          </w:divBdr>
        </w:div>
        <w:div w:id="128135645">
          <w:marLeft w:val="640"/>
          <w:marRight w:val="0"/>
          <w:marTop w:val="0"/>
          <w:marBottom w:val="0"/>
          <w:divBdr>
            <w:top w:val="none" w:sz="0" w:space="0" w:color="auto"/>
            <w:left w:val="none" w:sz="0" w:space="0" w:color="auto"/>
            <w:bottom w:val="none" w:sz="0" w:space="0" w:color="auto"/>
            <w:right w:val="none" w:sz="0" w:space="0" w:color="auto"/>
          </w:divBdr>
        </w:div>
        <w:div w:id="2076467837">
          <w:marLeft w:val="640"/>
          <w:marRight w:val="0"/>
          <w:marTop w:val="0"/>
          <w:marBottom w:val="0"/>
          <w:divBdr>
            <w:top w:val="none" w:sz="0" w:space="0" w:color="auto"/>
            <w:left w:val="none" w:sz="0" w:space="0" w:color="auto"/>
            <w:bottom w:val="none" w:sz="0" w:space="0" w:color="auto"/>
            <w:right w:val="none" w:sz="0" w:space="0" w:color="auto"/>
          </w:divBdr>
        </w:div>
        <w:div w:id="1778063007">
          <w:marLeft w:val="640"/>
          <w:marRight w:val="0"/>
          <w:marTop w:val="0"/>
          <w:marBottom w:val="0"/>
          <w:divBdr>
            <w:top w:val="none" w:sz="0" w:space="0" w:color="auto"/>
            <w:left w:val="none" w:sz="0" w:space="0" w:color="auto"/>
            <w:bottom w:val="none" w:sz="0" w:space="0" w:color="auto"/>
            <w:right w:val="none" w:sz="0" w:space="0" w:color="auto"/>
          </w:divBdr>
        </w:div>
        <w:div w:id="1476222073">
          <w:marLeft w:val="640"/>
          <w:marRight w:val="0"/>
          <w:marTop w:val="0"/>
          <w:marBottom w:val="0"/>
          <w:divBdr>
            <w:top w:val="none" w:sz="0" w:space="0" w:color="auto"/>
            <w:left w:val="none" w:sz="0" w:space="0" w:color="auto"/>
            <w:bottom w:val="none" w:sz="0" w:space="0" w:color="auto"/>
            <w:right w:val="none" w:sz="0" w:space="0" w:color="auto"/>
          </w:divBdr>
        </w:div>
        <w:div w:id="637417556">
          <w:marLeft w:val="640"/>
          <w:marRight w:val="0"/>
          <w:marTop w:val="0"/>
          <w:marBottom w:val="0"/>
          <w:divBdr>
            <w:top w:val="none" w:sz="0" w:space="0" w:color="auto"/>
            <w:left w:val="none" w:sz="0" w:space="0" w:color="auto"/>
            <w:bottom w:val="none" w:sz="0" w:space="0" w:color="auto"/>
            <w:right w:val="none" w:sz="0" w:space="0" w:color="auto"/>
          </w:divBdr>
        </w:div>
      </w:divsChild>
    </w:div>
    <w:div w:id="367535576">
      <w:bodyDiv w:val="1"/>
      <w:marLeft w:val="0"/>
      <w:marRight w:val="0"/>
      <w:marTop w:val="0"/>
      <w:marBottom w:val="0"/>
      <w:divBdr>
        <w:top w:val="none" w:sz="0" w:space="0" w:color="auto"/>
        <w:left w:val="none" w:sz="0" w:space="0" w:color="auto"/>
        <w:bottom w:val="none" w:sz="0" w:space="0" w:color="auto"/>
        <w:right w:val="none" w:sz="0" w:space="0" w:color="auto"/>
      </w:divBdr>
    </w:div>
    <w:div w:id="367805940">
      <w:bodyDiv w:val="1"/>
      <w:marLeft w:val="0"/>
      <w:marRight w:val="0"/>
      <w:marTop w:val="0"/>
      <w:marBottom w:val="0"/>
      <w:divBdr>
        <w:top w:val="none" w:sz="0" w:space="0" w:color="auto"/>
        <w:left w:val="none" w:sz="0" w:space="0" w:color="auto"/>
        <w:bottom w:val="none" w:sz="0" w:space="0" w:color="auto"/>
        <w:right w:val="none" w:sz="0" w:space="0" w:color="auto"/>
      </w:divBdr>
      <w:divsChild>
        <w:div w:id="973213412">
          <w:marLeft w:val="640"/>
          <w:marRight w:val="0"/>
          <w:marTop w:val="0"/>
          <w:marBottom w:val="0"/>
          <w:divBdr>
            <w:top w:val="none" w:sz="0" w:space="0" w:color="auto"/>
            <w:left w:val="none" w:sz="0" w:space="0" w:color="auto"/>
            <w:bottom w:val="none" w:sz="0" w:space="0" w:color="auto"/>
            <w:right w:val="none" w:sz="0" w:space="0" w:color="auto"/>
          </w:divBdr>
        </w:div>
        <w:div w:id="1100181759">
          <w:marLeft w:val="640"/>
          <w:marRight w:val="0"/>
          <w:marTop w:val="0"/>
          <w:marBottom w:val="0"/>
          <w:divBdr>
            <w:top w:val="none" w:sz="0" w:space="0" w:color="auto"/>
            <w:left w:val="none" w:sz="0" w:space="0" w:color="auto"/>
            <w:bottom w:val="none" w:sz="0" w:space="0" w:color="auto"/>
            <w:right w:val="none" w:sz="0" w:space="0" w:color="auto"/>
          </w:divBdr>
        </w:div>
        <w:div w:id="260839889">
          <w:marLeft w:val="640"/>
          <w:marRight w:val="0"/>
          <w:marTop w:val="0"/>
          <w:marBottom w:val="0"/>
          <w:divBdr>
            <w:top w:val="none" w:sz="0" w:space="0" w:color="auto"/>
            <w:left w:val="none" w:sz="0" w:space="0" w:color="auto"/>
            <w:bottom w:val="none" w:sz="0" w:space="0" w:color="auto"/>
            <w:right w:val="none" w:sz="0" w:space="0" w:color="auto"/>
          </w:divBdr>
        </w:div>
        <w:div w:id="2113551234">
          <w:marLeft w:val="640"/>
          <w:marRight w:val="0"/>
          <w:marTop w:val="0"/>
          <w:marBottom w:val="0"/>
          <w:divBdr>
            <w:top w:val="none" w:sz="0" w:space="0" w:color="auto"/>
            <w:left w:val="none" w:sz="0" w:space="0" w:color="auto"/>
            <w:bottom w:val="none" w:sz="0" w:space="0" w:color="auto"/>
            <w:right w:val="none" w:sz="0" w:space="0" w:color="auto"/>
          </w:divBdr>
        </w:div>
        <w:div w:id="2074429234">
          <w:marLeft w:val="640"/>
          <w:marRight w:val="0"/>
          <w:marTop w:val="0"/>
          <w:marBottom w:val="0"/>
          <w:divBdr>
            <w:top w:val="none" w:sz="0" w:space="0" w:color="auto"/>
            <w:left w:val="none" w:sz="0" w:space="0" w:color="auto"/>
            <w:bottom w:val="none" w:sz="0" w:space="0" w:color="auto"/>
            <w:right w:val="none" w:sz="0" w:space="0" w:color="auto"/>
          </w:divBdr>
        </w:div>
        <w:div w:id="1773817416">
          <w:marLeft w:val="640"/>
          <w:marRight w:val="0"/>
          <w:marTop w:val="0"/>
          <w:marBottom w:val="0"/>
          <w:divBdr>
            <w:top w:val="none" w:sz="0" w:space="0" w:color="auto"/>
            <w:left w:val="none" w:sz="0" w:space="0" w:color="auto"/>
            <w:bottom w:val="none" w:sz="0" w:space="0" w:color="auto"/>
            <w:right w:val="none" w:sz="0" w:space="0" w:color="auto"/>
          </w:divBdr>
        </w:div>
        <w:div w:id="1079672271">
          <w:marLeft w:val="640"/>
          <w:marRight w:val="0"/>
          <w:marTop w:val="0"/>
          <w:marBottom w:val="0"/>
          <w:divBdr>
            <w:top w:val="none" w:sz="0" w:space="0" w:color="auto"/>
            <w:left w:val="none" w:sz="0" w:space="0" w:color="auto"/>
            <w:bottom w:val="none" w:sz="0" w:space="0" w:color="auto"/>
            <w:right w:val="none" w:sz="0" w:space="0" w:color="auto"/>
          </w:divBdr>
        </w:div>
        <w:div w:id="486289669">
          <w:marLeft w:val="640"/>
          <w:marRight w:val="0"/>
          <w:marTop w:val="0"/>
          <w:marBottom w:val="0"/>
          <w:divBdr>
            <w:top w:val="none" w:sz="0" w:space="0" w:color="auto"/>
            <w:left w:val="none" w:sz="0" w:space="0" w:color="auto"/>
            <w:bottom w:val="none" w:sz="0" w:space="0" w:color="auto"/>
            <w:right w:val="none" w:sz="0" w:space="0" w:color="auto"/>
          </w:divBdr>
        </w:div>
        <w:div w:id="447622245">
          <w:marLeft w:val="640"/>
          <w:marRight w:val="0"/>
          <w:marTop w:val="0"/>
          <w:marBottom w:val="0"/>
          <w:divBdr>
            <w:top w:val="none" w:sz="0" w:space="0" w:color="auto"/>
            <w:left w:val="none" w:sz="0" w:space="0" w:color="auto"/>
            <w:bottom w:val="none" w:sz="0" w:space="0" w:color="auto"/>
            <w:right w:val="none" w:sz="0" w:space="0" w:color="auto"/>
          </w:divBdr>
        </w:div>
        <w:div w:id="744884045">
          <w:marLeft w:val="640"/>
          <w:marRight w:val="0"/>
          <w:marTop w:val="0"/>
          <w:marBottom w:val="0"/>
          <w:divBdr>
            <w:top w:val="none" w:sz="0" w:space="0" w:color="auto"/>
            <w:left w:val="none" w:sz="0" w:space="0" w:color="auto"/>
            <w:bottom w:val="none" w:sz="0" w:space="0" w:color="auto"/>
            <w:right w:val="none" w:sz="0" w:space="0" w:color="auto"/>
          </w:divBdr>
        </w:div>
        <w:div w:id="306594231">
          <w:marLeft w:val="640"/>
          <w:marRight w:val="0"/>
          <w:marTop w:val="0"/>
          <w:marBottom w:val="0"/>
          <w:divBdr>
            <w:top w:val="none" w:sz="0" w:space="0" w:color="auto"/>
            <w:left w:val="none" w:sz="0" w:space="0" w:color="auto"/>
            <w:bottom w:val="none" w:sz="0" w:space="0" w:color="auto"/>
            <w:right w:val="none" w:sz="0" w:space="0" w:color="auto"/>
          </w:divBdr>
        </w:div>
        <w:div w:id="942956852">
          <w:marLeft w:val="640"/>
          <w:marRight w:val="0"/>
          <w:marTop w:val="0"/>
          <w:marBottom w:val="0"/>
          <w:divBdr>
            <w:top w:val="none" w:sz="0" w:space="0" w:color="auto"/>
            <w:left w:val="none" w:sz="0" w:space="0" w:color="auto"/>
            <w:bottom w:val="none" w:sz="0" w:space="0" w:color="auto"/>
            <w:right w:val="none" w:sz="0" w:space="0" w:color="auto"/>
          </w:divBdr>
        </w:div>
        <w:div w:id="450437604">
          <w:marLeft w:val="640"/>
          <w:marRight w:val="0"/>
          <w:marTop w:val="0"/>
          <w:marBottom w:val="0"/>
          <w:divBdr>
            <w:top w:val="none" w:sz="0" w:space="0" w:color="auto"/>
            <w:left w:val="none" w:sz="0" w:space="0" w:color="auto"/>
            <w:bottom w:val="none" w:sz="0" w:space="0" w:color="auto"/>
            <w:right w:val="none" w:sz="0" w:space="0" w:color="auto"/>
          </w:divBdr>
        </w:div>
        <w:div w:id="980421961">
          <w:marLeft w:val="640"/>
          <w:marRight w:val="0"/>
          <w:marTop w:val="0"/>
          <w:marBottom w:val="0"/>
          <w:divBdr>
            <w:top w:val="none" w:sz="0" w:space="0" w:color="auto"/>
            <w:left w:val="none" w:sz="0" w:space="0" w:color="auto"/>
            <w:bottom w:val="none" w:sz="0" w:space="0" w:color="auto"/>
            <w:right w:val="none" w:sz="0" w:space="0" w:color="auto"/>
          </w:divBdr>
        </w:div>
        <w:div w:id="1024480770">
          <w:marLeft w:val="640"/>
          <w:marRight w:val="0"/>
          <w:marTop w:val="0"/>
          <w:marBottom w:val="0"/>
          <w:divBdr>
            <w:top w:val="none" w:sz="0" w:space="0" w:color="auto"/>
            <w:left w:val="none" w:sz="0" w:space="0" w:color="auto"/>
            <w:bottom w:val="none" w:sz="0" w:space="0" w:color="auto"/>
            <w:right w:val="none" w:sz="0" w:space="0" w:color="auto"/>
          </w:divBdr>
        </w:div>
        <w:div w:id="707610910">
          <w:marLeft w:val="640"/>
          <w:marRight w:val="0"/>
          <w:marTop w:val="0"/>
          <w:marBottom w:val="0"/>
          <w:divBdr>
            <w:top w:val="none" w:sz="0" w:space="0" w:color="auto"/>
            <w:left w:val="none" w:sz="0" w:space="0" w:color="auto"/>
            <w:bottom w:val="none" w:sz="0" w:space="0" w:color="auto"/>
            <w:right w:val="none" w:sz="0" w:space="0" w:color="auto"/>
          </w:divBdr>
        </w:div>
        <w:div w:id="493644683">
          <w:marLeft w:val="640"/>
          <w:marRight w:val="0"/>
          <w:marTop w:val="0"/>
          <w:marBottom w:val="0"/>
          <w:divBdr>
            <w:top w:val="none" w:sz="0" w:space="0" w:color="auto"/>
            <w:left w:val="none" w:sz="0" w:space="0" w:color="auto"/>
            <w:bottom w:val="none" w:sz="0" w:space="0" w:color="auto"/>
            <w:right w:val="none" w:sz="0" w:space="0" w:color="auto"/>
          </w:divBdr>
        </w:div>
        <w:div w:id="1324623037">
          <w:marLeft w:val="640"/>
          <w:marRight w:val="0"/>
          <w:marTop w:val="0"/>
          <w:marBottom w:val="0"/>
          <w:divBdr>
            <w:top w:val="none" w:sz="0" w:space="0" w:color="auto"/>
            <w:left w:val="none" w:sz="0" w:space="0" w:color="auto"/>
            <w:bottom w:val="none" w:sz="0" w:space="0" w:color="auto"/>
            <w:right w:val="none" w:sz="0" w:space="0" w:color="auto"/>
          </w:divBdr>
        </w:div>
        <w:div w:id="2116633844">
          <w:marLeft w:val="640"/>
          <w:marRight w:val="0"/>
          <w:marTop w:val="0"/>
          <w:marBottom w:val="0"/>
          <w:divBdr>
            <w:top w:val="none" w:sz="0" w:space="0" w:color="auto"/>
            <w:left w:val="none" w:sz="0" w:space="0" w:color="auto"/>
            <w:bottom w:val="none" w:sz="0" w:space="0" w:color="auto"/>
            <w:right w:val="none" w:sz="0" w:space="0" w:color="auto"/>
          </w:divBdr>
        </w:div>
        <w:div w:id="1497838680">
          <w:marLeft w:val="640"/>
          <w:marRight w:val="0"/>
          <w:marTop w:val="0"/>
          <w:marBottom w:val="0"/>
          <w:divBdr>
            <w:top w:val="none" w:sz="0" w:space="0" w:color="auto"/>
            <w:left w:val="none" w:sz="0" w:space="0" w:color="auto"/>
            <w:bottom w:val="none" w:sz="0" w:space="0" w:color="auto"/>
            <w:right w:val="none" w:sz="0" w:space="0" w:color="auto"/>
          </w:divBdr>
        </w:div>
        <w:div w:id="779181110">
          <w:marLeft w:val="640"/>
          <w:marRight w:val="0"/>
          <w:marTop w:val="0"/>
          <w:marBottom w:val="0"/>
          <w:divBdr>
            <w:top w:val="none" w:sz="0" w:space="0" w:color="auto"/>
            <w:left w:val="none" w:sz="0" w:space="0" w:color="auto"/>
            <w:bottom w:val="none" w:sz="0" w:space="0" w:color="auto"/>
            <w:right w:val="none" w:sz="0" w:space="0" w:color="auto"/>
          </w:divBdr>
        </w:div>
        <w:div w:id="704643609">
          <w:marLeft w:val="640"/>
          <w:marRight w:val="0"/>
          <w:marTop w:val="0"/>
          <w:marBottom w:val="0"/>
          <w:divBdr>
            <w:top w:val="none" w:sz="0" w:space="0" w:color="auto"/>
            <w:left w:val="none" w:sz="0" w:space="0" w:color="auto"/>
            <w:bottom w:val="none" w:sz="0" w:space="0" w:color="auto"/>
            <w:right w:val="none" w:sz="0" w:space="0" w:color="auto"/>
          </w:divBdr>
        </w:div>
        <w:div w:id="1895508630">
          <w:marLeft w:val="640"/>
          <w:marRight w:val="0"/>
          <w:marTop w:val="0"/>
          <w:marBottom w:val="0"/>
          <w:divBdr>
            <w:top w:val="none" w:sz="0" w:space="0" w:color="auto"/>
            <w:left w:val="none" w:sz="0" w:space="0" w:color="auto"/>
            <w:bottom w:val="none" w:sz="0" w:space="0" w:color="auto"/>
            <w:right w:val="none" w:sz="0" w:space="0" w:color="auto"/>
          </w:divBdr>
        </w:div>
        <w:div w:id="1378311282">
          <w:marLeft w:val="640"/>
          <w:marRight w:val="0"/>
          <w:marTop w:val="0"/>
          <w:marBottom w:val="0"/>
          <w:divBdr>
            <w:top w:val="none" w:sz="0" w:space="0" w:color="auto"/>
            <w:left w:val="none" w:sz="0" w:space="0" w:color="auto"/>
            <w:bottom w:val="none" w:sz="0" w:space="0" w:color="auto"/>
            <w:right w:val="none" w:sz="0" w:space="0" w:color="auto"/>
          </w:divBdr>
        </w:div>
        <w:div w:id="690843808">
          <w:marLeft w:val="640"/>
          <w:marRight w:val="0"/>
          <w:marTop w:val="0"/>
          <w:marBottom w:val="0"/>
          <w:divBdr>
            <w:top w:val="none" w:sz="0" w:space="0" w:color="auto"/>
            <w:left w:val="none" w:sz="0" w:space="0" w:color="auto"/>
            <w:bottom w:val="none" w:sz="0" w:space="0" w:color="auto"/>
            <w:right w:val="none" w:sz="0" w:space="0" w:color="auto"/>
          </w:divBdr>
        </w:div>
        <w:div w:id="1137576083">
          <w:marLeft w:val="640"/>
          <w:marRight w:val="0"/>
          <w:marTop w:val="0"/>
          <w:marBottom w:val="0"/>
          <w:divBdr>
            <w:top w:val="none" w:sz="0" w:space="0" w:color="auto"/>
            <w:left w:val="none" w:sz="0" w:space="0" w:color="auto"/>
            <w:bottom w:val="none" w:sz="0" w:space="0" w:color="auto"/>
            <w:right w:val="none" w:sz="0" w:space="0" w:color="auto"/>
          </w:divBdr>
        </w:div>
        <w:div w:id="2118212838">
          <w:marLeft w:val="640"/>
          <w:marRight w:val="0"/>
          <w:marTop w:val="0"/>
          <w:marBottom w:val="0"/>
          <w:divBdr>
            <w:top w:val="none" w:sz="0" w:space="0" w:color="auto"/>
            <w:left w:val="none" w:sz="0" w:space="0" w:color="auto"/>
            <w:bottom w:val="none" w:sz="0" w:space="0" w:color="auto"/>
            <w:right w:val="none" w:sz="0" w:space="0" w:color="auto"/>
          </w:divBdr>
        </w:div>
        <w:div w:id="2105564404">
          <w:marLeft w:val="640"/>
          <w:marRight w:val="0"/>
          <w:marTop w:val="0"/>
          <w:marBottom w:val="0"/>
          <w:divBdr>
            <w:top w:val="none" w:sz="0" w:space="0" w:color="auto"/>
            <w:left w:val="none" w:sz="0" w:space="0" w:color="auto"/>
            <w:bottom w:val="none" w:sz="0" w:space="0" w:color="auto"/>
            <w:right w:val="none" w:sz="0" w:space="0" w:color="auto"/>
          </w:divBdr>
        </w:div>
        <w:div w:id="823354403">
          <w:marLeft w:val="640"/>
          <w:marRight w:val="0"/>
          <w:marTop w:val="0"/>
          <w:marBottom w:val="0"/>
          <w:divBdr>
            <w:top w:val="none" w:sz="0" w:space="0" w:color="auto"/>
            <w:left w:val="none" w:sz="0" w:space="0" w:color="auto"/>
            <w:bottom w:val="none" w:sz="0" w:space="0" w:color="auto"/>
            <w:right w:val="none" w:sz="0" w:space="0" w:color="auto"/>
          </w:divBdr>
        </w:div>
        <w:div w:id="1097485558">
          <w:marLeft w:val="640"/>
          <w:marRight w:val="0"/>
          <w:marTop w:val="0"/>
          <w:marBottom w:val="0"/>
          <w:divBdr>
            <w:top w:val="none" w:sz="0" w:space="0" w:color="auto"/>
            <w:left w:val="none" w:sz="0" w:space="0" w:color="auto"/>
            <w:bottom w:val="none" w:sz="0" w:space="0" w:color="auto"/>
            <w:right w:val="none" w:sz="0" w:space="0" w:color="auto"/>
          </w:divBdr>
        </w:div>
        <w:div w:id="560559660">
          <w:marLeft w:val="640"/>
          <w:marRight w:val="0"/>
          <w:marTop w:val="0"/>
          <w:marBottom w:val="0"/>
          <w:divBdr>
            <w:top w:val="none" w:sz="0" w:space="0" w:color="auto"/>
            <w:left w:val="none" w:sz="0" w:space="0" w:color="auto"/>
            <w:bottom w:val="none" w:sz="0" w:space="0" w:color="auto"/>
            <w:right w:val="none" w:sz="0" w:space="0" w:color="auto"/>
          </w:divBdr>
        </w:div>
        <w:div w:id="236785614">
          <w:marLeft w:val="640"/>
          <w:marRight w:val="0"/>
          <w:marTop w:val="0"/>
          <w:marBottom w:val="0"/>
          <w:divBdr>
            <w:top w:val="none" w:sz="0" w:space="0" w:color="auto"/>
            <w:left w:val="none" w:sz="0" w:space="0" w:color="auto"/>
            <w:bottom w:val="none" w:sz="0" w:space="0" w:color="auto"/>
            <w:right w:val="none" w:sz="0" w:space="0" w:color="auto"/>
          </w:divBdr>
        </w:div>
        <w:div w:id="1587302539">
          <w:marLeft w:val="640"/>
          <w:marRight w:val="0"/>
          <w:marTop w:val="0"/>
          <w:marBottom w:val="0"/>
          <w:divBdr>
            <w:top w:val="none" w:sz="0" w:space="0" w:color="auto"/>
            <w:left w:val="none" w:sz="0" w:space="0" w:color="auto"/>
            <w:bottom w:val="none" w:sz="0" w:space="0" w:color="auto"/>
            <w:right w:val="none" w:sz="0" w:space="0" w:color="auto"/>
          </w:divBdr>
        </w:div>
        <w:div w:id="246114869">
          <w:marLeft w:val="640"/>
          <w:marRight w:val="0"/>
          <w:marTop w:val="0"/>
          <w:marBottom w:val="0"/>
          <w:divBdr>
            <w:top w:val="none" w:sz="0" w:space="0" w:color="auto"/>
            <w:left w:val="none" w:sz="0" w:space="0" w:color="auto"/>
            <w:bottom w:val="none" w:sz="0" w:space="0" w:color="auto"/>
            <w:right w:val="none" w:sz="0" w:space="0" w:color="auto"/>
          </w:divBdr>
        </w:div>
        <w:div w:id="422530338">
          <w:marLeft w:val="640"/>
          <w:marRight w:val="0"/>
          <w:marTop w:val="0"/>
          <w:marBottom w:val="0"/>
          <w:divBdr>
            <w:top w:val="none" w:sz="0" w:space="0" w:color="auto"/>
            <w:left w:val="none" w:sz="0" w:space="0" w:color="auto"/>
            <w:bottom w:val="none" w:sz="0" w:space="0" w:color="auto"/>
            <w:right w:val="none" w:sz="0" w:space="0" w:color="auto"/>
          </w:divBdr>
        </w:div>
        <w:div w:id="603809840">
          <w:marLeft w:val="640"/>
          <w:marRight w:val="0"/>
          <w:marTop w:val="0"/>
          <w:marBottom w:val="0"/>
          <w:divBdr>
            <w:top w:val="none" w:sz="0" w:space="0" w:color="auto"/>
            <w:left w:val="none" w:sz="0" w:space="0" w:color="auto"/>
            <w:bottom w:val="none" w:sz="0" w:space="0" w:color="auto"/>
            <w:right w:val="none" w:sz="0" w:space="0" w:color="auto"/>
          </w:divBdr>
        </w:div>
        <w:div w:id="370765326">
          <w:marLeft w:val="640"/>
          <w:marRight w:val="0"/>
          <w:marTop w:val="0"/>
          <w:marBottom w:val="0"/>
          <w:divBdr>
            <w:top w:val="none" w:sz="0" w:space="0" w:color="auto"/>
            <w:left w:val="none" w:sz="0" w:space="0" w:color="auto"/>
            <w:bottom w:val="none" w:sz="0" w:space="0" w:color="auto"/>
            <w:right w:val="none" w:sz="0" w:space="0" w:color="auto"/>
          </w:divBdr>
        </w:div>
        <w:div w:id="637076332">
          <w:marLeft w:val="640"/>
          <w:marRight w:val="0"/>
          <w:marTop w:val="0"/>
          <w:marBottom w:val="0"/>
          <w:divBdr>
            <w:top w:val="none" w:sz="0" w:space="0" w:color="auto"/>
            <w:left w:val="none" w:sz="0" w:space="0" w:color="auto"/>
            <w:bottom w:val="none" w:sz="0" w:space="0" w:color="auto"/>
            <w:right w:val="none" w:sz="0" w:space="0" w:color="auto"/>
          </w:divBdr>
        </w:div>
        <w:div w:id="1566915919">
          <w:marLeft w:val="640"/>
          <w:marRight w:val="0"/>
          <w:marTop w:val="0"/>
          <w:marBottom w:val="0"/>
          <w:divBdr>
            <w:top w:val="none" w:sz="0" w:space="0" w:color="auto"/>
            <w:left w:val="none" w:sz="0" w:space="0" w:color="auto"/>
            <w:bottom w:val="none" w:sz="0" w:space="0" w:color="auto"/>
            <w:right w:val="none" w:sz="0" w:space="0" w:color="auto"/>
          </w:divBdr>
        </w:div>
      </w:divsChild>
    </w:div>
    <w:div w:id="371543568">
      <w:bodyDiv w:val="1"/>
      <w:marLeft w:val="0"/>
      <w:marRight w:val="0"/>
      <w:marTop w:val="0"/>
      <w:marBottom w:val="0"/>
      <w:divBdr>
        <w:top w:val="none" w:sz="0" w:space="0" w:color="auto"/>
        <w:left w:val="none" w:sz="0" w:space="0" w:color="auto"/>
        <w:bottom w:val="none" w:sz="0" w:space="0" w:color="auto"/>
        <w:right w:val="none" w:sz="0" w:space="0" w:color="auto"/>
      </w:divBdr>
      <w:divsChild>
        <w:div w:id="2064325772">
          <w:marLeft w:val="480"/>
          <w:marRight w:val="0"/>
          <w:marTop w:val="0"/>
          <w:marBottom w:val="0"/>
          <w:divBdr>
            <w:top w:val="none" w:sz="0" w:space="0" w:color="auto"/>
            <w:left w:val="none" w:sz="0" w:space="0" w:color="auto"/>
            <w:bottom w:val="none" w:sz="0" w:space="0" w:color="auto"/>
            <w:right w:val="none" w:sz="0" w:space="0" w:color="auto"/>
          </w:divBdr>
        </w:div>
        <w:div w:id="1025979817">
          <w:marLeft w:val="480"/>
          <w:marRight w:val="0"/>
          <w:marTop w:val="0"/>
          <w:marBottom w:val="0"/>
          <w:divBdr>
            <w:top w:val="none" w:sz="0" w:space="0" w:color="auto"/>
            <w:left w:val="none" w:sz="0" w:space="0" w:color="auto"/>
            <w:bottom w:val="none" w:sz="0" w:space="0" w:color="auto"/>
            <w:right w:val="none" w:sz="0" w:space="0" w:color="auto"/>
          </w:divBdr>
        </w:div>
        <w:div w:id="944310105">
          <w:marLeft w:val="480"/>
          <w:marRight w:val="0"/>
          <w:marTop w:val="0"/>
          <w:marBottom w:val="0"/>
          <w:divBdr>
            <w:top w:val="none" w:sz="0" w:space="0" w:color="auto"/>
            <w:left w:val="none" w:sz="0" w:space="0" w:color="auto"/>
            <w:bottom w:val="none" w:sz="0" w:space="0" w:color="auto"/>
            <w:right w:val="none" w:sz="0" w:space="0" w:color="auto"/>
          </w:divBdr>
        </w:div>
        <w:div w:id="1652904886">
          <w:marLeft w:val="480"/>
          <w:marRight w:val="0"/>
          <w:marTop w:val="0"/>
          <w:marBottom w:val="0"/>
          <w:divBdr>
            <w:top w:val="none" w:sz="0" w:space="0" w:color="auto"/>
            <w:left w:val="none" w:sz="0" w:space="0" w:color="auto"/>
            <w:bottom w:val="none" w:sz="0" w:space="0" w:color="auto"/>
            <w:right w:val="none" w:sz="0" w:space="0" w:color="auto"/>
          </w:divBdr>
        </w:div>
        <w:div w:id="299698235">
          <w:marLeft w:val="480"/>
          <w:marRight w:val="0"/>
          <w:marTop w:val="0"/>
          <w:marBottom w:val="0"/>
          <w:divBdr>
            <w:top w:val="none" w:sz="0" w:space="0" w:color="auto"/>
            <w:left w:val="none" w:sz="0" w:space="0" w:color="auto"/>
            <w:bottom w:val="none" w:sz="0" w:space="0" w:color="auto"/>
            <w:right w:val="none" w:sz="0" w:space="0" w:color="auto"/>
          </w:divBdr>
        </w:div>
        <w:div w:id="1464932735">
          <w:marLeft w:val="480"/>
          <w:marRight w:val="0"/>
          <w:marTop w:val="0"/>
          <w:marBottom w:val="0"/>
          <w:divBdr>
            <w:top w:val="none" w:sz="0" w:space="0" w:color="auto"/>
            <w:left w:val="none" w:sz="0" w:space="0" w:color="auto"/>
            <w:bottom w:val="none" w:sz="0" w:space="0" w:color="auto"/>
            <w:right w:val="none" w:sz="0" w:space="0" w:color="auto"/>
          </w:divBdr>
        </w:div>
        <w:div w:id="952135054">
          <w:marLeft w:val="480"/>
          <w:marRight w:val="0"/>
          <w:marTop w:val="0"/>
          <w:marBottom w:val="0"/>
          <w:divBdr>
            <w:top w:val="none" w:sz="0" w:space="0" w:color="auto"/>
            <w:left w:val="none" w:sz="0" w:space="0" w:color="auto"/>
            <w:bottom w:val="none" w:sz="0" w:space="0" w:color="auto"/>
            <w:right w:val="none" w:sz="0" w:space="0" w:color="auto"/>
          </w:divBdr>
        </w:div>
        <w:div w:id="2039574945">
          <w:marLeft w:val="480"/>
          <w:marRight w:val="0"/>
          <w:marTop w:val="0"/>
          <w:marBottom w:val="0"/>
          <w:divBdr>
            <w:top w:val="none" w:sz="0" w:space="0" w:color="auto"/>
            <w:left w:val="none" w:sz="0" w:space="0" w:color="auto"/>
            <w:bottom w:val="none" w:sz="0" w:space="0" w:color="auto"/>
            <w:right w:val="none" w:sz="0" w:space="0" w:color="auto"/>
          </w:divBdr>
        </w:div>
        <w:div w:id="1629117690">
          <w:marLeft w:val="480"/>
          <w:marRight w:val="0"/>
          <w:marTop w:val="0"/>
          <w:marBottom w:val="0"/>
          <w:divBdr>
            <w:top w:val="none" w:sz="0" w:space="0" w:color="auto"/>
            <w:left w:val="none" w:sz="0" w:space="0" w:color="auto"/>
            <w:bottom w:val="none" w:sz="0" w:space="0" w:color="auto"/>
            <w:right w:val="none" w:sz="0" w:space="0" w:color="auto"/>
          </w:divBdr>
        </w:div>
        <w:div w:id="53310307">
          <w:marLeft w:val="480"/>
          <w:marRight w:val="0"/>
          <w:marTop w:val="0"/>
          <w:marBottom w:val="0"/>
          <w:divBdr>
            <w:top w:val="none" w:sz="0" w:space="0" w:color="auto"/>
            <w:left w:val="none" w:sz="0" w:space="0" w:color="auto"/>
            <w:bottom w:val="none" w:sz="0" w:space="0" w:color="auto"/>
            <w:right w:val="none" w:sz="0" w:space="0" w:color="auto"/>
          </w:divBdr>
        </w:div>
        <w:div w:id="1391345678">
          <w:marLeft w:val="480"/>
          <w:marRight w:val="0"/>
          <w:marTop w:val="0"/>
          <w:marBottom w:val="0"/>
          <w:divBdr>
            <w:top w:val="none" w:sz="0" w:space="0" w:color="auto"/>
            <w:left w:val="none" w:sz="0" w:space="0" w:color="auto"/>
            <w:bottom w:val="none" w:sz="0" w:space="0" w:color="auto"/>
            <w:right w:val="none" w:sz="0" w:space="0" w:color="auto"/>
          </w:divBdr>
        </w:div>
        <w:div w:id="2132629208">
          <w:marLeft w:val="480"/>
          <w:marRight w:val="0"/>
          <w:marTop w:val="0"/>
          <w:marBottom w:val="0"/>
          <w:divBdr>
            <w:top w:val="none" w:sz="0" w:space="0" w:color="auto"/>
            <w:left w:val="none" w:sz="0" w:space="0" w:color="auto"/>
            <w:bottom w:val="none" w:sz="0" w:space="0" w:color="auto"/>
            <w:right w:val="none" w:sz="0" w:space="0" w:color="auto"/>
          </w:divBdr>
        </w:div>
        <w:div w:id="802769238">
          <w:marLeft w:val="480"/>
          <w:marRight w:val="0"/>
          <w:marTop w:val="0"/>
          <w:marBottom w:val="0"/>
          <w:divBdr>
            <w:top w:val="none" w:sz="0" w:space="0" w:color="auto"/>
            <w:left w:val="none" w:sz="0" w:space="0" w:color="auto"/>
            <w:bottom w:val="none" w:sz="0" w:space="0" w:color="auto"/>
            <w:right w:val="none" w:sz="0" w:space="0" w:color="auto"/>
          </w:divBdr>
        </w:div>
        <w:div w:id="188762279">
          <w:marLeft w:val="480"/>
          <w:marRight w:val="0"/>
          <w:marTop w:val="0"/>
          <w:marBottom w:val="0"/>
          <w:divBdr>
            <w:top w:val="none" w:sz="0" w:space="0" w:color="auto"/>
            <w:left w:val="none" w:sz="0" w:space="0" w:color="auto"/>
            <w:bottom w:val="none" w:sz="0" w:space="0" w:color="auto"/>
            <w:right w:val="none" w:sz="0" w:space="0" w:color="auto"/>
          </w:divBdr>
        </w:div>
        <w:div w:id="1371764139">
          <w:marLeft w:val="480"/>
          <w:marRight w:val="0"/>
          <w:marTop w:val="0"/>
          <w:marBottom w:val="0"/>
          <w:divBdr>
            <w:top w:val="none" w:sz="0" w:space="0" w:color="auto"/>
            <w:left w:val="none" w:sz="0" w:space="0" w:color="auto"/>
            <w:bottom w:val="none" w:sz="0" w:space="0" w:color="auto"/>
            <w:right w:val="none" w:sz="0" w:space="0" w:color="auto"/>
          </w:divBdr>
        </w:div>
        <w:div w:id="1436753847">
          <w:marLeft w:val="480"/>
          <w:marRight w:val="0"/>
          <w:marTop w:val="0"/>
          <w:marBottom w:val="0"/>
          <w:divBdr>
            <w:top w:val="none" w:sz="0" w:space="0" w:color="auto"/>
            <w:left w:val="none" w:sz="0" w:space="0" w:color="auto"/>
            <w:bottom w:val="none" w:sz="0" w:space="0" w:color="auto"/>
            <w:right w:val="none" w:sz="0" w:space="0" w:color="auto"/>
          </w:divBdr>
        </w:div>
        <w:div w:id="864320811">
          <w:marLeft w:val="480"/>
          <w:marRight w:val="0"/>
          <w:marTop w:val="0"/>
          <w:marBottom w:val="0"/>
          <w:divBdr>
            <w:top w:val="none" w:sz="0" w:space="0" w:color="auto"/>
            <w:left w:val="none" w:sz="0" w:space="0" w:color="auto"/>
            <w:bottom w:val="none" w:sz="0" w:space="0" w:color="auto"/>
            <w:right w:val="none" w:sz="0" w:space="0" w:color="auto"/>
          </w:divBdr>
        </w:div>
        <w:div w:id="109934715">
          <w:marLeft w:val="480"/>
          <w:marRight w:val="0"/>
          <w:marTop w:val="0"/>
          <w:marBottom w:val="0"/>
          <w:divBdr>
            <w:top w:val="none" w:sz="0" w:space="0" w:color="auto"/>
            <w:left w:val="none" w:sz="0" w:space="0" w:color="auto"/>
            <w:bottom w:val="none" w:sz="0" w:space="0" w:color="auto"/>
            <w:right w:val="none" w:sz="0" w:space="0" w:color="auto"/>
          </w:divBdr>
        </w:div>
        <w:div w:id="1095514201">
          <w:marLeft w:val="480"/>
          <w:marRight w:val="0"/>
          <w:marTop w:val="0"/>
          <w:marBottom w:val="0"/>
          <w:divBdr>
            <w:top w:val="none" w:sz="0" w:space="0" w:color="auto"/>
            <w:left w:val="none" w:sz="0" w:space="0" w:color="auto"/>
            <w:bottom w:val="none" w:sz="0" w:space="0" w:color="auto"/>
            <w:right w:val="none" w:sz="0" w:space="0" w:color="auto"/>
          </w:divBdr>
        </w:div>
        <w:div w:id="1170438811">
          <w:marLeft w:val="480"/>
          <w:marRight w:val="0"/>
          <w:marTop w:val="0"/>
          <w:marBottom w:val="0"/>
          <w:divBdr>
            <w:top w:val="none" w:sz="0" w:space="0" w:color="auto"/>
            <w:left w:val="none" w:sz="0" w:space="0" w:color="auto"/>
            <w:bottom w:val="none" w:sz="0" w:space="0" w:color="auto"/>
            <w:right w:val="none" w:sz="0" w:space="0" w:color="auto"/>
          </w:divBdr>
        </w:div>
        <w:div w:id="1148472782">
          <w:marLeft w:val="480"/>
          <w:marRight w:val="0"/>
          <w:marTop w:val="0"/>
          <w:marBottom w:val="0"/>
          <w:divBdr>
            <w:top w:val="none" w:sz="0" w:space="0" w:color="auto"/>
            <w:left w:val="none" w:sz="0" w:space="0" w:color="auto"/>
            <w:bottom w:val="none" w:sz="0" w:space="0" w:color="auto"/>
            <w:right w:val="none" w:sz="0" w:space="0" w:color="auto"/>
          </w:divBdr>
        </w:div>
        <w:div w:id="1919291404">
          <w:marLeft w:val="480"/>
          <w:marRight w:val="0"/>
          <w:marTop w:val="0"/>
          <w:marBottom w:val="0"/>
          <w:divBdr>
            <w:top w:val="none" w:sz="0" w:space="0" w:color="auto"/>
            <w:left w:val="none" w:sz="0" w:space="0" w:color="auto"/>
            <w:bottom w:val="none" w:sz="0" w:space="0" w:color="auto"/>
            <w:right w:val="none" w:sz="0" w:space="0" w:color="auto"/>
          </w:divBdr>
        </w:div>
        <w:div w:id="942804976">
          <w:marLeft w:val="480"/>
          <w:marRight w:val="0"/>
          <w:marTop w:val="0"/>
          <w:marBottom w:val="0"/>
          <w:divBdr>
            <w:top w:val="none" w:sz="0" w:space="0" w:color="auto"/>
            <w:left w:val="none" w:sz="0" w:space="0" w:color="auto"/>
            <w:bottom w:val="none" w:sz="0" w:space="0" w:color="auto"/>
            <w:right w:val="none" w:sz="0" w:space="0" w:color="auto"/>
          </w:divBdr>
        </w:div>
        <w:div w:id="1949311597">
          <w:marLeft w:val="480"/>
          <w:marRight w:val="0"/>
          <w:marTop w:val="0"/>
          <w:marBottom w:val="0"/>
          <w:divBdr>
            <w:top w:val="none" w:sz="0" w:space="0" w:color="auto"/>
            <w:left w:val="none" w:sz="0" w:space="0" w:color="auto"/>
            <w:bottom w:val="none" w:sz="0" w:space="0" w:color="auto"/>
            <w:right w:val="none" w:sz="0" w:space="0" w:color="auto"/>
          </w:divBdr>
        </w:div>
        <w:div w:id="824861612">
          <w:marLeft w:val="480"/>
          <w:marRight w:val="0"/>
          <w:marTop w:val="0"/>
          <w:marBottom w:val="0"/>
          <w:divBdr>
            <w:top w:val="none" w:sz="0" w:space="0" w:color="auto"/>
            <w:left w:val="none" w:sz="0" w:space="0" w:color="auto"/>
            <w:bottom w:val="none" w:sz="0" w:space="0" w:color="auto"/>
            <w:right w:val="none" w:sz="0" w:space="0" w:color="auto"/>
          </w:divBdr>
        </w:div>
        <w:div w:id="1697928467">
          <w:marLeft w:val="480"/>
          <w:marRight w:val="0"/>
          <w:marTop w:val="0"/>
          <w:marBottom w:val="0"/>
          <w:divBdr>
            <w:top w:val="none" w:sz="0" w:space="0" w:color="auto"/>
            <w:left w:val="none" w:sz="0" w:space="0" w:color="auto"/>
            <w:bottom w:val="none" w:sz="0" w:space="0" w:color="auto"/>
            <w:right w:val="none" w:sz="0" w:space="0" w:color="auto"/>
          </w:divBdr>
        </w:div>
        <w:div w:id="1852915651">
          <w:marLeft w:val="480"/>
          <w:marRight w:val="0"/>
          <w:marTop w:val="0"/>
          <w:marBottom w:val="0"/>
          <w:divBdr>
            <w:top w:val="none" w:sz="0" w:space="0" w:color="auto"/>
            <w:left w:val="none" w:sz="0" w:space="0" w:color="auto"/>
            <w:bottom w:val="none" w:sz="0" w:space="0" w:color="auto"/>
            <w:right w:val="none" w:sz="0" w:space="0" w:color="auto"/>
          </w:divBdr>
        </w:div>
        <w:div w:id="682391114">
          <w:marLeft w:val="480"/>
          <w:marRight w:val="0"/>
          <w:marTop w:val="0"/>
          <w:marBottom w:val="0"/>
          <w:divBdr>
            <w:top w:val="none" w:sz="0" w:space="0" w:color="auto"/>
            <w:left w:val="none" w:sz="0" w:space="0" w:color="auto"/>
            <w:bottom w:val="none" w:sz="0" w:space="0" w:color="auto"/>
            <w:right w:val="none" w:sz="0" w:space="0" w:color="auto"/>
          </w:divBdr>
        </w:div>
      </w:divsChild>
    </w:div>
    <w:div w:id="373239905">
      <w:bodyDiv w:val="1"/>
      <w:marLeft w:val="0"/>
      <w:marRight w:val="0"/>
      <w:marTop w:val="0"/>
      <w:marBottom w:val="0"/>
      <w:divBdr>
        <w:top w:val="none" w:sz="0" w:space="0" w:color="auto"/>
        <w:left w:val="none" w:sz="0" w:space="0" w:color="auto"/>
        <w:bottom w:val="none" w:sz="0" w:space="0" w:color="auto"/>
        <w:right w:val="none" w:sz="0" w:space="0" w:color="auto"/>
      </w:divBdr>
    </w:div>
    <w:div w:id="376510724">
      <w:bodyDiv w:val="1"/>
      <w:marLeft w:val="0"/>
      <w:marRight w:val="0"/>
      <w:marTop w:val="0"/>
      <w:marBottom w:val="0"/>
      <w:divBdr>
        <w:top w:val="none" w:sz="0" w:space="0" w:color="auto"/>
        <w:left w:val="none" w:sz="0" w:space="0" w:color="auto"/>
        <w:bottom w:val="none" w:sz="0" w:space="0" w:color="auto"/>
        <w:right w:val="none" w:sz="0" w:space="0" w:color="auto"/>
      </w:divBdr>
      <w:divsChild>
        <w:div w:id="402219309">
          <w:marLeft w:val="640"/>
          <w:marRight w:val="0"/>
          <w:marTop w:val="0"/>
          <w:marBottom w:val="0"/>
          <w:divBdr>
            <w:top w:val="none" w:sz="0" w:space="0" w:color="auto"/>
            <w:left w:val="none" w:sz="0" w:space="0" w:color="auto"/>
            <w:bottom w:val="none" w:sz="0" w:space="0" w:color="auto"/>
            <w:right w:val="none" w:sz="0" w:space="0" w:color="auto"/>
          </w:divBdr>
        </w:div>
        <w:div w:id="841241876">
          <w:marLeft w:val="640"/>
          <w:marRight w:val="0"/>
          <w:marTop w:val="0"/>
          <w:marBottom w:val="0"/>
          <w:divBdr>
            <w:top w:val="none" w:sz="0" w:space="0" w:color="auto"/>
            <w:left w:val="none" w:sz="0" w:space="0" w:color="auto"/>
            <w:bottom w:val="none" w:sz="0" w:space="0" w:color="auto"/>
            <w:right w:val="none" w:sz="0" w:space="0" w:color="auto"/>
          </w:divBdr>
        </w:div>
        <w:div w:id="2012099382">
          <w:marLeft w:val="640"/>
          <w:marRight w:val="0"/>
          <w:marTop w:val="0"/>
          <w:marBottom w:val="0"/>
          <w:divBdr>
            <w:top w:val="none" w:sz="0" w:space="0" w:color="auto"/>
            <w:left w:val="none" w:sz="0" w:space="0" w:color="auto"/>
            <w:bottom w:val="none" w:sz="0" w:space="0" w:color="auto"/>
            <w:right w:val="none" w:sz="0" w:space="0" w:color="auto"/>
          </w:divBdr>
        </w:div>
        <w:div w:id="819347699">
          <w:marLeft w:val="640"/>
          <w:marRight w:val="0"/>
          <w:marTop w:val="0"/>
          <w:marBottom w:val="0"/>
          <w:divBdr>
            <w:top w:val="none" w:sz="0" w:space="0" w:color="auto"/>
            <w:left w:val="none" w:sz="0" w:space="0" w:color="auto"/>
            <w:bottom w:val="none" w:sz="0" w:space="0" w:color="auto"/>
            <w:right w:val="none" w:sz="0" w:space="0" w:color="auto"/>
          </w:divBdr>
        </w:div>
        <w:div w:id="1138377545">
          <w:marLeft w:val="640"/>
          <w:marRight w:val="0"/>
          <w:marTop w:val="0"/>
          <w:marBottom w:val="0"/>
          <w:divBdr>
            <w:top w:val="none" w:sz="0" w:space="0" w:color="auto"/>
            <w:left w:val="none" w:sz="0" w:space="0" w:color="auto"/>
            <w:bottom w:val="none" w:sz="0" w:space="0" w:color="auto"/>
            <w:right w:val="none" w:sz="0" w:space="0" w:color="auto"/>
          </w:divBdr>
        </w:div>
        <w:div w:id="1381905346">
          <w:marLeft w:val="640"/>
          <w:marRight w:val="0"/>
          <w:marTop w:val="0"/>
          <w:marBottom w:val="0"/>
          <w:divBdr>
            <w:top w:val="none" w:sz="0" w:space="0" w:color="auto"/>
            <w:left w:val="none" w:sz="0" w:space="0" w:color="auto"/>
            <w:bottom w:val="none" w:sz="0" w:space="0" w:color="auto"/>
            <w:right w:val="none" w:sz="0" w:space="0" w:color="auto"/>
          </w:divBdr>
        </w:div>
        <w:div w:id="557472060">
          <w:marLeft w:val="640"/>
          <w:marRight w:val="0"/>
          <w:marTop w:val="0"/>
          <w:marBottom w:val="0"/>
          <w:divBdr>
            <w:top w:val="none" w:sz="0" w:space="0" w:color="auto"/>
            <w:left w:val="none" w:sz="0" w:space="0" w:color="auto"/>
            <w:bottom w:val="none" w:sz="0" w:space="0" w:color="auto"/>
            <w:right w:val="none" w:sz="0" w:space="0" w:color="auto"/>
          </w:divBdr>
        </w:div>
        <w:div w:id="1701784862">
          <w:marLeft w:val="640"/>
          <w:marRight w:val="0"/>
          <w:marTop w:val="0"/>
          <w:marBottom w:val="0"/>
          <w:divBdr>
            <w:top w:val="none" w:sz="0" w:space="0" w:color="auto"/>
            <w:left w:val="none" w:sz="0" w:space="0" w:color="auto"/>
            <w:bottom w:val="none" w:sz="0" w:space="0" w:color="auto"/>
            <w:right w:val="none" w:sz="0" w:space="0" w:color="auto"/>
          </w:divBdr>
        </w:div>
        <w:div w:id="1982464985">
          <w:marLeft w:val="640"/>
          <w:marRight w:val="0"/>
          <w:marTop w:val="0"/>
          <w:marBottom w:val="0"/>
          <w:divBdr>
            <w:top w:val="none" w:sz="0" w:space="0" w:color="auto"/>
            <w:left w:val="none" w:sz="0" w:space="0" w:color="auto"/>
            <w:bottom w:val="none" w:sz="0" w:space="0" w:color="auto"/>
            <w:right w:val="none" w:sz="0" w:space="0" w:color="auto"/>
          </w:divBdr>
        </w:div>
        <w:div w:id="605498539">
          <w:marLeft w:val="640"/>
          <w:marRight w:val="0"/>
          <w:marTop w:val="0"/>
          <w:marBottom w:val="0"/>
          <w:divBdr>
            <w:top w:val="none" w:sz="0" w:space="0" w:color="auto"/>
            <w:left w:val="none" w:sz="0" w:space="0" w:color="auto"/>
            <w:bottom w:val="none" w:sz="0" w:space="0" w:color="auto"/>
            <w:right w:val="none" w:sz="0" w:space="0" w:color="auto"/>
          </w:divBdr>
        </w:div>
        <w:div w:id="841772309">
          <w:marLeft w:val="640"/>
          <w:marRight w:val="0"/>
          <w:marTop w:val="0"/>
          <w:marBottom w:val="0"/>
          <w:divBdr>
            <w:top w:val="none" w:sz="0" w:space="0" w:color="auto"/>
            <w:left w:val="none" w:sz="0" w:space="0" w:color="auto"/>
            <w:bottom w:val="none" w:sz="0" w:space="0" w:color="auto"/>
            <w:right w:val="none" w:sz="0" w:space="0" w:color="auto"/>
          </w:divBdr>
        </w:div>
        <w:div w:id="1449809965">
          <w:marLeft w:val="640"/>
          <w:marRight w:val="0"/>
          <w:marTop w:val="0"/>
          <w:marBottom w:val="0"/>
          <w:divBdr>
            <w:top w:val="none" w:sz="0" w:space="0" w:color="auto"/>
            <w:left w:val="none" w:sz="0" w:space="0" w:color="auto"/>
            <w:bottom w:val="none" w:sz="0" w:space="0" w:color="auto"/>
            <w:right w:val="none" w:sz="0" w:space="0" w:color="auto"/>
          </w:divBdr>
        </w:div>
        <w:div w:id="1209687498">
          <w:marLeft w:val="640"/>
          <w:marRight w:val="0"/>
          <w:marTop w:val="0"/>
          <w:marBottom w:val="0"/>
          <w:divBdr>
            <w:top w:val="none" w:sz="0" w:space="0" w:color="auto"/>
            <w:left w:val="none" w:sz="0" w:space="0" w:color="auto"/>
            <w:bottom w:val="none" w:sz="0" w:space="0" w:color="auto"/>
            <w:right w:val="none" w:sz="0" w:space="0" w:color="auto"/>
          </w:divBdr>
        </w:div>
        <w:div w:id="1151368784">
          <w:marLeft w:val="640"/>
          <w:marRight w:val="0"/>
          <w:marTop w:val="0"/>
          <w:marBottom w:val="0"/>
          <w:divBdr>
            <w:top w:val="none" w:sz="0" w:space="0" w:color="auto"/>
            <w:left w:val="none" w:sz="0" w:space="0" w:color="auto"/>
            <w:bottom w:val="none" w:sz="0" w:space="0" w:color="auto"/>
            <w:right w:val="none" w:sz="0" w:space="0" w:color="auto"/>
          </w:divBdr>
        </w:div>
        <w:div w:id="38825893">
          <w:marLeft w:val="640"/>
          <w:marRight w:val="0"/>
          <w:marTop w:val="0"/>
          <w:marBottom w:val="0"/>
          <w:divBdr>
            <w:top w:val="none" w:sz="0" w:space="0" w:color="auto"/>
            <w:left w:val="none" w:sz="0" w:space="0" w:color="auto"/>
            <w:bottom w:val="none" w:sz="0" w:space="0" w:color="auto"/>
            <w:right w:val="none" w:sz="0" w:space="0" w:color="auto"/>
          </w:divBdr>
        </w:div>
        <w:div w:id="1064257542">
          <w:marLeft w:val="640"/>
          <w:marRight w:val="0"/>
          <w:marTop w:val="0"/>
          <w:marBottom w:val="0"/>
          <w:divBdr>
            <w:top w:val="none" w:sz="0" w:space="0" w:color="auto"/>
            <w:left w:val="none" w:sz="0" w:space="0" w:color="auto"/>
            <w:bottom w:val="none" w:sz="0" w:space="0" w:color="auto"/>
            <w:right w:val="none" w:sz="0" w:space="0" w:color="auto"/>
          </w:divBdr>
        </w:div>
        <w:div w:id="592789470">
          <w:marLeft w:val="640"/>
          <w:marRight w:val="0"/>
          <w:marTop w:val="0"/>
          <w:marBottom w:val="0"/>
          <w:divBdr>
            <w:top w:val="none" w:sz="0" w:space="0" w:color="auto"/>
            <w:left w:val="none" w:sz="0" w:space="0" w:color="auto"/>
            <w:bottom w:val="none" w:sz="0" w:space="0" w:color="auto"/>
            <w:right w:val="none" w:sz="0" w:space="0" w:color="auto"/>
          </w:divBdr>
        </w:div>
        <w:div w:id="822357299">
          <w:marLeft w:val="640"/>
          <w:marRight w:val="0"/>
          <w:marTop w:val="0"/>
          <w:marBottom w:val="0"/>
          <w:divBdr>
            <w:top w:val="none" w:sz="0" w:space="0" w:color="auto"/>
            <w:left w:val="none" w:sz="0" w:space="0" w:color="auto"/>
            <w:bottom w:val="none" w:sz="0" w:space="0" w:color="auto"/>
            <w:right w:val="none" w:sz="0" w:space="0" w:color="auto"/>
          </w:divBdr>
        </w:div>
        <w:div w:id="317614030">
          <w:marLeft w:val="640"/>
          <w:marRight w:val="0"/>
          <w:marTop w:val="0"/>
          <w:marBottom w:val="0"/>
          <w:divBdr>
            <w:top w:val="none" w:sz="0" w:space="0" w:color="auto"/>
            <w:left w:val="none" w:sz="0" w:space="0" w:color="auto"/>
            <w:bottom w:val="none" w:sz="0" w:space="0" w:color="auto"/>
            <w:right w:val="none" w:sz="0" w:space="0" w:color="auto"/>
          </w:divBdr>
        </w:div>
        <w:div w:id="2132750026">
          <w:marLeft w:val="640"/>
          <w:marRight w:val="0"/>
          <w:marTop w:val="0"/>
          <w:marBottom w:val="0"/>
          <w:divBdr>
            <w:top w:val="none" w:sz="0" w:space="0" w:color="auto"/>
            <w:left w:val="none" w:sz="0" w:space="0" w:color="auto"/>
            <w:bottom w:val="none" w:sz="0" w:space="0" w:color="auto"/>
            <w:right w:val="none" w:sz="0" w:space="0" w:color="auto"/>
          </w:divBdr>
        </w:div>
        <w:div w:id="91635501">
          <w:marLeft w:val="640"/>
          <w:marRight w:val="0"/>
          <w:marTop w:val="0"/>
          <w:marBottom w:val="0"/>
          <w:divBdr>
            <w:top w:val="none" w:sz="0" w:space="0" w:color="auto"/>
            <w:left w:val="none" w:sz="0" w:space="0" w:color="auto"/>
            <w:bottom w:val="none" w:sz="0" w:space="0" w:color="auto"/>
            <w:right w:val="none" w:sz="0" w:space="0" w:color="auto"/>
          </w:divBdr>
        </w:div>
        <w:div w:id="1129934395">
          <w:marLeft w:val="640"/>
          <w:marRight w:val="0"/>
          <w:marTop w:val="0"/>
          <w:marBottom w:val="0"/>
          <w:divBdr>
            <w:top w:val="none" w:sz="0" w:space="0" w:color="auto"/>
            <w:left w:val="none" w:sz="0" w:space="0" w:color="auto"/>
            <w:bottom w:val="none" w:sz="0" w:space="0" w:color="auto"/>
            <w:right w:val="none" w:sz="0" w:space="0" w:color="auto"/>
          </w:divBdr>
        </w:div>
        <w:div w:id="1665694469">
          <w:marLeft w:val="640"/>
          <w:marRight w:val="0"/>
          <w:marTop w:val="0"/>
          <w:marBottom w:val="0"/>
          <w:divBdr>
            <w:top w:val="none" w:sz="0" w:space="0" w:color="auto"/>
            <w:left w:val="none" w:sz="0" w:space="0" w:color="auto"/>
            <w:bottom w:val="none" w:sz="0" w:space="0" w:color="auto"/>
            <w:right w:val="none" w:sz="0" w:space="0" w:color="auto"/>
          </w:divBdr>
        </w:div>
        <w:div w:id="488984547">
          <w:marLeft w:val="640"/>
          <w:marRight w:val="0"/>
          <w:marTop w:val="0"/>
          <w:marBottom w:val="0"/>
          <w:divBdr>
            <w:top w:val="none" w:sz="0" w:space="0" w:color="auto"/>
            <w:left w:val="none" w:sz="0" w:space="0" w:color="auto"/>
            <w:bottom w:val="none" w:sz="0" w:space="0" w:color="auto"/>
            <w:right w:val="none" w:sz="0" w:space="0" w:color="auto"/>
          </w:divBdr>
        </w:div>
        <w:div w:id="1219318148">
          <w:marLeft w:val="640"/>
          <w:marRight w:val="0"/>
          <w:marTop w:val="0"/>
          <w:marBottom w:val="0"/>
          <w:divBdr>
            <w:top w:val="none" w:sz="0" w:space="0" w:color="auto"/>
            <w:left w:val="none" w:sz="0" w:space="0" w:color="auto"/>
            <w:bottom w:val="none" w:sz="0" w:space="0" w:color="auto"/>
            <w:right w:val="none" w:sz="0" w:space="0" w:color="auto"/>
          </w:divBdr>
        </w:div>
        <w:div w:id="1347095586">
          <w:marLeft w:val="640"/>
          <w:marRight w:val="0"/>
          <w:marTop w:val="0"/>
          <w:marBottom w:val="0"/>
          <w:divBdr>
            <w:top w:val="none" w:sz="0" w:space="0" w:color="auto"/>
            <w:left w:val="none" w:sz="0" w:space="0" w:color="auto"/>
            <w:bottom w:val="none" w:sz="0" w:space="0" w:color="auto"/>
            <w:right w:val="none" w:sz="0" w:space="0" w:color="auto"/>
          </w:divBdr>
        </w:div>
        <w:div w:id="1860049555">
          <w:marLeft w:val="640"/>
          <w:marRight w:val="0"/>
          <w:marTop w:val="0"/>
          <w:marBottom w:val="0"/>
          <w:divBdr>
            <w:top w:val="none" w:sz="0" w:space="0" w:color="auto"/>
            <w:left w:val="none" w:sz="0" w:space="0" w:color="auto"/>
            <w:bottom w:val="none" w:sz="0" w:space="0" w:color="auto"/>
            <w:right w:val="none" w:sz="0" w:space="0" w:color="auto"/>
          </w:divBdr>
        </w:div>
        <w:div w:id="313607663">
          <w:marLeft w:val="640"/>
          <w:marRight w:val="0"/>
          <w:marTop w:val="0"/>
          <w:marBottom w:val="0"/>
          <w:divBdr>
            <w:top w:val="none" w:sz="0" w:space="0" w:color="auto"/>
            <w:left w:val="none" w:sz="0" w:space="0" w:color="auto"/>
            <w:bottom w:val="none" w:sz="0" w:space="0" w:color="auto"/>
            <w:right w:val="none" w:sz="0" w:space="0" w:color="auto"/>
          </w:divBdr>
        </w:div>
        <w:div w:id="5988839">
          <w:marLeft w:val="640"/>
          <w:marRight w:val="0"/>
          <w:marTop w:val="0"/>
          <w:marBottom w:val="0"/>
          <w:divBdr>
            <w:top w:val="none" w:sz="0" w:space="0" w:color="auto"/>
            <w:left w:val="none" w:sz="0" w:space="0" w:color="auto"/>
            <w:bottom w:val="none" w:sz="0" w:space="0" w:color="auto"/>
            <w:right w:val="none" w:sz="0" w:space="0" w:color="auto"/>
          </w:divBdr>
        </w:div>
        <w:div w:id="2069648560">
          <w:marLeft w:val="640"/>
          <w:marRight w:val="0"/>
          <w:marTop w:val="0"/>
          <w:marBottom w:val="0"/>
          <w:divBdr>
            <w:top w:val="none" w:sz="0" w:space="0" w:color="auto"/>
            <w:left w:val="none" w:sz="0" w:space="0" w:color="auto"/>
            <w:bottom w:val="none" w:sz="0" w:space="0" w:color="auto"/>
            <w:right w:val="none" w:sz="0" w:space="0" w:color="auto"/>
          </w:divBdr>
        </w:div>
      </w:divsChild>
    </w:div>
    <w:div w:id="378672385">
      <w:bodyDiv w:val="1"/>
      <w:marLeft w:val="0"/>
      <w:marRight w:val="0"/>
      <w:marTop w:val="0"/>
      <w:marBottom w:val="0"/>
      <w:divBdr>
        <w:top w:val="none" w:sz="0" w:space="0" w:color="auto"/>
        <w:left w:val="none" w:sz="0" w:space="0" w:color="auto"/>
        <w:bottom w:val="none" w:sz="0" w:space="0" w:color="auto"/>
        <w:right w:val="none" w:sz="0" w:space="0" w:color="auto"/>
      </w:divBdr>
      <w:divsChild>
        <w:div w:id="1799568599">
          <w:marLeft w:val="640"/>
          <w:marRight w:val="0"/>
          <w:marTop w:val="0"/>
          <w:marBottom w:val="0"/>
          <w:divBdr>
            <w:top w:val="none" w:sz="0" w:space="0" w:color="auto"/>
            <w:left w:val="none" w:sz="0" w:space="0" w:color="auto"/>
            <w:bottom w:val="none" w:sz="0" w:space="0" w:color="auto"/>
            <w:right w:val="none" w:sz="0" w:space="0" w:color="auto"/>
          </w:divBdr>
        </w:div>
        <w:div w:id="303462755">
          <w:marLeft w:val="640"/>
          <w:marRight w:val="0"/>
          <w:marTop w:val="0"/>
          <w:marBottom w:val="0"/>
          <w:divBdr>
            <w:top w:val="none" w:sz="0" w:space="0" w:color="auto"/>
            <w:left w:val="none" w:sz="0" w:space="0" w:color="auto"/>
            <w:bottom w:val="none" w:sz="0" w:space="0" w:color="auto"/>
            <w:right w:val="none" w:sz="0" w:space="0" w:color="auto"/>
          </w:divBdr>
        </w:div>
        <w:div w:id="154686672">
          <w:marLeft w:val="640"/>
          <w:marRight w:val="0"/>
          <w:marTop w:val="0"/>
          <w:marBottom w:val="0"/>
          <w:divBdr>
            <w:top w:val="none" w:sz="0" w:space="0" w:color="auto"/>
            <w:left w:val="none" w:sz="0" w:space="0" w:color="auto"/>
            <w:bottom w:val="none" w:sz="0" w:space="0" w:color="auto"/>
            <w:right w:val="none" w:sz="0" w:space="0" w:color="auto"/>
          </w:divBdr>
        </w:div>
        <w:div w:id="1544366226">
          <w:marLeft w:val="640"/>
          <w:marRight w:val="0"/>
          <w:marTop w:val="0"/>
          <w:marBottom w:val="0"/>
          <w:divBdr>
            <w:top w:val="none" w:sz="0" w:space="0" w:color="auto"/>
            <w:left w:val="none" w:sz="0" w:space="0" w:color="auto"/>
            <w:bottom w:val="none" w:sz="0" w:space="0" w:color="auto"/>
            <w:right w:val="none" w:sz="0" w:space="0" w:color="auto"/>
          </w:divBdr>
        </w:div>
        <w:div w:id="93942133">
          <w:marLeft w:val="640"/>
          <w:marRight w:val="0"/>
          <w:marTop w:val="0"/>
          <w:marBottom w:val="0"/>
          <w:divBdr>
            <w:top w:val="none" w:sz="0" w:space="0" w:color="auto"/>
            <w:left w:val="none" w:sz="0" w:space="0" w:color="auto"/>
            <w:bottom w:val="none" w:sz="0" w:space="0" w:color="auto"/>
            <w:right w:val="none" w:sz="0" w:space="0" w:color="auto"/>
          </w:divBdr>
        </w:div>
        <w:div w:id="1092436325">
          <w:marLeft w:val="640"/>
          <w:marRight w:val="0"/>
          <w:marTop w:val="0"/>
          <w:marBottom w:val="0"/>
          <w:divBdr>
            <w:top w:val="none" w:sz="0" w:space="0" w:color="auto"/>
            <w:left w:val="none" w:sz="0" w:space="0" w:color="auto"/>
            <w:bottom w:val="none" w:sz="0" w:space="0" w:color="auto"/>
            <w:right w:val="none" w:sz="0" w:space="0" w:color="auto"/>
          </w:divBdr>
        </w:div>
        <w:div w:id="1392263564">
          <w:marLeft w:val="640"/>
          <w:marRight w:val="0"/>
          <w:marTop w:val="0"/>
          <w:marBottom w:val="0"/>
          <w:divBdr>
            <w:top w:val="none" w:sz="0" w:space="0" w:color="auto"/>
            <w:left w:val="none" w:sz="0" w:space="0" w:color="auto"/>
            <w:bottom w:val="none" w:sz="0" w:space="0" w:color="auto"/>
            <w:right w:val="none" w:sz="0" w:space="0" w:color="auto"/>
          </w:divBdr>
        </w:div>
        <w:div w:id="816873305">
          <w:marLeft w:val="640"/>
          <w:marRight w:val="0"/>
          <w:marTop w:val="0"/>
          <w:marBottom w:val="0"/>
          <w:divBdr>
            <w:top w:val="none" w:sz="0" w:space="0" w:color="auto"/>
            <w:left w:val="none" w:sz="0" w:space="0" w:color="auto"/>
            <w:bottom w:val="none" w:sz="0" w:space="0" w:color="auto"/>
            <w:right w:val="none" w:sz="0" w:space="0" w:color="auto"/>
          </w:divBdr>
        </w:div>
        <w:div w:id="446973140">
          <w:marLeft w:val="640"/>
          <w:marRight w:val="0"/>
          <w:marTop w:val="0"/>
          <w:marBottom w:val="0"/>
          <w:divBdr>
            <w:top w:val="none" w:sz="0" w:space="0" w:color="auto"/>
            <w:left w:val="none" w:sz="0" w:space="0" w:color="auto"/>
            <w:bottom w:val="none" w:sz="0" w:space="0" w:color="auto"/>
            <w:right w:val="none" w:sz="0" w:space="0" w:color="auto"/>
          </w:divBdr>
        </w:div>
      </w:divsChild>
    </w:div>
    <w:div w:id="380204315">
      <w:bodyDiv w:val="1"/>
      <w:marLeft w:val="0"/>
      <w:marRight w:val="0"/>
      <w:marTop w:val="0"/>
      <w:marBottom w:val="0"/>
      <w:divBdr>
        <w:top w:val="none" w:sz="0" w:space="0" w:color="auto"/>
        <w:left w:val="none" w:sz="0" w:space="0" w:color="auto"/>
        <w:bottom w:val="none" w:sz="0" w:space="0" w:color="auto"/>
        <w:right w:val="none" w:sz="0" w:space="0" w:color="auto"/>
      </w:divBdr>
    </w:div>
    <w:div w:id="380907741">
      <w:bodyDiv w:val="1"/>
      <w:marLeft w:val="0"/>
      <w:marRight w:val="0"/>
      <w:marTop w:val="0"/>
      <w:marBottom w:val="0"/>
      <w:divBdr>
        <w:top w:val="none" w:sz="0" w:space="0" w:color="auto"/>
        <w:left w:val="none" w:sz="0" w:space="0" w:color="auto"/>
        <w:bottom w:val="none" w:sz="0" w:space="0" w:color="auto"/>
        <w:right w:val="none" w:sz="0" w:space="0" w:color="auto"/>
      </w:divBdr>
      <w:divsChild>
        <w:div w:id="732656521">
          <w:marLeft w:val="640"/>
          <w:marRight w:val="0"/>
          <w:marTop w:val="0"/>
          <w:marBottom w:val="0"/>
          <w:divBdr>
            <w:top w:val="none" w:sz="0" w:space="0" w:color="auto"/>
            <w:left w:val="none" w:sz="0" w:space="0" w:color="auto"/>
            <w:bottom w:val="none" w:sz="0" w:space="0" w:color="auto"/>
            <w:right w:val="none" w:sz="0" w:space="0" w:color="auto"/>
          </w:divBdr>
        </w:div>
        <w:div w:id="49546774">
          <w:marLeft w:val="640"/>
          <w:marRight w:val="0"/>
          <w:marTop w:val="0"/>
          <w:marBottom w:val="0"/>
          <w:divBdr>
            <w:top w:val="none" w:sz="0" w:space="0" w:color="auto"/>
            <w:left w:val="none" w:sz="0" w:space="0" w:color="auto"/>
            <w:bottom w:val="none" w:sz="0" w:space="0" w:color="auto"/>
            <w:right w:val="none" w:sz="0" w:space="0" w:color="auto"/>
          </w:divBdr>
        </w:div>
        <w:div w:id="337930624">
          <w:marLeft w:val="640"/>
          <w:marRight w:val="0"/>
          <w:marTop w:val="0"/>
          <w:marBottom w:val="0"/>
          <w:divBdr>
            <w:top w:val="none" w:sz="0" w:space="0" w:color="auto"/>
            <w:left w:val="none" w:sz="0" w:space="0" w:color="auto"/>
            <w:bottom w:val="none" w:sz="0" w:space="0" w:color="auto"/>
            <w:right w:val="none" w:sz="0" w:space="0" w:color="auto"/>
          </w:divBdr>
        </w:div>
        <w:div w:id="2080710027">
          <w:marLeft w:val="640"/>
          <w:marRight w:val="0"/>
          <w:marTop w:val="0"/>
          <w:marBottom w:val="0"/>
          <w:divBdr>
            <w:top w:val="none" w:sz="0" w:space="0" w:color="auto"/>
            <w:left w:val="none" w:sz="0" w:space="0" w:color="auto"/>
            <w:bottom w:val="none" w:sz="0" w:space="0" w:color="auto"/>
            <w:right w:val="none" w:sz="0" w:space="0" w:color="auto"/>
          </w:divBdr>
        </w:div>
        <w:div w:id="1609577832">
          <w:marLeft w:val="640"/>
          <w:marRight w:val="0"/>
          <w:marTop w:val="0"/>
          <w:marBottom w:val="0"/>
          <w:divBdr>
            <w:top w:val="none" w:sz="0" w:space="0" w:color="auto"/>
            <w:left w:val="none" w:sz="0" w:space="0" w:color="auto"/>
            <w:bottom w:val="none" w:sz="0" w:space="0" w:color="auto"/>
            <w:right w:val="none" w:sz="0" w:space="0" w:color="auto"/>
          </w:divBdr>
        </w:div>
        <w:div w:id="1868567830">
          <w:marLeft w:val="640"/>
          <w:marRight w:val="0"/>
          <w:marTop w:val="0"/>
          <w:marBottom w:val="0"/>
          <w:divBdr>
            <w:top w:val="none" w:sz="0" w:space="0" w:color="auto"/>
            <w:left w:val="none" w:sz="0" w:space="0" w:color="auto"/>
            <w:bottom w:val="none" w:sz="0" w:space="0" w:color="auto"/>
            <w:right w:val="none" w:sz="0" w:space="0" w:color="auto"/>
          </w:divBdr>
        </w:div>
        <w:div w:id="101070434">
          <w:marLeft w:val="640"/>
          <w:marRight w:val="0"/>
          <w:marTop w:val="0"/>
          <w:marBottom w:val="0"/>
          <w:divBdr>
            <w:top w:val="none" w:sz="0" w:space="0" w:color="auto"/>
            <w:left w:val="none" w:sz="0" w:space="0" w:color="auto"/>
            <w:bottom w:val="none" w:sz="0" w:space="0" w:color="auto"/>
            <w:right w:val="none" w:sz="0" w:space="0" w:color="auto"/>
          </w:divBdr>
        </w:div>
        <w:div w:id="1839805966">
          <w:marLeft w:val="640"/>
          <w:marRight w:val="0"/>
          <w:marTop w:val="0"/>
          <w:marBottom w:val="0"/>
          <w:divBdr>
            <w:top w:val="none" w:sz="0" w:space="0" w:color="auto"/>
            <w:left w:val="none" w:sz="0" w:space="0" w:color="auto"/>
            <w:bottom w:val="none" w:sz="0" w:space="0" w:color="auto"/>
            <w:right w:val="none" w:sz="0" w:space="0" w:color="auto"/>
          </w:divBdr>
        </w:div>
        <w:div w:id="1403673637">
          <w:marLeft w:val="640"/>
          <w:marRight w:val="0"/>
          <w:marTop w:val="0"/>
          <w:marBottom w:val="0"/>
          <w:divBdr>
            <w:top w:val="none" w:sz="0" w:space="0" w:color="auto"/>
            <w:left w:val="none" w:sz="0" w:space="0" w:color="auto"/>
            <w:bottom w:val="none" w:sz="0" w:space="0" w:color="auto"/>
            <w:right w:val="none" w:sz="0" w:space="0" w:color="auto"/>
          </w:divBdr>
        </w:div>
        <w:div w:id="499319043">
          <w:marLeft w:val="640"/>
          <w:marRight w:val="0"/>
          <w:marTop w:val="0"/>
          <w:marBottom w:val="0"/>
          <w:divBdr>
            <w:top w:val="none" w:sz="0" w:space="0" w:color="auto"/>
            <w:left w:val="none" w:sz="0" w:space="0" w:color="auto"/>
            <w:bottom w:val="none" w:sz="0" w:space="0" w:color="auto"/>
            <w:right w:val="none" w:sz="0" w:space="0" w:color="auto"/>
          </w:divBdr>
        </w:div>
        <w:div w:id="1309241700">
          <w:marLeft w:val="640"/>
          <w:marRight w:val="0"/>
          <w:marTop w:val="0"/>
          <w:marBottom w:val="0"/>
          <w:divBdr>
            <w:top w:val="none" w:sz="0" w:space="0" w:color="auto"/>
            <w:left w:val="none" w:sz="0" w:space="0" w:color="auto"/>
            <w:bottom w:val="none" w:sz="0" w:space="0" w:color="auto"/>
            <w:right w:val="none" w:sz="0" w:space="0" w:color="auto"/>
          </w:divBdr>
        </w:div>
        <w:div w:id="1090468735">
          <w:marLeft w:val="640"/>
          <w:marRight w:val="0"/>
          <w:marTop w:val="0"/>
          <w:marBottom w:val="0"/>
          <w:divBdr>
            <w:top w:val="none" w:sz="0" w:space="0" w:color="auto"/>
            <w:left w:val="none" w:sz="0" w:space="0" w:color="auto"/>
            <w:bottom w:val="none" w:sz="0" w:space="0" w:color="auto"/>
            <w:right w:val="none" w:sz="0" w:space="0" w:color="auto"/>
          </w:divBdr>
        </w:div>
        <w:div w:id="443965166">
          <w:marLeft w:val="640"/>
          <w:marRight w:val="0"/>
          <w:marTop w:val="0"/>
          <w:marBottom w:val="0"/>
          <w:divBdr>
            <w:top w:val="none" w:sz="0" w:space="0" w:color="auto"/>
            <w:left w:val="none" w:sz="0" w:space="0" w:color="auto"/>
            <w:bottom w:val="none" w:sz="0" w:space="0" w:color="auto"/>
            <w:right w:val="none" w:sz="0" w:space="0" w:color="auto"/>
          </w:divBdr>
        </w:div>
        <w:div w:id="1806656492">
          <w:marLeft w:val="640"/>
          <w:marRight w:val="0"/>
          <w:marTop w:val="0"/>
          <w:marBottom w:val="0"/>
          <w:divBdr>
            <w:top w:val="none" w:sz="0" w:space="0" w:color="auto"/>
            <w:left w:val="none" w:sz="0" w:space="0" w:color="auto"/>
            <w:bottom w:val="none" w:sz="0" w:space="0" w:color="auto"/>
            <w:right w:val="none" w:sz="0" w:space="0" w:color="auto"/>
          </w:divBdr>
        </w:div>
        <w:div w:id="1792475260">
          <w:marLeft w:val="640"/>
          <w:marRight w:val="0"/>
          <w:marTop w:val="0"/>
          <w:marBottom w:val="0"/>
          <w:divBdr>
            <w:top w:val="none" w:sz="0" w:space="0" w:color="auto"/>
            <w:left w:val="none" w:sz="0" w:space="0" w:color="auto"/>
            <w:bottom w:val="none" w:sz="0" w:space="0" w:color="auto"/>
            <w:right w:val="none" w:sz="0" w:space="0" w:color="auto"/>
          </w:divBdr>
        </w:div>
        <w:div w:id="661201998">
          <w:marLeft w:val="640"/>
          <w:marRight w:val="0"/>
          <w:marTop w:val="0"/>
          <w:marBottom w:val="0"/>
          <w:divBdr>
            <w:top w:val="none" w:sz="0" w:space="0" w:color="auto"/>
            <w:left w:val="none" w:sz="0" w:space="0" w:color="auto"/>
            <w:bottom w:val="none" w:sz="0" w:space="0" w:color="auto"/>
            <w:right w:val="none" w:sz="0" w:space="0" w:color="auto"/>
          </w:divBdr>
        </w:div>
        <w:div w:id="1723747011">
          <w:marLeft w:val="640"/>
          <w:marRight w:val="0"/>
          <w:marTop w:val="0"/>
          <w:marBottom w:val="0"/>
          <w:divBdr>
            <w:top w:val="none" w:sz="0" w:space="0" w:color="auto"/>
            <w:left w:val="none" w:sz="0" w:space="0" w:color="auto"/>
            <w:bottom w:val="none" w:sz="0" w:space="0" w:color="auto"/>
            <w:right w:val="none" w:sz="0" w:space="0" w:color="auto"/>
          </w:divBdr>
        </w:div>
        <w:div w:id="1094324808">
          <w:marLeft w:val="640"/>
          <w:marRight w:val="0"/>
          <w:marTop w:val="0"/>
          <w:marBottom w:val="0"/>
          <w:divBdr>
            <w:top w:val="none" w:sz="0" w:space="0" w:color="auto"/>
            <w:left w:val="none" w:sz="0" w:space="0" w:color="auto"/>
            <w:bottom w:val="none" w:sz="0" w:space="0" w:color="auto"/>
            <w:right w:val="none" w:sz="0" w:space="0" w:color="auto"/>
          </w:divBdr>
        </w:div>
        <w:div w:id="1413702504">
          <w:marLeft w:val="640"/>
          <w:marRight w:val="0"/>
          <w:marTop w:val="0"/>
          <w:marBottom w:val="0"/>
          <w:divBdr>
            <w:top w:val="none" w:sz="0" w:space="0" w:color="auto"/>
            <w:left w:val="none" w:sz="0" w:space="0" w:color="auto"/>
            <w:bottom w:val="none" w:sz="0" w:space="0" w:color="auto"/>
            <w:right w:val="none" w:sz="0" w:space="0" w:color="auto"/>
          </w:divBdr>
        </w:div>
        <w:div w:id="696128489">
          <w:marLeft w:val="640"/>
          <w:marRight w:val="0"/>
          <w:marTop w:val="0"/>
          <w:marBottom w:val="0"/>
          <w:divBdr>
            <w:top w:val="none" w:sz="0" w:space="0" w:color="auto"/>
            <w:left w:val="none" w:sz="0" w:space="0" w:color="auto"/>
            <w:bottom w:val="none" w:sz="0" w:space="0" w:color="auto"/>
            <w:right w:val="none" w:sz="0" w:space="0" w:color="auto"/>
          </w:divBdr>
        </w:div>
        <w:div w:id="1621765153">
          <w:marLeft w:val="640"/>
          <w:marRight w:val="0"/>
          <w:marTop w:val="0"/>
          <w:marBottom w:val="0"/>
          <w:divBdr>
            <w:top w:val="none" w:sz="0" w:space="0" w:color="auto"/>
            <w:left w:val="none" w:sz="0" w:space="0" w:color="auto"/>
            <w:bottom w:val="none" w:sz="0" w:space="0" w:color="auto"/>
            <w:right w:val="none" w:sz="0" w:space="0" w:color="auto"/>
          </w:divBdr>
        </w:div>
        <w:div w:id="32309610">
          <w:marLeft w:val="640"/>
          <w:marRight w:val="0"/>
          <w:marTop w:val="0"/>
          <w:marBottom w:val="0"/>
          <w:divBdr>
            <w:top w:val="none" w:sz="0" w:space="0" w:color="auto"/>
            <w:left w:val="none" w:sz="0" w:space="0" w:color="auto"/>
            <w:bottom w:val="none" w:sz="0" w:space="0" w:color="auto"/>
            <w:right w:val="none" w:sz="0" w:space="0" w:color="auto"/>
          </w:divBdr>
        </w:div>
        <w:div w:id="1383167023">
          <w:marLeft w:val="640"/>
          <w:marRight w:val="0"/>
          <w:marTop w:val="0"/>
          <w:marBottom w:val="0"/>
          <w:divBdr>
            <w:top w:val="none" w:sz="0" w:space="0" w:color="auto"/>
            <w:left w:val="none" w:sz="0" w:space="0" w:color="auto"/>
            <w:bottom w:val="none" w:sz="0" w:space="0" w:color="auto"/>
            <w:right w:val="none" w:sz="0" w:space="0" w:color="auto"/>
          </w:divBdr>
        </w:div>
        <w:div w:id="1245257997">
          <w:marLeft w:val="640"/>
          <w:marRight w:val="0"/>
          <w:marTop w:val="0"/>
          <w:marBottom w:val="0"/>
          <w:divBdr>
            <w:top w:val="none" w:sz="0" w:space="0" w:color="auto"/>
            <w:left w:val="none" w:sz="0" w:space="0" w:color="auto"/>
            <w:bottom w:val="none" w:sz="0" w:space="0" w:color="auto"/>
            <w:right w:val="none" w:sz="0" w:space="0" w:color="auto"/>
          </w:divBdr>
        </w:div>
        <w:div w:id="309480359">
          <w:marLeft w:val="640"/>
          <w:marRight w:val="0"/>
          <w:marTop w:val="0"/>
          <w:marBottom w:val="0"/>
          <w:divBdr>
            <w:top w:val="none" w:sz="0" w:space="0" w:color="auto"/>
            <w:left w:val="none" w:sz="0" w:space="0" w:color="auto"/>
            <w:bottom w:val="none" w:sz="0" w:space="0" w:color="auto"/>
            <w:right w:val="none" w:sz="0" w:space="0" w:color="auto"/>
          </w:divBdr>
        </w:div>
        <w:div w:id="1371563776">
          <w:marLeft w:val="640"/>
          <w:marRight w:val="0"/>
          <w:marTop w:val="0"/>
          <w:marBottom w:val="0"/>
          <w:divBdr>
            <w:top w:val="none" w:sz="0" w:space="0" w:color="auto"/>
            <w:left w:val="none" w:sz="0" w:space="0" w:color="auto"/>
            <w:bottom w:val="none" w:sz="0" w:space="0" w:color="auto"/>
            <w:right w:val="none" w:sz="0" w:space="0" w:color="auto"/>
          </w:divBdr>
        </w:div>
        <w:div w:id="16666511">
          <w:marLeft w:val="640"/>
          <w:marRight w:val="0"/>
          <w:marTop w:val="0"/>
          <w:marBottom w:val="0"/>
          <w:divBdr>
            <w:top w:val="none" w:sz="0" w:space="0" w:color="auto"/>
            <w:left w:val="none" w:sz="0" w:space="0" w:color="auto"/>
            <w:bottom w:val="none" w:sz="0" w:space="0" w:color="auto"/>
            <w:right w:val="none" w:sz="0" w:space="0" w:color="auto"/>
          </w:divBdr>
        </w:div>
        <w:div w:id="1181357130">
          <w:marLeft w:val="640"/>
          <w:marRight w:val="0"/>
          <w:marTop w:val="0"/>
          <w:marBottom w:val="0"/>
          <w:divBdr>
            <w:top w:val="none" w:sz="0" w:space="0" w:color="auto"/>
            <w:left w:val="none" w:sz="0" w:space="0" w:color="auto"/>
            <w:bottom w:val="none" w:sz="0" w:space="0" w:color="auto"/>
            <w:right w:val="none" w:sz="0" w:space="0" w:color="auto"/>
          </w:divBdr>
        </w:div>
        <w:div w:id="1461606472">
          <w:marLeft w:val="640"/>
          <w:marRight w:val="0"/>
          <w:marTop w:val="0"/>
          <w:marBottom w:val="0"/>
          <w:divBdr>
            <w:top w:val="none" w:sz="0" w:space="0" w:color="auto"/>
            <w:left w:val="none" w:sz="0" w:space="0" w:color="auto"/>
            <w:bottom w:val="none" w:sz="0" w:space="0" w:color="auto"/>
            <w:right w:val="none" w:sz="0" w:space="0" w:color="auto"/>
          </w:divBdr>
        </w:div>
        <w:div w:id="1821337669">
          <w:marLeft w:val="640"/>
          <w:marRight w:val="0"/>
          <w:marTop w:val="0"/>
          <w:marBottom w:val="0"/>
          <w:divBdr>
            <w:top w:val="none" w:sz="0" w:space="0" w:color="auto"/>
            <w:left w:val="none" w:sz="0" w:space="0" w:color="auto"/>
            <w:bottom w:val="none" w:sz="0" w:space="0" w:color="auto"/>
            <w:right w:val="none" w:sz="0" w:space="0" w:color="auto"/>
          </w:divBdr>
        </w:div>
        <w:div w:id="1370449089">
          <w:marLeft w:val="640"/>
          <w:marRight w:val="0"/>
          <w:marTop w:val="0"/>
          <w:marBottom w:val="0"/>
          <w:divBdr>
            <w:top w:val="none" w:sz="0" w:space="0" w:color="auto"/>
            <w:left w:val="none" w:sz="0" w:space="0" w:color="auto"/>
            <w:bottom w:val="none" w:sz="0" w:space="0" w:color="auto"/>
            <w:right w:val="none" w:sz="0" w:space="0" w:color="auto"/>
          </w:divBdr>
        </w:div>
        <w:div w:id="1917208673">
          <w:marLeft w:val="640"/>
          <w:marRight w:val="0"/>
          <w:marTop w:val="0"/>
          <w:marBottom w:val="0"/>
          <w:divBdr>
            <w:top w:val="none" w:sz="0" w:space="0" w:color="auto"/>
            <w:left w:val="none" w:sz="0" w:space="0" w:color="auto"/>
            <w:bottom w:val="none" w:sz="0" w:space="0" w:color="auto"/>
            <w:right w:val="none" w:sz="0" w:space="0" w:color="auto"/>
          </w:divBdr>
        </w:div>
        <w:div w:id="1106000875">
          <w:marLeft w:val="640"/>
          <w:marRight w:val="0"/>
          <w:marTop w:val="0"/>
          <w:marBottom w:val="0"/>
          <w:divBdr>
            <w:top w:val="none" w:sz="0" w:space="0" w:color="auto"/>
            <w:left w:val="none" w:sz="0" w:space="0" w:color="auto"/>
            <w:bottom w:val="none" w:sz="0" w:space="0" w:color="auto"/>
            <w:right w:val="none" w:sz="0" w:space="0" w:color="auto"/>
          </w:divBdr>
        </w:div>
        <w:div w:id="897321074">
          <w:marLeft w:val="640"/>
          <w:marRight w:val="0"/>
          <w:marTop w:val="0"/>
          <w:marBottom w:val="0"/>
          <w:divBdr>
            <w:top w:val="none" w:sz="0" w:space="0" w:color="auto"/>
            <w:left w:val="none" w:sz="0" w:space="0" w:color="auto"/>
            <w:bottom w:val="none" w:sz="0" w:space="0" w:color="auto"/>
            <w:right w:val="none" w:sz="0" w:space="0" w:color="auto"/>
          </w:divBdr>
        </w:div>
      </w:divsChild>
    </w:div>
    <w:div w:id="381447242">
      <w:bodyDiv w:val="1"/>
      <w:marLeft w:val="0"/>
      <w:marRight w:val="0"/>
      <w:marTop w:val="0"/>
      <w:marBottom w:val="0"/>
      <w:divBdr>
        <w:top w:val="none" w:sz="0" w:space="0" w:color="auto"/>
        <w:left w:val="none" w:sz="0" w:space="0" w:color="auto"/>
        <w:bottom w:val="none" w:sz="0" w:space="0" w:color="auto"/>
        <w:right w:val="none" w:sz="0" w:space="0" w:color="auto"/>
      </w:divBdr>
    </w:div>
    <w:div w:id="382214610">
      <w:bodyDiv w:val="1"/>
      <w:marLeft w:val="0"/>
      <w:marRight w:val="0"/>
      <w:marTop w:val="0"/>
      <w:marBottom w:val="0"/>
      <w:divBdr>
        <w:top w:val="none" w:sz="0" w:space="0" w:color="auto"/>
        <w:left w:val="none" w:sz="0" w:space="0" w:color="auto"/>
        <w:bottom w:val="none" w:sz="0" w:space="0" w:color="auto"/>
        <w:right w:val="none" w:sz="0" w:space="0" w:color="auto"/>
      </w:divBdr>
      <w:divsChild>
        <w:div w:id="1348484604">
          <w:marLeft w:val="640"/>
          <w:marRight w:val="0"/>
          <w:marTop w:val="0"/>
          <w:marBottom w:val="0"/>
          <w:divBdr>
            <w:top w:val="none" w:sz="0" w:space="0" w:color="auto"/>
            <w:left w:val="none" w:sz="0" w:space="0" w:color="auto"/>
            <w:bottom w:val="none" w:sz="0" w:space="0" w:color="auto"/>
            <w:right w:val="none" w:sz="0" w:space="0" w:color="auto"/>
          </w:divBdr>
        </w:div>
        <w:div w:id="273366385">
          <w:marLeft w:val="640"/>
          <w:marRight w:val="0"/>
          <w:marTop w:val="0"/>
          <w:marBottom w:val="0"/>
          <w:divBdr>
            <w:top w:val="none" w:sz="0" w:space="0" w:color="auto"/>
            <w:left w:val="none" w:sz="0" w:space="0" w:color="auto"/>
            <w:bottom w:val="none" w:sz="0" w:space="0" w:color="auto"/>
            <w:right w:val="none" w:sz="0" w:space="0" w:color="auto"/>
          </w:divBdr>
        </w:div>
        <w:div w:id="1160387889">
          <w:marLeft w:val="640"/>
          <w:marRight w:val="0"/>
          <w:marTop w:val="0"/>
          <w:marBottom w:val="0"/>
          <w:divBdr>
            <w:top w:val="none" w:sz="0" w:space="0" w:color="auto"/>
            <w:left w:val="none" w:sz="0" w:space="0" w:color="auto"/>
            <w:bottom w:val="none" w:sz="0" w:space="0" w:color="auto"/>
            <w:right w:val="none" w:sz="0" w:space="0" w:color="auto"/>
          </w:divBdr>
        </w:div>
        <w:div w:id="1776096949">
          <w:marLeft w:val="640"/>
          <w:marRight w:val="0"/>
          <w:marTop w:val="0"/>
          <w:marBottom w:val="0"/>
          <w:divBdr>
            <w:top w:val="none" w:sz="0" w:space="0" w:color="auto"/>
            <w:left w:val="none" w:sz="0" w:space="0" w:color="auto"/>
            <w:bottom w:val="none" w:sz="0" w:space="0" w:color="auto"/>
            <w:right w:val="none" w:sz="0" w:space="0" w:color="auto"/>
          </w:divBdr>
        </w:div>
        <w:div w:id="734280265">
          <w:marLeft w:val="640"/>
          <w:marRight w:val="0"/>
          <w:marTop w:val="0"/>
          <w:marBottom w:val="0"/>
          <w:divBdr>
            <w:top w:val="none" w:sz="0" w:space="0" w:color="auto"/>
            <w:left w:val="none" w:sz="0" w:space="0" w:color="auto"/>
            <w:bottom w:val="none" w:sz="0" w:space="0" w:color="auto"/>
            <w:right w:val="none" w:sz="0" w:space="0" w:color="auto"/>
          </w:divBdr>
        </w:div>
        <w:div w:id="254245174">
          <w:marLeft w:val="640"/>
          <w:marRight w:val="0"/>
          <w:marTop w:val="0"/>
          <w:marBottom w:val="0"/>
          <w:divBdr>
            <w:top w:val="none" w:sz="0" w:space="0" w:color="auto"/>
            <w:left w:val="none" w:sz="0" w:space="0" w:color="auto"/>
            <w:bottom w:val="none" w:sz="0" w:space="0" w:color="auto"/>
            <w:right w:val="none" w:sz="0" w:space="0" w:color="auto"/>
          </w:divBdr>
        </w:div>
        <w:div w:id="846990690">
          <w:marLeft w:val="640"/>
          <w:marRight w:val="0"/>
          <w:marTop w:val="0"/>
          <w:marBottom w:val="0"/>
          <w:divBdr>
            <w:top w:val="none" w:sz="0" w:space="0" w:color="auto"/>
            <w:left w:val="none" w:sz="0" w:space="0" w:color="auto"/>
            <w:bottom w:val="none" w:sz="0" w:space="0" w:color="auto"/>
            <w:right w:val="none" w:sz="0" w:space="0" w:color="auto"/>
          </w:divBdr>
        </w:div>
        <w:div w:id="1983534400">
          <w:marLeft w:val="640"/>
          <w:marRight w:val="0"/>
          <w:marTop w:val="0"/>
          <w:marBottom w:val="0"/>
          <w:divBdr>
            <w:top w:val="none" w:sz="0" w:space="0" w:color="auto"/>
            <w:left w:val="none" w:sz="0" w:space="0" w:color="auto"/>
            <w:bottom w:val="none" w:sz="0" w:space="0" w:color="auto"/>
            <w:right w:val="none" w:sz="0" w:space="0" w:color="auto"/>
          </w:divBdr>
        </w:div>
        <w:div w:id="351692191">
          <w:marLeft w:val="640"/>
          <w:marRight w:val="0"/>
          <w:marTop w:val="0"/>
          <w:marBottom w:val="0"/>
          <w:divBdr>
            <w:top w:val="none" w:sz="0" w:space="0" w:color="auto"/>
            <w:left w:val="none" w:sz="0" w:space="0" w:color="auto"/>
            <w:bottom w:val="none" w:sz="0" w:space="0" w:color="auto"/>
            <w:right w:val="none" w:sz="0" w:space="0" w:color="auto"/>
          </w:divBdr>
        </w:div>
        <w:div w:id="508712109">
          <w:marLeft w:val="640"/>
          <w:marRight w:val="0"/>
          <w:marTop w:val="0"/>
          <w:marBottom w:val="0"/>
          <w:divBdr>
            <w:top w:val="none" w:sz="0" w:space="0" w:color="auto"/>
            <w:left w:val="none" w:sz="0" w:space="0" w:color="auto"/>
            <w:bottom w:val="none" w:sz="0" w:space="0" w:color="auto"/>
            <w:right w:val="none" w:sz="0" w:space="0" w:color="auto"/>
          </w:divBdr>
        </w:div>
        <w:div w:id="199977865">
          <w:marLeft w:val="640"/>
          <w:marRight w:val="0"/>
          <w:marTop w:val="0"/>
          <w:marBottom w:val="0"/>
          <w:divBdr>
            <w:top w:val="none" w:sz="0" w:space="0" w:color="auto"/>
            <w:left w:val="none" w:sz="0" w:space="0" w:color="auto"/>
            <w:bottom w:val="none" w:sz="0" w:space="0" w:color="auto"/>
            <w:right w:val="none" w:sz="0" w:space="0" w:color="auto"/>
          </w:divBdr>
        </w:div>
        <w:div w:id="67919767">
          <w:marLeft w:val="640"/>
          <w:marRight w:val="0"/>
          <w:marTop w:val="0"/>
          <w:marBottom w:val="0"/>
          <w:divBdr>
            <w:top w:val="none" w:sz="0" w:space="0" w:color="auto"/>
            <w:left w:val="none" w:sz="0" w:space="0" w:color="auto"/>
            <w:bottom w:val="none" w:sz="0" w:space="0" w:color="auto"/>
            <w:right w:val="none" w:sz="0" w:space="0" w:color="auto"/>
          </w:divBdr>
        </w:div>
        <w:div w:id="1446463219">
          <w:marLeft w:val="640"/>
          <w:marRight w:val="0"/>
          <w:marTop w:val="0"/>
          <w:marBottom w:val="0"/>
          <w:divBdr>
            <w:top w:val="none" w:sz="0" w:space="0" w:color="auto"/>
            <w:left w:val="none" w:sz="0" w:space="0" w:color="auto"/>
            <w:bottom w:val="none" w:sz="0" w:space="0" w:color="auto"/>
            <w:right w:val="none" w:sz="0" w:space="0" w:color="auto"/>
          </w:divBdr>
        </w:div>
        <w:div w:id="1656832197">
          <w:marLeft w:val="640"/>
          <w:marRight w:val="0"/>
          <w:marTop w:val="0"/>
          <w:marBottom w:val="0"/>
          <w:divBdr>
            <w:top w:val="none" w:sz="0" w:space="0" w:color="auto"/>
            <w:left w:val="none" w:sz="0" w:space="0" w:color="auto"/>
            <w:bottom w:val="none" w:sz="0" w:space="0" w:color="auto"/>
            <w:right w:val="none" w:sz="0" w:space="0" w:color="auto"/>
          </w:divBdr>
        </w:div>
        <w:div w:id="1919485347">
          <w:marLeft w:val="640"/>
          <w:marRight w:val="0"/>
          <w:marTop w:val="0"/>
          <w:marBottom w:val="0"/>
          <w:divBdr>
            <w:top w:val="none" w:sz="0" w:space="0" w:color="auto"/>
            <w:left w:val="none" w:sz="0" w:space="0" w:color="auto"/>
            <w:bottom w:val="none" w:sz="0" w:space="0" w:color="auto"/>
            <w:right w:val="none" w:sz="0" w:space="0" w:color="auto"/>
          </w:divBdr>
        </w:div>
        <w:div w:id="1014956575">
          <w:marLeft w:val="640"/>
          <w:marRight w:val="0"/>
          <w:marTop w:val="0"/>
          <w:marBottom w:val="0"/>
          <w:divBdr>
            <w:top w:val="none" w:sz="0" w:space="0" w:color="auto"/>
            <w:left w:val="none" w:sz="0" w:space="0" w:color="auto"/>
            <w:bottom w:val="none" w:sz="0" w:space="0" w:color="auto"/>
            <w:right w:val="none" w:sz="0" w:space="0" w:color="auto"/>
          </w:divBdr>
        </w:div>
        <w:div w:id="2030450019">
          <w:marLeft w:val="640"/>
          <w:marRight w:val="0"/>
          <w:marTop w:val="0"/>
          <w:marBottom w:val="0"/>
          <w:divBdr>
            <w:top w:val="none" w:sz="0" w:space="0" w:color="auto"/>
            <w:left w:val="none" w:sz="0" w:space="0" w:color="auto"/>
            <w:bottom w:val="none" w:sz="0" w:space="0" w:color="auto"/>
            <w:right w:val="none" w:sz="0" w:space="0" w:color="auto"/>
          </w:divBdr>
        </w:div>
        <w:div w:id="1064255563">
          <w:marLeft w:val="640"/>
          <w:marRight w:val="0"/>
          <w:marTop w:val="0"/>
          <w:marBottom w:val="0"/>
          <w:divBdr>
            <w:top w:val="none" w:sz="0" w:space="0" w:color="auto"/>
            <w:left w:val="none" w:sz="0" w:space="0" w:color="auto"/>
            <w:bottom w:val="none" w:sz="0" w:space="0" w:color="auto"/>
            <w:right w:val="none" w:sz="0" w:space="0" w:color="auto"/>
          </w:divBdr>
        </w:div>
        <w:div w:id="171385322">
          <w:marLeft w:val="640"/>
          <w:marRight w:val="0"/>
          <w:marTop w:val="0"/>
          <w:marBottom w:val="0"/>
          <w:divBdr>
            <w:top w:val="none" w:sz="0" w:space="0" w:color="auto"/>
            <w:left w:val="none" w:sz="0" w:space="0" w:color="auto"/>
            <w:bottom w:val="none" w:sz="0" w:space="0" w:color="auto"/>
            <w:right w:val="none" w:sz="0" w:space="0" w:color="auto"/>
          </w:divBdr>
        </w:div>
        <w:div w:id="738133433">
          <w:marLeft w:val="640"/>
          <w:marRight w:val="0"/>
          <w:marTop w:val="0"/>
          <w:marBottom w:val="0"/>
          <w:divBdr>
            <w:top w:val="none" w:sz="0" w:space="0" w:color="auto"/>
            <w:left w:val="none" w:sz="0" w:space="0" w:color="auto"/>
            <w:bottom w:val="none" w:sz="0" w:space="0" w:color="auto"/>
            <w:right w:val="none" w:sz="0" w:space="0" w:color="auto"/>
          </w:divBdr>
        </w:div>
        <w:div w:id="282732135">
          <w:marLeft w:val="640"/>
          <w:marRight w:val="0"/>
          <w:marTop w:val="0"/>
          <w:marBottom w:val="0"/>
          <w:divBdr>
            <w:top w:val="none" w:sz="0" w:space="0" w:color="auto"/>
            <w:left w:val="none" w:sz="0" w:space="0" w:color="auto"/>
            <w:bottom w:val="none" w:sz="0" w:space="0" w:color="auto"/>
            <w:right w:val="none" w:sz="0" w:space="0" w:color="auto"/>
          </w:divBdr>
        </w:div>
        <w:div w:id="1474906325">
          <w:marLeft w:val="640"/>
          <w:marRight w:val="0"/>
          <w:marTop w:val="0"/>
          <w:marBottom w:val="0"/>
          <w:divBdr>
            <w:top w:val="none" w:sz="0" w:space="0" w:color="auto"/>
            <w:left w:val="none" w:sz="0" w:space="0" w:color="auto"/>
            <w:bottom w:val="none" w:sz="0" w:space="0" w:color="auto"/>
            <w:right w:val="none" w:sz="0" w:space="0" w:color="auto"/>
          </w:divBdr>
        </w:div>
        <w:div w:id="698092295">
          <w:marLeft w:val="640"/>
          <w:marRight w:val="0"/>
          <w:marTop w:val="0"/>
          <w:marBottom w:val="0"/>
          <w:divBdr>
            <w:top w:val="none" w:sz="0" w:space="0" w:color="auto"/>
            <w:left w:val="none" w:sz="0" w:space="0" w:color="auto"/>
            <w:bottom w:val="none" w:sz="0" w:space="0" w:color="auto"/>
            <w:right w:val="none" w:sz="0" w:space="0" w:color="auto"/>
          </w:divBdr>
        </w:div>
      </w:divsChild>
    </w:div>
    <w:div w:id="393502526">
      <w:bodyDiv w:val="1"/>
      <w:marLeft w:val="0"/>
      <w:marRight w:val="0"/>
      <w:marTop w:val="0"/>
      <w:marBottom w:val="0"/>
      <w:divBdr>
        <w:top w:val="none" w:sz="0" w:space="0" w:color="auto"/>
        <w:left w:val="none" w:sz="0" w:space="0" w:color="auto"/>
        <w:bottom w:val="none" w:sz="0" w:space="0" w:color="auto"/>
        <w:right w:val="none" w:sz="0" w:space="0" w:color="auto"/>
      </w:divBdr>
    </w:div>
    <w:div w:id="396128742">
      <w:bodyDiv w:val="1"/>
      <w:marLeft w:val="0"/>
      <w:marRight w:val="0"/>
      <w:marTop w:val="0"/>
      <w:marBottom w:val="0"/>
      <w:divBdr>
        <w:top w:val="none" w:sz="0" w:space="0" w:color="auto"/>
        <w:left w:val="none" w:sz="0" w:space="0" w:color="auto"/>
        <w:bottom w:val="none" w:sz="0" w:space="0" w:color="auto"/>
        <w:right w:val="none" w:sz="0" w:space="0" w:color="auto"/>
      </w:divBdr>
    </w:div>
    <w:div w:id="405492906">
      <w:bodyDiv w:val="1"/>
      <w:marLeft w:val="0"/>
      <w:marRight w:val="0"/>
      <w:marTop w:val="0"/>
      <w:marBottom w:val="0"/>
      <w:divBdr>
        <w:top w:val="none" w:sz="0" w:space="0" w:color="auto"/>
        <w:left w:val="none" w:sz="0" w:space="0" w:color="auto"/>
        <w:bottom w:val="none" w:sz="0" w:space="0" w:color="auto"/>
        <w:right w:val="none" w:sz="0" w:space="0" w:color="auto"/>
      </w:divBdr>
      <w:divsChild>
        <w:div w:id="1895848599">
          <w:marLeft w:val="640"/>
          <w:marRight w:val="0"/>
          <w:marTop w:val="0"/>
          <w:marBottom w:val="0"/>
          <w:divBdr>
            <w:top w:val="none" w:sz="0" w:space="0" w:color="auto"/>
            <w:left w:val="none" w:sz="0" w:space="0" w:color="auto"/>
            <w:bottom w:val="none" w:sz="0" w:space="0" w:color="auto"/>
            <w:right w:val="none" w:sz="0" w:space="0" w:color="auto"/>
          </w:divBdr>
        </w:div>
        <w:div w:id="1802652360">
          <w:marLeft w:val="640"/>
          <w:marRight w:val="0"/>
          <w:marTop w:val="0"/>
          <w:marBottom w:val="0"/>
          <w:divBdr>
            <w:top w:val="none" w:sz="0" w:space="0" w:color="auto"/>
            <w:left w:val="none" w:sz="0" w:space="0" w:color="auto"/>
            <w:bottom w:val="none" w:sz="0" w:space="0" w:color="auto"/>
            <w:right w:val="none" w:sz="0" w:space="0" w:color="auto"/>
          </w:divBdr>
        </w:div>
        <w:div w:id="194924940">
          <w:marLeft w:val="640"/>
          <w:marRight w:val="0"/>
          <w:marTop w:val="0"/>
          <w:marBottom w:val="0"/>
          <w:divBdr>
            <w:top w:val="none" w:sz="0" w:space="0" w:color="auto"/>
            <w:left w:val="none" w:sz="0" w:space="0" w:color="auto"/>
            <w:bottom w:val="none" w:sz="0" w:space="0" w:color="auto"/>
            <w:right w:val="none" w:sz="0" w:space="0" w:color="auto"/>
          </w:divBdr>
        </w:div>
        <w:div w:id="81533011">
          <w:marLeft w:val="640"/>
          <w:marRight w:val="0"/>
          <w:marTop w:val="0"/>
          <w:marBottom w:val="0"/>
          <w:divBdr>
            <w:top w:val="none" w:sz="0" w:space="0" w:color="auto"/>
            <w:left w:val="none" w:sz="0" w:space="0" w:color="auto"/>
            <w:bottom w:val="none" w:sz="0" w:space="0" w:color="auto"/>
            <w:right w:val="none" w:sz="0" w:space="0" w:color="auto"/>
          </w:divBdr>
        </w:div>
        <w:div w:id="683753801">
          <w:marLeft w:val="640"/>
          <w:marRight w:val="0"/>
          <w:marTop w:val="0"/>
          <w:marBottom w:val="0"/>
          <w:divBdr>
            <w:top w:val="none" w:sz="0" w:space="0" w:color="auto"/>
            <w:left w:val="none" w:sz="0" w:space="0" w:color="auto"/>
            <w:bottom w:val="none" w:sz="0" w:space="0" w:color="auto"/>
            <w:right w:val="none" w:sz="0" w:space="0" w:color="auto"/>
          </w:divBdr>
        </w:div>
        <w:div w:id="405340360">
          <w:marLeft w:val="640"/>
          <w:marRight w:val="0"/>
          <w:marTop w:val="0"/>
          <w:marBottom w:val="0"/>
          <w:divBdr>
            <w:top w:val="none" w:sz="0" w:space="0" w:color="auto"/>
            <w:left w:val="none" w:sz="0" w:space="0" w:color="auto"/>
            <w:bottom w:val="none" w:sz="0" w:space="0" w:color="auto"/>
            <w:right w:val="none" w:sz="0" w:space="0" w:color="auto"/>
          </w:divBdr>
        </w:div>
        <w:div w:id="2073694870">
          <w:marLeft w:val="640"/>
          <w:marRight w:val="0"/>
          <w:marTop w:val="0"/>
          <w:marBottom w:val="0"/>
          <w:divBdr>
            <w:top w:val="none" w:sz="0" w:space="0" w:color="auto"/>
            <w:left w:val="none" w:sz="0" w:space="0" w:color="auto"/>
            <w:bottom w:val="none" w:sz="0" w:space="0" w:color="auto"/>
            <w:right w:val="none" w:sz="0" w:space="0" w:color="auto"/>
          </w:divBdr>
        </w:div>
        <w:div w:id="119881016">
          <w:marLeft w:val="640"/>
          <w:marRight w:val="0"/>
          <w:marTop w:val="0"/>
          <w:marBottom w:val="0"/>
          <w:divBdr>
            <w:top w:val="none" w:sz="0" w:space="0" w:color="auto"/>
            <w:left w:val="none" w:sz="0" w:space="0" w:color="auto"/>
            <w:bottom w:val="none" w:sz="0" w:space="0" w:color="auto"/>
            <w:right w:val="none" w:sz="0" w:space="0" w:color="auto"/>
          </w:divBdr>
        </w:div>
        <w:div w:id="775488400">
          <w:marLeft w:val="640"/>
          <w:marRight w:val="0"/>
          <w:marTop w:val="0"/>
          <w:marBottom w:val="0"/>
          <w:divBdr>
            <w:top w:val="none" w:sz="0" w:space="0" w:color="auto"/>
            <w:left w:val="none" w:sz="0" w:space="0" w:color="auto"/>
            <w:bottom w:val="none" w:sz="0" w:space="0" w:color="auto"/>
            <w:right w:val="none" w:sz="0" w:space="0" w:color="auto"/>
          </w:divBdr>
        </w:div>
        <w:div w:id="1107771372">
          <w:marLeft w:val="640"/>
          <w:marRight w:val="0"/>
          <w:marTop w:val="0"/>
          <w:marBottom w:val="0"/>
          <w:divBdr>
            <w:top w:val="none" w:sz="0" w:space="0" w:color="auto"/>
            <w:left w:val="none" w:sz="0" w:space="0" w:color="auto"/>
            <w:bottom w:val="none" w:sz="0" w:space="0" w:color="auto"/>
            <w:right w:val="none" w:sz="0" w:space="0" w:color="auto"/>
          </w:divBdr>
        </w:div>
        <w:div w:id="1606231975">
          <w:marLeft w:val="640"/>
          <w:marRight w:val="0"/>
          <w:marTop w:val="0"/>
          <w:marBottom w:val="0"/>
          <w:divBdr>
            <w:top w:val="none" w:sz="0" w:space="0" w:color="auto"/>
            <w:left w:val="none" w:sz="0" w:space="0" w:color="auto"/>
            <w:bottom w:val="none" w:sz="0" w:space="0" w:color="auto"/>
            <w:right w:val="none" w:sz="0" w:space="0" w:color="auto"/>
          </w:divBdr>
        </w:div>
        <w:div w:id="1405302330">
          <w:marLeft w:val="640"/>
          <w:marRight w:val="0"/>
          <w:marTop w:val="0"/>
          <w:marBottom w:val="0"/>
          <w:divBdr>
            <w:top w:val="none" w:sz="0" w:space="0" w:color="auto"/>
            <w:left w:val="none" w:sz="0" w:space="0" w:color="auto"/>
            <w:bottom w:val="none" w:sz="0" w:space="0" w:color="auto"/>
            <w:right w:val="none" w:sz="0" w:space="0" w:color="auto"/>
          </w:divBdr>
        </w:div>
        <w:div w:id="1441753776">
          <w:marLeft w:val="640"/>
          <w:marRight w:val="0"/>
          <w:marTop w:val="0"/>
          <w:marBottom w:val="0"/>
          <w:divBdr>
            <w:top w:val="none" w:sz="0" w:space="0" w:color="auto"/>
            <w:left w:val="none" w:sz="0" w:space="0" w:color="auto"/>
            <w:bottom w:val="none" w:sz="0" w:space="0" w:color="auto"/>
            <w:right w:val="none" w:sz="0" w:space="0" w:color="auto"/>
          </w:divBdr>
        </w:div>
        <w:div w:id="248931553">
          <w:marLeft w:val="640"/>
          <w:marRight w:val="0"/>
          <w:marTop w:val="0"/>
          <w:marBottom w:val="0"/>
          <w:divBdr>
            <w:top w:val="none" w:sz="0" w:space="0" w:color="auto"/>
            <w:left w:val="none" w:sz="0" w:space="0" w:color="auto"/>
            <w:bottom w:val="none" w:sz="0" w:space="0" w:color="auto"/>
            <w:right w:val="none" w:sz="0" w:space="0" w:color="auto"/>
          </w:divBdr>
        </w:div>
        <w:div w:id="655038910">
          <w:marLeft w:val="640"/>
          <w:marRight w:val="0"/>
          <w:marTop w:val="0"/>
          <w:marBottom w:val="0"/>
          <w:divBdr>
            <w:top w:val="none" w:sz="0" w:space="0" w:color="auto"/>
            <w:left w:val="none" w:sz="0" w:space="0" w:color="auto"/>
            <w:bottom w:val="none" w:sz="0" w:space="0" w:color="auto"/>
            <w:right w:val="none" w:sz="0" w:space="0" w:color="auto"/>
          </w:divBdr>
        </w:div>
        <w:div w:id="764575485">
          <w:marLeft w:val="640"/>
          <w:marRight w:val="0"/>
          <w:marTop w:val="0"/>
          <w:marBottom w:val="0"/>
          <w:divBdr>
            <w:top w:val="none" w:sz="0" w:space="0" w:color="auto"/>
            <w:left w:val="none" w:sz="0" w:space="0" w:color="auto"/>
            <w:bottom w:val="none" w:sz="0" w:space="0" w:color="auto"/>
            <w:right w:val="none" w:sz="0" w:space="0" w:color="auto"/>
          </w:divBdr>
        </w:div>
        <w:div w:id="1648321992">
          <w:marLeft w:val="640"/>
          <w:marRight w:val="0"/>
          <w:marTop w:val="0"/>
          <w:marBottom w:val="0"/>
          <w:divBdr>
            <w:top w:val="none" w:sz="0" w:space="0" w:color="auto"/>
            <w:left w:val="none" w:sz="0" w:space="0" w:color="auto"/>
            <w:bottom w:val="none" w:sz="0" w:space="0" w:color="auto"/>
            <w:right w:val="none" w:sz="0" w:space="0" w:color="auto"/>
          </w:divBdr>
        </w:div>
        <w:div w:id="1366755404">
          <w:marLeft w:val="640"/>
          <w:marRight w:val="0"/>
          <w:marTop w:val="0"/>
          <w:marBottom w:val="0"/>
          <w:divBdr>
            <w:top w:val="none" w:sz="0" w:space="0" w:color="auto"/>
            <w:left w:val="none" w:sz="0" w:space="0" w:color="auto"/>
            <w:bottom w:val="none" w:sz="0" w:space="0" w:color="auto"/>
            <w:right w:val="none" w:sz="0" w:space="0" w:color="auto"/>
          </w:divBdr>
        </w:div>
        <w:div w:id="1691299624">
          <w:marLeft w:val="640"/>
          <w:marRight w:val="0"/>
          <w:marTop w:val="0"/>
          <w:marBottom w:val="0"/>
          <w:divBdr>
            <w:top w:val="none" w:sz="0" w:space="0" w:color="auto"/>
            <w:left w:val="none" w:sz="0" w:space="0" w:color="auto"/>
            <w:bottom w:val="none" w:sz="0" w:space="0" w:color="auto"/>
            <w:right w:val="none" w:sz="0" w:space="0" w:color="auto"/>
          </w:divBdr>
        </w:div>
        <w:div w:id="882710775">
          <w:marLeft w:val="640"/>
          <w:marRight w:val="0"/>
          <w:marTop w:val="0"/>
          <w:marBottom w:val="0"/>
          <w:divBdr>
            <w:top w:val="none" w:sz="0" w:space="0" w:color="auto"/>
            <w:left w:val="none" w:sz="0" w:space="0" w:color="auto"/>
            <w:bottom w:val="none" w:sz="0" w:space="0" w:color="auto"/>
            <w:right w:val="none" w:sz="0" w:space="0" w:color="auto"/>
          </w:divBdr>
        </w:div>
        <w:div w:id="1450853262">
          <w:marLeft w:val="640"/>
          <w:marRight w:val="0"/>
          <w:marTop w:val="0"/>
          <w:marBottom w:val="0"/>
          <w:divBdr>
            <w:top w:val="none" w:sz="0" w:space="0" w:color="auto"/>
            <w:left w:val="none" w:sz="0" w:space="0" w:color="auto"/>
            <w:bottom w:val="none" w:sz="0" w:space="0" w:color="auto"/>
            <w:right w:val="none" w:sz="0" w:space="0" w:color="auto"/>
          </w:divBdr>
        </w:div>
        <w:div w:id="1177765140">
          <w:marLeft w:val="640"/>
          <w:marRight w:val="0"/>
          <w:marTop w:val="0"/>
          <w:marBottom w:val="0"/>
          <w:divBdr>
            <w:top w:val="none" w:sz="0" w:space="0" w:color="auto"/>
            <w:left w:val="none" w:sz="0" w:space="0" w:color="auto"/>
            <w:bottom w:val="none" w:sz="0" w:space="0" w:color="auto"/>
            <w:right w:val="none" w:sz="0" w:space="0" w:color="auto"/>
          </w:divBdr>
        </w:div>
        <w:div w:id="810102142">
          <w:marLeft w:val="640"/>
          <w:marRight w:val="0"/>
          <w:marTop w:val="0"/>
          <w:marBottom w:val="0"/>
          <w:divBdr>
            <w:top w:val="none" w:sz="0" w:space="0" w:color="auto"/>
            <w:left w:val="none" w:sz="0" w:space="0" w:color="auto"/>
            <w:bottom w:val="none" w:sz="0" w:space="0" w:color="auto"/>
            <w:right w:val="none" w:sz="0" w:space="0" w:color="auto"/>
          </w:divBdr>
        </w:div>
        <w:div w:id="1456413584">
          <w:marLeft w:val="640"/>
          <w:marRight w:val="0"/>
          <w:marTop w:val="0"/>
          <w:marBottom w:val="0"/>
          <w:divBdr>
            <w:top w:val="none" w:sz="0" w:space="0" w:color="auto"/>
            <w:left w:val="none" w:sz="0" w:space="0" w:color="auto"/>
            <w:bottom w:val="none" w:sz="0" w:space="0" w:color="auto"/>
            <w:right w:val="none" w:sz="0" w:space="0" w:color="auto"/>
          </w:divBdr>
        </w:div>
        <w:div w:id="1977450069">
          <w:marLeft w:val="640"/>
          <w:marRight w:val="0"/>
          <w:marTop w:val="0"/>
          <w:marBottom w:val="0"/>
          <w:divBdr>
            <w:top w:val="none" w:sz="0" w:space="0" w:color="auto"/>
            <w:left w:val="none" w:sz="0" w:space="0" w:color="auto"/>
            <w:bottom w:val="none" w:sz="0" w:space="0" w:color="auto"/>
            <w:right w:val="none" w:sz="0" w:space="0" w:color="auto"/>
          </w:divBdr>
        </w:div>
        <w:div w:id="1109860442">
          <w:marLeft w:val="640"/>
          <w:marRight w:val="0"/>
          <w:marTop w:val="0"/>
          <w:marBottom w:val="0"/>
          <w:divBdr>
            <w:top w:val="none" w:sz="0" w:space="0" w:color="auto"/>
            <w:left w:val="none" w:sz="0" w:space="0" w:color="auto"/>
            <w:bottom w:val="none" w:sz="0" w:space="0" w:color="auto"/>
            <w:right w:val="none" w:sz="0" w:space="0" w:color="auto"/>
          </w:divBdr>
        </w:div>
        <w:div w:id="554320409">
          <w:marLeft w:val="640"/>
          <w:marRight w:val="0"/>
          <w:marTop w:val="0"/>
          <w:marBottom w:val="0"/>
          <w:divBdr>
            <w:top w:val="none" w:sz="0" w:space="0" w:color="auto"/>
            <w:left w:val="none" w:sz="0" w:space="0" w:color="auto"/>
            <w:bottom w:val="none" w:sz="0" w:space="0" w:color="auto"/>
            <w:right w:val="none" w:sz="0" w:space="0" w:color="auto"/>
          </w:divBdr>
        </w:div>
        <w:div w:id="1598362129">
          <w:marLeft w:val="640"/>
          <w:marRight w:val="0"/>
          <w:marTop w:val="0"/>
          <w:marBottom w:val="0"/>
          <w:divBdr>
            <w:top w:val="none" w:sz="0" w:space="0" w:color="auto"/>
            <w:left w:val="none" w:sz="0" w:space="0" w:color="auto"/>
            <w:bottom w:val="none" w:sz="0" w:space="0" w:color="auto"/>
            <w:right w:val="none" w:sz="0" w:space="0" w:color="auto"/>
          </w:divBdr>
        </w:div>
        <w:div w:id="583077316">
          <w:marLeft w:val="640"/>
          <w:marRight w:val="0"/>
          <w:marTop w:val="0"/>
          <w:marBottom w:val="0"/>
          <w:divBdr>
            <w:top w:val="none" w:sz="0" w:space="0" w:color="auto"/>
            <w:left w:val="none" w:sz="0" w:space="0" w:color="auto"/>
            <w:bottom w:val="none" w:sz="0" w:space="0" w:color="auto"/>
            <w:right w:val="none" w:sz="0" w:space="0" w:color="auto"/>
          </w:divBdr>
        </w:div>
      </w:divsChild>
    </w:div>
    <w:div w:id="406002336">
      <w:bodyDiv w:val="1"/>
      <w:marLeft w:val="0"/>
      <w:marRight w:val="0"/>
      <w:marTop w:val="0"/>
      <w:marBottom w:val="0"/>
      <w:divBdr>
        <w:top w:val="none" w:sz="0" w:space="0" w:color="auto"/>
        <w:left w:val="none" w:sz="0" w:space="0" w:color="auto"/>
        <w:bottom w:val="none" w:sz="0" w:space="0" w:color="auto"/>
        <w:right w:val="none" w:sz="0" w:space="0" w:color="auto"/>
      </w:divBdr>
    </w:div>
    <w:div w:id="406851253">
      <w:bodyDiv w:val="1"/>
      <w:marLeft w:val="0"/>
      <w:marRight w:val="0"/>
      <w:marTop w:val="0"/>
      <w:marBottom w:val="0"/>
      <w:divBdr>
        <w:top w:val="none" w:sz="0" w:space="0" w:color="auto"/>
        <w:left w:val="none" w:sz="0" w:space="0" w:color="auto"/>
        <w:bottom w:val="none" w:sz="0" w:space="0" w:color="auto"/>
        <w:right w:val="none" w:sz="0" w:space="0" w:color="auto"/>
      </w:divBdr>
      <w:divsChild>
        <w:div w:id="1630016498">
          <w:marLeft w:val="640"/>
          <w:marRight w:val="0"/>
          <w:marTop w:val="0"/>
          <w:marBottom w:val="0"/>
          <w:divBdr>
            <w:top w:val="none" w:sz="0" w:space="0" w:color="auto"/>
            <w:left w:val="none" w:sz="0" w:space="0" w:color="auto"/>
            <w:bottom w:val="none" w:sz="0" w:space="0" w:color="auto"/>
            <w:right w:val="none" w:sz="0" w:space="0" w:color="auto"/>
          </w:divBdr>
        </w:div>
        <w:div w:id="789132353">
          <w:marLeft w:val="640"/>
          <w:marRight w:val="0"/>
          <w:marTop w:val="0"/>
          <w:marBottom w:val="0"/>
          <w:divBdr>
            <w:top w:val="none" w:sz="0" w:space="0" w:color="auto"/>
            <w:left w:val="none" w:sz="0" w:space="0" w:color="auto"/>
            <w:bottom w:val="none" w:sz="0" w:space="0" w:color="auto"/>
            <w:right w:val="none" w:sz="0" w:space="0" w:color="auto"/>
          </w:divBdr>
        </w:div>
        <w:div w:id="894699619">
          <w:marLeft w:val="640"/>
          <w:marRight w:val="0"/>
          <w:marTop w:val="0"/>
          <w:marBottom w:val="0"/>
          <w:divBdr>
            <w:top w:val="none" w:sz="0" w:space="0" w:color="auto"/>
            <w:left w:val="none" w:sz="0" w:space="0" w:color="auto"/>
            <w:bottom w:val="none" w:sz="0" w:space="0" w:color="auto"/>
            <w:right w:val="none" w:sz="0" w:space="0" w:color="auto"/>
          </w:divBdr>
        </w:div>
        <w:div w:id="1123614761">
          <w:marLeft w:val="640"/>
          <w:marRight w:val="0"/>
          <w:marTop w:val="0"/>
          <w:marBottom w:val="0"/>
          <w:divBdr>
            <w:top w:val="none" w:sz="0" w:space="0" w:color="auto"/>
            <w:left w:val="none" w:sz="0" w:space="0" w:color="auto"/>
            <w:bottom w:val="none" w:sz="0" w:space="0" w:color="auto"/>
            <w:right w:val="none" w:sz="0" w:space="0" w:color="auto"/>
          </w:divBdr>
        </w:div>
        <w:div w:id="641884728">
          <w:marLeft w:val="640"/>
          <w:marRight w:val="0"/>
          <w:marTop w:val="0"/>
          <w:marBottom w:val="0"/>
          <w:divBdr>
            <w:top w:val="none" w:sz="0" w:space="0" w:color="auto"/>
            <w:left w:val="none" w:sz="0" w:space="0" w:color="auto"/>
            <w:bottom w:val="none" w:sz="0" w:space="0" w:color="auto"/>
            <w:right w:val="none" w:sz="0" w:space="0" w:color="auto"/>
          </w:divBdr>
        </w:div>
        <w:div w:id="863401521">
          <w:marLeft w:val="640"/>
          <w:marRight w:val="0"/>
          <w:marTop w:val="0"/>
          <w:marBottom w:val="0"/>
          <w:divBdr>
            <w:top w:val="none" w:sz="0" w:space="0" w:color="auto"/>
            <w:left w:val="none" w:sz="0" w:space="0" w:color="auto"/>
            <w:bottom w:val="none" w:sz="0" w:space="0" w:color="auto"/>
            <w:right w:val="none" w:sz="0" w:space="0" w:color="auto"/>
          </w:divBdr>
        </w:div>
        <w:div w:id="1352681647">
          <w:marLeft w:val="640"/>
          <w:marRight w:val="0"/>
          <w:marTop w:val="0"/>
          <w:marBottom w:val="0"/>
          <w:divBdr>
            <w:top w:val="none" w:sz="0" w:space="0" w:color="auto"/>
            <w:left w:val="none" w:sz="0" w:space="0" w:color="auto"/>
            <w:bottom w:val="none" w:sz="0" w:space="0" w:color="auto"/>
            <w:right w:val="none" w:sz="0" w:space="0" w:color="auto"/>
          </w:divBdr>
        </w:div>
        <w:div w:id="263852619">
          <w:marLeft w:val="640"/>
          <w:marRight w:val="0"/>
          <w:marTop w:val="0"/>
          <w:marBottom w:val="0"/>
          <w:divBdr>
            <w:top w:val="none" w:sz="0" w:space="0" w:color="auto"/>
            <w:left w:val="none" w:sz="0" w:space="0" w:color="auto"/>
            <w:bottom w:val="none" w:sz="0" w:space="0" w:color="auto"/>
            <w:right w:val="none" w:sz="0" w:space="0" w:color="auto"/>
          </w:divBdr>
        </w:div>
        <w:div w:id="1630357270">
          <w:marLeft w:val="640"/>
          <w:marRight w:val="0"/>
          <w:marTop w:val="0"/>
          <w:marBottom w:val="0"/>
          <w:divBdr>
            <w:top w:val="none" w:sz="0" w:space="0" w:color="auto"/>
            <w:left w:val="none" w:sz="0" w:space="0" w:color="auto"/>
            <w:bottom w:val="none" w:sz="0" w:space="0" w:color="auto"/>
            <w:right w:val="none" w:sz="0" w:space="0" w:color="auto"/>
          </w:divBdr>
        </w:div>
        <w:div w:id="619528804">
          <w:marLeft w:val="640"/>
          <w:marRight w:val="0"/>
          <w:marTop w:val="0"/>
          <w:marBottom w:val="0"/>
          <w:divBdr>
            <w:top w:val="none" w:sz="0" w:space="0" w:color="auto"/>
            <w:left w:val="none" w:sz="0" w:space="0" w:color="auto"/>
            <w:bottom w:val="none" w:sz="0" w:space="0" w:color="auto"/>
            <w:right w:val="none" w:sz="0" w:space="0" w:color="auto"/>
          </w:divBdr>
        </w:div>
        <w:div w:id="577520007">
          <w:marLeft w:val="640"/>
          <w:marRight w:val="0"/>
          <w:marTop w:val="0"/>
          <w:marBottom w:val="0"/>
          <w:divBdr>
            <w:top w:val="none" w:sz="0" w:space="0" w:color="auto"/>
            <w:left w:val="none" w:sz="0" w:space="0" w:color="auto"/>
            <w:bottom w:val="none" w:sz="0" w:space="0" w:color="auto"/>
            <w:right w:val="none" w:sz="0" w:space="0" w:color="auto"/>
          </w:divBdr>
        </w:div>
        <w:div w:id="2030444114">
          <w:marLeft w:val="640"/>
          <w:marRight w:val="0"/>
          <w:marTop w:val="0"/>
          <w:marBottom w:val="0"/>
          <w:divBdr>
            <w:top w:val="none" w:sz="0" w:space="0" w:color="auto"/>
            <w:left w:val="none" w:sz="0" w:space="0" w:color="auto"/>
            <w:bottom w:val="none" w:sz="0" w:space="0" w:color="auto"/>
            <w:right w:val="none" w:sz="0" w:space="0" w:color="auto"/>
          </w:divBdr>
        </w:div>
        <w:div w:id="1174032536">
          <w:marLeft w:val="640"/>
          <w:marRight w:val="0"/>
          <w:marTop w:val="0"/>
          <w:marBottom w:val="0"/>
          <w:divBdr>
            <w:top w:val="none" w:sz="0" w:space="0" w:color="auto"/>
            <w:left w:val="none" w:sz="0" w:space="0" w:color="auto"/>
            <w:bottom w:val="none" w:sz="0" w:space="0" w:color="auto"/>
            <w:right w:val="none" w:sz="0" w:space="0" w:color="auto"/>
          </w:divBdr>
        </w:div>
        <w:div w:id="2026403159">
          <w:marLeft w:val="640"/>
          <w:marRight w:val="0"/>
          <w:marTop w:val="0"/>
          <w:marBottom w:val="0"/>
          <w:divBdr>
            <w:top w:val="none" w:sz="0" w:space="0" w:color="auto"/>
            <w:left w:val="none" w:sz="0" w:space="0" w:color="auto"/>
            <w:bottom w:val="none" w:sz="0" w:space="0" w:color="auto"/>
            <w:right w:val="none" w:sz="0" w:space="0" w:color="auto"/>
          </w:divBdr>
        </w:div>
        <w:div w:id="995913792">
          <w:marLeft w:val="640"/>
          <w:marRight w:val="0"/>
          <w:marTop w:val="0"/>
          <w:marBottom w:val="0"/>
          <w:divBdr>
            <w:top w:val="none" w:sz="0" w:space="0" w:color="auto"/>
            <w:left w:val="none" w:sz="0" w:space="0" w:color="auto"/>
            <w:bottom w:val="none" w:sz="0" w:space="0" w:color="auto"/>
            <w:right w:val="none" w:sz="0" w:space="0" w:color="auto"/>
          </w:divBdr>
        </w:div>
        <w:div w:id="2092194470">
          <w:marLeft w:val="640"/>
          <w:marRight w:val="0"/>
          <w:marTop w:val="0"/>
          <w:marBottom w:val="0"/>
          <w:divBdr>
            <w:top w:val="none" w:sz="0" w:space="0" w:color="auto"/>
            <w:left w:val="none" w:sz="0" w:space="0" w:color="auto"/>
            <w:bottom w:val="none" w:sz="0" w:space="0" w:color="auto"/>
            <w:right w:val="none" w:sz="0" w:space="0" w:color="auto"/>
          </w:divBdr>
        </w:div>
        <w:div w:id="836388661">
          <w:marLeft w:val="640"/>
          <w:marRight w:val="0"/>
          <w:marTop w:val="0"/>
          <w:marBottom w:val="0"/>
          <w:divBdr>
            <w:top w:val="none" w:sz="0" w:space="0" w:color="auto"/>
            <w:left w:val="none" w:sz="0" w:space="0" w:color="auto"/>
            <w:bottom w:val="none" w:sz="0" w:space="0" w:color="auto"/>
            <w:right w:val="none" w:sz="0" w:space="0" w:color="auto"/>
          </w:divBdr>
        </w:div>
        <w:div w:id="1564100169">
          <w:marLeft w:val="640"/>
          <w:marRight w:val="0"/>
          <w:marTop w:val="0"/>
          <w:marBottom w:val="0"/>
          <w:divBdr>
            <w:top w:val="none" w:sz="0" w:space="0" w:color="auto"/>
            <w:left w:val="none" w:sz="0" w:space="0" w:color="auto"/>
            <w:bottom w:val="none" w:sz="0" w:space="0" w:color="auto"/>
            <w:right w:val="none" w:sz="0" w:space="0" w:color="auto"/>
          </w:divBdr>
        </w:div>
        <w:div w:id="2066634392">
          <w:marLeft w:val="640"/>
          <w:marRight w:val="0"/>
          <w:marTop w:val="0"/>
          <w:marBottom w:val="0"/>
          <w:divBdr>
            <w:top w:val="none" w:sz="0" w:space="0" w:color="auto"/>
            <w:left w:val="none" w:sz="0" w:space="0" w:color="auto"/>
            <w:bottom w:val="none" w:sz="0" w:space="0" w:color="auto"/>
            <w:right w:val="none" w:sz="0" w:space="0" w:color="auto"/>
          </w:divBdr>
        </w:div>
        <w:div w:id="355234130">
          <w:marLeft w:val="640"/>
          <w:marRight w:val="0"/>
          <w:marTop w:val="0"/>
          <w:marBottom w:val="0"/>
          <w:divBdr>
            <w:top w:val="none" w:sz="0" w:space="0" w:color="auto"/>
            <w:left w:val="none" w:sz="0" w:space="0" w:color="auto"/>
            <w:bottom w:val="none" w:sz="0" w:space="0" w:color="auto"/>
            <w:right w:val="none" w:sz="0" w:space="0" w:color="auto"/>
          </w:divBdr>
        </w:div>
        <w:div w:id="2133818606">
          <w:marLeft w:val="640"/>
          <w:marRight w:val="0"/>
          <w:marTop w:val="0"/>
          <w:marBottom w:val="0"/>
          <w:divBdr>
            <w:top w:val="none" w:sz="0" w:space="0" w:color="auto"/>
            <w:left w:val="none" w:sz="0" w:space="0" w:color="auto"/>
            <w:bottom w:val="none" w:sz="0" w:space="0" w:color="auto"/>
            <w:right w:val="none" w:sz="0" w:space="0" w:color="auto"/>
          </w:divBdr>
        </w:div>
        <w:div w:id="1710106668">
          <w:marLeft w:val="640"/>
          <w:marRight w:val="0"/>
          <w:marTop w:val="0"/>
          <w:marBottom w:val="0"/>
          <w:divBdr>
            <w:top w:val="none" w:sz="0" w:space="0" w:color="auto"/>
            <w:left w:val="none" w:sz="0" w:space="0" w:color="auto"/>
            <w:bottom w:val="none" w:sz="0" w:space="0" w:color="auto"/>
            <w:right w:val="none" w:sz="0" w:space="0" w:color="auto"/>
          </w:divBdr>
        </w:div>
        <w:div w:id="894779612">
          <w:marLeft w:val="640"/>
          <w:marRight w:val="0"/>
          <w:marTop w:val="0"/>
          <w:marBottom w:val="0"/>
          <w:divBdr>
            <w:top w:val="none" w:sz="0" w:space="0" w:color="auto"/>
            <w:left w:val="none" w:sz="0" w:space="0" w:color="auto"/>
            <w:bottom w:val="none" w:sz="0" w:space="0" w:color="auto"/>
            <w:right w:val="none" w:sz="0" w:space="0" w:color="auto"/>
          </w:divBdr>
        </w:div>
        <w:div w:id="1485076317">
          <w:marLeft w:val="640"/>
          <w:marRight w:val="0"/>
          <w:marTop w:val="0"/>
          <w:marBottom w:val="0"/>
          <w:divBdr>
            <w:top w:val="none" w:sz="0" w:space="0" w:color="auto"/>
            <w:left w:val="none" w:sz="0" w:space="0" w:color="auto"/>
            <w:bottom w:val="none" w:sz="0" w:space="0" w:color="auto"/>
            <w:right w:val="none" w:sz="0" w:space="0" w:color="auto"/>
          </w:divBdr>
        </w:div>
        <w:div w:id="1348360866">
          <w:marLeft w:val="640"/>
          <w:marRight w:val="0"/>
          <w:marTop w:val="0"/>
          <w:marBottom w:val="0"/>
          <w:divBdr>
            <w:top w:val="none" w:sz="0" w:space="0" w:color="auto"/>
            <w:left w:val="none" w:sz="0" w:space="0" w:color="auto"/>
            <w:bottom w:val="none" w:sz="0" w:space="0" w:color="auto"/>
            <w:right w:val="none" w:sz="0" w:space="0" w:color="auto"/>
          </w:divBdr>
        </w:div>
        <w:div w:id="372655590">
          <w:marLeft w:val="640"/>
          <w:marRight w:val="0"/>
          <w:marTop w:val="0"/>
          <w:marBottom w:val="0"/>
          <w:divBdr>
            <w:top w:val="none" w:sz="0" w:space="0" w:color="auto"/>
            <w:left w:val="none" w:sz="0" w:space="0" w:color="auto"/>
            <w:bottom w:val="none" w:sz="0" w:space="0" w:color="auto"/>
            <w:right w:val="none" w:sz="0" w:space="0" w:color="auto"/>
          </w:divBdr>
        </w:div>
        <w:div w:id="738526436">
          <w:marLeft w:val="640"/>
          <w:marRight w:val="0"/>
          <w:marTop w:val="0"/>
          <w:marBottom w:val="0"/>
          <w:divBdr>
            <w:top w:val="none" w:sz="0" w:space="0" w:color="auto"/>
            <w:left w:val="none" w:sz="0" w:space="0" w:color="auto"/>
            <w:bottom w:val="none" w:sz="0" w:space="0" w:color="auto"/>
            <w:right w:val="none" w:sz="0" w:space="0" w:color="auto"/>
          </w:divBdr>
        </w:div>
      </w:divsChild>
    </w:div>
    <w:div w:id="415858674">
      <w:bodyDiv w:val="1"/>
      <w:marLeft w:val="0"/>
      <w:marRight w:val="0"/>
      <w:marTop w:val="0"/>
      <w:marBottom w:val="0"/>
      <w:divBdr>
        <w:top w:val="none" w:sz="0" w:space="0" w:color="auto"/>
        <w:left w:val="none" w:sz="0" w:space="0" w:color="auto"/>
        <w:bottom w:val="none" w:sz="0" w:space="0" w:color="auto"/>
        <w:right w:val="none" w:sz="0" w:space="0" w:color="auto"/>
      </w:divBdr>
    </w:div>
    <w:div w:id="417485899">
      <w:bodyDiv w:val="1"/>
      <w:marLeft w:val="0"/>
      <w:marRight w:val="0"/>
      <w:marTop w:val="0"/>
      <w:marBottom w:val="0"/>
      <w:divBdr>
        <w:top w:val="none" w:sz="0" w:space="0" w:color="auto"/>
        <w:left w:val="none" w:sz="0" w:space="0" w:color="auto"/>
        <w:bottom w:val="none" w:sz="0" w:space="0" w:color="auto"/>
        <w:right w:val="none" w:sz="0" w:space="0" w:color="auto"/>
      </w:divBdr>
    </w:div>
    <w:div w:id="421801541">
      <w:bodyDiv w:val="1"/>
      <w:marLeft w:val="0"/>
      <w:marRight w:val="0"/>
      <w:marTop w:val="0"/>
      <w:marBottom w:val="0"/>
      <w:divBdr>
        <w:top w:val="none" w:sz="0" w:space="0" w:color="auto"/>
        <w:left w:val="none" w:sz="0" w:space="0" w:color="auto"/>
        <w:bottom w:val="none" w:sz="0" w:space="0" w:color="auto"/>
        <w:right w:val="none" w:sz="0" w:space="0" w:color="auto"/>
      </w:divBdr>
    </w:div>
    <w:div w:id="421992908">
      <w:bodyDiv w:val="1"/>
      <w:marLeft w:val="0"/>
      <w:marRight w:val="0"/>
      <w:marTop w:val="0"/>
      <w:marBottom w:val="0"/>
      <w:divBdr>
        <w:top w:val="none" w:sz="0" w:space="0" w:color="auto"/>
        <w:left w:val="none" w:sz="0" w:space="0" w:color="auto"/>
        <w:bottom w:val="none" w:sz="0" w:space="0" w:color="auto"/>
        <w:right w:val="none" w:sz="0" w:space="0" w:color="auto"/>
      </w:divBdr>
      <w:divsChild>
        <w:div w:id="1686709671">
          <w:marLeft w:val="640"/>
          <w:marRight w:val="0"/>
          <w:marTop w:val="0"/>
          <w:marBottom w:val="0"/>
          <w:divBdr>
            <w:top w:val="none" w:sz="0" w:space="0" w:color="auto"/>
            <w:left w:val="none" w:sz="0" w:space="0" w:color="auto"/>
            <w:bottom w:val="none" w:sz="0" w:space="0" w:color="auto"/>
            <w:right w:val="none" w:sz="0" w:space="0" w:color="auto"/>
          </w:divBdr>
        </w:div>
        <w:div w:id="2068333210">
          <w:marLeft w:val="640"/>
          <w:marRight w:val="0"/>
          <w:marTop w:val="0"/>
          <w:marBottom w:val="0"/>
          <w:divBdr>
            <w:top w:val="none" w:sz="0" w:space="0" w:color="auto"/>
            <w:left w:val="none" w:sz="0" w:space="0" w:color="auto"/>
            <w:bottom w:val="none" w:sz="0" w:space="0" w:color="auto"/>
            <w:right w:val="none" w:sz="0" w:space="0" w:color="auto"/>
          </w:divBdr>
        </w:div>
        <w:div w:id="444813300">
          <w:marLeft w:val="640"/>
          <w:marRight w:val="0"/>
          <w:marTop w:val="0"/>
          <w:marBottom w:val="0"/>
          <w:divBdr>
            <w:top w:val="none" w:sz="0" w:space="0" w:color="auto"/>
            <w:left w:val="none" w:sz="0" w:space="0" w:color="auto"/>
            <w:bottom w:val="none" w:sz="0" w:space="0" w:color="auto"/>
            <w:right w:val="none" w:sz="0" w:space="0" w:color="auto"/>
          </w:divBdr>
        </w:div>
        <w:div w:id="1495143274">
          <w:marLeft w:val="640"/>
          <w:marRight w:val="0"/>
          <w:marTop w:val="0"/>
          <w:marBottom w:val="0"/>
          <w:divBdr>
            <w:top w:val="none" w:sz="0" w:space="0" w:color="auto"/>
            <w:left w:val="none" w:sz="0" w:space="0" w:color="auto"/>
            <w:bottom w:val="none" w:sz="0" w:space="0" w:color="auto"/>
            <w:right w:val="none" w:sz="0" w:space="0" w:color="auto"/>
          </w:divBdr>
        </w:div>
        <w:div w:id="1344437395">
          <w:marLeft w:val="640"/>
          <w:marRight w:val="0"/>
          <w:marTop w:val="0"/>
          <w:marBottom w:val="0"/>
          <w:divBdr>
            <w:top w:val="none" w:sz="0" w:space="0" w:color="auto"/>
            <w:left w:val="none" w:sz="0" w:space="0" w:color="auto"/>
            <w:bottom w:val="none" w:sz="0" w:space="0" w:color="auto"/>
            <w:right w:val="none" w:sz="0" w:space="0" w:color="auto"/>
          </w:divBdr>
        </w:div>
        <w:div w:id="1114056671">
          <w:marLeft w:val="640"/>
          <w:marRight w:val="0"/>
          <w:marTop w:val="0"/>
          <w:marBottom w:val="0"/>
          <w:divBdr>
            <w:top w:val="none" w:sz="0" w:space="0" w:color="auto"/>
            <w:left w:val="none" w:sz="0" w:space="0" w:color="auto"/>
            <w:bottom w:val="none" w:sz="0" w:space="0" w:color="auto"/>
            <w:right w:val="none" w:sz="0" w:space="0" w:color="auto"/>
          </w:divBdr>
        </w:div>
        <w:div w:id="412777180">
          <w:marLeft w:val="640"/>
          <w:marRight w:val="0"/>
          <w:marTop w:val="0"/>
          <w:marBottom w:val="0"/>
          <w:divBdr>
            <w:top w:val="none" w:sz="0" w:space="0" w:color="auto"/>
            <w:left w:val="none" w:sz="0" w:space="0" w:color="auto"/>
            <w:bottom w:val="none" w:sz="0" w:space="0" w:color="auto"/>
            <w:right w:val="none" w:sz="0" w:space="0" w:color="auto"/>
          </w:divBdr>
        </w:div>
        <w:div w:id="1711297641">
          <w:marLeft w:val="640"/>
          <w:marRight w:val="0"/>
          <w:marTop w:val="0"/>
          <w:marBottom w:val="0"/>
          <w:divBdr>
            <w:top w:val="none" w:sz="0" w:space="0" w:color="auto"/>
            <w:left w:val="none" w:sz="0" w:space="0" w:color="auto"/>
            <w:bottom w:val="none" w:sz="0" w:space="0" w:color="auto"/>
            <w:right w:val="none" w:sz="0" w:space="0" w:color="auto"/>
          </w:divBdr>
        </w:div>
        <w:div w:id="1916276958">
          <w:marLeft w:val="640"/>
          <w:marRight w:val="0"/>
          <w:marTop w:val="0"/>
          <w:marBottom w:val="0"/>
          <w:divBdr>
            <w:top w:val="none" w:sz="0" w:space="0" w:color="auto"/>
            <w:left w:val="none" w:sz="0" w:space="0" w:color="auto"/>
            <w:bottom w:val="none" w:sz="0" w:space="0" w:color="auto"/>
            <w:right w:val="none" w:sz="0" w:space="0" w:color="auto"/>
          </w:divBdr>
        </w:div>
        <w:div w:id="443430052">
          <w:marLeft w:val="640"/>
          <w:marRight w:val="0"/>
          <w:marTop w:val="0"/>
          <w:marBottom w:val="0"/>
          <w:divBdr>
            <w:top w:val="none" w:sz="0" w:space="0" w:color="auto"/>
            <w:left w:val="none" w:sz="0" w:space="0" w:color="auto"/>
            <w:bottom w:val="none" w:sz="0" w:space="0" w:color="auto"/>
            <w:right w:val="none" w:sz="0" w:space="0" w:color="auto"/>
          </w:divBdr>
        </w:div>
        <w:div w:id="276764500">
          <w:marLeft w:val="640"/>
          <w:marRight w:val="0"/>
          <w:marTop w:val="0"/>
          <w:marBottom w:val="0"/>
          <w:divBdr>
            <w:top w:val="none" w:sz="0" w:space="0" w:color="auto"/>
            <w:left w:val="none" w:sz="0" w:space="0" w:color="auto"/>
            <w:bottom w:val="none" w:sz="0" w:space="0" w:color="auto"/>
            <w:right w:val="none" w:sz="0" w:space="0" w:color="auto"/>
          </w:divBdr>
        </w:div>
        <w:div w:id="1959485555">
          <w:marLeft w:val="640"/>
          <w:marRight w:val="0"/>
          <w:marTop w:val="0"/>
          <w:marBottom w:val="0"/>
          <w:divBdr>
            <w:top w:val="none" w:sz="0" w:space="0" w:color="auto"/>
            <w:left w:val="none" w:sz="0" w:space="0" w:color="auto"/>
            <w:bottom w:val="none" w:sz="0" w:space="0" w:color="auto"/>
            <w:right w:val="none" w:sz="0" w:space="0" w:color="auto"/>
          </w:divBdr>
        </w:div>
        <w:div w:id="1149246791">
          <w:marLeft w:val="640"/>
          <w:marRight w:val="0"/>
          <w:marTop w:val="0"/>
          <w:marBottom w:val="0"/>
          <w:divBdr>
            <w:top w:val="none" w:sz="0" w:space="0" w:color="auto"/>
            <w:left w:val="none" w:sz="0" w:space="0" w:color="auto"/>
            <w:bottom w:val="none" w:sz="0" w:space="0" w:color="auto"/>
            <w:right w:val="none" w:sz="0" w:space="0" w:color="auto"/>
          </w:divBdr>
        </w:div>
        <w:div w:id="1013454949">
          <w:marLeft w:val="640"/>
          <w:marRight w:val="0"/>
          <w:marTop w:val="0"/>
          <w:marBottom w:val="0"/>
          <w:divBdr>
            <w:top w:val="none" w:sz="0" w:space="0" w:color="auto"/>
            <w:left w:val="none" w:sz="0" w:space="0" w:color="auto"/>
            <w:bottom w:val="none" w:sz="0" w:space="0" w:color="auto"/>
            <w:right w:val="none" w:sz="0" w:space="0" w:color="auto"/>
          </w:divBdr>
        </w:div>
        <w:div w:id="1548757713">
          <w:marLeft w:val="640"/>
          <w:marRight w:val="0"/>
          <w:marTop w:val="0"/>
          <w:marBottom w:val="0"/>
          <w:divBdr>
            <w:top w:val="none" w:sz="0" w:space="0" w:color="auto"/>
            <w:left w:val="none" w:sz="0" w:space="0" w:color="auto"/>
            <w:bottom w:val="none" w:sz="0" w:space="0" w:color="auto"/>
            <w:right w:val="none" w:sz="0" w:space="0" w:color="auto"/>
          </w:divBdr>
        </w:div>
        <w:div w:id="853152472">
          <w:marLeft w:val="640"/>
          <w:marRight w:val="0"/>
          <w:marTop w:val="0"/>
          <w:marBottom w:val="0"/>
          <w:divBdr>
            <w:top w:val="none" w:sz="0" w:space="0" w:color="auto"/>
            <w:left w:val="none" w:sz="0" w:space="0" w:color="auto"/>
            <w:bottom w:val="none" w:sz="0" w:space="0" w:color="auto"/>
            <w:right w:val="none" w:sz="0" w:space="0" w:color="auto"/>
          </w:divBdr>
        </w:div>
        <w:div w:id="1961259095">
          <w:marLeft w:val="640"/>
          <w:marRight w:val="0"/>
          <w:marTop w:val="0"/>
          <w:marBottom w:val="0"/>
          <w:divBdr>
            <w:top w:val="none" w:sz="0" w:space="0" w:color="auto"/>
            <w:left w:val="none" w:sz="0" w:space="0" w:color="auto"/>
            <w:bottom w:val="none" w:sz="0" w:space="0" w:color="auto"/>
            <w:right w:val="none" w:sz="0" w:space="0" w:color="auto"/>
          </w:divBdr>
        </w:div>
        <w:div w:id="1366128502">
          <w:marLeft w:val="640"/>
          <w:marRight w:val="0"/>
          <w:marTop w:val="0"/>
          <w:marBottom w:val="0"/>
          <w:divBdr>
            <w:top w:val="none" w:sz="0" w:space="0" w:color="auto"/>
            <w:left w:val="none" w:sz="0" w:space="0" w:color="auto"/>
            <w:bottom w:val="none" w:sz="0" w:space="0" w:color="auto"/>
            <w:right w:val="none" w:sz="0" w:space="0" w:color="auto"/>
          </w:divBdr>
        </w:div>
        <w:div w:id="629408945">
          <w:marLeft w:val="640"/>
          <w:marRight w:val="0"/>
          <w:marTop w:val="0"/>
          <w:marBottom w:val="0"/>
          <w:divBdr>
            <w:top w:val="none" w:sz="0" w:space="0" w:color="auto"/>
            <w:left w:val="none" w:sz="0" w:space="0" w:color="auto"/>
            <w:bottom w:val="none" w:sz="0" w:space="0" w:color="auto"/>
            <w:right w:val="none" w:sz="0" w:space="0" w:color="auto"/>
          </w:divBdr>
        </w:div>
        <w:div w:id="1937441740">
          <w:marLeft w:val="640"/>
          <w:marRight w:val="0"/>
          <w:marTop w:val="0"/>
          <w:marBottom w:val="0"/>
          <w:divBdr>
            <w:top w:val="none" w:sz="0" w:space="0" w:color="auto"/>
            <w:left w:val="none" w:sz="0" w:space="0" w:color="auto"/>
            <w:bottom w:val="none" w:sz="0" w:space="0" w:color="auto"/>
            <w:right w:val="none" w:sz="0" w:space="0" w:color="auto"/>
          </w:divBdr>
        </w:div>
        <w:div w:id="529535235">
          <w:marLeft w:val="640"/>
          <w:marRight w:val="0"/>
          <w:marTop w:val="0"/>
          <w:marBottom w:val="0"/>
          <w:divBdr>
            <w:top w:val="none" w:sz="0" w:space="0" w:color="auto"/>
            <w:left w:val="none" w:sz="0" w:space="0" w:color="auto"/>
            <w:bottom w:val="none" w:sz="0" w:space="0" w:color="auto"/>
            <w:right w:val="none" w:sz="0" w:space="0" w:color="auto"/>
          </w:divBdr>
        </w:div>
        <w:div w:id="563681270">
          <w:marLeft w:val="640"/>
          <w:marRight w:val="0"/>
          <w:marTop w:val="0"/>
          <w:marBottom w:val="0"/>
          <w:divBdr>
            <w:top w:val="none" w:sz="0" w:space="0" w:color="auto"/>
            <w:left w:val="none" w:sz="0" w:space="0" w:color="auto"/>
            <w:bottom w:val="none" w:sz="0" w:space="0" w:color="auto"/>
            <w:right w:val="none" w:sz="0" w:space="0" w:color="auto"/>
          </w:divBdr>
        </w:div>
        <w:div w:id="1445609692">
          <w:marLeft w:val="640"/>
          <w:marRight w:val="0"/>
          <w:marTop w:val="0"/>
          <w:marBottom w:val="0"/>
          <w:divBdr>
            <w:top w:val="none" w:sz="0" w:space="0" w:color="auto"/>
            <w:left w:val="none" w:sz="0" w:space="0" w:color="auto"/>
            <w:bottom w:val="none" w:sz="0" w:space="0" w:color="auto"/>
            <w:right w:val="none" w:sz="0" w:space="0" w:color="auto"/>
          </w:divBdr>
        </w:div>
        <w:div w:id="1201285124">
          <w:marLeft w:val="640"/>
          <w:marRight w:val="0"/>
          <w:marTop w:val="0"/>
          <w:marBottom w:val="0"/>
          <w:divBdr>
            <w:top w:val="none" w:sz="0" w:space="0" w:color="auto"/>
            <w:left w:val="none" w:sz="0" w:space="0" w:color="auto"/>
            <w:bottom w:val="none" w:sz="0" w:space="0" w:color="auto"/>
            <w:right w:val="none" w:sz="0" w:space="0" w:color="auto"/>
          </w:divBdr>
        </w:div>
        <w:div w:id="638460086">
          <w:marLeft w:val="640"/>
          <w:marRight w:val="0"/>
          <w:marTop w:val="0"/>
          <w:marBottom w:val="0"/>
          <w:divBdr>
            <w:top w:val="none" w:sz="0" w:space="0" w:color="auto"/>
            <w:left w:val="none" w:sz="0" w:space="0" w:color="auto"/>
            <w:bottom w:val="none" w:sz="0" w:space="0" w:color="auto"/>
            <w:right w:val="none" w:sz="0" w:space="0" w:color="auto"/>
          </w:divBdr>
        </w:div>
        <w:div w:id="2026978930">
          <w:marLeft w:val="640"/>
          <w:marRight w:val="0"/>
          <w:marTop w:val="0"/>
          <w:marBottom w:val="0"/>
          <w:divBdr>
            <w:top w:val="none" w:sz="0" w:space="0" w:color="auto"/>
            <w:left w:val="none" w:sz="0" w:space="0" w:color="auto"/>
            <w:bottom w:val="none" w:sz="0" w:space="0" w:color="auto"/>
            <w:right w:val="none" w:sz="0" w:space="0" w:color="auto"/>
          </w:divBdr>
        </w:div>
        <w:div w:id="1045834812">
          <w:marLeft w:val="640"/>
          <w:marRight w:val="0"/>
          <w:marTop w:val="0"/>
          <w:marBottom w:val="0"/>
          <w:divBdr>
            <w:top w:val="none" w:sz="0" w:space="0" w:color="auto"/>
            <w:left w:val="none" w:sz="0" w:space="0" w:color="auto"/>
            <w:bottom w:val="none" w:sz="0" w:space="0" w:color="auto"/>
            <w:right w:val="none" w:sz="0" w:space="0" w:color="auto"/>
          </w:divBdr>
        </w:div>
        <w:div w:id="2133819193">
          <w:marLeft w:val="640"/>
          <w:marRight w:val="0"/>
          <w:marTop w:val="0"/>
          <w:marBottom w:val="0"/>
          <w:divBdr>
            <w:top w:val="none" w:sz="0" w:space="0" w:color="auto"/>
            <w:left w:val="none" w:sz="0" w:space="0" w:color="auto"/>
            <w:bottom w:val="none" w:sz="0" w:space="0" w:color="auto"/>
            <w:right w:val="none" w:sz="0" w:space="0" w:color="auto"/>
          </w:divBdr>
        </w:div>
        <w:div w:id="1734743080">
          <w:marLeft w:val="640"/>
          <w:marRight w:val="0"/>
          <w:marTop w:val="0"/>
          <w:marBottom w:val="0"/>
          <w:divBdr>
            <w:top w:val="none" w:sz="0" w:space="0" w:color="auto"/>
            <w:left w:val="none" w:sz="0" w:space="0" w:color="auto"/>
            <w:bottom w:val="none" w:sz="0" w:space="0" w:color="auto"/>
            <w:right w:val="none" w:sz="0" w:space="0" w:color="auto"/>
          </w:divBdr>
        </w:div>
        <w:div w:id="1440832432">
          <w:marLeft w:val="640"/>
          <w:marRight w:val="0"/>
          <w:marTop w:val="0"/>
          <w:marBottom w:val="0"/>
          <w:divBdr>
            <w:top w:val="none" w:sz="0" w:space="0" w:color="auto"/>
            <w:left w:val="none" w:sz="0" w:space="0" w:color="auto"/>
            <w:bottom w:val="none" w:sz="0" w:space="0" w:color="auto"/>
            <w:right w:val="none" w:sz="0" w:space="0" w:color="auto"/>
          </w:divBdr>
        </w:div>
        <w:div w:id="557279559">
          <w:marLeft w:val="640"/>
          <w:marRight w:val="0"/>
          <w:marTop w:val="0"/>
          <w:marBottom w:val="0"/>
          <w:divBdr>
            <w:top w:val="none" w:sz="0" w:space="0" w:color="auto"/>
            <w:left w:val="none" w:sz="0" w:space="0" w:color="auto"/>
            <w:bottom w:val="none" w:sz="0" w:space="0" w:color="auto"/>
            <w:right w:val="none" w:sz="0" w:space="0" w:color="auto"/>
          </w:divBdr>
        </w:div>
        <w:div w:id="1581015256">
          <w:marLeft w:val="640"/>
          <w:marRight w:val="0"/>
          <w:marTop w:val="0"/>
          <w:marBottom w:val="0"/>
          <w:divBdr>
            <w:top w:val="none" w:sz="0" w:space="0" w:color="auto"/>
            <w:left w:val="none" w:sz="0" w:space="0" w:color="auto"/>
            <w:bottom w:val="none" w:sz="0" w:space="0" w:color="auto"/>
            <w:right w:val="none" w:sz="0" w:space="0" w:color="auto"/>
          </w:divBdr>
        </w:div>
        <w:div w:id="1654723461">
          <w:marLeft w:val="640"/>
          <w:marRight w:val="0"/>
          <w:marTop w:val="0"/>
          <w:marBottom w:val="0"/>
          <w:divBdr>
            <w:top w:val="none" w:sz="0" w:space="0" w:color="auto"/>
            <w:left w:val="none" w:sz="0" w:space="0" w:color="auto"/>
            <w:bottom w:val="none" w:sz="0" w:space="0" w:color="auto"/>
            <w:right w:val="none" w:sz="0" w:space="0" w:color="auto"/>
          </w:divBdr>
        </w:div>
        <w:div w:id="1356346918">
          <w:marLeft w:val="640"/>
          <w:marRight w:val="0"/>
          <w:marTop w:val="0"/>
          <w:marBottom w:val="0"/>
          <w:divBdr>
            <w:top w:val="none" w:sz="0" w:space="0" w:color="auto"/>
            <w:left w:val="none" w:sz="0" w:space="0" w:color="auto"/>
            <w:bottom w:val="none" w:sz="0" w:space="0" w:color="auto"/>
            <w:right w:val="none" w:sz="0" w:space="0" w:color="auto"/>
          </w:divBdr>
        </w:div>
        <w:div w:id="1478764155">
          <w:marLeft w:val="640"/>
          <w:marRight w:val="0"/>
          <w:marTop w:val="0"/>
          <w:marBottom w:val="0"/>
          <w:divBdr>
            <w:top w:val="none" w:sz="0" w:space="0" w:color="auto"/>
            <w:left w:val="none" w:sz="0" w:space="0" w:color="auto"/>
            <w:bottom w:val="none" w:sz="0" w:space="0" w:color="auto"/>
            <w:right w:val="none" w:sz="0" w:space="0" w:color="auto"/>
          </w:divBdr>
        </w:div>
        <w:div w:id="1244074289">
          <w:marLeft w:val="640"/>
          <w:marRight w:val="0"/>
          <w:marTop w:val="0"/>
          <w:marBottom w:val="0"/>
          <w:divBdr>
            <w:top w:val="none" w:sz="0" w:space="0" w:color="auto"/>
            <w:left w:val="none" w:sz="0" w:space="0" w:color="auto"/>
            <w:bottom w:val="none" w:sz="0" w:space="0" w:color="auto"/>
            <w:right w:val="none" w:sz="0" w:space="0" w:color="auto"/>
          </w:divBdr>
        </w:div>
      </w:divsChild>
    </w:div>
    <w:div w:id="425420191">
      <w:bodyDiv w:val="1"/>
      <w:marLeft w:val="0"/>
      <w:marRight w:val="0"/>
      <w:marTop w:val="0"/>
      <w:marBottom w:val="0"/>
      <w:divBdr>
        <w:top w:val="none" w:sz="0" w:space="0" w:color="auto"/>
        <w:left w:val="none" w:sz="0" w:space="0" w:color="auto"/>
        <w:bottom w:val="none" w:sz="0" w:space="0" w:color="auto"/>
        <w:right w:val="none" w:sz="0" w:space="0" w:color="auto"/>
      </w:divBdr>
    </w:div>
    <w:div w:id="426077802">
      <w:bodyDiv w:val="1"/>
      <w:marLeft w:val="0"/>
      <w:marRight w:val="0"/>
      <w:marTop w:val="0"/>
      <w:marBottom w:val="0"/>
      <w:divBdr>
        <w:top w:val="none" w:sz="0" w:space="0" w:color="auto"/>
        <w:left w:val="none" w:sz="0" w:space="0" w:color="auto"/>
        <w:bottom w:val="none" w:sz="0" w:space="0" w:color="auto"/>
        <w:right w:val="none" w:sz="0" w:space="0" w:color="auto"/>
      </w:divBdr>
    </w:div>
    <w:div w:id="426081974">
      <w:bodyDiv w:val="1"/>
      <w:marLeft w:val="0"/>
      <w:marRight w:val="0"/>
      <w:marTop w:val="0"/>
      <w:marBottom w:val="0"/>
      <w:divBdr>
        <w:top w:val="none" w:sz="0" w:space="0" w:color="auto"/>
        <w:left w:val="none" w:sz="0" w:space="0" w:color="auto"/>
        <w:bottom w:val="none" w:sz="0" w:space="0" w:color="auto"/>
        <w:right w:val="none" w:sz="0" w:space="0" w:color="auto"/>
      </w:divBdr>
      <w:divsChild>
        <w:div w:id="1913539156">
          <w:marLeft w:val="480"/>
          <w:marRight w:val="0"/>
          <w:marTop w:val="0"/>
          <w:marBottom w:val="0"/>
          <w:divBdr>
            <w:top w:val="none" w:sz="0" w:space="0" w:color="auto"/>
            <w:left w:val="none" w:sz="0" w:space="0" w:color="auto"/>
            <w:bottom w:val="none" w:sz="0" w:space="0" w:color="auto"/>
            <w:right w:val="none" w:sz="0" w:space="0" w:color="auto"/>
          </w:divBdr>
        </w:div>
        <w:div w:id="328794113">
          <w:marLeft w:val="480"/>
          <w:marRight w:val="0"/>
          <w:marTop w:val="0"/>
          <w:marBottom w:val="0"/>
          <w:divBdr>
            <w:top w:val="none" w:sz="0" w:space="0" w:color="auto"/>
            <w:left w:val="none" w:sz="0" w:space="0" w:color="auto"/>
            <w:bottom w:val="none" w:sz="0" w:space="0" w:color="auto"/>
            <w:right w:val="none" w:sz="0" w:space="0" w:color="auto"/>
          </w:divBdr>
        </w:div>
        <w:div w:id="819690673">
          <w:marLeft w:val="480"/>
          <w:marRight w:val="0"/>
          <w:marTop w:val="0"/>
          <w:marBottom w:val="0"/>
          <w:divBdr>
            <w:top w:val="none" w:sz="0" w:space="0" w:color="auto"/>
            <w:left w:val="none" w:sz="0" w:space="0" w:color="auto"/>
            <w:bottom w:val="none" w:sz="0" w:space="0" w:color="auto"/>
            <w:right w:val="none" w:sz="0" w:space="0" w:color="auto"/>
          </w:divBdr>
        </w:div>
        <w:div w:id="1348754372">
          <w:marLeft w:val="480"/>
          <w:marRight w:val="0"/>
          <w:marTop w:val="0"/>
          <w:marBottom w:val="0"/>
          <w:divBdr>
            <w:top w:val="none" w:sz="0" w:space="0" w:color="auto"/>
            <w:left w:val="none" w:sz="0" w:space="0" w:color="auto"/>
            <w:bottom w:val="none" w:sz="0" w:space="0" w:color="auto"/>
            <w:right w:val="none" w:sz="0" w:space="0" w:color="auto"/>
          </w:divBdr>
        </w:div>
        <w:div w:id="205606343">
          <w:marLeft w:val="480"/>
          <w:marRight w:val="0"/>
          <w:marTop w:val="0"/>
          <w:marBottom w:val="0"/>
          <w:divBdr>
            <w:top w:val="none" w:sz="0" w:space="0" w:color="auto"/>
            <w:left w:val="none" w:sz="0" w:space="0" w:color="auto"/>
            <w:bottom w:val="none" w:sz="0" w:space="0" w:color="auto"/>
            <w:right w:val="none" w:sz="0" w:space="0" w:color="auto"/>
          </w:divBdr>
        </w:div>
        <w:div w:id="1745029750">
          <w:marLeft w:val="480"/>
          <w:marRight w:val="0"/>
          <w:marTop w:val="0"/>
          <w:marBottom w:val="0"/>
          <w:divBdr>
            <w:top w:val="none" w:sz="0" w:space="0" w:color="auto"/>
            <w:left w:val="none" w:sz="0" w:space="0" w:color="auto"/>
            <w:bottom w:val="none" w:sz="0" w:space="0" w:color="auto"/>
            <w:right w:val="none" w:sz="0" w:space="0" w:color="auto"/>
          </w:divBdr>
        </w:div>
        <w:div w:id="1253201131">
          <w:marLeft w:val="480"/>
          <w:marRight w:val="0"/>
          <w:marTop w:val="0"/>
          <w:marBottom w:val="0"/>
          <w:divBdr>
            <w:top w:val="none" w:sz="0" w:space="0" w:color="auto"/>
            <w:left w:val="none" w:sz="0" w:space="0" w:color="auto"/>
            <w:bottom w:val="none" w:sz="0" w:space="0" w:color="auto"/>
            <w:right w:val="none" w:sz="0" w:space="0" w:color="auto"/>
          </w:divBdr>
        </w:div>
        <w:div w:id="1375423919">
          <w:marLeft w:val="480"/>
          <w:marRight w:val="0"/>
          <w:marTop w:val="0"/>
          <w:marBottom w:val="0"/>
          <w:divBdr>
            <w:top w:val="none" w:sz="0" w:space="0" w:color="auto"/>
            <w:left w:val="none" w:sz="0" w:space="0" w:color="auto"/>
            <w:bottom w:val="none" w:sz="0" w:space="0" w:color="auto"/>
            <w:right w:val="none" w:sz="0" w:space="0" w:color="auto"/>
          </w:divBdr>
        </w:div>
        <w:div w:id="1060788356">
          <w:marLeft w:val="480"/>
          <w:marRight w:val="0"/>
          <w:marTop w:val="0"/>
          <w:marBottom w:val="0"/>
          <w:divBdr>
            <w:top w:val="none" w:sz="0" w:space="0" w:color="auto"/>
            <w:left w:val="none" w:sz="0" w:space="0" w:color="auto"/>
            <w:bottom w:val="none" w:sz="0" w:space="0" w:color="auto"/>
            <w:right w:val="none" w:sz="0" w:space="0" w:color="auto"/>
          </w:divBdr>
        </w:div>
        <w:div w:id="1458648777">
          <w:marLeft w:val="480"/>
          <w:marRight w:val="0"/>
          <w:marTop w:val="0"/>
          <w:marBottom w:val="0"/>
          <w:divBdr>
            <w:top w:val="none" w:sz="0" w:space="0" w:color="auto"/>
            <w:left w:val="none" w:sz="0" w:space="0" w:color="auto"/>
            <w:bottom w:val="none" w:sz="0" w:space="0" w:color="auto"/>
            <w:right w:val="none" w:sz="0" w:space="0" w:color="auto"/>
          </w:divBdr>
        </w:div>
        <w:div w:id="1242837639">
          <w:marLeft w:val="480"/>
          <w:marRight w:val="0"/>
          <w:marTop w:val="0"/>
          <w:marBottom w:val="0"/>
          <w:divBdr>
            <w:top w:val="none" w:sz="0" w:space="0" w:color="auto"/>
            <w:left w:val="none" w:sz="0" w:space="0" w:color="auto"/>
            <w:bottom w:val="none" w:sz="0" w:space="0" w:color="auto"/>
            <w:right w:val="none" w:sz="0" w:space="0" w:color="auto"/>
          </w:divBdr>
        </w:div>
        <w:div w:id="203713969">
          <w:marLeft w:val="480"/>
          <w:marRight w:val="0"/>
          <w:marTop w:val="0"/>
          <w:marBottom w:val="0"/>
          <w:divBdr>
            <w:top w:val="none" w:sz="0" w:space="0" w:color="auto"/>
            <w:left w:val="none" w:sz="0" w:space="0" w:color="auto"/>
            <w:bottom w:val="none" w:sz="0" w:space="0" w:color="auto"/>
            <w:right w:val="none" w:sz="0" w:space="0" w:color="auto"/>
          </w:divBdr>
        </w:div>
        <w:div w:id="1125806133">
          <w:marLeft w:val="480"/>
          <w:marRight w:val="0"/>
          <w:marTop w:val="0"/>
          <w:marBottom w:val="0"/>
          <w:divBdr>
            <w:top w:val="none" w:sz="0" w:space="0" w:color="auto"/>
            <w:left w:val="none" w:sz="0" w:space="0" w:color="auto"/>
            <w:bottom w:val="none" w:sz="0" w:space="0" w:color="auto"/>
            <w:right w:val="none" w:sz="0" w:space="0" w:color="auto"/>
          </w:divBdr>
        </w:div>
        <w:div w:id="1267274488">
          <w:marLeft w:val="480"/>
          <w:marRight w:val="0"/>
          <w:marTop w:val="0"/>
          <w:marBottom w:val="0"/>
          <w:divBdr>
            <w:top w:val="none" w:sz="0" w:space="0" w:color="auto"/>
            <w:left w:val="none" w:sz="0" w:space="0" w:color="auto"/>
            <w:bottom w:val="none" w:sz="0" w:space="0" w:color="auto"/>
            <w:right w:val="none" w:sz="0" w:space="0" w:color="auto"/>
          </w:divBdr>
        </w:div>
        <w:div w:id="923339549">
          <w:marLeft w:val="480"/>
          <w:marRight w:val="0"/>
          <w:marTop w:val="0"/>
          <w:marBottom w:val="0"/>
          <w:divBdr>
            <w:top w:val="none" w:sz="0" w:space="0" w:color="auto"/>
            <w:left w:val="none" w:sz="0" w:space="0" w:color="auto"/>
            <w:bottom w:val="none" w:sz="0" w:space="0" w:color="auto"/>
            <w:right w:val="none" w:sz="0" w:space="0" w:color="auto"/>
          </w:divBdr>
        </w:div>
        <w:div w:id="1491561695">
          <w:marLeft w:val="480"/>
          <w:marRight w:val="0"/>
          <w:marTop w:val="0"/>
          <w:marBottom w:val="0"/>
          <w:divBdr>
            <w:top w:val="none" w:sz="0" w:space="0" w:color="auto"/>
            <w:left w:val="none" w:sz="0" w:space="0" w:color="auto"/>
            <w:bottom w:val="none" w:sz="0" w:space="0" w:color="auto"/>
            <w:right w:val="none" w:sz="0" w:space="0" w:color="auto"/>
          </w:divBdr>
        </w:div>
        <w:div w:id="1244757859">
          <w:marLeft w:val="480"/>
          <w:marRight w:val="0"/>
          <w:marTop w:val="0"/>
          <w:marBottom w:val="0"/>
          <w:divBdr>
            <w:top w:val="none" w:sz="0" w:space="0" w:color="auto"/>
            <w:left w:val="none" w:sz="0" w:space="0" w:color="auto"/>
            <w:bottom w:val="none" w:sz="0" w:space="0" w:color="auto"/>
            <w:right w:val="none" w:sz="0" w:space="0" w:color="auto"/>
          </w:divBdr>
        </w:div>
        <w:div w:id="675886006">
          <w:marLeft w:val="480"/>
          <w:marRight w:val="0"/>
          <w:marTop w:val="0"/>
          <w:marBottom w:val="0"/>
          <w:divBdr>
            <w:top w:val="none" w:sz="0" w:space="0" w:color="auto"/>
            <w:left w:val="none" w:sz="0" w:space="0" w:color="auto"/>
            <w:bottom w:val="none" w:sz="0" w:space="0" w:color="auto"/>
            <w:right w:val="none" w:sz="0" w:space="0" w:color="auto"/>
          </w:divBdr>
        </w:div>
        <w:div w:id="1813710632">
          <w:marLeft w:val="480"/>
          <w:marRight w:val="0"/>
          <w:marTop w:val="0"/>
          <w:marBottom w:val="0"/>
          <w:divBdr>
            <w:top w:val="none" w:sz="0" w:space="0" w:color="auto"/>
            <w:left w:val="none" w:sz="0" w:space="0" w:color="auto"/>
            <w:bottom w:val="none" w:sz="0" w:space="0" w:color="auto"/>
            <w:right w:val="none" w:sz="0" w:space="0" w:color="auto"/>
          </w:divBdr>
        </w:div>
        <w:div w:id="486018609">
          <w:marLeft w:val="480"/>
          <w:marRight w:val="0"/>
          <w:marTop w:val="0"/>
          <w:marBottom w:val="0"/>
          <w:divBdr>
            <w:top w:val="none" w:sz="0" w:space="0" w:color="auto"/>
            <w:left w:val="none" w:sz="0" w:space="0" w:color="auto"/>
            <w:bottom w:val="none" w:sz="0" w:space="0" w:color="auto"/>
            <w:right w:val="none" w:sz="0" w:space="0" w:color="auto"/>
          </w:divBdr>
        </w:div>
        <w:div w:id="1987590711">
          <w:marLeft w:val="480"/>
          <w:marRight w:val="0"/>
          <w:marTop w:val="0"/>
          <w:marBottom w:val="0"/>
          <w:divBdr>
            <w:top w:val="none" w:sz="0" w:space="0" w:color="auto"/>
            <w:left w:val="none" w:sz="0" w:space="0" w:color="auto"/>
            <w:bottom w:val="none" w:sz="0" w:space="0" w:color="auto"/>
            <w:right w:val="none" w:sz="0" w:space="0" w:color="auto"/>
          </w:divBdr>
        </w:div>
        <w:div w:id="1806462933">
          <w:marLeft w:val="480"/>
          <w:marRight w:val="0"/>
          <w:marTop w:val="0"/>
          <w:marBottom w:val="0"/>
          <w:divBdr>
            <w:top w:val="none" w:sz="0" w:space="0" w:color="auto"/>
            <w:left w:val="none" w:sz="0" w:space="0" w:color="auto"/>
            <w:bottom w:val="none" w:sz="0" w:space="0" w:color="auto"/>
            <w:right w:val="none" w:sz="0" w:space="0" w:color="auto"/>
          </w:divBdr>
        </w:div>
        <w:div w:id="1449935535">
          <w:marLeft w:val="480"/>
          <w:marRight w:val="0"/>
          <w:marTop w:val="0"/>
          <w:marBottom w:val="0"/>
          <w:divBdr>
            <w:top w:val="none" w:sz="0" w:space="0" w:color="auto"/>
            <w:left w:val="none" w:sz="0" w:space="0" w:color="auto"/>
            <w:bottom w:val="none" w:sz="0" w:space="0" w:color="auto"/>
            <w:right w:val="none" w:sz="0" w:space="0" w:color="auto"/>
          </w:divBdr>
        </w:div>
        <w:div w:id="1320428336">
          <w:marLeft w:val="480"/>
          <w:marRight w:val="0"/>
          <w:marTop w:val="0"/>
          <w:marBottom w:val="0"/>
          <w:divBdr>
            <w:top w:val="none" w:sz="0" w:space="0" w:color="auto"/>
            <w:left w:val="none" w:sz="0" w:space="0" w:color="auto"/>
            <w:bottom w:val="none" w:sz="0" w:space="0" w:color="auto"/>
            <w:right w:val="none" w:sz="0" w:space="0" w:color="auto"/>
          </w:divBdr>
        </w:div>
        <w:div w:id="1990288052">
          <w:marLeft w:val="480"/>
          <w:marRight w:val="0"/>
          <w:marTop w:val="0"/>
          <w:marBottom w:val="0"/>
          <w:divBdr>
            <w:top w:val="none" w:sz="0" w:space="0" w:color="auto"/>
            <w:left w:val="none" w:sz="0" w:space="0" w:color="auto"/>
            <w:bottom w:val="none" w:sz="0" w:space="0" w:color="auto"/>
            <w:right w:val="none" w:sz="0" w:space="0" w:color="auto"/>
          </w:divBdr>
        </w:div>
        <w:div w:id="890337394">
          <w:marLeft w:val="480"/>
          <w:marRight w:val="0"/>
          <w:marTop w:val="0"/>
          <w:marBottom w:val="0"/>
          <w:divBdr>
            <w:top w:val="none" w:sz="0" w:space="0" w:color="auto"/>
            <w:left w:val="none" w:sz="0" w:space="0" w:color="auto"/>
            <w:bottom w:val="none" w:sz="0" w:space="0" w:color="auto"/>
            <w:right w:val="none" w:sz="0" w:space="0" w:color="auto"/>
          </w:divBdr>
        </w:div>
        <w:div w:id="1276909783">
          <w:marLeft w:val="480"/>
          <w:marRight w:val="0"/>
          <w:marTop w:val="0"/>
          <w:marBottom w:val="0"/>
          <w:divBdr>
            <w:top w:val="none" w:sz="0" w:space="0" w:color="auto"/>
            <w:left w:val="none" w:sz="0" w:space="0" w:color="auto"/>
            <w:bottom w:val="none" w:sz="0" w:space="0" w:color="auto"/>
            <w:right w:val="none" w:sz="0" w:space="0" w:color="auto"/>
          </w:divBdr>
        </w:div>
        <w:div w:id="1927379224">
          <w:marLeft w:val="480"/>
          <w:marRight w:val="0"/>
          <w:marTop w:val="0"/>
          <w:marBottom w:val="0"/>
          <w:divBdr>
            <w:top w:val="none" w:sz="0" w:space="0" w:color="auto"/>
            <w:left w:val="none" w:sz="0" w:space="0" w:color="auto"/>
            <w:bottom w:val="none" w:sz="0" w:space="0" w:color="auto"/>
            <w:right w:val="none" w:sz="0" w:space="0" w:color="auto"/>
          </w:divBdr>
        </w:div>
        <w:div w:id="899942234">
          <w:marLeft w:val="480"/>
          <w:marRight w:val="0"/>
          <w:marTop w:val="0"/>
          <w:marBottom w:val="0"/>
          <w:divBdr>
            <w:top w:val="none" w:sz="0" w:space="0" w:color="auto"/>
            <w:left w:val="none" w:sz="0" w:space="0" w:color="auto"/>
            <w:bottom w:val="none" w:sz="0" w:space="0" w:color="auto"/>
            <w:right w:val="none" w:sz="0" w:space="0" w:color="auto"/>
          </w:divBdr>
        </w:div>
        <w:div w:id="191261321">
          <w:marLeft w:val="480"/>
          <w:marRight w:val="0"/>
          <w:marTop w:val="0"/>
          <w:marBottom w:val="0"/>
          <w:divBdr>
            <w:top w:val="none" w:sz="0" w:space="0" w:color="auto"/>
            <w:left w:val="none" w:sz="0" w:space="0" w:color="auto"/>
            <w:bottom w:val="none" w:sz="0" w:space="0" w:color="auto"/>
            <w:right w:val="none" w:sz="0" w:space="0" w:color="auto"/>
          </w:divBdr>
        </w:div>
        <w:div w:id="1053771488">
          <w:marLeft w:val="480"/>
          <w:marRight w:val="0"/>
          <w:marTop w:val="0"/>
          <w:marBottom w:val="0"/>
          <w:divBdr>
            <w:top w:val="none" w:sz="0" w:space="0" w:color="auto"/>
            <w:left w:val="none" w:sz="0" w:space="0" w:color="auto"/>
            <w:bottom w:val="none" w:sz="0" w:space="0" w:color="auto"/>
            <w:right w:val="none" w:sz="0" w:space="0" w:color="auto"/>
          </w:divBdr>
        </w:div>
      </w:divsChild>
    </w:div>
    <w:div w:id="426732072">
      <w:bodyDiv w:val="1"/>
      <w:marLeft w:val="0"/>
      <w:marRight w:val="0"/>
      <w:marTop w:val="0"/>
      <w:marBottom w:val="0"/>
      <w:divBdr>
        <w:top w:val="none" w:sz="0" w:space="0" w:color="auto"/>
        <w:left w:val="none" w:sz="0" w:space="0" w:color="auto"/>
        <w:bottom w:val="none" w:sz="0" w:space="0" w:color="auto"/>
        <w:right w:val="none" w:sz="0" w:space="0" w:color="auto"/>
      </w:divBdr>
    </w:div>
    <w:div w:id="427586064">
      <w:bodyDiv w:val="1"/>
      <w:marLeft w:val="0"/>
      <w:marRight w:val="0"/>
      <w:marTop w:val="0"/>
      <w:marBottom w:val="0"/>
      <w:divBdr>
        <w:top w:val="none" w:sz="0" w:space="0" w:color="auto"/>
        <w:left w:val="none" w:sz="0" w:space="0" w:color="auto"/>
        <w:bottom w:val="none" w:sz="0" w:space="0" w:color="auto"/>
        <w:right w:val="none" w:sz="0" w:space="0" w:color="auto"/>
      </w:divBdr>
    </w:div>
    <w:div w:id="430323158">
      <w:bodyDiv w:val="1"/>
      <w:marLeft w:val="0"/>
      <w:marRight w:val="0"/>
      <w:marTop w:val="0"/>
      <w:marBottom w:val="0"/>
      <w:divBdr>
        <w:top w:val="none" w:sz="0" w:space="0" w:color="auto"/>
        <w:left w:val="none" w:sz="0" w:space="0" w:color="auto"/>
        <w:bottom w:val="none" w:sz="0" w:space="0" w:color="auto"/>
        <w:right w:val="none" w:sz="0" w:space="0" w:color="auto"/>
      </w:divBdr>
    </w:div>
    <w:div w:id="431434589">
      <w:bodyDiv w:val="1"/>
      <w:marLeft w:val="0"/>
      <w:marRight w:val="0"/>
      <w:marTop w:val="0"/>
      <w:marBottom w:val="0"/>
      <w:divBdr>
        <w:top w:val="none" w:sz="0" w:space="0" w:color="auto"/>
        <w:left w:val="none" w:sz="0" w:space="0" w:color="auto"/>
        <w:bottom w:val="none" w:sz="0" w:space="0" w:color="auto"/>
        <w:right w:val="none" w:sz="0" w:space="0" w:color="auto"/>
      </w:divBdr>
      <w:divsChild>
        <w:div w:id="60830773">
          <w:marLeft w:val="640"/>
          <w:marRight w:val="0"/>
          <w:marTop w:val="0"/>
          <w:marBottom w:val="0"/>
          <w:divBdr>
            <w:top w:val="none" w:sz="0" w:space="0" w:color="auto"/>
            <w:left w:val="none" w:sz="0" w:space="0" w:color="auto"/>
            <w:bottom w:val="none" w:sz="0" w:space="0" w:color="auto"/>
            <w:right w:val="none" w:sz="0" w:space="0" w:color="auto"/>
          </w:divBdr>
        </w:div>
        <w:div w:id="1594784250">
          <w:marLeft w:val="640"/>
          <w:marRight w:val="0"/>
          <w:marTop w:val="0"/>
          <w:marBottom w:val="0"/>
          <w:divBdr>
            <w:top w:val="none" w:sz="0" w:space="0" w:color="auto"/>
            <w:left w:val="none" w:sz="0" w:space="0" w:color="auto"/>
            <w:bottom w:val="none" w:sz="0" w:space="0" w:color="auto"/>
            <w:right w:val="none" w:sz="0" w:space="0" w:color="auto"/>
          </w:divBdr>
        </w:div>
        <w:div w:id="260722201">
          <w:marLeft w:val="640"/>
          <w:marRight w:val="0"/>
          <w:marTop w:val="0"/>
          <w:marBottom w:val="0"/>
          <w:divBdr>
            <w:top w:val="none" w:sz="0" w:space="0" w:color="auto"/>
            <w:left w:val="none" w:sz="0" w:space="0" w:color="auto"/>
            <w:bottom w:val="none" w:sz="0" w:space="0" w:color="auto"/>
            <w:right w:val="none" w:sz="0" w:space="0" w:color="auto"/>
          </w:divBdr>
        </w:div>
        <w:div w:id="935097951">
          <w:marLeft w:val="640"/>
          <w:marRight w:val="0"/>
          <w:marTop w:val="0"/>
          <w:marBottom w:val="0"/>
          <w:divBdr>
            <w:top w:val="none" w:sz="0" w:space="0" w:color="auto"/>
            <w:left w:val="none" w:sz="0" w:space="0" w:color="auto"/>
            <w:bottom w:val="none" w:sz="0" w:space="0" w:color="auto"/>
            <w:right w:val="none" w:sz="0" w:space="0" w:color="auto"/>
          </w:divBdr>
        </w:div>
        <w:div w:id="1291398661">
          <w:marLeft w:val="640"/>
          <w:marRight w:val="0"/>
          <w:marTop w:val="0"/>
          <w:marBottom w:val="0"/>
          <w:divBdr>
            <w:top w:val="none" w:sz="0" w:space="0" w:color="auto"/>
            <w:left w:val="none" w:sz="0" w:space="0" w:color="auto"/>
            <w:bottom w:val="none" w:sz="0" w:space="0" w:color="auto"/>
            <w:right w:val="none" w:sz="0" w:space="0" w:color="auto"/>
          </w:divBdr>
        </w:div>
        <w:div w:id="196310773">
          <w:marLeft w:val="640"/>
          <w:marRight w:val="0"/>
          <w:marTop w:val="0"/>
          <w:marBottom w:val="0"/>
          <w:divBdr>
            <w:top w:val="none" w:sz="0" w:space="0" w:color="auto"/>
            <w:left w:val="none" w:sz="0" w:space="0" w:color="auto"/>
            <w:bottom w:val="none" w:sz="0" w:space="0" w:color="auto"/>
            <w:right w:val="none" w:sz="0" w:space="0" w:color="auto"/>
          </w:divBdr>
        </w:div>
        <w:div w:id="989748508">
          <w:marLeft w:val="640"/>
          <w:marRight w:val="0"/>
          <w:marTop w:val="0"/>
          <w:marBottom w:val="0"/>
          <w:divBdr>
            <w:top w:val="none" w:sz="0" w:space="0" w:color="auto"/>
            <w:left w:val="none" w:sz="0" w:space="0" w:color="auto"/>
            <w:bottom w:val="none" w:sz="0" w:space="0" w:color="auto"/>
            <w:right w:val="none" w:sz="0" w:space="0" w:color="auto"/>
          </w:divBdr>
        </w:div>
        <w:div w:id="225386489">
          <w:marLeft w:val="640"/>
          <w:marRight w:val="0"/>
          <w:marTop w:val="0"/>
          <w:marBottom w:val="0"/>
          <w:divBdr>
            <w:top w:val="none" w:sz="0" w:space="0" w:color="auto"/>
            <w:left w:val="none" w:sz="0" w:space="0" w:color="auto"/>
            <w:bottom w:val="none" w:sz="0" w:space="0" w:color="auto"/>
            <w:right w:val="none" w:sz="0" w:space="0" w:color="auto"/>
          </w:divBdr>
        </w:div>
        <w:div w:id="365719240">
          <w:marLeft w:val="640"/>
          <w:marRight w:val="0"/>
          <w:marTop w:val="0"/>
          <w:marBottom w:val="0"/>
          <w:divBdr>
            <w:top w:val="none" w:sz="0" w:space="0" w:color="auto"/>
            <w:left w:val="none" w:sz="0" w:space="0" w:color="auto"/>
            <w:bottom w:val="none" w:sz="0" w:space="0" w:color="auto"/>
            <w:right w:val="none" w:sz="0" w:space="0" w:color="auto"/>
          </w:divBdr>
        </w:div>
        <w:div w:id="591817062">
          <w:marLeft w:val="640"/>
          <w:marRight w:val="0"/>
          <w:marTop w:val="0"/>
          <w:marBottom w:val="0"/>
          <w:divBdr>
            <w:top w:val="none" w:sz="0" w:space="0" w:color="auto"/>
            <w:left w:val="none" w:sz="0" w:space="0" w:color="auto"/>
            <w:bottom w:val="none" w:sz="0" w:space="0" w:color="auto"/>
            <w:right w:val="none" w:sz="0" w:space="0" w:color="auto"/>
          </w:divBdr>
        </w:div>
      </w:divsChild>
    </w:div>
    <w:div w:id="431629988">
      <w:bodyDiv w:val="1"/>
      <w:marLeft w:val="0"/>
      <w:marRight w:val="0"/>
      <w:marTop w:val="0"/>
      <w:marBottom w:val="0"/>
      <w:divBdr>
        <w:top w:val="none" w:sz="0" w:space="0" w:color="auto"/>
        <w:left w:val="none" w:sz="0" w:space="0" w:color="auto"/>
        <w:bottom w:val="none" w:sz="0" w:space="0" w:color="auto"/>
        <w:right w:val="none" w:sz="0" w:space="0" w:color="auto"/>
      </w:divBdr>
    </w:div>
    <w:div w:id="447048297">
      <w:bodyDiv w:val="1"/>
      <w:marLeft w:val="0"/>
      <w:marRight w:val="0"/>
      <w:marTop w:val="0"/>
      <w:marBottom w:val="0"/>
      <w:divBdr>
        <w:top w:val="none" w:sz="0" w:space="0" w:color="auto"/>
        <w:left w:val="none" w:sz="0" w:space="0" w:color="auto"/>
        <w:bottom w:val="none" w:sz="0" w:space="0" w:color="auto"/>
        <w:right w:val="none" w:sz="0" w:space="0" w:color="auto"/>
      </w:divBdr>
    </w:div>
    <w:div w:id="449738951">
      <w:bodyDiv w:val="1"/>
      <w:marLeft w:val="0"/>
      <w:marRight w:val="0"/>
      <w:marTop w:val="0"/>
      <w:marBottom w:val="0"/>
      <w:divBdr>
        <w:top w:val="none" w:sz="0" w:space="0" w:color="auto"/>
        <w:left w:val="none" w:sz="0" w:space="0" w:color="auto"/>
        <w:bottom w:val="none" w:sz="0" w:space="0" w:color="auto"/>
        <w:right w:val="none" w:sz="0" w:space="0" w:color="auto"/>
      </w:divBdr>
    </w:div>
    <w:div w:id="450246398">
      <w:bodyDiv w:val="1"/>
      <w:marLeft w:val="0"/>
      <w:marRight w:val="0"/>
      <w:marTop w:val="0"/>
      <w:marBottom w:val="0"/>
      <w:divBdr>
        <w:top w:val="none" w:sz="0" w:space="0" w:color="auto"/>
        <w:left w:val="none" w:sz="0" w:space="0" w:color="auto"/>
        <w:bottom w:val="none" w:sz="0" w:space="0" w:color="auto"/>
        <w:right w:val="none" w:sz="0" w:space="0" w:color="auto"/>
      </w:divBdr>
    </w:div>
    <w:div w:id="452596974">
      <w:bodyDiv w:val="1"/>
      <w:marLeft w:val="0"/>
      <w:marRight w:val="0"/>
      <w:marTop w:val="0"/>
      <w:marBottom w:val="0"/>
      <w:divBdr>
        <w:top w:val="none" w:sz="0" w:space="0" w:color="auto"/>
        <w:left w:val="none" w:sz="0" w:space="0" w:color="auto"/>
        <w:bottom w:val="none" w:sz="0" w:space="0" w:color="auto"/>
        <w:right w:val="none" w:sz="0" w:space="0" w:color="auto"/>
      </w:divBdr>
    </w:div>
    <w:div w:id="453060810">
      <w:bodyDiv w:val="1"/>
      <w:marLeft w:val="0"/>
      <w:marRight w:val="0"/>
      <w:marTop w:val="0"/>
      <w:marBottom w:val="0"/>
      <w:divBdr>
        <w:top w:val="none" w:sz="0" w:space="0" w:color="auto"/>
        <w:left w:val="none" w:sz="0" w:space="0" w:color="auto"/>
        <w:bottom w:val="none" w:sz="0" w:space="0" w:color="auto"/>
        <w:right w:val="none" w:sz="0" w:space="0" w:color="auto"/>
      </w:divBdr>
      <w:divsChild>
        <w:div w:id="1188712807">
          <w:marLeft w:val="640"/>
          <w:marRight w:val="0"/>
          <w:marTop w:val="0"/>
          <w:marBottom w:val="0"/>
          <w:divBdr>
            <w:top w:val="none" w:sz="0" w:space="0" w:color="auto"/>
            <w:left w:val="none" w:sz="0" w:space="0" w:color="auto"/>
            <w:bottom w:val="none" w:sz="0" w:space="0" w:color="auto"/>
            <w:right w:val="none" w:sz="0" w:space="0" w:color="auto"/>
          </w:divBdr>
        </w:div>
        <w:div w:id="145782404">
          <w:marLeft w:val="640"/>
          <w:marRight w:val="0"/>
          <w:marTop w:val="0"/>
          <w:marBottom w:val="0"/>
          <w:divBdr>
            <w:top w:val="none" w:sz="0" w:space="0" w:color="auto"/>
            <w:left w:val="none" w:sz="0" w:space="0" w:color="auto"/>
            <w:bottom w:val="none" w:sz="0" w:space="0" w:color="auto"/>
            <w:right w:val="none" w:sz="0" w:space="0" w:color="auto"/>
          </w:divBdr>
        </w:div>
        <w:div w:id="1522938038">
          <w:marLeft w:val="640"/>
          <w:marRight w:val="0"/>
          <w:marTop w:val="0"/>
          <w:marBottom w:val="0"/>
          <w:divBdr>
            <w:top w:val="none" w:sz="0" w:space="0" w:color="auto"/>
            <w:left w:val="none" w:sz="0" w:space="0" w:color="auto"/>
            <w:bottom w:val="none" w:sz="0" w:space="0" w:color="auto"/>
            <w:right w:val="none" w:sz="0" w:space="0" w:color="auto"/>
          </w:divBdr>
        </w:div>
        <w:div w:id="1097553376">
          <w:marLeft w:val="640"/>
          <w:marRight w:val="0"/>
          <w:marTop w:val="0"/>
          <w:marBottom w:val="0"/>
          <w:divBdr>
            <w:top w:val="none" w:sz="0" w:space="0" w:color="auto"/>
            <w:left w:val="none" w:sz="0" w:space="0" w:color="auto"/>
            <w:bottom w:val="none" w:sz="0" w:space="0" w:color="auto"/>
            <w:right w:val="none" w:sz="0" w:space="0" w:color="auto"/>
          </w:divBdr>
        </w:div>
        <w:div w:id="552280641">
          <w:marLeft w:val="640"/>
          <w:marRight w:val="0"/>
          <w:marTop w:val="0"/>
          <w:marBottom w:val="0"/>
          <w:divBdr>
            <w:top w:val="none" w:sz="0" w:space="0" w:color="auto"/>
            <w:left w:val="none" w:sz="0" w:space="0" w:color="auto"/>
            <w:bottom w:val="none" w:sz="0" w:space="0" w:color="auto"/>
            <w:right w:val="none" w:sz="0" w:space="0" w:color="auto"/>
          </w:divBdr>
        </w:div>
        <w:div w:id="926694869">
          <w:marLeft w:val="640"/>
          <w:marRight w:val="0"/>
          <w:marTop w:val="0"/>
          <w:marBottom w:val="0"/>
          <w:divBdr>
            <w:top w:val="none" w:sz="0" w:space="0" w:color="auto"/>
            <w:left w:val="none" w:sz="0" w:space="0" w:color="auto"/>
            <w:bottom w:val="none" w:sz="0" w:space="0" w:color="auto"/>
            <w:right w:val="none" w:sz="0" w:space="0" w:color="auto"/>
          </w:divBdr>
        </w:div>
        <w:div w:id="1075279923">
          <w:marLeft w:val="640"/>
          <w:marRight w:val="0"/>
          <w:marTop w:val="0"/>
          <w:marBottom w:val="0"/>
          <w:divBdr>
            <w:top w:val="none" w:sz="0" w:space="0" w:color="auto"/>
            <w:left w:val="none" w:sz="0" w:space="0" w:color="auto"/>
            <w:bottom w:val="none" w:sz="0" w:space="0" w:color="auto"/>
            <w:right w:val="none" w:sz="0" w:space="0" w:color="auto"/>
          </w:divBdr>
        </w:div>
        <w:div w:id="1593197786">
          <w:marLeft w:val="640"/>
          <w:marRight w:val="0"/>
          <w:marTop w:val="0"/>
          <w:marBottom w:val="0"/>
          <w:divBdr>
            <w:top w:val="none" w:sz="0" w:space="0" w:color="auto"/>
            <w:left w:val="none" w:sz="0" w:space="0" w:color="auto"/>
            <w:bottom w:val="none" w:sz="0" w:space="0" w:color="auto"/>
            <w:right w:val="none" w:sz="0" w:space="0" w:color="auto"/>
          </w:divBdr>
        </w:div>
        <w:div w:id="146823130">
          <w:marLeft w:val="640"/>
          <w:marRight w:val="0"/>
          <w:marTop w:val="0"/>
          <w:marBottom w:val="0"/>
          <w:divBdr>
            <w:top w:val="none" w:sz="0" w:space="0" w:color="auto"/>
            <w:left w:val="none" w:sz="0" w:space="0" w:color="auto"/>
            <w:bottom w:val="none" w:sz="0" w:space="0" w:color="auto"/>
            <w:right w:val="none" w:sz="0" w:space="0" w:color="auto"/>
          </w:divBdr>
        </w:div>
        <w:div w:id="1914663176">
          <w:marLeft w:val="640"/>
          <w:marRight w:val="0"/>
          <w:marTop w:val="0"/>
          <w:marBottom w:val="0"/>
          <w:divBdr>
            <w:top w:val="none" w:sz="0" w:space="0" w:color="auto"/>
            <w:left w:val="none" w:sz="0" w:space="0" w:color="auto"/>
            <w:bottom w:val="none" w:sz="0" w:space="0" w:color="auto"/>
            <w:right w:val="none" w:sz="0" w:space="0" w:color="auto"/>
          </w:divBdr>
        </w:div>
        <w:div w:id="1530100725">
          <w:marLeft w:val="640"/>
          <w:marRight w:val="0"/>
          <w:marTop w:val="0"/>
          <w:marBottom w:val="0"/>
          <w:divBdr>
            <w:top w:val="none" w:sz="0" w:space="0" w:color="auto"/>
            <w:left w:val="none" w:sz="0" w:space="0" w:color="auto"/>
            <w:bottom w:val="none" w:sz="0" w:space="0" w:color="auto"/>
            <w:right w:val="none" w:sz="0" w:space="0" w:color="auto"/>
          </w:divBdr>
        </w:div>
        <w:div w:id="56172607">
          <w:marLeft w:val="640"/>
          <w:marRight w:val="0"/>
          <w:marTop w:val="0"/>
          <w:marBottom w:val="0"/>
          <w:divBdr>
            <w:top w:val="none" w:sz="0" w:space="0" w:color="auto"/>
            <w:left w:val="none" w:sz="0" w:space="0" w:color="auto"/>
            <w:bottom w:val="none" w:sz="0" w:space="0" w:color="auto"/>
            <w:right w:val="none" w:sz="0" w:space="0" w:color="auto"/>
          </w:divBdr>
        </w:div>
        <w:div w:id="740716322">
          <w:marLeft w:val="640"/>
          <w:marRight w:val="0"/>
          <w:marTop w:val="0"/>
          <w:marBottom w:val="0"/>
          <w:divBdr>
            <w:top w:val="none" w:sz="0" w:space="0" w:color="auto"/>
            <w:left w:val="none" w:sz="0" w:space="0" w:color="auto"/>
            <w:bottom w:val="none" w:sz="0" w:space="0" w:color="auto"/>
            <w:right w:val="none" w:sz="0" w:space="0" w:color="auto"/>
          </w:divBdr>
        </w:div>
        <w:div w:id="629938059">
          <w:marLeft w:val="640"/>
          <w:marRight w:val="0"/>
          <w:marTop w:val="0"/>
          <w:marBottom w:val="0"/>
          <w:divBdr>
            <w:top w:val="none" w:sz="0" w:space="0" w:color="auto"/>
            <w:left w:val="none" w:sz="0" w:space="0" w:color="auto"/>
            <w:bottom w:val="none" w:sz="0" w:space="0" w:color="auto"/>
            <w:right w:val="none" w:sz="0" w:space="0" w:color="auto"/>
          </w:divBdr>
        </w:div>
        <w:div w:id="850988410">
          <w:marLeft w:val="640"/>
          <w:marRight w:val="0"/>
          <w:marTop w:val="0"/>
          <w:marBottom w:val="0"/>
          <w:divBdr>
            <w:top w:val="none" w:sz="0" w:space="0" w:color="auto"/>
            <w:left w:val="none" w:sz="0" w:space="0" w:color="auto"/>
            <w:bottom w:val="none" w:sz="0" w:space="0" w:color="auto"/>
            <w:right w:val="none" w:sz="0" w:space="0" w:color="auto"/>
          </w:divBdr>
        </w:div>
        <w:div w:id="88938862">
          <w:marLeft w:val="640"/>
          <w:marRight w:val="0"/>
          <w:marTop w:val="0"/>
          <w:marBottom w:val="0"/>
          <w:divBdr>
            <w:top w:val="none" w:sz="0" w:space="0" w:color="auto"/>
            <w:left w:val="none" w:sz="0" w:space="0" w:color="auto"/>
            <w:bottom w:val="none" w:sz="0" w:space="0" w:color="auto"/>
            <w:right w:val="none" w:sz="0" w:space="0" w:color="auto"/>
          </w:divBdr>
        </w:div>
        <w:div w:id="817721362">
          <w:marLeft w:val="640"/>
          <w:marRight w:val="0"/>
          <w:marTop w:val="0"/>
          <w:marBottom w:val="0"/>
          <w:divBdr>
            <w:top w:val="none" w:sz="0" w:space="0" w:color="auto"/>
            <w:left w:val="none" w:sz="0" w:space="0" w:color="auto"/>
            <w:bottom w:val="none" w:sz="0" w:space="0" w:color="auto"/>
            <w:right w:val="none" w:sz="0" w:space="0" w:color="auto"/>
          </w:divBdr>
        </w:div>
        <w:div w:id="253980444">
          <w:marLeft w:val="640"/>
          <w:marRight w:val="0"/>
          <w:marTop w:val="0"/>
          <w:marBottom w:val="0"/>
          <w:divBdr>
            <w:top w:val="none" w:sz="0" w:space="0" w:color="auto"/>
            <w:left w:val="none" w:sz="0" w:space="0" w:color="auto"/>
            <w:bottom w:val="none" w:sz="0" w:space="0" w:color="auto"/>
            <w:right w:val="none" w:sz="0" w:space="0" w:color="auto"/>
          </w:divBdr>
        </w:div>
        <w:div w:id="1037201247">
          <w:marLeft w:val="640"/>
          <w:marRight w:val="0"/>
          <w:marTop w:val="0"/>
          <w:marBottom w:val="0"/>
          <w:divBdr>
            <w:top w:val="none" w:sz="0" w:space="0" w:color="auto"/>
            <w:left w:val="none" w:sz="0" w:space="0" w:color="auto"/>
            <w:bottom w:val="none" w:sz="0" w:space="0" w:color="auto"/>
            <w:right w:val="none" w:sz="0" w:space="0" w:color="auto"/>
          </w:divBdr>
        </w:div>
        <w:div w:id="762991252">
          <w:marLeft w:val="640"/>
          <w:marRight w:val="0"/>
          <w:marTop w:val="0"/>
          <w:marBottom w:val="0"/>
          <w:divBdr>
            <w:top w:val="none" w:sz="0" w:space="0" w:color="auto"/>
            <w:left w:val="none" w:sz="0" w:space="0" w:color="auto"/>
            <w:bottom w:val="none" w:sz="0" w:space="0" w:color="auto"/>
            <w:right w:val="none" w:sz="0" w:space="0" w:color="auto"/>
          </w:divBdr>
        </w:div>
        <w:div w:id="410128832">
          <w:marLeft w:val="640"/>
          <w:marRight w:val="0"/>
          <w:marTop w:val="0"/>
          <w:marBottom w:val="0"/>
          <w:divBdr>
            <w:top w:val="none" w:sz="0" w:space="0" w:color="auto"/>
            <w:left w:val="none" w:sz="0" w:space="0" w:color="auto"/>
            <w:bottom w:val="none" w:sz="0" w:space="0" w:color="auto"/>
            <w:right w:val="none" w:sz="0" w:space="0" w:color="auto"/>
          </w:divBdr>
        </w:div>
        <w:div w:id="1877740432">
          <w:marLeft w:val="640"/>
          <w:marRight w:val="0"/>
          <w:marTop w:val="0"/>
          <w:marBottom w:val="0"/>
          <w:divBdr>
            <w:top w:val="none" w:sz="0" w:space="0" w:color="auto"/>
            <w:left w:val="none" w:sz="0" w:space="0" w:color="auto"/>
            <w:bottom w:val="none" w:sz="0" w:space="0" w:color="auto"/>
            <w:right w:val="none" w:sz="0" w:space="0" w:color="auto"/>
          </w:divBdr>
        </w:div>
        <w:div w:id="299464178">
          <w:marLeft w:val="640"/>
          <w:marRight w:val="0"/>
          <w:marTop w:val="0"/>
          <w:marBottom w:val="0"/>
          <w:divBdr>
            <w:top w:val="none" w:sz="0" w:space="0" w:color="auto"/>
            <w:left w:val="none" w:sz="0" w:space="0" w:color="auto"/>
            <w:bottom w:val="none" w:sz="0" w:space="0" w:color="auto"/>
            <w:right w:val="none" w:sz="0" w:space="0" w:color="auto"/>
          </w:divBdr>
        </w:div>
        <w:div w:id="1951818217">
          <w:marLeft w:val="640"/>
          <w:marRight w:val="0"/>
          <w:marTop w:val="0"/>
          <w:marBottom w:val="0"/>
          <w:divBdr>
            <w:top w:val="none" w:sz="0" w:space="0" w:color="auto"/>
            <w:left w:val="none" w:sz="0" w:space="0" w:color="auto"/>
            <w:bottom w:val="none" w:sz="0" w:space="0" w:color="auto"/>
            <w:right w:val="none" w:sz="0" w:space="0" w:color="auto"/>
          </w:divBdr>
        </w:div>
        <w:div w:id="1399093739">
          <w:marLeft w:val="640"/>
          <w:marRight w:val="0"/>
          <w:marTop w:val="0"/>
          <w:marBottom w:val="0"/>
          <w:divBdr>
            <w:top w:val="none" w:sz="0" w:space="0" w:color="auto"/>
            <w:left w:val="none" w:sz="0" w:space="0" w:color="auto"/>
            <w:bottom w:val="none" w:sz="0" w:space="0" w:color="auto"/>
            <w:right w:val="none" w:sz="0" w:space="0" w:color="auto"/>
          </w:divBdr>
        </w:div>
        <w:div w:id="1700274991">
          <w:marLeft w:val="640"/>
          <w:marRight w:val="0"/>
          <w:marTop w:val="0"/>
          <w:marBottom w:val="0"/>
          <w:divBdr>
            <w:top w:val="none" w:sz="0" w:space="0" w:color="auto"/>
            <w:left w:val="none" w:sz="0" w:space="0" w:color="auto"/>
            <w:bottom w:val="none" w:sz="0" w:space="0" w:color="auto"/>
            <w:right w:val="none" w:sz="0" w:space="0" w:color="auto"/>
          </w:divBdr>
        </w:div>
        <w:div w:id="1708410488">
          <w:marLeft w:val="640"/>
          <w:marRight w:val="0"/>
          <w:marTop w:val="0"/>
          <w:marBottom w:val="0"/>
          <w:divBdr>
            <w:top w:val="none" w:sz="0" w:space="0" w:color="auto"/>
            <w:left w:val="none" w:sz="0" w:space="0" w:color="auto"/>
            <w:bottom w:val="none" w:sz="0" w:space="0" w:color="auto"/>
            <w:right w:val="none" w:sz="0" w:space="0" w:color="auto"/>
          </w:divBdr>
        </w:div>
        <w:div w:id="282348588">
          <w:marLeft w:val="640"/>
          <w:marRight w:val="0"/>
          <w:marTop w:val="0"/>
          <w:marBottom w:val="0"/>
          <w:divBdr>
            <w:top w:val="none" w:sz="0" w:space="0" w:color="auto"/>
            <w:left w:val="none" w:sz="0" w:space="0" w:color="auto"/>
            <w:bottom w:val="none" w:sz="0" w:space="0" w:color="auto"/>
            <w:right w:val="none" w:sz="0" w:space="0" w:color="auto"/>
          </w:divBdr>
        </w:div>
        <w:div w:id="1547328980">
          <w:marLeft w:val="640"/>
          <w:marRight w:val="0"/>
          <w:marTop w:val="0"/>
          <w:marBottom w:val="0"/>
          <w:divBdr>
            <w:top w:val="none" w:sz="0" w:space="0" w:color="auto"/>
            <w:left w:val="none" w:sz="0" w:space="0" w:color="auto"/>
            <w:bottom w:val="none" w:sz="0" w:space="0" w:color="auto"/>
            <w:right w:val="none" w:sz="0" w:space="0" w:color="auto"/>
          </w:divBdr>
        </w:div>
        <w:div w:id="917522350">
          <w:marLeft w:val="640"/>
          <w:marRight w:val="0"/>
          <w:marTop w:val="0"/>
          <w:marBottom w:val="0"/>
          <w:divBdr>
            <w:top w:val="none" w:sz="0" w:space="0" w:color="auto"/>
            <w:left w:val="none" w:sz="0" w:space="0" w:color="auto"/>
            <w:bottom w:val="none" w:sz="0" w:space="0" w:color="auto"/>
            <w:right w:val="none" w:sz="0" w:space="0" w:color="auto"/>
          </w:divBdr>
        </w:div>
        <w:div w:id="1932423063">
          <w:marLeft w:val="640"/>
          <w:marRight w:val="0"/>
          <w:marTop w:val="0"/>
          <w:marBottom w:val="0"/>
          <w:divBdr>
            <w:top w:val="none" w:sz="0" w:space="0" w:color="auto"/>
            <w:left w:val="none" w:sz="0" w:space="0" w:color="auto"/>
            <w:bottom w:val="none" w:sz="0" w:space="0" w:color="auto"/>
            <w:right w:val="none" w:sz="0" w:space="0" w:color="auto"/>
          </w:divBdr>
        </w:div>
        <w:div w:id="749234031">
          <w:marLeft w:val="640"/>
          <w:marRight w:val="0"/>
          <w:marTop w:val="0"/>
          <w:marBottom w:val="0"/>
          <w:divBdr>
            <w:top w:val="none" w:sz="0" w:space="0" w:color="auto"/>
            <w:left w:val="none" w:sz="0" w:space="0" w:color="auto"/>
            <w:bottom w:val="none" w:sz="0" w:space="0" w:color="auto"/>
            <w:right w:val="none" w:sz="0" w:space="0" w:color="auto"/>
          </w:divBdr>
        </w:div>
        <w:div w:id="736784216">
          <w:marLeft w:val="640"/>
          <w:marRight w:val="0"/>
          <w:marTop w:val="0"/>
          <w:marBottom w:val="0"/>
          <w:divBdr>
            <w:top w:val="none" w:sz="0" w:space="0" w:color="auto"/>
            <w:left w:val="none" w:sz="0" w:space="0" w:color="auto"/>
            <w:bottom w:val="none" w:sz="0" w:space="0" w:color="auto"/>
            <w:right w:val="none" w:sz="0" w:space="0" w:color="auto"/>
          </w:divBdr>
        </w:div>
        <w:div w:id="892043154">
          <w:marLeft w:val="640"/>
          <w:marRight w:val="0"/>
          <w:marTop w:val="0"/>
          <w:marBottom w:val="0"/>
          <w:divBdr>
            <w:top w:val="none" w:sz="0" w:space="0" w:color="auto"/>
            <w:left w:val="none" w:sz="0" w:space="0" w:color="auto"/>
            <w:bottom w:val="none" w:sz="0" w:space="0" w:color="auto"/>
            <w:right w:val="none" w:sz="0" w:space="0" w:color="auto"/>
          </w:divBdr>
        </w:div>
        <w:div w:id="679425965">
          <w:marLeft w:val="640"/>
          <w:marRight w:val="0"/>
          <w:marTop w:val="0"/>
          <w:marBottom w:val="0"/>
          <w:divBdr>
            <w:top w:val="none" w:sz="0" w:space="0" w:color="auto"/>
            <w:left w:val="none" w:sz="0" w:space="0" w:color="auto"/>
            <w:bottom w:val="none" w:sz="0" w:space="0" w:color="auto"/>
            <w:right w:val="none" w:sz="0" w:space="0" w:color="auto"/>
          </w:divBdr>
        </w:div>
        <w:div w:id="1861385077">
          <w:marLeft w:val="640"/>
          <w:marRight w:val="0"/>
          <w:marTop w:val="0"/>
          <w:marBottom w:val="0"/>
          <w:divBdr>
            <w:top w:val="none" w:sz="0" w:space="0" w:color="auto"/>
            <w:left w:val="none" w:sz="0" w:space="0" w:color="auto"/>
            <w:bottom w:val="none" w:sz="0" w:space="0" w:color="auto"/>
            <w:right w:val="none" w:sz="0" w:space="0" w:color="auto"/>
          </w:divBdr>
        </w:div>
        <w:div w:id="1636060997">
          <w:marLeft w:val="640"/>
          <w:marRight w:val="0"/>
          <w:marTop w:val="0"/>
          <w:marBottom w:val="0"/>
          <w:divBdr>
            <w:top w:val="none" w:sz="0" w:space="0" w:color="auto"/>
            <w:left w:val="none" w:sz="0" w:space="0" w:color="auto"/>
            <w:bottom w:val="none" w:sz="0" w:space="0" w:color="auto"/>
            <w:right w:val="none" w:sz="0" w:space="0" w:color="auto"/>
          </w:divBdr>
        </w:div>
        <w:div w:id="413285300">
          <w:marLeft w:val="640"/>
          <w:marRight w:val="0"/>
          <w:marTop w:val="0"/>
          <w:marBottom w:val="0"/>
          <w:divBdr>
            <w:top w:val="none" w:sz="0" w:space="0" w:color="auto"/>
            <w:left w:val="none" w:sz="0" w:space="0" w:color="auto"/>
            <w:bottom w:val="none" w:sz="0" w:space="0" w:color="auto"/>
            <w:right w:val="none" w:sz="0" w:space="0" w:color="auto"/>
          </w:divBdr>
        </w:div>
        <w:div w:id="217471504">
          <w:marLeft w:val="640"/>
          <w:marRight w:val="0"/>
          <w:marTop w:val="0"/>
          <w:marBottom w:val="0"/>
          <w:divBdr>
            <w:top w:val="none" w:sz="0" w:space="0" w:color="auto"/>
            <w:left w:val="none" w:sz="0" w:space="0" w:color="auto"/>
            <w:bottom w:val="none" w:sz="0" w:space="0" w:color="auto"/>
            <w:right w:val="none" w:sz="0" w:space="0" w:color="auto"/>
          </w:divBdr>
        </w:div>
        <w:div w:id="681707278">
          <w:marLeft w:val="640"/>
          <w:marRight w:val="0"/>
          <w:marTop w:val="0"/>
          <w:marBottom w:val="0"/>
          <w:divBdr>
            <w:top w:val="none" w:sz="0" w:space="0" w:color="auto"/>
            <w:left w:val="none" w:sz="0" w:space="0" w:color="auto"/>
            <w:bottom w:val="none" w:sz="0" w:space="0" w:color="auto"/>
            <w:right w:val="none" w:sz="0" w:space="0" w:color="auto"/>
          </w:divBdr>
        </w:div>
      </w:divsChild>
    </w:div>
    <w:div w:id="457139953">
      <w:bodyDiv w:val="1"/>
      <w:marLeft w:val="0"/>
      <w:marRight w:val="0"/>
      <w:marTop w:val="0"/>
      <w:marBottom w:val="0"/>
      <w:divBdr>
        <w:top w:val="none" w:sz="0" w:space="0" w:color="auto"/>
        <w:left w:val="none" w:sz="0" w:space="0" w:color="auto"/>
        <w:bottom w:val="none" w:sz="0" w:space="0" w:color="auto"/>
        <w:right w:val="none" w:sz="0" w:space="0" w:color="auto"/>
      </w:divBdr>
    </w:div>
    <w:div w:id="461268491">
      <w:bodyDiv w:val="1"/>
      <w:marLeft w:val="0"/>
      <w:marRight w:val="0"/>
      <w:marTop w:val="0"/>
      <w:marBottom w:val="0"/>
      <w:divBdr>
        <w:top w:val="none" w:sz="0" w:space="0" w:color="auto"/>
        <w:left w:val="none" w:sz="0" w:space="0" w:color="auto"/>
        <w:bottom w:val="none" w:sz="0" w:space="0" w:color="auto"/>
        <w:right w:val="none" w:sz="0" w:space="0" w:color="auto"/>
      </w:divBdr>
    </w:div>
    <w:div w:id="463305156">
      <w:bodyDiv w:val="1"/>
      <w:marLeft w:val="0"/>
      <w:marRight w:val="0"/>
      <w:marTop w:val="0"/>
      <w:marBottom w:val="0"/>
      <w:divBdr>
        <w:top w:val="none" w:sz="0" w:space="0" w:color="auto"/>
        <w:left w:val="none" w:sz="0" w:space="0" w:color="auto"/>
        <w:bottom w:val="none" w:sz="0" w:space="0" w:color="auto"/>
        <w:right w:val="none" w:sz="0" w:space="0" w:color="auto"/>
      </w:divBdr>
    </w:div>
    <w:div w:id="463501140">
      <w:bodyDiv w:val="1"/>
      <w:marLeft w:val="0"/>
      <w:marRight w:val="0"/>
      <w:marTop w:val="0"/>
      <w:marBottom w:val="0"/>
      <w:divBdr>
        <w:top w:val="none" w:sz="0" w:space="0" w:color="auto"/>
        <w:left w:val="none" w:sz="0" w:space="0" w:color="auto"/>
        <w:bottom w:val="none" w:sz="0" w:space="0" w:color="auto"/>
        <w:right w:val="none" w:sz="0" w:space="0" w:color="auto"/>
      </w:divBdr>
      <w:divsChild>
        <w:div w:id="882719149">
          <w:marLeft w:val="480"/>
          <w:marRight w:val="0"/>
          <w:marTop w:val="0"/>
          <w:marBottom w:val="0"/>
          <w:divBdr>
            <w:top w:val="none" w:sz="0" w:space="0" w:color="auto"/>
            <w:left w:val="none" w:sz="0" w:space="0" w:color="auto"/>
            <w:bottom w:val="none" w:sz="0" w:space="0" w:color="auto"/>
            <w:right w:val="none" w:sz="0" w:space="0" w:color="auto"/>
          </w:divBdr>
        </w:div>
        <w:div w:id="1292325415">
          <w:marLeft w:val="480"/>
          <w:marRight w:val="0"/>
          <w:marTop w:val="0"/>
          <w:marBottom w:val="0"/>
          <w:divBdr>
            <w:top w:val="none" w:sz="0" w:space="0" w:color="auto"/>
            <w:left w:val="none" w:sz="0" w:space="0" w:color="auto"/>
            <w:bottom w:val="none" w:sz="0" w:space="0" w:color="auto"/>
            <w:right w:val="none" w:sz="0" w:space="0" w:color="auto"/>
          </w:divBdr>
        </w:div>
        <w:div w:id="1347831030">
          <w:marLeft w:val="480"/>
          <w:marRight w:val="0"/>
          <w:marTop w:val="0"/>
          <w:marBottom w:val="0"/>
          <w:divBdr>
            <w:top w:val="none" w:sz="0" w:space="0" w:color="auto"/>
            <w:left w:val="none" w:sz="0" w:space="0" w:color="auto"/>
            <w:bottom w:val="none" w:sz="0" w:space="0" w:color="auto"/>
            <w:right w:val="none" w:sz="0" w:space="0" w:color="auto"/>
          </w:divBdr>
        </w:div>
        <w:div w:id="508494010">
          <w:marLeft w:val="480"/>
          <w:marRight w:val="0"/>
          <w:marTop w:val="0"/>
          <w:marBottom w:val="0"/>
          <w:divBdr>
            <w:top w:val="none" w:sz="0" w:space="0" w:color="auto"/>
            <w:left w:val="none" w:sz="0" w:space="0" w:color="auto"/>
            <w:bottom w:val="none" w:sz="0" w:space="0" w:color="auto"/>
            <w:right w:val="none" w:sz="0" w:space="0" w:color="auto"/>
          </w:divBdr>
        </w:div>
        <w:div w:id="1616013937">
          <w:marLeft w:val="480"/>
          <w:marRight w:val="0"/>
          <w:marTop w:val="0"/>
          <w:marBottom w:val="0"/>
          <w:divBdr>
            <w:top w:val="none" w:sz="0" w:space="0" w:color="auto"/>
            <w:left w:val="none" w:sz="0" w:space="0" w:color="auto"/>
            <w:bottom w:val="none" w:sz="0" w:space="0" w:color="auto"/>
            <w:right w:val="none" w:sz="0" w:space="0" w:color="auto"/>
          </w:divBdr>
        </w:div>
        <w:div w:id="233665963">
          <w:marLeft w:val="480"/>
          <w:marRight w:val="0"/>
          <w:marTop w:val="0"/>
          <w:marBottom w:val="0"/>
          <w:divBdr>
            <w:top w:val="none" w:sz="0" w:space="0" w:color="auto"/>
            <w:left w:val="none" w:sz="0" w:space="0" w:color="auto"/>
            <w:bottom w:val="none" w:sz="0" w:space="0" w:color="auto"/>
            <w:right w:val="none" w:sz="0" w:space="0" w:color="auto"/>
          </w:divBdr>
        </w:div>
        <w:div w:id="1569269233">
          <w:marLeft w:val="480"/>
          <w:marRight w:val="0"/>
          <w:marTop w:val="0"/>
          <w:marBottom w:val="0"/>
          <w:divBdr>
            <w:top w:val="none" w:sz="0" w:space="0" w:color="auto"/>
            <w:left w:val="none" w:sz="0" w:space="0" w:color="auto"/>
            <w:bottom w:val="none" w:sz="0" w:space="0" w:color="auto"/>
            <w:right w:val="none" w:sz="0" w:space="0" w:color="auto"/>
          </w:divBdr>
        </w:div>
        <w:div w:id="470753016">
          <w:marLeft w:val="480"/>
          <w:marRight w:val="0"/>
          <w:marTop w:val="0"/>
          <w:marBottom w:val="0"/>
          <w:divBdr>
            <w:top w:val="none" w:sz="0" w:space="0" w:color="auto"/>
            <w:left w:val="none" w:sz="0" w:space="0" w:color="auto"/>
            <w:bottom w:val="none" w:sz="0" w:space="0" w:color="auto"/>
            <w:right w:val="none" w:sz="0" w:space="0" w:color="auto"/>
          </w:divBdr>
        </w:div>
        <w:div w:id="506794339">
          <w:marLeft w:val="480"/>
          <w:marRight w:val="0"/>
          <w:marTop w:val="0"/>
          <w:marBottom w:val="0"/>
          <w:divBdr>
            <w:top w:val="none" w:sz="0" w:space="0" w:color="auto"/>
            <w:left w:val="none" w:sz="0" w:space="0" w:color="auto"/>
            <w:bottom w:val="none" w:sz="0" w:space="0" w:color="auto"/>
            <w:right w:val="none" w:sz="0" w:space="0" w:color="auto"/>
          </w:divBdr>
        </w:div>
        <w:div w:id="237133761">
          <w:marLeft w:val="480"/>
          <w:marRight w:val="0"/>
          <w:marTop w:val="0"/>
          <w:marBottom w:val="0"/>
          <w:divBdr>
            <w:top w:val="none" w:sz="0" w:space="0" w:color="auto"/>
            <w:left w:val="none" w:sz="0" w:space="0" w:color="auto"/>
            <w:bottom w:val="none" w:sz="0" w:space="0" w:color="auto"/>
            <w:right w:val="none" w:sz="0" w:space="0" w:color="auto"/>
          </w:divBdr>
        </w:div>
        <w:div w:id="253637404">
          <w:marLeft w:val="480"/>
          <w:marRight w:val="0"/>
          <w:marTop w:val="0"/>
          <w:marBottom w:val="0"/>
          <w:divBdr>
            <w:top w:val="none" w:sz="0" w:space="0" w:color="auto"/>
            <w:left w:val="none" w:sz="0" w:space="0" w:color="auto"/>
            <w:bottom w:val="none" w:sz="0" w:space="0" w:color="auto"/>
            <w:right w:val="none" w:sz="0" w:space="0" w:color="auto"/>
          </w:divBdr>
        </w:div>
        <w:div w:id="1225682323">
          <w:marLeft w:val="480"/>
          <w:marRight w:val="0"/>
          <w:marTop w:val="0"/>
          <w:marBottom w:val="0"/>
          <w:divBdr>
            <w:top w:val="none" w:sz="0" w:space="0" w:color="auto"/>
            <w:left w:val="none" w:sz="0" w:space="0" w:color="auto"/>
            <w:bottom w:val="none" w:sz="0" w:space="0" w:color="auto"/>
            <w:right w:val="none" w:sz="0" w:space="0" w:color="auto"/>
          </w:divBdr>
        </w:div>
        <w:div w:id="996959129">
          <w:marLeft w:val="480"/>
          <w:marRight w:val="0"/>
          <w:marTop w:val="0"/>
          <w:marBottom w:val="0"/>
          <w:divBdr>
            <w:top w:val="none" w:sz="0" w:space="0" w:color="auto"/>
            <w:left w:val="none" w:sz="0" w:space="0" w:color="auto"/>
            <w:bottom w:val="none" w:sz="0" w:space="0" w:color="auto"/>
            <w:right w:val="none" w:sz="0" w:space="0" w:color="auto"/>
          </w:divBdr>
        </w:div>
        <w:div w:id="246160427">
          <w:marLeft w:val="480"/>
          <w:marRight w:val="0"/>
          <w:marTop w:val="0"/>
          <w:marBottom w:val="0"/>
          <w:divBdr>
            <w:top w:val="none" w:sz="0" w:space="0" w:color="auto"/>
            <w:left w:val="none" w:sz="0" w:space="0" w:color="auto"/>
            <w:bottom w:val="none" w:sz="0" w:space="0" w:color="auto"/>
            <w:right w:val="none" w:sz="0" w:space="0" w:color="auto"/>
          </w:divBdr>
        </w:div>
        <w:div w:id="634024245">
          <w:marLeft w:val="480"/>
          <w:marRight w:val="0"/>
          <w:marTop w:val="0"/>
          <w:marBottom w:val="0"/>
          <w:divBdr>
            <w:top w:val="none" w:sz="0" w:space="0" w:color="auto"/>
            <w:left w:val="none" w:sz="0" w:space="0" w:color="auto"/>
            <w:bottom w:val="none" w:sz="0" w:space="0" w:color="auto"/>
            <w:right w:val="none" w:sz="0" w:space="0" w:color="auto"/>
          </w:divBdr>
        </w:div>
        <w:div w:id="437218420">
          <w:marLeft w:val="480"/>
          <w:marRight w:val="0"/>
          <w:marTop w:val="0"/>
          <w:marBottom w:val="0"/>
          <w:divBdr>
            <w:top w:val="none" w:sz="0" w:space="0" w:color="auto"/>
            <w:left w:val="none" w:sz="0" w:space="0" w:color="auto"/>
            <w:bottom w:val="none" w:sz="0" w:space="0" w:color="auto"/>
            <w:right w:val="none" w:sz="0" w:space="0" w:color="auto"/>
          </w:divBdr>
        </w:div>
        <w:div w:id="1077745742">
          <w:marLeft w:val="480"/>
          <w:marRight w:val="0"/>
          <w:marTop w:val="0"/>
          <w:marBottom w:val="0"/>
          <w:divBdr>
            <w:top w:val="none" w:sz="0" w:space="0" w:color="auto"/>
            <w:left w:val="none" w:sz="0" w:space="0" w:color="auto"/>
            <w:bottom w:val="none" w:sz="0" w:space="0" w:color="auto"/>
            <w:right w:val="none" w:sz="0" w:space="0" w:color="auto"/>
          </w:divBdr>
        </w:div>
        <w:div w:id="1827088385">
          <w:marLeft w:val="480"/>
          <w:marRight w:val="0"/>
          <w:marTop w:val="0"/>
          <w:marBottom w:val="0"/>
          <w:divBdr>
            <w:top w:val="none" w:sz="0" w:space="0" w:color="auto"/>
            <w:left w:val="none" w:sz="0" w:space="0" w:color="auto"/>
            <w:bottom w:val="none" w:sz="0" w:space="0" w:color="auto"/>
            <w:right w:val="none" w:sz="0" w:space="0" w:color="auto"/>
          </w:divBdr>
        </w:div>
        <w:div w:id="1405879493">
          <w:marLeft w:val="480"/>
          <w:marRight w:val="0"/>
          <w:marTop w:val="0"/>
          <w:marBottom w:val="0"/>
          <w:divBdr>
            <w:top w:val="none" w:sz="0" w:space="0" w:color="auto"/>
            <w:left w:val="none" w:sz="0" w:space="0" w:color="auto"/>
            <w:bottom w:val="none" w:sz="0" w:space="0" w:color="auto"/>
            <w:right w:val="none" w:sz="0" w:space="0" w:color="auto"/>
          </w:divBdr>
        </w:div>
        <w:div w:id="11496345">
          <w:marLeft w:val="480"/>
          <w:marRight w:val="0"/>
          <w:marTop w:val="0"/>
          <w:marBottom w:val="0"/>
          <w:divBdr>
            <w:top w:val="none" w:sz="0" w:space="0" w:color="auto"/>
            <w:left w:val="none" w:sz="0" w:space="0" w:color="auto"/>
            <w:bottom w:val="none" w:sz="0" w:space="0" w:color="auto"/>
            <w:right w:val="none" w:sz="0" w:space="0" w:color="auto"/>
          </w:divBdr>
        </w:div>
        <w:div w:id="127479629">
          <w:marLeft w:val="480"/>
          <w:marRight w:val="0"/>
          <w:marTop w:val="0"/>
          <w:marBottom w:val="0"/>
          <w:divBdr>
            <w:top w:val="none" w:sz="0" w:space="0" w:color="auto"/>
            <w:left w:val="none" w:sz="0" w:space="0" w:color="auto"/>
            <w:bottom w:val="none" w:sz="0" w:space="0" w:color="auto"/>
            <w:right w:val="none" w:sz="0" w:space="0" w:color="auto"/>
          </w:divBdr>
        </w:div>
        <w:div w:id="839351809">
          <w:marLeft w:val="480"/>
          <w:marRight w:val="0"/>
          <w:marTop w:val="0"/>
          <w:marBottom w:val="0"/>
          <w:divBdr>
            <w:top w:val="none" w:sz="0" w:space="0" w:color="auto"/>
            <w:left w:val="none" w:sz="0" w:space="0" w:color="auto"/>
            <w:bottom w:val="none" w:sz="0" w:space="0" w:color="auto"/>
            <w:right w:val="none" w:sz="0" w:space="0" w:color="auto"/>
          </w:divBdr>
        </w:div>
        <w:div w:id="216167147">
          <w:marLeft w:val="480"/>
          <w:marRight w:val="0"/>
          <w:marTop w:val="0"/>
          <w:marBottom w:val="0"/>
          <w:divBdr>
            <w:top w:val="none" w:sz="0" w:space="0" w:color="auto"/>
            <w:left w:val="none" w:sz="0" w:space="0" w:color="auto"/>
            <w:bottom w:val="none" w:sz="0" w:space="0" w:color="auto"/>
            <w:right w:val="none" w:sz="0" w:space="0" w:color="auto"/>
          </w:divBdr>
        </w:div>
        <w:div w:id="1499690244">
          <w:marLeft w:val="480"/>
          <w:marRight w:val="0"/>
          <w:marTop w:val="0"/>
          <w:marBottom w:val="0"/>
          <w:divBdr>
            <w:top w:val="none" w:sz="0" w:space="0" w:color="auto"/>
            <w:left w:val="none" w:sz="0" w:space="0" w:color="auto"/>
            <w:bottom w:val="none" w:sz="0" w:space="0" w:color="auto"/>
            <w:right w:val="none" w:sz="0" w:space="0" w:color="auto"/>
          </w:divBdr>
        </w:div>
        <w:div w:id="1456562727">
          <w:marLeft w:val="480"/>
          <w:marRight w:val="0"/>
          <w:marTop w:val="0"/>
          <w:marBottom w:val="0"/>
          <w:divBdr>
            <w:top w:val="none" w:sz="0" w:space="0" w:color="auto"/>
            <w:left w:val="none" w:sz="0" w:space="0" w:color="auto"/>
            <w:bottom w:val="none" w:sz="0" w:space="0" w:color="auto"/>
            <w:right w:val="none" w:sz="0" w:space="0" w:color="auto"/>
          </w:divBdr>
        </w:div>
        <w:div w:id="201140664">
          <w:marLeft w:val="480"/>
          <w:marRight w:val="0"/>
          <w:marTop w:val="0"/>
          <w:marBottom w:val="0"/>
          <w:divBdr>
            <w:top w:val="none" w:sz="0" w:space="0" w:color="auto"/>
            <w:left w:val="none" w:sz="0" w:space="0" w:color="auto"/>
            <w:bottom w:val="none" w:sz="0" w:space="0" w:color="auto"/>
            <w:right w:val="none" w:sz="0" w:space="0" w:color="auto"/>
          </w:divBdr>
        </w:div>
      </w:divsChild>
    </w:div>
    <w:div w:id="465393411">
      <w:bodyDiv w:val="1"/>
      <w:marLeft w:val="0"/>
      <w:marRight w:val="0"/>
      <w:marTop w:val="0"/>
      <w:marBottom w:val="0"/>
      <w:divBdr>
        <w:top w:val="none" w:sz="0" w:space="0" w:color="auto"/>
        <w:left w:val="none" w:sz="0" w:space="0" w:color="auto"/>
        <w:bottom w:val="none" w:sz="0" w:space="0" w:color="auto"/>
        <w:right w:val="none" w:sz="0" w:space="0" w:color="auto"/>
      </w:divBdr>
    </w:div>
    <w:div w:id="466552254">
      <w:bodyDiv w:val="1"/>
      <w:marLeft w:val="0"/>
      <w:marRight w:val="0"/>
      <w:marTop w:val="0"/>
      <w:marBottom w:val="0"/>
      <w:divBdr>
        <w:top w:val="none" w:sz="0" w:space="0" w:color="auto"/>
        <w:left w:val="none" w:sz="0" w:space="0" w:color="auto"/>
        <w:bottom w:val="none" w:sz="0" w:space="0" w:color="auto"/>
        <w:right w:val="none" w:sz="0" w:space="0" w:color="auto"/>
      </w:divBdr>
      <w:divsChild>
        <w:div w:id="1477452750">
          <w:marLeft w:val="640"/>
          <w:marRight w:val="0"/>
          <w:marTop w:val="0"/>
          <w:marBottom w:val="0"/>
          <w:divBdr>
            <w:top w:val="none" w:sz="0" w:space="0" w:color="auto"/>
            <w:left w:val="none" w:sz="0" w:space="0" w:color="auto"/>
            <w:bottom w:val="none" w:sz="0" w:space="0" w:color="auto"/>
            <w:right w:val="none" w:sz="0" w:space="0" w:color="auto"/>
          </w:divBdr>
        </w:div>
        <w:div w:id="598414818">
          <w:marLeft w:val="640"/>
          <w:marRight w:val="0"/>
          <w:marTop w:val="0"/>
          <w:marBottom w:val="0"/>
          <w:divBdr>
            <w:top w:val="none" w:sz="0" w:space="0" w:color="auto"/>
            <w:left w:val="none" w:sz="0" w:space="0" w:color="auto"/>
            <w:bottom w:val="none" w:sz="0" w:space="0" w:color="auto"/>
            <w:right w:val="none" w:sz="0" w:space="0" w:color="auto"/>
          </w:divBdr>
        </w:div>
        <w:div w:id="132646776">
          <w:marLeft w:val="640"/>
          <w:marRight w:val="0"/>
          <w:marTop w:val="0"/>
          <w:marBottom w:val="0"/>
          <w:divBdr>
            <w:top w:val="none" w:sz="0" w:space="0" w:color="auto"/>
            <w:left w:val="none" w:sz="0" w:space="0" w:color="auto"/>
            <w:bottom w:val="none" w:sz="0" w:space="0" w:color="auto"/>
            <w:right w:val="none" w:sz="0" w:space="0" w:color="auto"/>
          </w:divBdr>
        </w:div>
        <w:div w:id="516890576">
          <w:marLeft w:val="640"/>
          <w:marRight w:val="0"/>
          <w:marTop w:val="0"/>
          <w:marBottom w:val="0"/>
          <w:divBdr>
            <w:top w:val="none" w:sz="0" w:space="0" w:color="auto"/>
            <w:left w:val="none" w:sz="0" w:space="0" w:color="auto"/>
            <w:bottom w:val="none" w:sz="0" w:space="0" w:color="auto"/>
            <w:right w:val="none" w:sz="0" w:space="0" w:color="auto"/>
          </w:divBdr>
        </w:div>
        <w:div w:id="23143818">
          <w:marLeft w:val="640"/>
          <w:marRight w:val="0"/>
          <w:marTop w:val="0"/>
          <w:marBottom w:val="0"/>
          <w:divBdr>
            <w:top w:val="none" w:sz="0" w:space="0" w:color="auto"/>
            <w:left w:val="none" w:sz="0" w:space="0" w:color="auto"/>
            <w:bottom w:val="none" w:sz="0" w:space="0" w:color="auto"/>
            <w:right w:val="none" w:sz="0" w:space="0" w:color="auto"/>
          </w:divBdr>
        </w:div>
        <w:div w:id="577179024">
          <w:marLeft w:val="640"/>
          <w:marRight w:val="0"/>
          <w:marTop w:val="0"/>
          <w:marBottom w:val="0"/>
          <w:divBdr>
            <w:top w:val="none" w:sz="0" w:space="0" w:color="auto"/>
            <w:left w:val="none" w:sz="0" w:space="0" w:color="auto"/>
            <w:bottom w:val="none" w:sz="0" w:space="0" w:color="auto"/>
            <w:right w:val="none" w:sz="0" w:space="0" w:color="auto"/>
          </w:divBdr>
        </w:div>
        <w:div w:id="1376656922">
          <w:marLeft w:val="640"/>
          <w:marRight w:val="0"/>
          <w:marTop w:val="0"/>
          <w:marBottom w:val="0"/>
          <w:divBdr>
            <w:top w:val="none" w:sz="0" w:space="0" w:color="auto"/>
            <w:left w:val="none" w:sz="0" w:space="0" w:color="auto"/>
            <w:bottom w:val="none" w:sz="0" w:space="0" w:color="auto"/>
            <w:right w:val="none" w:sz="0" w:space="0" w:color="auto"/>
          </w:divBdr>
        </w:div>
        <w:div w:id="1652976795">
          <w:marLeft w:val="640"/>
          <w:marRight w:val="0"/>
          <w:marTop w:val="0"/>
          <w:marBottom w:val="0"/>
          <w:divBdr>
            <w:top w:val="none" w:sz="0" w:space="0" w:color="auto"/>
            <w:left w:val="none" w:sz="0" w:space="0" w:color="auto"/>
            <w:bottom w:val="none" w:sz="0" w:space="0" w:color="auto"/>
            <w:right w:val="none" w:sz="0" w:space="0" w:color="auto"/>
          </w:divBdr>
        </w:div>
        <w:div w:id="777723687">
          <w:marLeft w:val="640"/>
          <w:marRight w:val="0"/>
          <w:marTop w:val="0"/>
          <w:marBottom w:val="0"/>
          <w:divBdr>
            <w:top w:val="none" w:sz="0" w:space="0" w:color="auto"/>
            <w:left w:val="none" w:sz="0" w:space="0" w:color="auto"/>
            <w:bottom w:val="none" w:sz="0" w:space="0" w:color="auto"/>
            <w:right w:val="none" w:sz="0" w:space="0" w:color="auto"/>
          </w:divBdr>
        </w:div>
        <w:div w:id="741417356">
          <w:marLeft w:val="640"/>
          <w:marRight w:val="0"/>
          <w:marTop w:val="0"/>
          <w:marBottom w:val="0"/>
          <w:divBdr>
            <w:top w:val="none" w:sz="0" w:space="0" w:color="auto"/>
            <w:left w:val="none" w:sz="0" w:space="0" w:color="auto"/>
            <w:bottom w:val="none" w:sz="0" w:space="0" w:color="auto"/>
            <w:right w:val="none" w:sz="0" w:space="0" w:color="auto"/>
          </w:divBdr>
        </w:div>
        <w:div w:id="51538110">
          <w:marLeft w:val="640"/>
          <w:marRight w:val="0"/>
          <w:marTop w:val="0"/>
          <w:marBottom w:val="0"/>
          <w:divBdr>
            <w:top w:val="none" w:sz="0" w:space="0" w:color="auto"/>
            <w:left w:val="none" w:sz="0" w:space="0" w:color="auto"/>
            <w:bottom w:val="none" w:sz="0" w:space="0" w:color="auto"/>
            <w:right w:val="none" w:sz="0" w:space="0" w:color="auto"/>
          </w:divBdr>
        </w:div>
        <w:div w:id="2002923984">
          <w:marLeft w:val="640"/>
          <w:marRight w:val="0"/>
          <w:marTop w:val="0"/>
          <w:marBottom w:val="0"/>
          <w:divBdr>
            <w:top w:val="none" w:sz="0" w:space="0" w:color="auto"/>
            <w:left w:val="none" w:sz="0" w:space="0" w:color="auto"/>
            <w:bottom w:val="none" w:sz="0" w:space="0" w:color="auto"/>
            <w:right w:val="none" w:sz="0" w:space="0" w:color="auto"/>
          </w:divBdr>
        </w:div>
        <w:div w:id="2095349079">
          <w:marLeft w:val="640"/>
          <w:marRight w:val="0"/>
          <w:marTop w:val="0"/>
          <w:marBottom w:val="0"/>
          <w:divBdr>
            <w:top w:val="none" w:sz="0" w:space="0" w:color="auto"/>
            <w:left w:val="none" w:sz="0" w:space="0" w:color="auto"/>
            <w:bottom w:val="none" w:sz="0" w:space="0" w:color="auto"/>
            <w:right w:val="none" w:sz="0" w:space="0" w:color="auto"/>
          </w:divBdr>
        </w:div>
        <w:div w:id="726102100">
          <w:marLeft w:val="640"/>
          <w:marRight w:val="0"/>
          <w:marTop w:val="0"/>
          <w:marBottom w:val="0"/>
          <w:divBdr>
            <w:top w:val="none" w:sz="0" w:space="0" w:color="auto"/>
            <w:left w:val="none" w:sz="0" w:space="0" w:color="auto"/>
            <w:bottom w:val="none" w:sz="0" w:space="0" w:color="auto"/>
            <w:right w:val="none" w:sz="0" w:space="0" w:color="auto"/>
          </w:divBdr>
        </w:div>
        <w:div w:id="1674838351">
          <w:marLeft w:val="640"/>
          <w:marRight w:val="0"/>
          <w:marTop w:val="0"/>
          <w:marBottom w:val="0"/>
          <w:divBdr>
            <w:top w:val="none" w:sz="0" w:space="0" w:color="auto"/>
            <w:left w:val="none" w:sz="0" w:space="0" w:color="auto"/>
            <w:bottom w:val="none" w:sz="0" w:space="0" w:color="auto"/>
            <w:right w:val="none" w:sz="0" w:space="0" w:color="auto"/>
          </w:divBdr>
        </w:div>
        <w:div w:id="1312562624">
          <w:marLeft w:val="640"/>
          <w:marRight w:val="0"/>
          <w:marTop w:val="0"/>
          <w:marBottom w:val="0"/>
          <w:divBdr>
            <w:top w:val="none" w:sz="0" w:space="0" w:color="auto"/>
            <w:left w:val="none" w:sz="0" w:space="0" w:color="auto"/>
            <w:bottom w:val="none" w:sz="0" w:space="0" w:color="auto"/>
            <w:right w:val="none" w:sz="0" w:space="0" w:color="auto"/>
          </w:divBdr>
        </w:div>
        <w:div w:id="1426918926">
          <w:marLeft w:val="640"/>
          <w:marRight w:val="0"/>
          <w:marTop w:val="0"/>
          <w:marBottom w:val="0"/>
          <w:divBdr>
            <w:top w:val="none" w:sz="0" w:space="0" w:color="auto"/>
            <w:left w:val="none" w:sz="0" w:space="0" w:color="auto"/>
            <w:bottom w:val="none" w:sz="0" w:space="0" w:color="auto"/>
            <w:right w:val="none" w:sz="0" w:space="0" w:color="auto"/>
          </w:divBdr>
        </w:div>
        <w:div w:id="885069927">
          <w:marLeft w:val="640"/>
          <w:marRight w:val="0"/>
          <w:marTop w:val="0"/>
          <w:marBottom w:val="0"/>
          <w:divBdr>
            <w:top w:val="none" w:sz="0" w:space="0" w:color="auto"/>
            <w:left w:val="none" w:sz="0" w:space="0" w:color="auto"/>
            <w:bottom w:val="none" w:sz="0" w:space="0" w:color="auto"/>
            <w:right w:val="none" w:sz="0" w:space="0" w:color="auto"/>
          </w:divBdr>
        </w:div>
        <w:div w:id="1228372022">
          <w:marLeft w:val="640"/>
          <w:marRight w:val="0"/>
          <w:marTop w:val="0"/>
          <w:marBottom w:val="0"/>
          <w:divBdr>
            <w:top w:val="none" w:sz="0" w:space="0" w:color="auto"/>
            <w:left w:val="none" w:sz="0" w:space="0" w:color="auto"/>
            <w:bottom w:val="none" w:sz="0" w:space="0" w:color="auto"/>
            <w:right w:val="none" w:sz="0" w:space="0" w:color="auto"/>
          </w:divBdr>
        </w:div>
        <w:div w:id="1826121861">
          <w:marLeft w:val="640"/>
          <w:marRight w:val="0"/>
          <w:marTop w:val="0"/>
          <w:marBottom w:val="0"/>
          <w:divBdr>
            <w:top w:val="none" w:sz="0" w:space="0" w:color="auto"/>
            <w:left w:val="none" w:sz="0" w:space="0" w:color="auto"/>
            <w:bottom w:val="none" w:sz="0" w:space="0" w:color="auto"/>
            <w:right w:val="none" w:sz="0" w:space="0" w:color="auto"/>
          </w:divBdr>
        </w:div>
        <w:div w:id="1741905547">
          <w:marLeft w:val="640"/>
          <w:marRight w:val="0"/>
          <w:marTop w:val="0"/>
          <w:marBottom w:val="0"/>
          <w:divBdr>
            <w:top w:val="none" w:sz="0" w:space="0" w:color="auto"/>
            <w:left w:val="none" w:sz="0" w:space="0" w:color="auto"/>
            <w:bottom w:val="none" w:sz="0" w:space="0" w:color="auto"/>
            <w:right w:val="none" w:sz="0" w:space="0" w:color="auto"/>
          </w:divBdr>
        </w:div>
        <w:div w:id="531040755">
          <w:marLeft w:val="640"/>
          <w:marRight w:val="0"/>
          <w:marTop w:val="0"/>
          <w:marBottom w:val="0"/>
          <w:divBdr>
            <w:top w:val="none" w:sz="0" w:space="0" w:color="auto"/>
            <w:left w:val="none" w:sz="0" w:space="0" w:color="auto"/>
            <w:bottom w:val="none" w:sz="0" w:space="0" w:color="auto"/>
            <w:right w:val="none" w:sz="0" w:space="0" w:color="auto"/>
          </w:divBdr>
        </w:div>
        <w:div w:id="949631432">
          <w:marLeft w:val="640"/>
          <w:marRight w:val="0"/>
          <w:marTop w:val="0"/>
          <w:marBottom w:val="0"/>
          <w:divBdr>
            <w:top w:val="none" w:sz="0" w:space="0" w:color="auto"/>
            <w:left w:val="none" w:sz="0" w:space="0" w:color="auto"/>
            <w:bottom w:val="none" w:sz="0" w:space="0" w:color="auto"/>
            <w:right w:val="none" w:sz="0" w:space="0" w:color="auto"/>
          </w:divBdr>
        </w:div>
        <w:div w:id="1473792487">
          <w:marLeft w:val="640"/>
          <w:marRight w:val="0"/>
          <w:marTop w:val="0"/>
          <w:marBottom w:val="0"/>
          <w:divBdr>
            <w:top w:val="none" w:sz="0" w:space="0" w:color="auto"/>
            <w:left w:val="none" w:sz="0" w:space="0" w:color="auto"/>
            <w:bottom w:val="none" w:sz="0" w:space="0" w:color="auto"/>
            <w:right w:val="none" w:sz="0" w:space="0" w:color="auto"/>
          </w:divBdr>
        </w:div>
        <w:div w:id="1187207795">
          <w:marLeft w:val="640"/>
          <w:marRight w:val="0"/>
          <w:marTop w:val="0"/>
          <w:marBottom w:val="0"/>
          <w:divBdr>
            <w:top w:val="none" w:sz="0" w:space="0" w:color="auto"/>
            <w:left w:val="none" w:sz="0" w:space="0" w:color="auto"/>
            <w:bottom w:val="none" w:sz="0" w:space="0" w:color="auto"/>
            <w:right w:val="none" w:sz="0" w:space="0" w:color="auto"/>
          </w:divBdr>
        </w:div>
        <w:div w:id="336345799">
          <w:marLeft w:val="640"/>
          <w:marRight w:val="0"/>
          <w:marTop w:val="0"/>
          <w:marBottom w:val="0"/>
          <w:divBdr>
            <w:top w:val="none" w:sz="0" w:space="0" w:color="auto"/>
            <w:left w:val="none" w:sz="0" w:space="0" w:color="auto"/>
            <w:bottom w:val="none" w:sz="0" w:space="0" w:color="auto"/>
            <w:right w:val="none" w:sz="0" w:space="0" w:color="auto"/>
          </w:divBdr>
        </w:div>
        <w:div w:id="1887332820">
          <w:marLeft w:val="640"/>
          <w:marRight w:val="0"/>
          <w:marTop w:val="0"/>
          <w:marBottom w:val="0"/>
          <w:divBdr>
            <w:top w:val="none" w:sz="0" w:space="0" w:color="auto"/>
            <w:left w:val="none" w:sz="0" w:space="0" w:color="auto"/>
            <w:bottom w:val="none" w:sz="0" w:space="0" w:color="auto"/>
            <w:right w:val="none" w:sz="0" w:space="0" w:color="auto"/>
          </w:divBdr>
        </w:div>
        <w:div w:id="472678111">
          <w:marLeft w:val="640"/>
          <w:marRight w:val="0"/>
          <w:marTop w:val="0"/>
          <w:marBottom w:val="0"/>
          <w:divBdr>
            <w:top w:val="none" w:sz="0" w:space="0" w:color="auto"/>
            <w:left w:val="none" w:sz="0" w:space="0" w:color="auto"/>
            <w:bottom w:val="none" w:sz="0" w:space="0" w:color="auto"/>
            <w:right w:val="none" w:sz="0" w:space="0" w:color="auto"/>
          </w:divBdr>
        </w:div>
        <w:div w:id="1866946193">
          <w:marLeft w:val="640"/>
          <w:marRight w:val="0"/>
          <w:marTop w:val="0"/>
          <w:marBottom w:val="0"/>
          <w:divBdr>
            <w:top w:val="none" w:sz="0" w:space="0" w:color="auto"/>
            <w:left w:val="none" w:sz="0" w:space="0" w:color="auto"/>
            <w:bottom w:val="none" w:sz="0" w:space="0" w:color="auto"/>
            <w:right w:val="none" w:sz="0" w:space="0" w:color="auto"/>
          </w:divBdr>
        </w:div>
        <w:div w:id="603461344">
          <w:marLeft w:val="640"/>
          <w:marRight w:val="0"/>
          <w:marTop w:val="0"/>
          <w:marBottom w:val="0"/>
          <w:divBdr>
            <w:top w:val="none" w:sz="0" w:space="0" w:color="auto"/>
            <w:left w:val="none" w:sz="0" w:space="0" w:color="auto"/>
            <w:bottom w:val="none" w:sz="0" w:space="0" w:color="auto"/>
            <w:right w:val="none" w:sz="0" w:space="0" w:color="auto"/>
          </w:divBdr>
        </w:div>
        <w:div w:id="371810558">
          <w:marLeft w:val="640"/>
          <w:marRight w:val="0"/>
          <w:marTop w:val="0"/>
          <w:marBottom w:val="0"/>
          <w:divBdr>
            <w:top w:val="none" w:sz="0" w:space="0" w:color="auto"/>
            <w:left w:val="none" w:sz="0" w:space="0" w:color="auto"/>
            <w:bottom w:val="none" w:sz="0" w:space="0" w:color="auto"/>
            <w:right w:val="none" w:sz="0" w:space="0" w:color="auto"/>
          </w:divBdr>
        </w:div>
        <w:div w:id="189874593">
          <w:marLeft w:val="640"/>
          <w:marRight w:val="0"/>
          <w:marTop w:val="0"/>
          <w:marBottom w:val="0"/>
          <w:divBdr>
            <w:top w:val="none" w:sz="0" w:space="0" w:color="auto"/>
            <w:left w:val="none" w:sz="0" w:space="0" w:color="auto"/>
            <w:bottom w:val="none" w:sz="0" w:space="0" w:color="auto"/>
            <w:right w:val="none" w:sz="0" w:space="0" w:color="auto"/>
          </w:divBdr>
        </w:div>
        <w:div w:id="1567765583">
          <w:marLeft w:val="640"/>
          <w:marRight w:val="0"/>
          <w:marTop w:val="0"/>
          <w:marBottom w:val="0"/>
          <w:divBdr>
            <w:top w:val="none" w:sz="0" w:space="0" w:color="auto"/>
            <w:left w:val="none" w:sz="0" w:space="0" w:color="auto"/>
            <w:bottom w:val="none" w:sz="0" w:space="0" w:color="auto"/>
            <w:right w:val="none" w:sz="0" w:space="0" w:color="auto"/>
          </w:divBdr>
        </w:div>
        <w:div w:id="1512799691">
          <w:marLeft w:val="640"/>
          <w:marRight w:val="0"/>
          <w:marTop w:val="0"/>
          <w:marBottom w:val="0"/>
          <w:divBdr>
            <w:top w:val="none" w:sz="0" w:space="0" w:color="auto"/>
            <w:left w:val="none" w:sz="0" w:space="0" w:color="auto"/>
            <w:bottom w:val="none" w:sz="0" w:space="0" w:color="auto"/>
            <w:right w:val="none" w:sz="0" w:space="0" w:color="auto"/>
          </w:divBdr>
        </w:div>
        <w:div w:id="2147315937">
          <w:marLeft w:val="640"/>
          <w:marRight w:val="0"/>
          <w:marTop w:val="0"/>
          <w:marBottom w:val="0"/>
          <w:divBdr>
            <w:top w:val="none" w:sz="0" w:space="0" w:color="auto"/>
            <w:left w:val="none" w:sz="0" w:space="0" w:color="auto"/>
            <w:bottom w:val="none" w:sz="0" w:space="0" w:color="auto"/>
            <w:right w:val="none" w:sz="0" w:space="0" w:color="auto"/>
          </w:divBdr>
        </w:div>
        <w:div w:id="421295015">
          <w:marLeft w:val="640"/>
          <w:marRight w:val="0"/>
          <w:marTop w:val="0"/>
          <w:marBottom w:val="0"/>
          <w:divBdr>
            <w:top w:val="none" w:sz="0" w:space="0" w:color="auto"/>
            <w:left w:val="none" w:sz="0" w:space="0" w:color="auto"/>
            <w:bottom w:val="none" w:sz="0" w:space="0" w:color="auto"/>
            <w:right w:val="none" w:sz="0" w:space="0" w:color="auto"/>
          </w:divBdr>
        </w:div>
        <w:div w:id="1751538565">
          <w:marLeft w:val="640"/>
          <w:marRight w:val="0"/>
          <w:marTop w:val="0"/>
          <w:marBottom w:val="0"/>
          <w:divBdr>
            <w:top w:val="none" w:sz="0" w:space="0" w:color="auto"/>
            <w:left w:val="none" w:sz="0" w:space="0" w:color="auto"/>
            <w:bottom w:val="none" w:sz="0" w:space="0" w:color="auto"/>
            <w:right w:val="none" w:sz="0" w:space="0" w:color="auto"/>
          </w:divBdr>
        </w:div>
        <w:div w:id="818616489">
          <w:marLeft w:val="640"/>
          <w:marRight w:val="0"/>
          <w:marTop w:val="0"/>
          <w:marBottom w:val="0"/>
          <w:divBdr>
            <w:top w:val="none" w:sz="0" w:space="0" w:color="auto"/>
            <w:left w:val="none" w:sz="0" w:space="0" w:color="auto"/>
            <w:bottom w:val="none" w:sz="0" w:space="0" w:color="auto"/>
            <w:right w:val="none" w:sz="0" w:space="0" w:color="auto"/>
          </w:divBdr>
        </w:div>
        <w:div w:id="365451648">
          <w:marLeft w:val="640"/>
          <w:marRight w:val="0"/>
          <w:marTop w:val="0"/>
          <w:marBottom w:val="0"/>
          <w:divBdr>
            <w:top w:val="none" w:sz="0" w:space="0" w:color="auto"/>
            <w:left w:val="none" w:sz="0" w:space="0" w:color="auto"/>
            <w:bottom w:val="none" w:sz="0" w:space="0" w:color="auto"/>
            <w:right w:val="none" w:sz="0" w:space="0" w:color="auto"/>
          </w:divBdr>
        </w:div>
      </w:divsChild>
    </w:div>
    <w:div w:id="469059903">
      <w:bodyDiv w:val="1"/>
      <w:marLeft w:val="0"/>
      <w:marRight w:val="0"/>
      <w:marTop w:val="0"/>
      <w:marBottom w:val="0"/>
      <w:divBdr>
        <w:top w:val="none" w:sz="0" w:space="0" w:color="auto"/>
        <w:left w:val="none" w:sz="0" w:space="0" w:color="auto"/>
        <w:bottom w:val="none" w:sz="0" w:space="0" w:color="auto"/>
        <w:right w:val="none" w:sz="0" w:space="0" w:color="auto"/>
      </w:divBdr>
    </w:div>
    <w:div w:id="472407399">
      <w:bodyDiv w:val="1"/>
      <w:marLeft w:val="0"/>
      <w:marRight w:val="0"/>
      <w:marTop w:val="0"/>
      <w:marBottom w:val="0"/>
      <w:divBdr>
        <w:top w:val="none" w:sz="0" w:space="0" w:color="auto"/>
        <w:left w:val="none" w:sz="0" w:space="0" w:color="auto"/>
        <w:bottom w:val="none" w:sz="0" w:space="0" w:color="auto"/>
        <w:right w:val="none" w:sz="0" w:space="0" w:color="auto"/>
      </w:divBdr>
    </w:div>
    <w:div w:id="472408292">
      <w:bodyDiv w:val="1"/>
      <w:marLeft w:val="0"/>
      <w:marRight w:val="0"/>
      <w:marTop w:val="0"/>
      <w:marBottom w:val="0"/>
      <w:divBdr>
        <w:top w:val="none" w:sz="0" w:space="0" w:color="auto"/>
        <w:left w:val="none" w:sz="0" w:space="0" w:color="auto"/>
        <w:bottom w:val="none" w:sz="0" w:space="0" w:color="auto"/>
        <w:right w:val="none" w:sz="0" w:space="0" w:color="auto"/>
      </w:divBdr>
      <w:divsChild>
        <w:div w:id="1806655479">
          <w:marLeft w:val="640"/>
          <w:marRight w:val="0"/>
          <w:marTop w:val="0"/>
          <w:marBottom w:val="0"/>
          <w:divBdr>
            <w:top w:val="none" w:sz="0" w:space="0" w:color="auto"/>
            <w:left w:val="none" w:sz="0" w:space="0" w:color="auto"/>
            <w:bottom w:val="none" w:sz="0" w:space="0" w:color="auto"/>
            <w:right w:val="none" w:sz="0" w:space="0" w:color="auto"/>
          </w:divBdr>
        </w:div>
        <w:div w:id="621157182">
          <w:marLeft w:val="640"/>
          <w:marRight w:val="0"/>
          <w:marTop w:val="0"/>
          <w:marBottom w:val="0"/>
          <w:divBdr>
            <w:top w:val="none" w:sz="0" w:space="0" w:color="auto"/>
            <w:left w:val="none" w:sz="0" w:space="0" w:color="auto"/>
            <w:bottom w:val="none" w:sz="0" w:space="0" w:color="auto"/>
            <w:right w:val="none" w:sz="0" w:space="0" w:color="auto"/>
          </w:divBdr>
        </w:div>
        <w:div w:id="683557932">
          <w:marLeft w:val="640"/>
          <w:marRight w:val="0"/>
          <w:marTop w:val="0"/>
          <w:marBottom w:val="0"/>
          <w:divBdr>
            <w:top w:val="none" w:sz="0" w:space="0" w:color="auto"/>
            <w:left w:val="none" w:sz="0" w:space="0" w:color="auto"/>
            <w:bottom w:val="none" w:sz="0" w:space="0" w:color="auto"/>
            <w:right w:val="none" w:sz="0" w:space="0" w:color="auto"/>
          </w:divBdr>
        </w:div>
        <w:div w:id="1792087145">
          <w:marLeft w:val="640"/>
          <w:marRight w:val="0"/>
          <w:marTop w:val="0"/>
          <w:marBottom w:val="0"/>
          <w:divBdr>
            <w:top w:val="none" w:sz="0" w:space="0" w:color="auto"/>
            <w:left w:val="none" w:sz="0" w:space="0" w:color="auto"/>
            <w:bottom w:val="none" w:sz="0" w:space="0" w:color="auto"/>
            <w:right w:val="none" w:sz="0" w:space="0" w:color="auto"/>
          </w:divBdr>
        </w:div>
        <w:div w:id="2066487878">
          <w:marLeft w:val="640"/>
          <w:marRight w:val="0"/>
          <w:marTop w:val="0"/>
          <w:marBottom w:val="0"/>
          <w:divBdr>
            <w:top w:val="none" w:sz="0" w:space="0" w:color="auto"/>
            <w:left w:val="none" w:sz="0" w:space="0" w:color="auto"/>
            <w:bottom w:val="none" w:sz="0" w:space="0" w:color="auto"/>
            <w:right w:val="none" w:sz="0" w:space="0" w:color="auto"/>
          </w:divBdr>
        </w:div>
        <w:div w:id="1867794898">
          <w:marLeft w:val="640"/>
          <w:marRight w:val="0"/>
          <w:marTop w:val="0"/>
          <w:marBottom w:val="0"/>
          <w:divBdr>
            <w:top w:val="none" w:sz="0" w:space="0" w:color="auto"/>
            <w:left w:val="none" w:sz="0" w:space="0" w:color="auto"/>
            <w:bottom w:val="none" w:sz="0" w:space="0" w:color="auto"/>
            <w:right w:val="none" w:sz="0" w:space="0" w:color="auto"/>
          </w:divBdr>
        </w:div>
        <w:div w:id="337923575">
          <w:marLeft w:val="640"/>
          <w:marRight w:val="0"/>
          <w:marTop w:val="0"/>
          <w:marBottom w:val="0"/>
          <w:divBdr>
            <w:top w:val="none" w:sz="0" w:space="0" w:color="auto"/>
            <w:left w:val="none" w:sz="0" w:space="0" w:color="auto"/>
            <w:bottom w:val="none" w:sz="0" w:space="0" w:color="auto"/>
            <w:right w:val="none" w:sz="0" w:space="0" w:color="auto"/>
          </w:divBdr>
        </w:div>
        <w:div w:id="473179253">
          <w:marLeft w:val="640"/>
          <w:marRight w:val="0"/>
          <w:marTop w:val="0"/>
          <w:marBottom w:val="0"/>
          <w:divBdr>
            <w:top w:val="none" w:sz="0" w:space="0" w:color="auto"/>
            <w:left w:val="none" w:sz="0" w:space="0" w:color="auto"/>
            <w:bottom w:val="none" w:sz="0" w:space="0" w:color="auto"/>
            <w:right w:val="none" w:sz="0" w:space="0" w:color="auto"/>
          </w:divBdr>
        </w:div>
        <w:div w:id="1062752587">
          <w:marLeft w:val="640"/>
          <w:marRight w:val="0"/>
          <w:marTop w:val="0"/>
          <w:marBottom w:val="0"/>
          <w:divBdr>
            <w:top w:val="none" w:sz="0" w:space="0" w:color="auto"/>
            <w:left w:val="none" w:sz="0" w:space="0" w:color="auto"/>
            <w:bottom w:val="none" w:sz="0" w:space="0" w:color="auto"/>
            <w:right w:val="none" w:sz="0" w:space="0" w:color="auto"/>
          </w:divBdr>
        </w:div>
        <w:div w:id="1414351020">
          <w:marLeft w:val="640"/>
          <w:marRight w:val="0"/>
          <w:marTop w:val="0"/>
          <w:marBottom w:val="0"/>
          <w:divBdr>
            <w:top w:val="none" w:sz="0" w:space="0" w:color="auto"/>
            <w:left w:val="none" w:sz="0" w:space="0" w:color="auto"/>
            <w:bottom w:val="none" w:sz="0" w:space="0" w:color="auto"/>
            <w:right w:val="none" w:sz="0" w:space="0" w:color="auto"/>
          </w:divBdr>
        </w:div>
        <w:div w:id="411582447">
          <w:marLeft w:val="640"/>
          <w:marRight w:val="0"/>
          <w:marTop w:val="0"/>
          <w:marBottom w:val="0"/>
          <w:divBdr>
            <w:top w:val="none" w:sz="0" w:space="0" w:color="auto"/>
            <w:left w:val="none" w:sz="0" w:space="0" w:color="auto"/>
            <w:bottom w:val="none" w:sz="0" w:space="0" w:color="auto"/>
            <w:right w:val="none" w:sz="0" w:space="0" w:color="auto"/>
          </w:divBdr>
        </w:div>
        <w:div w:id="1001852552">
          <w:marLeft w:val="640"/>
          <w:marRight w:val="0"/>
          <w:marTop w:val="0"/>
          <w:marBottom w:val="0"/>
          <w:divBdr>
            <w:top w:val="none" w:sz="0" w:space="0" w:color="auto"/>
            <w:left w:val="none" w:sz="0" w:space="0" w:color="auto"/>
            <w:bottom w:val="none" w:sz="0" w:space="0" w:color="auto"/>
            <w:right w:val="none" w:sz="0" w:space="0" w:color="auto"/>
          </w:divBdr>
        </w:div>
        <w:div w:id="174612397">
          <w:marLeft w:val="640"/>
          <w:marRight w:val="0"/>
          <w:marTop w:val="0"/>
          <w:marBottom w:val="0"/>
          <w:divBdr>
            <w:top w:val="none" w:sz="0" w:space="0" w:color="auto"/>
            <w:left w:val="none" w:sz="0" w:space="0" w:color="auto"/>
            <w:bottom w:val="none" w:sz="0" w:space="0" w:color="auto"/>
            <w:right w:val="none" w:sz="0" w:space="0" w:color="auto"/>
          </w:divBdr>
        </w:div>
        <w:div w:id="383215935">
          <w:marLeft w:val="640"/>
          <w:marRight w:val="0"/>
          <w:marTop w:val="0"/>
          <w:marBottom w:val="0"/>
          <w:divBdr>
            <w:top w:val="none" w:sz="0" w:space="0" w:color="auto"/>
            <w:left w:val="none" w:sz="0" w:space="0" w:color="auto"/>
            <w:bottom w:val="none" w:sz="0" w:space="0" w:color="auto"/>
            <w:right w:val="none" w:sz="0" w:space="0" w:color="auto"/>
          </w:divBdr>
        </w:div>
        <w:div w:id="763961193">
          <w:marLeft w:val="640"/>
          <w:marRight w:val="0"/>
          <w:marTop w:val="0"/>
          <w:marBottom w:val="0"/>
          <w:divBdr>
            <w:top w:val="none" w:sz="0" w:space="0" w:color="auto"/>
            <w:left w:val="none" w:sz="0" w:space="0" w:color="auto"/>
            <w:bottom w:val="none" w:sz="0" w:space="0" w:color="auto"/>
            <w:right w:val="none" w:sz="0" w:space="0" w:color="auto"/>
          </w:divBdr>
        </w:div>
        <w:div w:id="345251321">
          <w:marLeft w:val="640"/>
          <w:marRight w:val="0"/>
          <w:marTop w:val="0"/>
          <w:marBottom w:val="0"/>
          <w:divBdr>
            <w:top w:val="none" w:sz="0" w:space="0" w:color="auto"/>
            <w:left w:val="none" w:sz="0" w:space="0" w:color="auto"/>
            <w:bottom w:val="none" w:sz="0" w:space="0" w:color="auto"/>
            <w:right w:val="none" w:sz="0" w:space="0" w:color="auto"/>
          </w:divBdr>
        </w:div>
        <w:div w:id="2001082424">
          <w:marLeft w:val="640"/>
          <w:marRight w:val="0"/>
          <w:marTop w:val="0"/>
          <w:marBottom w:val="0"/>
          <w:divBdr>
            <w:top w:val="none" w:sz="0" w:space="0" w:color="auto"/>
            <w:left w:val="none" w:sz="0" w:space="0" w:color="auto"/>
            <w:bottom w:val="none" w:sz="0" w:space="0" w:color="auto"/>
            <w:right w:val="none" w:sz="0" w:space="0" w:color="auto"/>
          </w:divBdr>
        </w:div>
        <w:div w:id="617641677">
          <w:marLeft w:val="640"/>
          <w:marRight w:val="0"/>
          <w:marTop w:val="0"/>
          <w:marBottom w:val="0"/>
          <w:divBdr>
            <w:top w:val="none" w:sz="0" w:space="0" w:color="auto"/>
            <w:left w:val="none" w:sz="0" w:space="0" w:color="auto"/>
            <w:bottom w:val="none" w:sz="0" w:space="0" w:color="auto"/>
            <w:right w:val="none" w:sz="0" w:space="0" w:color="auto"/>
          </w:divBdr>
        </w:div>
        <w:div w:id="1091050294">
          <w:marLeft w:val="640"/>
          <w:marRight w:val="0"/>
          <w:marTop w:val="0"/>
          <w:marBottom w:val="0"/>
          <w:divBdr>
            <w:top w:val="none" w:sz="0" w:space="0" w:color="auto"/>
            <w:left w:val="none" w:sz="0" w:space="0" w:color="auto"/>
            <w:bottom w:val="none" w:sz="0" w:space="0" w:color="auto"/>
            <w:right w:val="none" w:sz="0" w:space="0" w:color="auto"/>
          </w:divBdr>
        </w:div>
        <w:div w:id="1847742615">
          <w:marLeft w:val="640"/>
          <w:marRight w:val="0"/>
          <w:marTop w:val="0"/>
          <w:marBottom w:val="0"/>
          <w:divBdr>
            <w:top w:val="none" w:sz="0" w:space="0" w:color="auto"/>
            <w:left w:val="none" w:sz="0" w:space="0" w:color="auto"/>
            <w:bottom w:val="none" w:sz="0" w:space="0" w:color="auto"/>
            <w:right w:val="none" w:sz="0" w:space="0" w:color="auto"/>
          </w:divBdr>
        </w:div>
        <w:div w:id="1226721117">
          <w:marLeft w:val="640"/>
          <w:marRight w:val="0"/>
          <w:marTop w:val="0"/>
          <w:marBottom w:val="0"/>
          <w:divBdr>
            <w:top w:val="none" w:sz="0" w:space="0" w:color="auto"/>
            <w:left w:val="none" w:sz="0" w:space="0" w:color="auto"/>
            <w:bottom w:val="none" w:sz="0" w:space="0" w:color="auto"/>
            <w:right w:val="none" w:sz="0" w:space="0" w:color="auto"/>
          </w:divBdr>
        </w:div>
        <w:div w:id="1539968764">
          <w:marLeft w:val="640"/>
          <w:marRight w:val="0"/>
          <w:marTop w:val="0"/>
          <w:marBottom w:val="0"/>
          <w:divBdr>
            <w:top w:val="none" w:sz="0" w:space="0" w:color="auto"/>
            <w:left w:val="none" w:sz="0" w:space="0" w:color="auto"/>
            <w:bottom w:val="none" w:sz="0" w:space="0" w:color="auto"/>
            <w:right w:val="none" w:sz="0" w:space="0" w:color="auto"/>
          </w:divBdr>
        </w:div>
        <w:div w:id="1651473271">
          <w:marLeft w:val="640"/>
          <w:marRight w:val="0"/>
          <w:marTop w:val="0"/>
          <w:marBottom w:val="0"/>
          <w:divBdr>
            <w:top w:val="none" w:sz="0" w:space="0" w:color="auto"/>
            <w:left w:val="none" w:sz="0" w:space="0" w:color="auto"/>
            <w:bottom w:val="none" w:sz="0" w:space="0" w:color="auto"/>
            <w:right w:val="none" w:sz="0" w:space="0" w:color="auto"/>
          </w:divBdr>
        </w:div>
        <w:div w:id="761219290">
          <w:marLeft w:val="640"/>
          <w:marRight w:val="0"/>
          <w:marTop w:val="0"/>
          <w:marBottom w:val="0"/>
          <w:divBdr>
            <w:top w:val="none" w:sz="0" w:space="0" w:color="auto"/>
            <w:left w:val="none" w:sz="0" w:space="0" w:color="auto"/>
            <w:bottom w:val="none" w:sz="0" w:space="0" w:color="auto"/>
            <w:right w:val="none" w:sz="0" w:space="0" w:color="auto"/>
          </w:divBdr>
        </w:div>
        <w:div w:id="1917350747">
          <w:marLeft w:val="640"/>
          <w:marRight w:val="0"/>
          <w:marTop w:val="0"/>
          <w:marBottom w:val="0"/>
          <w:divBdr>
            <w:top w:val="none" w:sz="0" w:space="0" w:color="auto"/>
            <w:left w:val="none" w:sz="0" w:space="0" w:color="auto"/>
            <w:bottom w:val="none" w:sz="0" w:space="0" w:color="auto"/>
            <w:right w:val="none" w:sz="0" w:space="0" w:color="auto"/>
          </w:divBdr>
        </w:div>
        <w:div w:id="348458193">
          <w:marLeft w:val="640"/>
          <w:marRight w:val="0"/>
          <w:marTop w:val="0"/>
          <w:marBottom w:val="0"/>
          <w:divBdr>
            <w:top w:val="none" w:sz="0" w:space="0" w:color="auto"/>
            <w:left w:val="none" w:sz="0" w:space="0" w:color="auto"/>
            <w:bottom w:val="none" w:sz="0" w:space="0" w:color="auto"/>
            <w:right w:val="none" w:sz="0" w:space="0" w:color="auto"/>
          </w:divBdr>
        </w:div>
        <w:div w:id="766970766">
          <w:marLeft w:val="640"/>
          <w:marRight w:val="0"/>
          <w:marTop w:val="0"/>
          <w:marBottom w:val="0"/>
          <w:divBdr>
            <w:top w:val="none" w:sz="0" w:space="0" w:color="auto"/>
            <w:left w:val="none" w:sz="0" w:space="0" w:color="auto"/>
            <w:bottom w:val="none" w:sz="0" w:space="0" w:color="auto"/>
            <w:right w:val="none" w:sz="0" w:space="0" w:color="auto"/>
          </w:divBdr>
        </w:div>
        <w:div w:id="1331375474">
          <w:marLeft w:val="640"/>
          <w:marRight w:val="0"/>
          <w:marTop w:val="0"/>
          <w:marBottom w:val="0"/>
          <w:divBdr>
            <w:top w:val="none" w:sz="0" w:space="0" w:color="auto"/>
            <w:left w:val="none" w:sz="0" w:space="0" w:color="auto"/>
            <w:bottom w:val="none" w:sz="0" w:space="0" w:color="auto"/>
            <w:right w:val="none" w:sz="0" w:space="0" w:color="auto"/>
          </w:divBdr>
        </w:div>
        <w:div w:id="1940261405">
          <w:marLeft w:val="640"/>
          <w:marRight w:val="0"/>
          <w:marTop w:val="0"/>
          <w:marBottom w:val="0"/>
          <w:divBdr>
            <w:top w:val="none" w:sz="0" w:space="0" w:color="auto"/>
            <w:left w:val="none" w:sz="0" w:space="0" w:color="auto"/>
            <w:bottom w:val="none" w:sz="0" w:space="0" w:color="auto"/>
            <w:right w:val="none" w:sz="0" w:space="0" w:color="auto"/>
          </w:divBdr>
        </w:div>
        <w:div w:id="164783640">
          <w:marLeft w:val="640"/>
          <w:marRight w:val="0"/>
          <w:marTop w:val="0"/>
          <w:marBottom w:val="0"/>
          <w:divBdr>
            <w:top w:val="none" w:sz="0" w:space="0" w:color="auto"/>
            <w:left w:val="none" w:sz="0" w:space="0" w:color="auto"/>
            <w:bottom w:val="none" w:sz="0" w:space="0" w:color="auto"/>
            <w:right w:val="none" w:sz="0" w:space="0" w:color="auto"/>
          </w:divBdr>
        </w:div>
        <w:div w:id="1066033229">
          <w:marLeft w:val="640"/>
          <w:marRight w:val="0"/>
          <w:marTop w:val="0"/>
          <w:marBottom w:val="0"/>
          <w:divBdr>
            <w:top w:val="none" w:sz="0" w:space="0" w:color="auto"/>
            <w:left w:val="none" w:sz="0" w:space="0" w:color="auto"/>
            <w:bottom w:val="none" w:sz="0" w:space="0" w:color="auto"/>
            <w:right w:val="none" w:sz="0" w:space="0" w:color="auto"/>
          </w:divBdr>
        </w:div>
        <w:div w:id="2110346813">
          <w:marLeft w:val="640"/>
          <w:marRight w:val="0"/>
          <w:marTop w:val="0"/>
          <w:marBottom w:val="0"/>
          <w:divBdr>
            <w:top w:val="none" w:sz="0" w:space="0" w:color="auto"/>
            <w:left w:val="none" w:sz="0" w:space="0" w:color="auto"/>
            <w:bottom w:val="none" w:sz="0" w:space="0" w:color="auto"/>
            <w:right w:val="none" w:sz="0" w:space="0" w:color="auto"/>
          </w:divBdr>
        </w:div>
        <w:div w:id="165634635">
          <w:marLeft w:val="640"/>
          <w:marRight w:val="0"/>
          <w:marTop w:val="0"/>
          <w:marBottom w:val="0"/>
          <w:divBdr>
            <w:top w:val="none" w:sz="0" w:space="0" w:color="auto"/>
            <w:left w:val="none" w:sz="0" w:space="0" w:color="auto"/>
            <w:bottom w:val="none" w:sz="0" w:space="0" w:color="auto"/>
            <w:right w:val="none" w:sz="0" w:space="0" w:color="auto"/>
          </w:divBdr>
        </w:div>
        <w:div w:id="1992782673">
          <w:marLeft w:val="640"/>
          <w:marRight w:val="0"/>
          <w:marTop w:val="0"/>
          <w:marBottom w:val="0"/>
          <w:divBdr>
            <w:top w:val="none" w:sz="0" w:space="0" w:color="auto"/>
            <w:left w:val="none" w:sz="0" w:space="0" w:color="auto"/>
            <w:bottom w:val="none" w:sz="0" w:space="0" w:color="auto"/>
            <w:right w:val="none" w:sz="0" w:space="0" w:color="auto"/>
          </w:divBdr>
        </w:div>
        <w:div w:id="315692238">
          <w:marLeft w:val="640"/>
          <w:marRight w:val="0"/>
          <w:marTop w:val="0"/>
          <w:marBottom w:val="0"/>
          <w:divBdr>
            <w:top w:val="none" w:sz="0" w:space="0" w:color="auto"/>
            <w:left w:val="none" w:sz="0" w:space="0" w:color="auto"/>
            <w:bottom w:val="none" w:sz="0" w:space="0" w:color="auto"/>
            <w:right w:val="none" w:sz="0" w:space="0" w:color="auto"/>
          </w:divBdr>
        </w:div>
        <w:div w:id="1036396125">
          <w:marLeft w:val="640"/>
          <w:marRight w:val="0"/>
          <w:marTop w:val="0"/>
          <w:marBottom w:val="0"/>
          <w:divBdr>
            <w:top w:val="none" w:sz="0" w:space="0" w:color="auto"/>
            <w:left w:val="none" w:sz="0" w:space="0" w:color="auto"/>
            <w:bottom w:val="none" w:sz="0" w:space="0" w:color="auto"/>
            <w:right w:val="none" w:sz="0" w:space="0" w:color="auto"/>
          </w:divBdr>
        </w:div>
        <w:div w:id="1068916352">
          <w:marLeft w:val="640"/>
          <w:marRight w:val="0"/>
          <w:marTop w:val="0"/>
          <w:marBottom w:val="0"/>
          <w:divBdr>
            <w:top w:val="none" w:sz="0" w:space="0" w:color="auto"/>
            <w:left w:val="none" w:sz="0" w:space="0" w:color="auto"/>
            <w:bottom w:val="none" w:sz="0" w:space="0" w:color="auto"/>
            <w:right w:val="none" w:sz="0" w:space="0" w:color="auto"/>
          </w:divBdr>
        </w:div>
        <w:div w:id="1810325157">
          <w:marLeft w:val="640"/>
          <w:marRight w:val="0"/>
          <w:marTop w:val="0"/>
          <w:marBottom w:val="0"/>
          <w:divBdr>
            <w:top w:val="none" w:sz="0" w:space="0" w:color="auto"/>
            <w:left w:val="none" w:sz="0" w:space="0" w:color="auto"/>
            <w:bottom w:val="none" w:sz="0" w:space="0" w:color="auto"/>
            <w:right w:val="none" w:sz="0" w:space="0" w:color="auto"/>
          </w:divBdr>
        </w:div>
        <w:div w:id="4600585">
          <w:marLeft w:val="640"/>
          <w:marRight w:val="0"/>
          <w:marTop w:val="0"/>
          <w:marBottom w:val="0"/>
          <w:divBdr>
            <w:top w:val="none" w:sz="0" w:space="0" w:color="auto"/>
            <w:left w:val="none" w:sz="0" w:space="0" w:color="auto"/>
            <w:bottom w:val="none" w:sz="0" w:space="0" w:color="auto"/>
            <w:right w:val="none" w:sz="0" w:space="0" w:color="auto"/>
          </w:divBdr>
        </w:div>
        <w:div w:id="285016">
          <w:marLeft w:val="640"/>
          <w:marRight w:val="0"/>
          <w:marTop w:val="0"/>
          <w:marBottom w:val="0"/>
          <w:divBdr>
            <w:top w:val="none" w:sz="0" w:space="0" w:color="auto"/>
            <w:left w:val="none" w:sz="0" w:space="0" w:color="auto"/>
            <w:bottom w:val="none" w:sz="0" w:space="0" w:color="auto"/>
            <w:right w:val="none" w:sz="0" w:space="0" w:color="auto"/>
          </w:divBdr>
        </w:div>
        <w:div w:id="772241971">
          <w:marLeft w:val="640"/>
          <w:marRight w:val="0"/>
          <w:marTop w:val="0"/>
          <w:marBottom w:val="0"/>
          <w:divBdr>
            <w:top w:val="none" w:sz="0" w:space="0" w:color="auto"/>
            <w:left w:val="none" w:sz="0" w:space="0" w:color="auto"/>
            <w:bottom w:val="none" w:sz="0" w:space="0" w:color="auto"/>
            <w:right w:val="none" w:sz="0" w:space="0" w:color="auto"/>
          </w:divBdr>
        </w:div>
        <w:div w:id="752319522">
          <w:marLeft w:val="640"/>
          <w:marRight w:val="0"/>
          <w:marTop w:val="0"/>
          <w:marBottom w:val="0"/>
          <w:divBdr>
            <w:top w:val="none" w:sz="0" w:space="0" w:color="auto"/>
            <w:left w:val="none" w:sz="0" w:space="0" w:color="auto"/>
            <w:bottom w:val="none" w:sz="0" w:space="0" w:color="auto"/>
            <w:right w:val="none" w:sz="0" w:space="0" w:color="auto"/>
          </w:divBdr>
        </w:div>
        <w:div w:id="1541820526">
          <w:marLeft w:val="640"/>
          <w:marRight w:val="0"/>
          <w:marTop w:val="0"/>
          <w:marBottom w:val="0"/>
          <w:divBdr>
            <w:top w:val="none" w:sz="0" w:space="0" w:color="auto"/>
            <w:left w:val="none" w:sz="0" w:space="0" w:color="auto"/>
            <w:bottom w:val="none" w:sz="0" w:space="0" w:color="auto"/>
            <w:right w:val="none" w:sz="0" w:space="0" w:color="auto"/>
          </w:divBdr>
        </w:div>
        <w:div w:id="651907626">
          <w:marLeft w:val="640"/>
          <w:marRight w:val="0"/>
          <w:marTop w:val="0"/>
          <w:marBottom w:val="0"/>
          <w:divBdr>
            <w:top w:val="none" w:sz="0" w:space="0" w:color="auto"/>
            <w:left w:val="none" w:sz="0" w:space="0" w:color="auto"/>
            <w:bottom w:val="none" w:sz="0" w:space="0" w:color="auto"/>
            <w:right w:val="none" w:sz="0" w:space="0" w:color="auto"/>
          </w:divBdr>
        </w:div>
        <w:div w:id="628973157">
          <w:marLeft w:val="640"/>
          <w:marRight w:val="0"/>
          <w:marTop w:val="0"/>
          <w:marBottom w:val="0"/>
          <w:divBdr>
            <w:top w:val="none" w:sz="0" w:space="0" w:color="auto"/>
            <w:left w:val="none" w:sz="0" w:space="0" w:color="auto"/>
            <w:bottom w:val="none" w:sz="0" w:space="0" w:color="auto"/>
            <w:right w:val="none" w:sz="0" w:space="0" w:color="auto"/>
          </w:divBdr>
        </w:div>
        <w:div w:id="1971323882">
          <w:marLeft w:val="640"/>
          <w:marRight w:val="0"/>
          <w:marTop w:val="0"/>
          <w:marBottom w:val="0"/>
          <w:divBdr>
            <w:top w:val="none" w:sz="0" w:space="0" w:color="auto"/>
            <w:left w:val="none" w:sz="0" w:space="0" w:color="auto"/>
            <w:bottom w:val="none" w:sz="0" w:space="0" w:color="auto"/>
            <w:right w:val="none" w:sz="0" w:space="0" w:color="auto"/>
          </w:divBdr>
        </w:div>
        <w:div w:id="663237960">
          <w:marLeft w:val="640"/>
          <w:marRight w:val="0"/>
          <w:marTop w:val="0"/>
          <w:marBottom w:val="0"/>
          <w:divBdr>
            <w:top w:val="none" w:sz="0" w:space="0" w:color="auto"/>
            <w:left w:val="none" w:sz="0" w:space="0" w:color="auto"/>
            <w:bottom w:val="none" w:sz="0" w:space="0" w:color="auto"/>
            <w:right w:val="none" w:sz="0" w:space="0" w:color="auto"/>
          </w:divBdr>
        </w:div>
        <w:div w:id="853300429">
          <w:marLeft w:val="640"/>
          <w:marRight w:val="0"/>
          <w:marTop w:val="0"/>
          <w:marBottom w:val="0"/>
          <w:divBdr>
            <w:top w:val="none" w:sz="0" w:space="0" w:color="auto"/>
            <w:left w:val="none" w:sz="0" w:space="0" w:color="auto"/>
            <w:bottom w:val="none" w:sz="0" w:space="0" w:color="auto"/>
            <w:right w:val="none" w:sz="0" w:space="0" w:color="auto"/>
          </w:divBdr>
        </w:div>
        <w:div w:id="1495342896">
          <w:marLeft w:val="640"/>
          <w:marRight w:val="0"/>
          <w:marTop w:val="0"/>
          <w:marBottom w:val="0"/>
          <w:divBdr>
            <w:top w:val="none" w:sz="0" w:space="0" w:color="auto"/>
            <w:left w:val="none" w:sz="0" w:space="0" w:color="auto"/>
            <w:bottom w:val="none" w:sz="0" w:space="0" w:color="auto"/>
            <w:right w:val="none" w:sz="0" w:space="0" w:color="auto"/>
          </w:divBdr>
        </w:div>
        <w:div w:id="406345869">
          <w:marLeft w:val="640"/>
          <w:marRight w:val="0"/>
          <w:marTop w:val="0"/>
          <w:marBottom w:val="0"/>
          <w:divBdr>
            <w:top w:val="none" w:sz="0" w:space="0" w:color="auto"/>
            <w:left w:val="none" w:sz="0" w:space="0" w:color="auto"/>
            <w:bottom w:val="none" w:sz="0" w:space="0" w:color="auto"/>
            <w:right w:val="none" w:sz="0" w:space="0" w:color="auto"/>
          </w:divBdr>
        </w:div>
        <w:div w:id="890917593">
          <w:marLeft w:val="640"/>
          <w:marRight w:val="0"/>
          <w:marTop w:val="0"/>
          <w:marBottom w:val="0"/>
          <w:divBdr>
            <w:top w:val="none" w:sz="0" w:space="0" w:color="auto"/>
            <w:left w:val="none" w:sz="0" w:space="0" w:color="auto"/>
            <w:bottom w:val="none" w:sz="0" w:space="0" w:color="auto"/>
            <w:right w:val="none" w:sz="0" w:space="0" w:color="auto"/>
          </w:divBdr>
        </w:div>
        <w:div w:id="1886524199">
          <w:marLeft w:val="640"/>
          <w:marRight w:val="0"/>
          <w:marTop w:val="0"/>
          <w:marBottom w:val="0"/>
          <w:divBdr>
            <w:top w:val="none" w:sz="0" w:space="0" w:color="auto"/>
            <w:left w:val="none" w:sz="0" w:space="0" w:color="auto"/>
            <w:bottom w:val="none" w:sz="0" w:space="0" w:color="auto"/>
            <w:right w:val="none" w:sz="0" w:space="0" w:color="auto"/>
          </w:divBdr>
        </w:div>
        <w:div w:id="1294946652">
          <w:marLeft w:val="640"/>
          <w:marRight w:val="0"/>
          <w:marTop w:val="0"/>
          <w:marBottom w:val="0"/>
          <w:divBdr>
            <w:top w:val="none" w:sz="0" w:space="0" w:color="auto"/>
            <w:left w:val="none" w:sz="0" w:space="0" w:color="auto"/>
            <w:bottom w:val="none" w:sz="0" w:space="0" w:color="auto"/>
            <w:right w:val="none" w:sz="0" w:space="0" w:color="auto"/>
          </w:divBdr>
        </w:div>
        <w:div w:id="1688023699">
          <w:marLeft w:val="640"/>
          <w:marRight w:val="0"/>
          <w:marTop w:val="0"/>
          <w:marBottom w:val="0"/>
          <w:divBdr>
            <w:top w:val="none" w:sz="0" w:space="0" w:color="auto"/>
            <w:left w:val="none" w:sz="0" w:space="0" w:color="auto"/>
            <w:bottom w:val="none" w:sz="0" w:space="0" w:color="auto"/>
            <w:right w:val="none" w:sz="0" w:space="0" w:color="auto"/>
          </w:divBdr>
        </w:div>
        <w:div w:id="1131050351">
          <w:marLeft w:val="640"/>
          <w:marRight w:val="0"/>
          <w:marTop w:val="0"/>
          <w:marBottom w:val="0"/>
          <w:divBdr>
            <w:top w:val="none" w:sz="0" w:space="0" w:color="auto"/>
            <w:left w:val="none" w:sz="0" w:space="0" w:color="auto"/>
            <w:bottom w:val="none" w:sz="0" w:space="0" w:color="auto"/>
            <w:right w:val="none" w:sz="0" w:space="0" w:color="auto"/>
          </w:divBdr>
        </w:div>
        <w:div w:id="1102381680">
          <w:marLeft w:val="640"/>
          <w:marRight w:val="0"/>
          <w:marTop w:val="0"/>
          <w:marBottom w:val="0"/>
          <w:divBdr>
            <w:top w:val="none" w:sz="0" w:space="0" w:color="auto"/>
            <w:left w:val="none" w:sz="0" w:space="0" w:color="auto"/>
            <w:bottom w:val="none" w:sz="0" w:space="0" w:color="auto"/>
            <w:right w:val="none" w:sz="0" w:space="0" w:color="auto"/>
          </w:divBdr>
        </w:div>
        <w:div w:id="2112896907">
          <w:marLeft w:val="640"/>
          <w:marRight w:val="0"/>
          <w:marTop w:val="0"/>
          <w:marBottom w:val="0"/>
          <w:divBdr>
            <w:top w:val="none" w:sz="0" w:space="0" w:color="auto"/>
            <w:left w:val="none" w:sz="0" w:space="0" w:color="auto"/>
            <w:bottom w:val="none" w:sz="0" w:space="0" w:color="auto"/>
            <w:right w:val="none" w:sz="0" w:space="0" w:color="auto"/>
          </w:divBdr>
        </w:div>
        <w:div w:id="1219247863">
          <w:marLeft w:val="640"/>
          <w:marRight w:val="0"/>
          <w:marTop w:val="0"/>
          <w:marBottom w:val="0"/>
          <w:divBdr>
            <w:top w:val="none" w:sz="0" w:space="0" w:color="auto"/>
            <w:left w:val="none" w:sz="0" w:space="0" w:color="auto"/>
            <w:bottom w:val="none" w:sz="0" w:space="0" w:color="auto"/>
            <w:right w:val="none" w:sz="0" w:space="0" w:color="auto"/>
          </w:divBdr>
        </w:div>
      </w:divsChild>
    </w:div>
    <w:div w:id="472597738">
      <w:bodyDiv w:val="1"/>
      <w:marLeft w:val="0"/>
      <w:marRight w:val="0"/>
      <w:marTop w:val="0"/>
      <w:marBottom w:val="0"/>
      <w:divBdr>
        <w:top w:val="none" w:sz="0" w:space="0" w:color="auto"/>
        <w:left w:val="none" w:sz="0" w:space="0" w:color="auto"/>
        <w:bottom w:val="none" w:sz="0" w:space="0" w:color="auto"/>
        <w:right w:val="none" w:sz="0" w:space="0" w:color="auto"/>
      </w:divBdr>
    </w:div>
    <w:div w:id="474180065">
      <w:bodyDiv w:val="1"/>
      <w:marLeft w:val="0"/>
      <w:marRight w:val="0"/>
      <w:marTop w:val="0"/>
      <w:marBottom w:val="0"/>
      <w:divBdr>
        <w:top w:val="none" w:sz="0" w:space="0" w:color="auto"/>
        <w:left w:val="none" w:sz="0" w:space="0" w:color="auto"/>
        <w:bottom w:val="none" w:sz="0" w:space="0" w:color="auto"/>
        <w:right w:val="none" w:sz="0" w:space="0" w:color="auto"/>
      </w:divBdr>
    </w:div>
    <w:div w:id="476455801">
      <w:bodyDiv w:val="1"/>
      <w:marLeft w:val="0"/>
      <w:marRight w:val="0"/>
      <w:marTop w:val="0"/>
      <w:marBottom w:val="0"/>
      <w:divBdr>
        <w:top w:val="none" w:sz="0" w:space="0" w:color="auto"/>
        <w:left w:val="none" w:sz="0" w:space="0" w:color="auto"/>
        <w:bottom w:val="none" w:sz="0" w:space="0" w:color="auto"/>
        <w:right w:val="none" w:sz="0" w:space="0" w:color="auto"/>
      </w:divBdr>
      <w:divsChild>
        <w:div w:id="1219704486">
          <w:marLeft w:val="480"/>
          <w:marRight w:val="0"/>
          <w:marTop w:val="0"/>
          <w:marBottom w:val="0"/>
          <w:divBdr>
            <w:top w:val="none" w:sz="0" w:space="0" w:color="auto"/>
            <w:left w:val="none" w:sz="0" w:space="0" w:color="auto"/>
            <w:bottom w:val="none" w:sz="0" w:space="0" w:color="auto"/>
            <w:right w:val="none" w:sz="0" w:space="0" w:color="auto"/>
          </w:divBdr>
        </w:div>
        <w:div w:id="116415427">
          <w:marLeft w:val="480"/>
          <w:marRight w:val="0"/>
          <w:marTop w:val="0"/>
          <w:marBottom w:val="0"/>
          <w:divBdr>
            <w:top w:val="none" w:sz="0" w:space="0" w:color="auto"/>
            <w:left w:val="none" w:sz="0" w:space="0" w:color="auto"/>
            <w:bottom w:val="none" w:sz="0" w:space="0" w:color="auto"/>
            <w:right w:val="none" w:sz="0" w:space="0" w:color="auto"/>
          </w:divBdr>
        </w:div>
        <w:div w:id="1782916534">
          <w:marLeft w:val="480"/>
          <w:marRight w:val="0"/>
          <w:marTop w:val="0"/>
          <w:marBottom w:val="0"/>
          <w:divBdr>
            <w:top w:val="none" w:sz="0" w:space="0" w:color="auto"/>
            <w:left w:val="none" w:sz="0" w:space="0" w:color="auto"/>
            <w:bottom w:val="none" w:sz="0" w:space="0" w:color="auto"/>
            <w:right w:val="none" w:sz="0" w:space="0" w:color="auto"/>
          </w:divBdr>
        </w:div>
        <w:div w:id="1041595538">
          <w:marLeft w:val="480"/>
          <w:marRight w:val="0"/>
          <w:marTop w:val="0"/>
          <w:marBottom w:val="0"/>
          <w:divBdr>
            <w:top w:val="none" w:sz="0" w:space="0" w:color="auto"/>
            <w:left w:val="none" w:sz="0" w:space="0" w:color="auto"/>
            <w:bottom w:val="none" w:sz="0" w:space="0" w:color="auto"/>
            <w:right w:val="none" w:sz="0" w:space="0" w:color="auto"/>
          </w:divBdr>
        </w:div>
        <w:div w:id="461462771">
          <w:marLeft w:val="480"/>
          <w:marRight w:val="0"/>
          <w:marTop w:val="0"/>
          <w:marBottom w:val="0"/>
          <w:divBdr>
            <w:top w:val="none" w:sz="0" w:space="0" w:color="auto"/>
            <w:left w:val="none" w:sz="0" w:space="0" w:color="auto"/>
            <w:bottom w:val="none" w:sz="0" w:space="0" w:color="auto"/>
            <w:right w:val="none" w:sz="0" w:space="0" w:color="auto"/>
          </w:divBdr>
        </w:div>
        <w:div w:id="1943150658">
          <w:marLeft w:val="480"/>
          <w:marRight w:val="0"/>
          <w:marTop w:val="0"/>
          <w:marBottom w:val="0"/>
          <w:divBdr>
            <w:top w:val="none" w:sz="0" w:space="0" w:color="auto"/>
            <w:left w:val="none" w:sz="0" w:space="0" w:color="auto"/>
            <w:bottom w:val="none" w:sz="0" w:space="0" w:color="auto"/>
            <w:right w:val="none" w:sz="0" w:space="0" w:color="auto"/>
          </w:divBdr>
        </w:div>
        <w:div w:id="139076938">
          <w:marLeft w:val="480"/>
          <w:marRight w:val="0"/>
          <w:marTop w:val="0"/>
          <w:marBottom w:val="0"/>
          <w:divBdr>
            <w:top w:val="none" w:sz="0" w:space="0" w:color="auto"/>
            <w:left w:val="none" w:sz="0" w:space="0" w:color="auto"/>
            <w:bottom w:val="none" w:sz="0" w:space="0" w:color="auto"/>
            <w:right w:val="none" w:sz="0" w:space="0" w:color="auto"/>
          </w:divBdr>
        </w:div>
        <w:div w:id="502862079">
          <w:marLeft w:val="480"/>
          <w:marRight w:val="0"/>
          <w:marTop w:val="0"/>
          <w:marBottom w:val="0"/>
          <w:divBdr>
            <w:top w:val="none" w:sz="0" w:space="0" w:color="auto"/>
            <w:left w:val="none" w:sz="0" w:space="0" w:color="auto"/>
            <w:bottom w:val="none" w:sz="0" w:space="0" w:color="auto"/>
            <w:right w:val="none" w:sz="0" w:space="0" w:color="auto"/>
          </w:divBdr>
        </w:div>
        <w:div w:id="465583135">
          <w:marLeft w:val="480"/>
          <w:marRight w:val="0"/>
          <w:marTop w:val="0"/>
          <w:marBottom w:val="0"/>
          <w:divBdr>
            <w:top w:val="none" w:sz="0" w:space="0" w:color="auto"/>
            <w:left w:val="none" w:sz="0" w:space="0" w:color="auto"/>
            <w:bottom w:val="none" w:sz="0" w:space="0" w:color="auto"/>
            <w:right w:val="none" w:sz="0" w:space="0" w:color="auto"/>
          </w:divBdr>
        </w:div>
        <w:div w:id="91636106">
          <w:marLeft w:val="480"/>
          <w:marRight w:val="0"/>
          <w:marTop w:val="0"/>
          <w:marBottom w:val="0"/>
          <w:divBdr>
            <w:top w:val="none" w:sz="0" w:space="0" w:color="auto"/>
            <w:left w:val="none" w:sz="0" w:space="0" w:color="auto"/>
            <w:bottom w:val="none" w:sz="0" w:space="0" w:color="auto"/>
            <w:right w:val="none" w:sz="0" w:space="0" w:color="auto"/>
          </w:divBdr>
        </w:div>
        <w:div w:id="1888688536">
          <w:marLeft w:val="480"/>
          <w:marRight w:val="0"/>
          <w:marTop w:val="0"/>
          <w:marBottom w:val="0"/>
          <w:divBdr>
            <w:top w:val="none" w:sz="0" w:space="0" w:color="auto"/>
            <w:left w:val="none" w:sz="0" w:space="0" w:color="auto"/>
            <w:bottom w:val="none" w:sz="0" w:space="0" w:color="auto"/>
            <w:right w:val="none" w:sz="0" w:space="0" w:color="auto"/>
          </w:divBdr>
        </w:div>
        <w:div w:id="2010400420">
          <w:marLeft w:val="480"/>
          <w:marRight w:val="0"/>
          <w:marTop w:val="0"/>
          <w:marBottom w:val="0"/>
          <w:divBdr>
            <w:top w:val="none" w:sz="0" w:space="0" w:color="auto"/>
            <w:left w:val="none" w:sz="0" w:space="0" w:color="auto"/>
            <w:bottom w:val="none" w:sz="0" w:space="0" w:color="auto"/>
            <w:right w:val="none" w:sz="0" w:space="0" w:color="auto"/>
          </w:divBdr>
        </w:div>
        <w:div w:id="695929066">
          <w:marLeft w:val="480"/>
          <w:marRight w:val="0"/>
          <w:marTop w:val="0"/>
          <w:marBottom w:val="0"/>
          <w:divBdr>
            <w:top w:val="none" w:sz="0" w:space="0" w:color="auto"/>
            <w:left w:val="none" w:sz="0" w:space="0" w:color="auto"/>
            <w:bottom w:val="none" w:sz="0" w:space="0" w:color="auto"/>
            <w:right w:val="none" w:sz="0" w:space="0" w:color="auto"/>
          </w:divBdr>
        </w:div>
        <w:div w:id="278879340">
          <w:marLeft w:val="480"/>
          <w:marRight w:val="0"/>
          <w:marTop w:val="0"/>
          <w:marBottom w:val="0"/>
          <w:divBdr>
            <w:top w:val="none" w:sz="0" w:space="0" w:color="auto"/>
            <w:left w:val="none" w:sz="0" w:space="0" w:color="auto"/>
            <w:bottom w:val="none" w:sz="0" w:space="0" w:color="auto"/>
            <w:right w:val="none" w:sz="0" w:space="0" w:color="auto"/>
          </w:divBdr>
        </w:div>
        <w:div w:id="850608756">
          <w:marLeft w:val="480"/>
          <w:marRight w:val="0"/>
          <w:marTop w:val="0"/>
          <w:marBottom w:val="0"/>
          <w:divBdr>
            <w:top w:val="none" w:sz="0" w:space="0" w:color="auto"/>
            <w:left w:val="none" w:sz="0" w:space="0" w:color="auto"/>
            <w:bottom w:val="none" w:sz="0" w:space="0" w:color="auto"/>
            <w:right w:val="none" w:sz="0" w:space="0" w:color="auto"/>
          </w:divBdr>
        </w:div>
        <w:div w:id="1787314191">
          <w:marLeft w:val="480"/>
          <w:marRight w:val="0"/>
          <w:marTop w:val="0"/>
          <w:marBottom w:val="0"/>
          <w:divBdr>
            <w:top w:val="none" w:sz="0" w:space="0" w:color="auto"/>
            <w:left w:val="none" w:sz="0" w:space="0" w:color="auto"/>
            <w:bottom w:val="none" w:sz="0" w:space="0" w:color="auto"/>
            <w:right w:val="none" w:sz="0" w:space="0" w:color="auto"/>
          </w:divBdr>
        </w:div>
        <w:div w:id="355928027">
          <w:marLeft w:val="480"/>
          <w:marRight w:val="0"/>
          <w:marTop w:val="0"/>
          <w:marBottom w:val="0"/>
          <w:divBdr>
            <w:top w:val="none" w:sz="0" w:space="0" w:color="auto"/>
            <w:left w:val="none" w:sz="0" w:space="0" w:color="auto"/>
            <w:bottom w:val="none" w:sz="0" w:space="0" w:color="auto"/>
            <w:right w:val="none" w:sz="0" w:space="0" w:color="auto"/>
          </w:divBdr>
        </w:div>
        <w:div w:id="1532109408">
          <w:marLeft w:val="480"/>
          <w:marRight w:val="0"/>
          <w:marTop w:val="0"/>
          <w:marBottom w:val="0"/>
          <w:divBdr>
            <w:top w:val="none" w:sz="0" w:space="0" w:color="auto"/>
            <w:left w:val="none" w:sz="0" w:space="0" w:color="auto"/>
            <w:bottom w:val="none" w:sz="0" w:space="0" w:color="auto"/>
            <w:right w:val="none" w:sz="0" w:space="0" w:color="auto"/>
          </w:divBdr>
        </w:div>
        <w:div w:id="1428309880">
          <w:marLeft w:val="480"/>
          <w:marRight w:val="0"/>
          <w:marTop w:val="0"/>
          <w:marBottom w:val="0"/>
          <w:divBdr>
            <w:top w:val="none" w:sz="0" w:space="0" w:color="auto"/>
            <w:left w:val="none" w:sz="0" w:space="0" w:color="auto"/>
            <w:bottom w:val="none" w:sz="0" w:space="0" w:color="auto"/>
            <w:right w:val="none" w:sz="0" w:space="0" w:color="auto"/>
          </w:divBdr>
        </w:div>
        <w:div w:id="1575118687">
          <w:marLeft w:val="480"/>
          <w:marRight w:val="0"/>
          <w:marTop w:val="0"/>
          <w:marBottom w:val="0"/>
          <w:divBdr>
            <w:top w:val="none" w:sz="0" w:space="0" w:color="auto"/>
            <w:left w:val="none" w:sz="0" w:space="0" w:color="auto"/>
            <w:bottom w:val="none" w:sz="0" w:space="0" w:color="auto"/>
            <w:right w:val="none" w:sz="0" w:space="0" w:color="auto"/>
          </w:divBdr>
        </w:div>
        <w:div w:id="1323847227">
          <w:marLeft w:val="480"/>
          <w:marRight w:val="0"/>
          <w:marTop w:val="0"/>
          <w:marBottom w:val="0"/>
          <w:divBdr>
            <w:top w:val="none" w:sz="0" w:space="0" w:color="auto"/>
            <w:left w:val="none" w:sz="0" w:space="0" w:color="auto"/>
            <w:bottom w:val="none" w:sz="0" w:space="0" w:color="auto"/>
            <w:right w:val="none" w:sz="0" w:space="0" w:color="auto"/>
          </w:divBdr>
        </w:div>
        <w:div w:id="1439640868">
          <w:marLeft w:val="480"/>
          <w:marRight w:val="0"/>
          <w:marTop w:val="0"/>
          <w:marBottom w:val="0"/>
          <w:divBdr>
            <w:top w:val="none" w:sz="0" w:space="0" w:color="auto"/>
            <w:left w:val="none" w:sz="0" w:space="0" w:color="auto"/>
            <w:bottom w:val="none" w:sz="0" w:space="0" w:color="auto"/>
            <w:right w:val="none" w:sz="0" w:space="0" w:color="auto"/>
          </w:divBdr>
        </w:div>
        <w:div w:id="1506945159">
          <w:marLeft w:val="480"/>
          <w:marRight w:val="0"/>
          <w:marTop w:val="0"/>
          <w:marBottom w:val="0"/>
          <w:divBdr>
            <w:top w:val="none" w:sz="0" w:space="0" w:color="auto"/>
            <w:left w:val="none" w:sz="0" w:space="0" w:color="auto"/>
            <w:bottom w:val="none" w:sz="0" w:space="0" w:color="auto"/>
            <w:right w:val="none" w:sz="0" w:space="0" w:color="auto"/>
          </w:divBdr>
        </w:div>
        <w:div w:id="1400900057">
          <w:marLeft w:val="480"/>
          <w:marRight w:val="0"/>
          <w:marTop w:val="0"/>
          <w:marBottom w:val="0"/>
          <w:divBdr>
            <w:top w:val="none" w:sz="0" w:space="0" w:color="auto"/>
            <w:left w:val="none" w:sz="0" w:space="0" w:color="auto"/>
            <w:bottom w:val="none" w:sz="0" w:space="0" w:color="auto"/>
            <w:right w:val="none" w:sz="0" w:space="0" w:color="auto"/>
          </w:divBdr>
        </w:div>
        <w:div w:id="1450516119">
          <w:marLeft w:val="480"/>
          <w:marRight w:val="0"/>
          <w:marTop w:val="0"/>
          <w:marBottom w:val="0"/>
          <w:divBdr>
            <w:top w:val="none" w:sz="0" w:space="0" w:color="auto"/>
            <w:left w:val="none" w:sz="0" w:space="0" w:color="auto"/>
            <w:bottom w:val="none" w:sz="0" w:space="0" w:color="auto"/>
            <w:right w:val="none" w:sz="0" w:space="0" w:color="auto"/>
          </w:divBdr>
        </w:div>
        <w:div w:id="547956254">
          <w:marLeft w:val="480"/>
          <w:marRight w:val="0"/>
          <w:marTop w:val="0"/>
          <w:marBottom w:val="0"/>
          <w:divBdr>
            <w:top w:val="none" w:sz="0" w:space="0" w:color="auto"/>
            <w:left w:val="none" w:sz="0" w:space="0" w:color="auto"/>
            <w:bottom w:val="none" w:sz="0" w:space="0" w:color="auto"/>
            <w:right w:val="none" w:sz="0" w:space="0" w:color="auto"/>
          </w:divBdr>
        </w:div>
        <w:div w:id="1673339862">
          <w:marLeft w:val="480"/>
          <w:marRight w:val="0"/>
          <w:marTop w:val="0"/>
          <w:marBottom w:val="0"/>
          <w:divBdr>
            <w:top w:val="none" w:sz="0" w:space="0" w:color="auto"/>
            <w:left w:val="none" w:sz="0" w:space="0" w:color="auto"/>
            <w:bottom w:val="none" w:sz="0" w:space="0" w:color="auto"/>
            <w:right w:val="none" w:sz="0" w:space="0" w:color="auto"/>
          </w:divBdr>
        </w:div>
        <w:div w:id="1607150021">
          <w:marLeft w:val="480"/>
          <w:marRight w:val="0"/>
          <w:marTop w:val="0"/>
          <w:marBottom w:val="0"/>
          <w:divBdr>
            <w:top w:val="none" w:sz="0" w:space="0" w:color="auto"/>
            <w:left w:val="none" w:sz="0" w:space="0" w:color="auto"/>
            <w:bottom w:val="none" w:sz="0" w:space="0" w:color="auto"/>
            <w:right w:val="none" w:sz="0" w:space="0" w:color="auto"/>
          </w:divBdr>
        </w:div>
        <w:div w:id="2141027864">
          <w:marLeft w:val="480"/>
          <w:marRight w:val="0"/>
          <w:marTop w:val="0"/>
          <w:marBottom w:val="0"/>
          <w:divBdr>
            <w:top w:val="none" w:sz="0" w:space="0" w:color="auto"/>
            <w:left w:val="none" w:sz="0" w:space="0" w:color="auto"/>
            <w:bottom w:val="none" w:sz="0" w:space="0" w:color="auto"/>
            <w:right w:val="none" w:sz="0" w:space="0" w:color="auto"/>
          </w:divBdr>
        </w:div>
      </w:divsChild>
    </w:div>
    <w:div w:id="479077218">
      <w:bodyDiv w:val="1"/>
      <w:marLeft w:val="0"/>
      <w:marRight w:val="0"/>
      <w:marTop w:val="0"/>
      <w:marBottom w:val="0"/>
      <w:divBdr>
        <w:top w:val="none" w:sz="0" w:space="0" w:color="auto"/>
        <w:left w:val="none" w:sz="0" w:space="0" w:color="auto"/>
        <w:bottom w:val="none" w:sz="0" w:space="0" w:color="auto"/>
        <w:right w:val="none" w:sz="0" w:space="0" w:color="auto"/>
      </w:divBdr>
    </w:div>
    <w:div w:id="479150455">
      <w:bodyDiv w:val="1"/>
      <w:marLeft w:val="0"/>
      <w:marRight w:val="0"/>
      <w:marTop w:val="0"/>
      <w:marBottom w:val="0"/>
      <w:divBdr>
        <w:top w:val="none" w:sz="0" w:space="0" w:color="auto"/>
        <w:left w:val="none" w:sz="0" w:space="0" w:color="auto"/>
        <w:bottom w:val="none" w:sz="0" w:space="0" w:color="auto"/>
        <w:right w:val="none" w:sz="0" w:space="0" w:color="auto"/>
      </w:divBdr>
    </w:div>
    <w:div w:id="480510839">
      <w:bodyDiv w:val="1"/>
      <w:marLeft w:val="0"/>
      <w:marRight w:val="0"/>
      <w:marTop w:val="0"/>
      <w:marBottom w:val="0"/>
      <w:divBdr>
        <w:top w:val="none" w:sz="0" w:space="0" w:color="auto"/>
        <w:left w:val="none" w:sz="0" w:space="0" w:color="auto"/>
        <w:bottom w:val="none" w:sz="0" w:space="0" w:color="auto"/>
        <w:right w:val="none" w:sz="0" w:space="0" w:color="auto"/>
      </w:divBdr>
      <w:divsChild>
        <w:div w:id="158036617">
          <w:marLeft w:val="480"/>
          <w:marRight w:val="0"/>
          <w:marTop w:val="0"/>
          <w:marBottom w:val="0"/>
          <w:divBdr>
            <w:top w:val="none" w:sz="0" w:space="0" w:color="auto"/>
            <w:left w:val="none" w:sz="0" w:space="0" w:color="auto"/>
            <w:bottom w:val="none" w:sz="0" w:space="0" w:color="auto"/>
            <w:right w:val="none" w:sz="0" w:space="0" w:color="auto"/>
          </w:divBdr>
        </w:div>
        <w:div w:id="189685201">
          <w:marLeft w:val="480"/>
          <w:marRight w:val="0"/>
          <w:marTop w:val="0"/>
          <w:marBottom w:val="0"/>
          <w:divBdr>
            <w:top w:val="none" w:sz="0" w:space="0" w:color="auto"/>
            <w:left w:val="none" w:sz="0" w:space="0" w:color="auto"/>
            <w:bottom w:val="none" w:sz="0" w:space="0" w:color="auto"/>
            <w:right w:val="none" w:sz="0" w:space="0" w:color="auto"/>
          </w:divBdr>
        </w:div>
        <w:div w:id="1259758073">
          <w:marLeft w:val="480"/>
          <w:marRight w:val="0"/>
          <w:marTop w:val="0"/>
          <w:marBottom w:val="0"/>
          <w:divBdr>
            <w:top w:val="none" w:sz="0" w:space="0" w:color="auto"/>
            <w:left w:val="none" w:sz="0" w:space="0" w:color="auto"/>
            <w:bottom w:val="none" w:sz="0" w:space="0" w:color="auto"/>
            <w:right w:val="none" w:sz="0" w:space="0" w:color="auto"/>
          </w:divBdr>
        </w:div>
        <w:div w:id="848756824">
          <w:marLeft w:val="480"/>
          <w:marRight w:val="0"/>
          <w:marTop w:val="0"/>
          <w:marBottom w:val="0"/>
          <w:divBdr>
            <w:top w:val="none" w:sz="0" w:space="0" w:color="auto"/>
            <w:left w:val="none" w:sz="0" w:space="0" w:color="auto"/>
            <w:bottom w:val="none" w:sz="0" w:space="0" w:color="auto"/>
            <w:right w:val="none" w:sz="0" w:space="0" w:color="auto"/>
          </w:divBdr>
        </w:div>
        <w:div w:id="618023959">
          <w:marLeft w:val="480"/>
          <w:marRight w:val="0"/>
          <w:marTop w:val="0"/>
          <w:marBottom w:val="0"/>
          <w:divBdr>
            <w:top w:val="none" w:sz="0" w:space="0" w:color="auto"/>
            <w:left w:val="none" w:sz="0" w:space="0" w:color="auto"/>
            <w:bottom w:val="none" w:sz="0" w:space="0" w:color="auto"/>
            <w:right w:val="none" w:sz="0" w:space="0" w:color="auto"/>
          </w:divBdr>
        </w:div>
        <w:div w:id="587734279">
          <w:marLeft w:val="480"/>
          <w:marRight w:val="0"/>
          <w:marTop w:val="0"/>
          <w:marBottom w:val="0"/>
          <w:divBdr>
            <w:top w:val="none" w:sz="0" w:space="0" w:color="auto"/>
            <w:left w:val="none" w:sz="0" w:space="0" w:color="auto"/>
            <w:bottom w:val="none" w:sz="0" w:space="0" w:color="auto"/>
            <w:right w:val="none" w:sz="0" w:space="0" w:color="auto"/>
          </w:divBdr>
        </w:div>
        <w:div w:id="319308482">
          <w:marLeft w:val="480"/>
          <w:marRight w:val="0"/>
          <w:marTop w:val="0"/>
          <w:marBottom w:val="0"/>
          <w:divBdr>
            <w:top w:val="none" w:sz="0" w:space="0" w:color="auto"/>
            <w:left w:val="none" w:sz="0" w:space="0" w:color="auto"/>
            <w:bottom w:val="none" w:sz="0" w:space="0" w:color="auto"/>
            <w:right w:val="none" w:sz="0" w:space="0" w:color="auto"/>
          </w:divBdr>
        </w:div>
        <w:div w:id="630669418">
          <w:marLeft w:val="480"/>
          <w:marRight w:val="0"/>
          <w:marTop w:val="0"/>
          <w:marBottom w:val="0"/>
          <w:divBdr>
            <w:top w:val="none" w:sz="0" w:space="0" w:color="auto"/>
            <w:left w:val="none" w:sz="0" w:space="0" w:color="auto"/>
            <w:bottom w:val="none" w:sz="0" w:space="0" w:color="auto"/>
            <w:right w:val="none" w:sz="0" w:space="0" w:color="auto"/>
          </w:divBdr>
        </w:div>
        <w:div w:id="1163934381">
          <w:marLeft w:val="480"/>
          <w:marRight w:val="0"/>
          <w:marTop w:val="0"/>
          <w:marBottom w:val="0"/>
          <w:divBdr>
            <w:top w:val="none" w:sz="0" w:space="0" w:color="auto"/>
            <w:left w:val="none" w:sz="0" w:space="0" w:color="auto"/>
            <w:bottom w:val="none" w:sz="0" w:space="0" w:color="auto"/>
            <w:right w:val="none" w:sz="0" w:space="0" w:color="auto"/>
          </w:divBdr>
        </w:div>
        <w:div w:id="468518423">
          <w:marLeft w:val="480"/>
          <w:marRight w:val="0"/>
          <w:marTop w:val="0"/>
          <w:marBottom w:val="0"/>
          <w:divBdr>
            <w:top w:val="none" w:sz="0" w:space="0" w:color="auto"/>
            <w:left w:val="none" w:sz="0" w:space="0" w:color="auto"/>
            <w:bottom w:val="none" w:sz="0" w:space="0" w:color="auto"/>
            <w:right w:val="none" w:sz="0" w:space="0" w:color="auto"/>
          </w:divBdr>
        </w:div>
        <w:div w:id="751583717">
          <w:marLeft w:val="480"/>
          <w:marRight w:val="0"/>
          <w:marTop w:val="0"/>
          <w:marBottom w:val="0"/>
          <w:divBdr>
            <w:top w:val="none" w:sz="0" w:space="0" w:color="auto"/>
            <w:left w:val="none" w:sz="0" w:space="0" w:color="auto"/>
            <w:bottom w:val="none" w:sz="0" w:space="0" w:color="auto"/>
            <w:right w:val="none" w:sz="0" w:space="0" w:color="auto"/>
          </w:divBdr>
        </w:div>
        <w:div w:id="378672967">
          <w:marLeft w:val="480"/>
          <w:marRight w:val="0"/>
          <w:marTop w:val="0"/>
          <w:marBottom w:val="0"/>
          <w:divBdr>
            <w:top w:val="none" w:sz="0" w:space="0" w:color="auto"/>
            <w:left w:val="none" w:sz="0" w:space="0" w:color="auto"/>
            <w:bottom w:val="none" w:sz="0" w:space="0" w:color="auto"/>
            <w:right w:val="none" w:sz="0" w:space="0" w:color="auto"/>
          </w:divBdr>
        </w:div>
        <w:div w:id="162472297">
          <w:marLeft w:val="480"/>
          <w:marRight w:val="0"/>
          <w:marTop w:val="0"/>
          <w:marBottom w:val="0"/>
          <w:divBdr>
            <w:top w:val="none" w:sz="0" w:space="0" w:color="auto"/>
            <w:left w:val="none" w:sz="0" w:space="0" w:color="auto"/>
            <w:bottom w:val="none" w:sz="0" w:space="0" w:color="auto"/>
            <w:right w:val="none" w:sz="0" w:space="0" w:color="auto"/>
          </w:divBdr>
        </w:div>
        <w:div w:id="1303271195">
          <w:marLeft w:val="480"/>
          <w:marRight w:val="0"/>
          <w:marTop w:val="0"/>
          <w:marBottom w:val="0"/>
          <w:divBdr>
            <w:top w:val="none" w:sz="0" w:space="0" w:color="auto"/>
            <w:left w:val="none" w:sz="0" w:space="0" w:color="auto"/>
            <w:bottom w:val="none" w:sz="0" w:space="0" w:color="auto"/>
            <w:right w:val="none" w:sz="0" w:space="0" w:color="auto"/>
          </w:divBdr>
        </w:div>
        <w:div w:id="1295062662">
          <w:marLeft w:val="480"/>
          <w:marRight w:val="0"/>
          <w:marTop w:val="0"/>
          <w:marBottom w:val="0"/>
          <w:divBdr>
            <w:top w:val="none" w:sz="0" w:space="0" w:color="auto"/>
            <w:left w:val="none" w:sz="0" w:space="0" w:color="auto"/>
            <w:bottom w:val="none" w:sz="0" w:space="0" w:color="auto"/>
            <w:right w:val="none" w:sz="0" w:space="0" w:color="auto"/>
          </w:divBdr>
        </w:div>
        <w:div w:id="255989476">
          <w:marLeft w:val="480"/>
          <w:marRight w:val="0"/>
          <w:marTop w:val="0"/>
          <w:marBottom w:val="0"/>
          <w:divBdr>
            <w:top w:val="none" w:sz="0" w:space="0" w:color="auto"/>
            <w:left w:val="none" w:sz="0" w:space="0" w:color="auto"/>
            <w:bottom w:val="none" w:sz="0" w:space="0" w:color="auto"/>
            <w:right w:val="none" w:sz="0" w:space="0" w:color="auto"/>
          </w:divBdr>
        </w:div>
        <w:div w:id="1022171515">
          <w:marLeft w:val="480"/>
          <w:marRight w:val="0"/>
          <w:marTop w:val="0"/>
          <w:marBottom w:val="0"/>
          <w:divBdr>
            <w:top w:val="none" w:sz="0" w:space="0" w:color="auto"/>
            <w:left w:val="none" w:sz="0" w:space="0" w:color="auto"/>
            <w:bottom w:val="none" w:sz="0" w:space="0" w:color="auto"/>
            <w:right w:val="none" w:sz="0" w:space="0" w:color="auto"/>
          </w:divBdr>
        </w:div>
        <w:div w:id="467361922">
          <w:marLeft w:val="480"/>
          <w:marRight w:val="0"/>
          <w:marTop w:val="0"/>
          <w:marBottom w:val="0"/>
          <w:divBdr>
            <w:top w:val="none" w:sz="0" w:space="0" w:color="auto"/>
            <w:left w:val="none" w:sz="0" w:space="0" w:color="auto"/>
            <w:bottom w:val="none" w:sz="0" w:space="0" w:color="auto"/>
            <w:right w:val="none" w:sz="0" w:space="0" w:color="auto"/>
          </w:divBdr>
        </w:div>
        <w:div w:id="1911185822">
          <w:marLeft w:val="480"/>
          <w:marRight w:val="0"/>
          <w:marTop w:val="0"/>
          <w:marBottom w:val="0"/>
          <w:divBdr>
            <w:top w:val="none" w:sz="0" w:space="0" w:color="auto"/>
            <w:left w:val="none" w:sz="0" w:space="0" w:color="auto"/>
            <w:bottom w:val="none" w:sz="0" w:space="0" w:color="auto"/>
            <w:right w:val="none" w:sz="0" w:space="0" w:color="auto"/>
          </w:divBdr>
        </w:div>
        <w:div w:id="316540537">
          <w:marLeft w:val="480"/>
          <w:marRight w:val="0"/>
          <w:marTop w:val="0"/>
          <w:marBottom w:val="0"/>
          <w:divBdr>
            <w:top w:val="none" w:sz="0" w:space="0" w:color="auto"/>
            <w:left w:val="none" w:sz="0" w:space="0" w:color="auto"/>
            <w:bottom w:val="none" w:sz="0" w:space="0" w:color="auto"/>
            <w:right w:val="none" w:sz="0" w:space="0" w:color="auto"/>
          </w:divBdr>
        </w:div>
        <w:div w:id="1650089885">
          <w:marLeft w:val="480"/>
          <w:marRight w:val="0"/>
          <w:marTop w:val="0"/>
          <w:marBottom w:val="0"/>
          <w:divBdr>
            <w:top w:val="none" w:sz="0" w:space="0" w:color="auto"/>
            <w:left w:val="none" w:sz="0" w:space="0" w:color="auto"/>
            <w:bottom w:val="none" w:sz="0" w:space="0" w:color="auto"/>
            <w:right w:val="none" w:sz="0" w:space="0" w:color="auto"/>
          </w:divBdr>
        </w:div>
        <w:div w:id="850532259">
          <w:marLeft w:val="480"/>
          <w:marRight w:val="0"/>
          <w:marTop w:val="0"/>
          <w:marBottom w:val="0"/>
          <w:divBdr>
            <w:top w:val="none" w:sz="0" w:space="0" w:color="auto"/>
            <w:left w:val="none" w:sz="0" w:space="0" w:color="auto"/>
            <w:bottom w:val="none" w:sz="0" w:space="0" w:color="auto"/>
            <w:right w:val="none" w:sz="0" w:space="0" w:color="auto"/>
          </w:divBdr>
        </w:div>
        <w:div w:id="1207838301">
          <w:marLeft w:val="480"/>
          <w:marRight w:val="0"/>
          <w:marTop w:val="0"/>
          <w:marBottom w:val="0"/>
          <w:divBdr>
            <w:top w:val="none" w:sz="0" w:space="0" w:color="auto"/>
            <w:left w:val="none" w:sz="0" w:space="0" w:color="auto"/>
            <w:bottom w:val="none" w:sz="0" w:space="0" w:color="auto"/>
            <w:right w:val="none" w:sz="0" w:space="0" w:color="auto"/>
          </w:divBdr>
        </w:div>
        <w:div w:id="1394423200">
          <w:marLeft w:val="480"/>
          <w:marRight w:val="0"/>
          <w:marTop w:val="0"/>
          <w:marBottom w:val="0"/>
          <w:divBdr>
            <w:top w:val="none" w:sz="0" w:space="0" w:color="auto"/>
            <w:left w:val="none" w:sz="0" w:space="0" w:color="auto"/>
            <w:bottom w:val="none" w:sz="0" w:space="0" w:color="auto"/>
            <w:right w:val="none" w:sz="0" w:space="0" w:color="auto"/>
          </w:divBdr>
        </w:div>
        <w:div w:id="1593463994">
          <w:marLeft w:val="480"/>
          <w:marRight w:val="0"/>
          <w:marTop w:val="0"/>
          <w:marBottom w:val="0"/>
          <w:divBdr>
            <w:top w:val="none" w:sz="0" w:space="0" w:color="auto"/>
            <w:left w:val="none" w:sz="0" w:space="0" w:color="auto"/>
            <w:bottom w:val="none" w:sz="0" w:space="0" w:color="auto"/>
            <w:right w:val="none" w:sz="0" w:space="0" w:color="auto"/>
          </w:divBdr>
        </w:div>
        <w:div w:id="393351909">
          <w:marLeft w:val="480"/>
          <w:marRight w:val="0"/>
          <w:marTop w:val="0"/>
          <w:marBottom w:val="0"/>
          <w:divBdr>
            <w:top w:val="none" w:sz="0" w:space="0" w:color="auto"/>
            <w:left w:val="none" w:sz="0" w:space="0" w:color="auto"/>
            <w:bottom w:val="none" w:sz="0" w:space="0" w:color="auto"/>
            <w:right w:val="none" w:sz="0" w:space="0" w:color="auto"/>
          </w:divBdr>
        </w:div>
        <w:div w:id="1551499620">
          <w:marLeft w:val="480"/>
          <w:marRight w:val="0"/>
          <w:marTop w:val="0"/>
          <w:marBottom w:val="0"/>
          <w:divBdr>
            <w:top w:val="none" w:sz="0" w:space="0" w:color="auto"/>
            <w:left w:val="none" w:sz="0" w:space="0" w:color="auto"/>
            <w:bottom w:val="none" w:sz="0" w:space="0" w:color="auto"/>
            <w:right w:val="none" w:sz="0" w:space="0" w:color="auto"/>
          </w:divBdr>
        </w:div>
        <w:div w:id="1648435214">
          <w:marLeft w:val="480"/>
          <w:marRight w:val="0"/>
          <w:marTop w:val="0"/>
          <w:marBottom w:val="0"/>
          <w:divBdr>
            <w:top w:val="none" w:sz="0" w:space="0" w:color="auto"/>
            <w:left w:val="none" w:sz="0" w:space="0" w:color="auto"/>
            <w:bottom w:val="none" w:sz="0" w:space="0" w:color="auto"/>
            <w:right w:val="none" w:sz="0" w:space="0" w:color="auto"/>
          </w:divBdr>
        </w:div>
        <w:div w:id="1050500901">
          <w:marLeft w:val="480"/>
          <w:marRight w:val="0"/>
          <w:marTop w:val="0"/>
          <w:marBottom w:val="0"/>
          <w:divBdr>
            <w:top w:val="none" w:sz="0" w:space="0" w:color="auto"/>
            <w:left w:val="none" w:sz="0" w:space="0" w:color="auto"/>
            <w:bottom w:val="none" w:sz="0" w:space="0" w:color="auto"/>
            <w:right w:val="none" w:sz="0" w:space="0" w:color="auto"/>
          </w:divBdr>
        </w:div>
        <w:div w:id="853693567">
          <w:marLeft w:val="480"/>
          <w:marRight w:val="0"/>
          <w:marTop w:val="0"/>
          <w:marBottom w:val="0"/>
          <w:divBdr>
            <w:top w:val="none" w:sz="0" w:space="0" w:color="auto"/>
            <w:left w:val="none" w:sz="0" w:space="0" w:color="auto"/>
            <w:bottom w:val="none" w:sz="0" w:space="0" w:color="auto"/>
            <w:right w:val="none" w:sz="0" w:space="0" w:color="auto"/>
          </w:divBdr>
        </w:div>
      </w:divsChild>
    </w:div>
    <w:div w:id="487139450">
      <w:bodyDiv w:val="1"/>
      <w:marLeft w:val="0"/>
      <w:marRight w:val="0"/>
      <w:marTop w:val="0"/>
      <w:marBottom w:val="0"/>
      <w:divBdr>
        <w:top w:val="none" w:sz="0" w:space="0" w:color="auto"/>
        <w:left w:val="none" w:sz="0" w:space="0" w:color="auto"/>
        <w:bottom w:val="none" w:sz="0" w:space="0" w:color="auto"/>
        <w:right w:val="none" w:sz="0" w:space="0" w:color="auto"/>
      </w:divBdr>
    </w:div>
    <w:div w:id="487597976">
      <w:bodyDiv w:val="1"/>
      <w:marLeft w:val="0"/>
      <w:marRight w:val="0"/>
      <w:marTop w:val="0"/>
      <w:marBottom w:val="0"/>
      <w:divBdr>
        <w:top w:val="none" w:sz="0" w:space="0" w:color="auto"/>
        <w:left w:val="none" w:sz="0" w:space="0" w:color="auto"/>
        <w:bottom w:val="none" w:sz="0" w:space="0" w:color="auto"/>
        <w:right w:val="none" w:sz="0" w:space="0" w:color="auto"/>
      </w:divBdr>
      <w:divsChild>
        <w:div w:id="1323239670">
          <w:marLeft w:val="640"/>
          <w:marRight w:val="0"/>
          <w:marTop w:val="0"/>
          <w:marBottom w:val="0"/>
          <w:divBdr>
            <w:top w:val="none" w:sz="0" w:space="0" w:color="auto"/>
            <w:left w:val="none" w:sz="0" w:space="0" w:color="auto"/>
            <w:bottom w:val="none" w:sz="0" w:space="0" w:color="auto"/>
            <w:right w:val="none" w:sz="0" w:space="0" w:color="auto"/>
          </w:divBdr>
        </w:div>
        <w:div w:id="1140458202">
          <w:marLeft w:val="640"/>
          <w:marRight w:val="0"/>
          <w:marTop w:val="0"/>
          <w:marBottom w:val="0"/>
          <w:divBdr>
            <w:top w:val="none" w:sz="0" w:space="0" w:color="auto"/>
            <w:left w:val="none" w:sz="0" w:space="0" w:color="auto"/>
            <w:bottom w:val="none" w:sz="0" w:space="0" w:color="auto"/>
            <w:right w:val="none" w:sz="0" w:space="0" w:color="auto"/>
          </w:divBdr>
        </w:div>
        <w:div w:id="2097434348">
          <w:marLeft w:val="640"/>
          <w:marRight w:val="0"/>
          <w:marTop w:val="0"/>
          <w:marBottom w:val="0"/>
          <w:divBdr>
            <w:top w:val="none" w:sz="0" w:space="0" w:color="auto"/>
            <w:left w:val="none" w:sz="0" w:space="0" w:color="auto"/>
            <w:bottom w:val="none" w:sz="0" w:space="0" w:color="auto"/>
            <w:right w:val="none" w:sz="0" w:space="0" w:color="auto"/>
          </w:divBdr>
        </w:div>
        <w:div w:id="1345978477">
          <w:marLeft w:val="640"/>
          <w:marRight w:val="0"/>
          <w:marTop w:val="0"/>
          <w:marBottom w:val="0"/>
          <w:divBdr>
            <w:top w:val="none" w:sz="0" w:space="0" w:color="auto"/>
            <w:left w:val="none" w:sz="0" w:space="0" w:color="auto"/>
            <w:bottom w:val="none" w:sz="0" w:space="0" w:color="auto"/>
            <w:right w:val="none" w:sz="0" w:space="0" w:color="auto"/>
          </w:divBdr>
        </w:div>
        <w:div w:id="1624264418">
          <w:marLeft w:val="640"/>
          <w:marRight w:val="0"/>
          <w:marTop w:val="0"/>
          <w:marBottom w:val="0"/>
          <w:divBdr>
            <w:top w:val="none" w:sz="0" w:space="0" w:color="auto"/>
            <w:left w:val="none" w:sz="0" w:space="0" w:color="auto"/>
            <w:bottom w:val="none" w:sz="0" w:space="0" w:color="auto"/>
            <w:right w:val="none" w:sz="0" w:space="0" w:color="auto"/>
          </w:divBdr>
        </w:div>
        <w:div w:id="1479877762">
          <w:marLeft w:val="640"/>
          <w:marRight w:val="0"/>
          <w:marTop w:val="0"/>
          <w:marBottom w:val="0"/>
          <w:divBdr>
            <w:top w:val="none" w:sz="0" w:space="0" w:color="auto"/>
            <w:left w:val="none" w:sz="0" w:space="0" w:color="auto"/>
            <w:bottom w:val="none" w:sz="0" w:space="0" w:color="auto"/>
            <w:right w:val="none" w:sz="0" w:space="0" w:color="auto"/>
          </w:divBdr>
        </w:div>
        <w:div w:id="826289431">
          <w:marLeft w:val="640"/>
          <w:marRight w:val="0"/>
          <w:marTop w:val="0"/>
          <w:marBottom w:val="0"/>
          <w:divBdr>
            <w:top w:val="none" w:sz="0" w:space="0" w:color="auto"/>
            <w:left w:val="none" w:sz="0" w:space="0" w:color="auto"/>
            <w:bottom w:val="none" w:sz="0" w:space="0" w:color="auto"/>
            <w:right w:val="none" w:sz="0" w:space="0" w:color="auto"/>
          </w:divBdr>
        </w:div>
        <w:div w:id="1895702323">
          <w:marLeft w:val="640"/>
          <w:marRight w:val="0"/>
          <w:marTop w:val="0"/>
          <w:marBottom w:val="0"/>
          <w:divBdr>
            <w:top w:val="none" w:sz="0" w:space="0" w:color="auto"/>
            <w:left w:val="none" w:sz="0" w:space="0" w:color="auto"/>
            <w:bottom w:val="none" w:sz="0" w:space="0" w:color="auto"/>
            <w:right w:val="none" w:sz="0" w:space="0" w:color="auto"/>
          </w:divBdr>
        </w:div>
        <w:div w:id="1860462140">
          <w:marLeft w:val="640"/>
          <w:marRight w:val="0"/>
          <w:marTop w:val="0"/>
          <w:marBottom w:val="0"/>
          <w:divBdr>
            <w:top w:val="none" w:sz="0" w:space="0" w:color="auto"/>
            <w:left w:val="none" w:sz="0" w:space="0" w:color="auto"/>
            <w:bottom w:val="none" w:sz="0" w:space="0" w:color="auto"/>
            <w:right w:val="none" w:sz="0" w:space="0" w:color="auto"/>
          </w:divBdr>
        </w:div>
        <w:div w:id="1117409336">
          <w:marLeft w:val="640"/>
          <w:marRight w:val="0"/>
          <w:marTop w:val="0"/>
          <w:marBottom w:val="0"/>
          <w:divBdr>
            <w:top w:val="none" w:sz="0" w:space="0" w:color="auto"/>
            <w:left w:val="none" w:sz="0" w:space="0" w:color="auto"/>
            <w:bottom w:val="none" w:sz="0" w:space="0" w:color="auto"/>
            <w:right w:val="none" w:sz="0" w:space="0" w:color="auto"/>
          </w:divBdr>
        </w:div>
        <w:div w:id="355738624">
          <w:marLeft w:val="640"/>
          <w:marRight w:val="0"/>
          <w:marTop w:val="0"/>
          <w:marBottom w:val="0"/>
          <w:divBdr>
            <w:top w:val="none" w:sz="0" w:space="0" w:color="auto"/>
            <w:left w:val="none" w:sz="0" w:space="0" w:color="auto"/>
            <w:bottom w:val="none" w:sz="0" w:space="0" w:color="auto"/>
            <w:right w:val="none" w:sz="0" w:space="0" w:color="auto"/>
          </w:divBdr>
        </w:div>
        <w:div w:id="789666104">
          <w:marLeft w:val="640"/>
          <w:marRight w:val="0"/>
          <w:marTop w:val="0"/>
          <w:marBottom w:val="0"/>
          <w:divBdr>
            <w:top w:val="none" w:sz="0" w:space="0" w:color="auto"/>
            <w:left w:val="none" w:sz="0" w:space="0" w:color="auto"/>
            <w:bottom w:val="none" w:sz="0" w:space="0" w:color="auto"/>
            <w:right w:val="none" w:sz="0" w:space="0" w:color="auto"/>
          </w:divBdr>
        </w:div>
        <w:div w:id="1618222189">
          <w:marLeft w:val="640"/>
          <w:marRight w:val="0"/>
          <w:marTop w:val="0"/>
          <w:marBottom w:val="0"/>
          <w:divBdr>
            <w:top w:val="none" w:sz="0" w:space="0" w:color="auto"/>
            <w:left w:val="none" w:sz="0" w:space="0" w:color="auto"/>
            <w:bottom w:val="none" w:sz="0" w:space="0" w:color="auto"/>
            <w:right w:val="none" w:sz="0" w:space="0" w:color="auto"/>
          </w:divBdr>
        </w:div>
        <w:div w:id="75444376">
          <w:marLeft w:val="640"/>
          <w:marRight w:val="0"/>
          <w:marTop w:val="0"/>
          <w:marBottom w:val="0"/>
          <w:divBdr>
            <w:top w:val="none" w:sz="0" w:space="0" w:color="auto"/>
            <w:left w:val="none" w:sz="0" w:space="0" w:color="auto"/>
            <w:bottom w:val="none" w:sz="0" w:space="0" w:color="auto"/>
            <w:right w:val="none" w:sz="0" w:space="0" w:color="auto"/>
          </w:divBdr>
        </w:div>
        <w:div w:id="1250774207">
          <w:marLeft w:val="640"/>
          <w:marRight w:val="0"/>
          <w:marTop w:val="0"/>
          <w:marBottom w:val="0"/>
          <w:divBdr>
            <w:top w:val="none" w:sz="0" w:space="0" w:color="auto"/>
            <w:left w:val="none" w:sz="0" w:space="0" w:color="auto"/>
            <w:bottom w:val="none" w:sz="0" w:space="0" w:color="auto"/>
            <w:right w:val="none" w:sz="0" w:space="0" w:color="auto"/>
          </w:divBdr>
        </w:div>
        <w:div w:id="1668098633">
          <w:marLeft w:val="640"/>
          <w:marRight w:val="0"/>
          <w:marTop w:val="0"/>
          <w:marBottom w:val="0"/>
          <w:divBdr>
            <w:top w:val="none" w:sz="0" w:space="0" w:color="auto"/>
            <w:left w:val="none" w:sz="0" w:space="0" w:color="auto"/>
            <w:bottom w:val="none" w:sz="0" w:space="0" w:color="auto"/>
            <w:right w:val="none" w:sz="0" w:space="0" w:color="auto"/>
          </w:divBdr>
        </w:div>
        <w:div w:id="1095710328">
          <w:marLeft w:val="640"/>
          <w:marRight w:val="0"/>
          <w:marTop w:val="0"/>
          <w:marBottom w:val="0"/>
          <w:divBdr>
            <w:top w:val="none" w:sz="0" w:space="0" w:color="auto"/>
            <w:left w:val="none" w:sz="0" w:space="0" w:color="auto"/>
            <w:bottom w:val="none" w:sz="0" w:space="0" w:color="auto"/>
            <w:right w:val="none" w:sz="0" w:space="0" w:color="auto"/>
          </w:divBdr>
        </w:div>
        <w:div w:id="545456634">
          <w:marLeft w:val="640"/>
          <w:marRight w:val="0"/>
          <w:marTop w:val="0"/>
          <w:marBottom w:val="0"/>
          <w:divBdr>
            <w:top w:val="none" w:sz="0" w:space="0" w:color="auto"/>
            <w:left w:val="none" w:sz="0" w:space="0" w:color="auto"/>
            <w:bottom w:val="none" w:sz="0" w:space="0" w:color="auto"/>
            <w:right w:val="none" w:sz="0" w:space="0" w:color="auto"/>
          </w:divBdr>
        </w:div>
        <w:div w:id="1353606626">
          <w:marLeft w:val="640"/>
          <w:marRight w:val="0"/>
          <w:marTop w:val="0"/>
          <w:marBottom w:val="0"/>
          <w:divBdr>
            <w:top w:val="none" w:sz="0" w:space="0" w:color="auto"/>
            <w:left w:val="none" w:sz="0" w:space="0" w:color="auto"/>
            <w:bottom w:val="none" w:sz="0" w:space="0" w:color="auto"/>
            <w:right w:val="none" w:sz="0" w:space="0" w:color="auto"/>
          </w:divBdr>
        </w:div>
        <w:div w:id="898982342">
          <w:marLeft w:val="640"/>
          <w:marRight w:val="0"/>
          <w:marTop w:val="0"/>
          <w:marBottom w:val="0"/>
          <w:divBdr>
            <w:top w:val="none" w:sz="0" w:space="0" w:color="auto"/>
            <w:left w:val="none" w:sz="0" w:space="0" w:color="auto"/>
            <w:bottom w:val="none" w:sz="0" w:space="0" w:color="auto"/>
            <w:right w:val="none" w:sz="0" w:space="0" w:color="auto"/>
          </w:divBdr>
        </w:div>
        <w:div w:id="545724004">
          <w:marLeft w:val="640"/>
          <w:marRight w:val="0"/>
          <w:marTop w:val="0"/>
          <w:marBottom w:val="0"/>
          <w:divBdr>
            <w:top w:val="none" w:sz="0" w:space="0" w:color="auto"/>
            <w:left w:val="none" w:sz="0" w:space="0" w:color="auto"/>
            <w:bottom w:val="none" w:sz="0" w:space="0" w:color="auto"/>
            <w:right w:val="none" w:sz="0" w:space="0" w:color="auto"/>
          </w:divBdr>
        </w:div>
        <w:div w:id="333609246">
          <w:marLeft w:val="640"/>
          <w:marRight w:val="0"/>
          <w:marTop w:val="0"/>
          <w:marBottom w:val="0"/>
          <w:divBdr>
            <w:top w:val="none" w:sz="0" w:space="0" w:color="auto"/>
            <w:left w:val="none" w:sz="0" w:space="0" w:color="auto"/>
            <w:bottom w:val="none" w:sz="0" w:space="0" w:color="auto"/>
            <w:right w:val="none" w:sz="0" w:space="0" w:color="auto"/>
          </w:divBdr>
        </w:div>
        <w:div w:id="682514330">
          <w:marLeft w:val="640"/>
          <w:marRight w:val="0"/>
          <w:marTop w:val="0"/>
          <w:marBottom w:val="0"/>
          <w:divBdr>
            <w:top w:val="none" w:sz="0" w:space="0" w:color="auto"/>
            <w:left w:val="none" w:sz="0" w:space="0" w:color="auto"/>
            <w:bottom w:val="none" w:sz="0" w:space="0" w:color="auto"/>
            <w:right w:val="none" w:sz="0" w:space="0" w:color="auto"/>
          </w:divBdr>
        </w:div>
        <w:div w:id="1149177946">
          <w:marLeft w:val="640"/>
          <w:marRight w:val="0"/>
          <w:marTop w:val="0"/>
          <w:marBottom w:val="0"/>
          <w:divBdr>
            <w:top w:val="none" w:sz="0" w:space="0" w:color="auto"/>
            <w:left w:val="none" w:sz="0" w:space="0" w:color="auto"/>
            <w:bottom w:val="none" w:sz="0" w:space="0" w:color="auto"/>
            <w:right w:val="none" w:sz="0" w:space="0" w:color="auto"/>
          </w:divBdr>
        </w:div>
        <w:div w:id="1655183073">
          <w:marLeft w:val="640"/>
          <w:marRight w:val="0"/>
          <w:marTop w:val="0"/>
          <w:marBottom w:val="0"/>
          <w:divBdr>
            <w:top w:val="none" w:sz="0" w:space="0" w:color="auto"/>
            <w:left w:val="none" w:sz="0" w:space="0" w:color="auto"/>
            <w:bottom w:val="none" w:sz="0" w:space="0" w:color="auto"/>
            <w:right w:val="none" w:sz="0" w:space="0" w:color="auto"/>
          </w:divBdr>
        </w:div>
        <w:div w:id="1087924870">
          <w:marLeft w:val="640"/>
          <w:marRight w:val="0"/>
          <w:marTop w:val="0"/>
          <w:marBottom w:val="0"/>
          <w:divBdr>
            <w:top w:val="none" w:sz="0" w:space="0" w:color="auto"/>
            <w:left w:val="none" w:sz="0" w:space="0" w:color="auto"/>
            <w:bottom w:val="none" w:sz="0" w:space="0" w:color="auto"/>
            <w:right w:val="none" w:sz="0" w:space="0" w:color="auto"/>
          </w:divBdr>
        </w:div>
        <w:div w:id="863908043">
          <w:marLeft w:val="640"/>
          <w:marRight w:val="0"/>
          <w:marTop w:val="0"/>
          <w:marBottom w:val="0"/>
          <w:divBdr>
            <w:top w:val="none" w:sz="0" w:space="0" w:color="auto"/>
            <w:left w:val="none" w:sz="0" w:space="0" w:color="auto"/>
            <w:bottom w:val="none" w:sz="0" w:space="0" w:color="auto"/>
            <w:right w:val="none" w:sz="0" w:space="0" w:color="auto"/>
          </w:divBdr>
        </w:div>
        <w:div w:id="2019237479">
          <w:marLeft w:val="640"/>
          <w:marRight w:val="0"/>
          <w:marTop w:val="0"/>
          <w:marBottom w:val="0"/>
          <w:divBdr>
            <w:top w:val="none" w:sz="0" w:space="0" w:color="auto"/>
            <w:left w:val="none" w:sz="0" w:space="0" w:color="auto"/>
            <w:bottom w:val="none" w:sz="0" w:space="0" w:color="auto"/>
            <w:right w:val="none" w:sz="0" w:space="0" w:color="auto"/>
          </w:divBdr>
        </w:div>
        <w:div w:id="1444887012">
          <w:marLeft w:val="640"/>
          <w:marRight w:val="0"/>
          <w:marTop w:val="0"/>
          <w:marBottom w:val="0"/>
          <w:divBdr>
            <w:top w:val="none" w:sz="0" w:space="0" w:color="auto"/>
            <w:left w:val="none" w:sz="0" w:space="0" w:color="auto"/>
            <w:bottom w:val="none" w:sz="0" w:space="0" w:color="auto"/>
            <w:right w:val="none" w:sz="0" w:space="0" w:color="auto"/>
          </w:divBdr>
        </w:div>
        <w:div w:id="2074889425">
          <w:marLeft w:val="640"/>
          <w:marRight w:val="0"/>
          <w:marTop w:val="0"/>
          <w:marBottom w:val="0"/>
          <w:divBdr>
            <w:top w:val="none" w:sz="0" w:space="0" w:color="auto"/>
            <w:left w:val="none" w:sz="0" w:space="0" w:color="auto"/>
            <w:bottom w:val="none" w:sz="0" w:space="0" w:color="auto"/>
            <w:right w:val="none" w:sz="0" w:space="0" w:color="auto"/>
          </w:divBdr>
        </w:div>
      </w:divsChild>
    </w:div>
    <w:div w:id="488667607">
      <w:bodyDiv w:val="1"/>
      <w:marLeft w:val="0"/>
      <w:marRight w:val="0"/>
      <w:marTop w:val="0"/>
      <w:marBottom w:val="0"/>
      <w:divBdr>
        <w:top w:val="none" w:sz="0" w:space="0" w:color="auto"/>
        <w:left w:val="none" w:sz="0" w:space="0" w:color="auto"/>
        <w:bottom w:val="none" w:sz="0" w:space="0" w:color="auto"/>
        <w:right w:val="none" w:sz="0" w:space="0" w:color="auto"/>
      </w:divBdr>
      <w:divsChild>
        <w:div w:id="944340003">
          <w:marLeft w:val="640"/>
          <w:marRight w:val="0"/>
          <w:marTop w:val="0"/>
          <w:marBottom w:val="0"/>
          <w:divBdr>
            <w:top w:val="none" w:sz="0" w:space="0" w:color="auto"/>
            <w:left w:val="none" w:sz="0" w:space="0" w:color="auto"/>
            <w:bottom w:val="none" w:sz="0" w:space="0" w:color="auto"/>
            <w:right w:val="none" w:sz="0" w:space="0" w:color="auto"/>
          </w:divBdr>
        </w:div>
        <w:div w:id="90899566">
          <w:marLeft w:val="640"/>
          <w:marRight w:val="0"/>
          <w:marTop w:val="0"/>
          <w:marBottom w:val="0"/>
          <w:divBdr>
            <w:top w:val="none" w:sz="0" w:space="0" w:color="auto"/>
            <w:left w:val="none" w:sz="0" w:space="0" w:color="auto"/>
            <w:bottom w:val="none" w:sz="0" w:space="0" w:color="auto"/>
            <w:right w:val="none" w:sz="0" w:space="0" w:color="auto"/>
          </w:divBdr>
        </w:div>
        <w:div w:id="56513023">
          <w:marLeft w:val="640"/>
          <w:marRight w:val="0"/>
          <w:marTop w:val="0"/>
          <w:marBottom w:val="0"/>
          <w:divBdr>
            <w:top w:val="none" w:sz="0" w:space="0" w:color="auto"/>
            <w:left w:val="none" w:sz="0" w:space="0" w:color="auto"/>
            <w:bottom w:val="none" w:sz="0" w:space="0" w:color="auto"/>
            <w:right w:val="none" w:sz="0" w:space="0" w:color="auto"/>
          </w:divBdr>
        </w:div>
        <w:div w:id="1096708732">
          <w:marLeft w:val="640"/>
          <w:marRight w:val="0"/>
          <w:marTop w:val="0"/>
          <w:marBottom w:val="0"/>
          <w:divBdr>
            <w:top w:val="none" w:sz="0" w:space="0" w:color="auto"/>
            <w:left w:val="none" w:sz="0" w:space="0" w:color="auto"/>
            <w:bottom w:val="none" w:sz="0" w:space="0" w:color="auto"/>
            <w:right w:val="none" w:sz="0" w:space="0" w:color="auto"/>
          </w:divBdr>
        </w:div>
        <w:div w:id="967131284">
          <w:marLeft w:val="640"/>
          <w:marRight w:val="0"/>
          <w:marTop w:val="0"/>
          <w:marBottom w:val="0"/>
          <w:divBdr>
            <w:top w:val="none" w:sz="0" w:space="0" w:color="auto"/>
            <w:left w:val="none" w:sz="0" w:space="0" w:color="auto"/>
            <w:bottom w:val="none" w:sz="0" w:space="0" w:color="auto"/>
            <w:right w:val="none" w:sz="0" w:space="0" w:color="auto"/>
          </w:divBdr>
        </w:div>
        <w:div w:id="2066489862">
          <w:marLeft w:val="640"/>
          <w:marRight w:val="0"/>
          <w:marTop w:val="0"/>
          <w:marBottom w:val="0"/>
          <w:divBdr>
            <w:top w:val="none" w:sz="0" w:space="0" w:color="auto"/>
            <w:left w:val="none" w:sz="0" w:space="0" w:color="auto"/>
            <w:bottom w:val="none" w:sz="0" w:space="0" w:color="auto"/>
            <w:right w:val="none" w:sz="0" w:space="0" w:color="auto"/>
          </w:divBdr>
        </w:div>
        <w:div w:id="1376538129">
          <w:marLeft w:val="640"/>
          <w:marRight w:val="0"/>
          <w:marTop w:val="0"/>
          <w:marBottom w:val="0"/>
          <w:divBdr>
            <w:top w:val="none" w:sz="0" w:space="0" w:color="auto"/>
            <w:left w:val="none" w:sz="0" w:space="0" w:color="auto"/>
            <w:bottom w:val="none" w:sz="0" w:space="0" w:color="auto"/>
            <w:right w:val="none" w:sz="0" w:space="0" w:color="auto"/>
          </w:divBdr>
        </w:div>
        <w:div w:id="2029211232">
          <w:marLeft w:val="640"/>
          <w:marRight w:val="0"/>
          <w:marTop w:val="0"/>
          <w:marBottom w:val="0"/>
          <w:divBdr>
            <w:top w:val="none" w:sz="0" w:space="0" w:color="auto"/>
            <w:left w:val="none" w:sz="0" w:space="0" w:color="auto"/>
            <w:bottom w:val="none" w:sz="0" w:space="0" w:color="auto"/>
            <w:right w:val="none" w:sz="0" w:space="0" w:color="auto"/>
          </w:divBdr>
        </w:div>
        <w:div w:id="1325014064">
          <w:marLeft w:val="640"/>
          <w:marRight w:val="0"/>
          <w:marTop w:val="0"/>
          <w:marBottom w:val="0"/>
          <w:divBdr>
            <w:top w:val="none" w:sz="0" w:space="0" w:color="auto"/>
            <w:left w:val="none" w:sz="0" w:space="0" w:color="auto"/>
            <w:bottom w:val="none" w:sz="0" w:space="0" w:color="auto"/>
            <w:right w:val="none" w:sz="0" w:space="0" w:color="auto"/>
          </w:divBdr>
        </w:div>
        <w:div w:id="2082604329">
          <w:marLeft w:val="640"/>
          <w:marRight w:val="0"/>
          <w:marTop w:val="0"/>
          <w:marBottom w:val="0"/>
          <w:divBdr>
            <w:top w:val="none" w:sz="0" w:space="0" w:color="auto"/>
            <w:left w:val="none" w:sz="0" w:space="0" w:color="auto"/>
            <w:bottom w:val="none" w:sz="0" w:space="0" w:color="auto"/>
            <w:right w:val="none" w:sz="0" w:space="0" w:color="auto"/>
          </w:divBdr>
        </w:div>
        <w:div w:id="201134794">
          <w:marLeft w:val="640"/>
          <w:marRight w:val="0"/>
          <w:marTop w:val="0"/>
          <w:marBottom w:val="0"/>
          <w:divBdr>
            <w:top w:val="none" w:sz="0" w:space="0" w:color="auto"/>
            <w:left w:val="none" w:sz="0" w:space="0" w:color="auto"/>
            <w:bottom w:val="none" w:sz="0" w:space="0" w:color="auto"/>
            <w:right w:val="none" w:sz="0" w:space="0" w:color="auto"/>
          </w:divBdr>
        </w:div>
        <w:div w:id="1614287359">
          <w:marLeft w:val="640"/>
          <w:marRight w:val="0"/>
          <w:marTop w:val="0"/>
          <w:marBottom w:val="0"/>
          <w:divBdr>
            <w:top w:val="none" w:sz="0" w:space="0" w:color="auto"/>
            <w:left w:val="none" w:sz="0" w:space="0" w:color="auto"/>
            <w:bottom w:val="none" w:sz="0" w:space="0" w:color="auto"/>
            <w:right w:val="none" w:sz="0" w:space="0" w:color="auto"/>
          </w:divBdr>
        </w:div>
        <w:div w:id="19168544">
          <w:marLeft w:val="640"/>
          <w:marRight w:val="0"/>
          <w:marTop w:val="0"/>
          <w:marBottom w:val="0"/>
          <w:divBdr>
            <w:top w:val="none" w:sz="0" w:space="0" w:color="auto"/>
            <w:left w:val="none" w:sz="0" w:space="0" w:color="auto"/>
            <w:bottom w:val="none" w:sz="0" w:space="0" w:color="auto"/>
            <w:right w:val="none" w:sz="0" w:space="0" w:color="auto"/>
          </w:divBdr>
        </w:div>
        <w:div w:id="1496456077">
          <w:marLeft w:val="640"/>
          <w:marRight w:val="0"/>
          <w:marTop w:val="0"/>
          <w:marBottom w:val="0"/>
          <w:divBdr>
            <w:top w:val="none" w:sz="0" w:space="0" w:color="auto"/>
            <w:left w:val="none" w:sz="0" w:space="0" w:color="auto"/>
            <w:bottom w:val="none" w:sz="0" w:space="0" w:color="auto"/>
            <w:right w:val="none" w:sz="0" w:space="0" w:color="auto"/>
          </w:divBdr>
        </w:div>
        <w:div w:id="265040803">
          <w:marLeft w:val="640"/>
          <w:marRight w:val="0"/>
          <w:marTop w:val="0"/>
          <w:marBottom w:val="0"/>
          <w:divBdr>
            <w:top w:val="none" w:sz="0" w:space="0" w:color="auto"/>
            <w:left w:val="none" w:sz="0" w:space="0" w:color="auto"/>
            <w:bottom w:val="none" w:sz="0" w:space="0" w:color="auto"/>
            <w:right w:val="none" w:sz="0" w:space="0" w:color="auto"/>
          </w:divBdr>
        </w:div>
        <w:div w:id="36703183">
          <w:marLeft w:val="640"/>
          <w:marRight w:val="0"/>
          <w:marTop w:val="0"/>
          <w:marBottom w:val="0"/>
          <w:divBdr>
            <w:top w:val="none" w:sz="0" w:space="0" w:color="auto"/>
            <w:left w:val="none" w:sz="0" w:space="0" w:color="auto"/>
            <w:bottom w:val="none" w:sz="0" w:space="0" w:color="auto"/>
            <w:right w:val="none" w:sz="0" w:space="0" w:color="auto"/>
          </w:divBdr>
        </w:div>
        <w:div w:id="125854455">
          <w:marLeft w:val="640"/>
          <w:marRight w:val="0"/>
          <w:marTop w:val="0"/>
          <w:marBottom w:val="0"/>
          <w:divBdr>
            <w:top w:val="none" w:sz="0" w:space="0" w:color="auto"/>
            <w:left w:val="none" w:sz="0" w:space="0" w:color="auto"/>
            <w:bottom w:val="none" w:sz="0" w:space="0" w:color="auto"/>
            <w:right w:val="none" w:sz="0" w:space="0" w:color="auto"/>
          </w:divBdr>
        </w:div>
        <w:div w:id="1101100933">
          <w:marLeft w:val="640"/>
          <w:marRight w:val="0"/>
          <w:marTop w:val="0"/>
          <w:marBottom w:val="0"/>
          <w:divBdr>
            <w:top w:val="none" w:sz="0" w:space="0" w:color="auto"/>
            <w:left w:val="none" w:sz="0" w:space="0" w:color="auto"/>
            <w:bottom w:val="none" w:sz="0" w:space="0" w:color="auto"/>
            <w:right w:val="none" w:sz="0" w:space="0" w:color="auto"/>
          </w:divBdr>
        </w:div>
        <w:div w:id="1415854345">
          <w:marLeft w:val="640"/>
          <w:marRight w:val="0"/>
          <w:marTop w:val="0"/>
          <w:marBottom w:val="0"/>
          <w:divBdr>
            <w:top w:val="none" w:sz="0" w:space="0" w:color="auto"/>
            <w:left w:val="none" w:sz="0" w:space="0" w:color="auto"/>
            <w:bottom w:val="none" w:sz="0" w:space="0" w:color="auto"/>
            <w:right w:val="none" w:sz="0" w:space="0" w:color="auto"/>
          </w:divBdr>
        </w:div>
        <w:div w:id="449208257">
          <w:marLeft w:val="640"/>
          <w:marRight w:val="0"/>
          <w:marTop w:val="0"/>
          <w:marBottom w:val="0"/>
          <w:divBdr>
            <w:top w:val="none" w:sz="0" w:space="0" w:color="auto"/>
            <w:left w:val="none" w:sz="0" w:space="0" w:color="auto"/>
            <w:bottom w:val="none" w:sz="0" w:space="0" w:color="auto"/>
            <w:right w:val="none" w:sz="0" w:space="0" w:color="auto"/>
          </w:divBdr>
        </w:div>
        <w:div w:id="556625238">
          <w:marLeft w:val="640"/>
          <w:marRight w:val="0"/>
          <w:marTop w:val="0"/>
          <w:marBottom w:val="0"/>
          <w:divBdr>
            <w:top w:val="none" w:sz="0" w:space="0" w:color="auto"/>
            <w:left w:val="none" w:sz="0" w:space="0" w:color="auto"/>
            <w:bottom w:val="none" w:sz="0" w:space="0" w:color="auto"/>
            <w:right w:val="none" w:sz="0" w:space="0" w:color="auto"/>
          </w:divBdr>
        </w:div>
        <w:div w:id="788159272">
          <w:marLeft w:val="640"/>
          <w:marRight w:val="0"/>
          <w:marTop w:val="0"/>
          <w:marBottom w:val="0"/>
          <w:divBdr>
            <w:top w:val="none" w:sz="0" w:space="0" w:color="auto"/>
            <w:left w:val="none" w:sz="0" w:space="0" w:color="auto"/>
            <w:bottom w:val="none" w:sz="0" w:space="0" w:color="auto"/>
            <w:right w:val="none" w:sz="0" w:space="0" w:color="auto"/>
          </w:divBdr>
        </w:div>
        <w:div w:id="1106342328">
          <w:marLeft w:val="640"/>
          <w:marRight w:val="0"/>
          <w:marTop w:val="0"/>
          <w:marBottom w:val="0"/>
          <w:divBdr>
            <w:top w:val="none" w:sz="0" w:space="0" w:color="auto"/>
            <w:left w:val="none" w:sz="0" w:space="0" w:color="auto"/>
            <w:bottom w:val="none" w:sz="0" w:space="0" w:color="auto"/>
            <w:right w:val="none" w:sz="0" w:space="0" w:color="auto"/>
          </w:divBdr>
        </w:div>
        <w:div w:id="1188367331">
          <w:marLeft w:val="640"/>
          <w:marRight w:val="0"/>
          <w:marTop w:val="0"/>
          <w:marBottom w:val="0"/>
          <w:divBdr>
            <w:top w:val="none" w:sz="0" w:space="0" w:color="auto"/>
            <w:left w:val="none" w:sz="0" w:space="0" w:color="auto"/>
            <w:bottom w:val="none" w:sz="0" w:space="0" w:color="auto"/>
            <w:right w:val="none" w:sz="0" w:space="0" w:color="auto"/>
          </w:divBdr>
        </w:div>
        <w:div w:id="377358616">
          <w:marLeft w:val="640"/>
          <w:marRight w:val="0"/>
          <w:marTop w:val="0"/>
          <w:marBottom w:val="0"/>
          <w:divBdr>
            <w:top w:val="none" w:sz="0" w:space="0" w:color="auto"/>
            <w:left w:val="none" w:sz="0" w:space="0" w:color="auto"/>
            <w:bottom w:val="none" w:sz="0" w:space="0" w:color="auto"/>
            <w:right w:val="none" w:sz="0" w:space="0" w:color="auto"/>
          </w:divBdr>
        </w:div>
        <w:div w:id="1891114427">
          <w:marLeft w:val="640"/>
          <w:marRight w:val="0"/>
          <w:marTop w:val="0"/>
          <w:marBottom w:val="0"/>
          <w:divBdr>
            <w:top w:val="none" w:sz="0" w:space="0" w:color="auto"/>
            <w:left w:val="none" w:sz="0" w:space="0" w:color="auto"/>
            <w:bottom w:val="none" w:sz="0" w:space="0" w:color="auto"/>
            <w:right w:val="none" w:sz="0" w:space="0" w:color="auto"/>
          </w:divBdr>
        </w:div>
        <w:div w:id="313223548">
          <w:marLeft w:val="640"/>
          <w:marRight w:val="0"/>
          <w:marTop w:val="0"/>
          <w:marBottom w:val="0"/>
          <w:divBdr>
            <w:top w:val="none" w:sz="0" w:space="0" w:color="auto"/>
            <w:left w:val="none" w:sz="0" w:space="0" w:color="auto"/>
            <w:bottom w:val="none" w:sz="0" w:space="0" w:color="auto"/>
            <w:right w:val="none" w:sz="0" w:space="0" w:color="auto"/>
          </w:divBdr>
        </w:div>
        <w:div w:id="1714116790">
          <w:marLeft w:val="640"/>
          <w:marRight w:val="0"/>
          <w:marTop w:val="0"/>
          <w:marBottom w:val="0"/>
          <w:divBdr>
            <w:top w:val="none" w:sz="0" w:space="0" w:color="auto"/>
            <w:left w:val="none" w:sz="0" w:space="0" w:color="auto"/>
            <w:bottom w:val="none" w:sz="0" w:space="0" w:color="auto"/>
            <w:right w:val="none" w:sz="0" w:space="0" w:color="auto"/>
          </w:divBdr>
        </w:div>
        <w:div w:id="1478062077">
          <w:marLeft w:val="640"/>
          <w:marRight w:val="0"/>
          <w:marTop w:val="0"/>
          <w:marBottom w:val="0"/>
          <w:divBdr>
            <w:top w:val="none" w:sz="0" w:space="0" w:color="auto"/>
            <w:left w:val="none" w:sz="0" w:space="0" w:color="auto"/>
            <w:bottom w:val="none" w:sz="0" w:space="0" w:color="auto"/>
            <w:right w:val="none" w:sz="0" w:space="0" w:color="auto"/>
          </w:divBdr>
        </w:div>
        <w:div w:id="1921215025">
          <w:marLeft w:val="640"/>
          <w:marRight w:val="0"/>
          <w:marTop w:val="0"/>
          <w:marBottom w:val="0"/>
          <w:divBdr>
            <w:top w:val="none" w:sz="0" w:space="0" w:color="auto"/>
            <w:left w:val="none" w:sz="0" w:space="0" w:color="auto"/>
            <w:bottom w:val="none" w:sz="0" w:space="0" w:color="auto"/>
            <w:right w:val="none" w:sz="0" w:space="0" w:color="auto"/>
          </w:divBdr>
        </w:div>
        <w:div w:id="2110851256">
          <w:marLeft w:val="640"/>
          <w:marRight w:val="0"/>
          <w:marTop w:val="0"/>
          <w:marBottom w:val="0"/>
          <w:divBdr>
            <w:top w:val="none" w:sz="0" w:space="0" w:color="auto"/>
            <w:left w:val="none" w:sz="0" w:space="0" w:color="auto"/>
            <w:bottom w:val="none" w:sz="0" w:space="0" w:color="auto"/>
            <w:right w:val="none" w:sz="0" w:space="0" w:color="auto"/>
          </w:divBdr>
        </w:div>
        <w:div w:id="2141922189">
          <w:marLeft w:val="640"/>
          <w:marRight w:val="0"/>
          <w:marTop w:val="0"/>
          <w:marBottom w:val="0"/>
          <w:divBdr>
            <w:top w:val="none" w:sz="0" w:space="0" w:color="auto"/>
            <w:left w:val="none" w:sz="0" w:space="0" w:color="auto"/>
            <w:bottom w:val="none" w:sz="0" w:space="0" w:color="auto"/>
            <w:right w:val="none" w:sz="0" w:space="0" w:color="auto"/>
          </w:divBdr>
        </w:div>
        <w:div w:id="1550915379">
          <w:marLeft w:val="640"/>
          <w:marRight w:val="0"/>
          <w:marTop w:val="0"/>
          <w:marBottom w:val="0"/>
          <w:divBdr>
            <w:top w:val="none" w:sz="0" w:space="0" w:color="auto"/>
            <w:left w:val="none" w:sz="0" w:space="0" w:color="auto"/>
            <w:bottom w:val="none" w:sz="0" w:space="0" w:color="auto"/>
            <w:right w:val="none" w:sz="0" w:space="0" w:color="auto"/>
          </w:divBdr>
        </w:div>
      </w:divsChild>
    </w:div>
    <w:div w:id="489489172">
      <w:bodyDiv w:val="1"/>
      <w:marLeft w:val="0"/>
      <w:marRight w:val="0"/>
      <w:marTop w:val="0"/>
      <w:marBottom w:val="0"/>
      <w:divBdr>
        <w:top w:val="none" w:sz="0" w:space="0" w:color="auto"/>
        <w:left w:val="none" w:sz="0" w:space="0" w:color="auto"/>
        <w:bottom w:val="none" w:sz="0" w:space="0" w:color="auto"/>
        <w:right w:val="none" w:sz="0" w:space="0" w:color="auto"/>
      </w:divBdr>
      <w:divsChild>
        <w:div w:id="1926111220">
          <w:marLeft w:val="640"/>
          <w:marRight w:val="0"/>
          <w:marTop w:val="0"/>
          <w:marBottom w:val="0"/>
          <w:divBdr>
            <w:top w:val="none" w:sz="0" w:space="0" w:color="auto"/>
            <w:left w:val="none" w:sz="0" w:space="0" w:color="auto"/>
            <w:bottom w:val="none" w:sz="0" w:space="0" w:color="auto"/>
            <w:right w:val="none" w:sz="0" w:space="0" w:color="auto"/>
          </w:divBdr>
        </w:div>
        <w:div w:id="1709914182">
          <w:marLeft w:val="640"/>
          <w:marRight w:val="0"/>
          <w:marTop w:val="0"/>
          <w:marBottom w:val="0"/>
          <w:divBdr>
            <w:top w:val="none" w:sz="0" w:space="0" w:color="auto"/>
            <w:left w:val="none" w:sz="0" w:space="0" w:color="auto"/>
            <w:bottom w:val="none" w:sz="0" w:space="0" w:color="auto"/>
            <w:right w:val="none" w:sz="0" w:space="0" w:color="auto"/>
          </w:divBdr>
        </w:div>
        <w:div w:id="2093311216">
          <w:marLeft w:val="640"/>
          <w:marRight w:val="0"/>
          <w:marTop w:val="0"/>
          <w:marBottom w:val="0"/>
          <w:divBdr>
            <w:top w:val="none" w:sz="0" w:space="0" w:color="auto"/>
            <w:left w:val="none" w:sz="0" w:space="0" w:color="auto"/>
            <w:bottom w:val="none" w:sz="0" w:space="0" w:color="auto"/>
            <w:right w:val="none" w:sz="0" w:space="0" w:color="auto"/>
          </w:divBdr>
        </w:div>
        <w:div w:id="1938979878">
          <w:marLeft w:val="640"/>
          <w:marRight w:val="0"/>
          <w:marTop w:val="0"/>
          <w:marBottom w:val="0"/>
          <w:divBdr>
            <w:top w:val="none" w:sz="0" w:space="0" w:color="auto"/>
            <w:left w:val="none" w:sz="0" w:space="0" w:color="auto"/>
            <w:bottom w:val="none" w:sz="0" w:space="0" w:color="auto"/>
            <w:right w:val="none" w:sz="0" w:space="0" w:color="auto"/>
          </w:divBdr>
        </w:div>
        <w:div w:id="1634675174">
          <w:marLeft w:val="640"/>
          <w:marRight w:val="0"/>
          <w:marTop w:val="0"/>
          <w:marBottom w:val="0"/>
          <w:divBdr>
            <w:top w:val="none" w:sz="0" w:space="0" w:color="auto"/>
            <w:left w:val="none" w:sz="0" w:space="0" w:color="auto"/>
            <w:bottom w:val="none" w:sz="0" w:space="0" w:color="auto"/>
            <w:right w:val="none" w:sz="0" w:space="0" w:color="auto"/>
          </w:divBdr>
        </w:div>
        <w:div w:id="1806660725">
          <w:marLeft w:val="640"/>
          <w:marRight w:val="0"/>
          <w:marTop w:val="0"/>
          <w:marBottom w:val="0"/>
          <w:divBdr>
            <w:top w:val="none" w:sz="0" w:space="0" w:color="auto"/>
            <w:left w:val="none" w:sz="0" w:space="0" w:color="auto"/>
            <w:bottom w:val="none" w:sz="0" w:space="0" w:color="auto"/>
            <w:right w:val="none" w:sz="0" w:space="0" w:color="auto"/>
          </w:divBdr>
        </w:div>
        <w:div w:id="1238245910">
          <w:marLeft w:val="640"/>
          <w:marRight w:val="0"/>
          <w:marTop w:val="0"/>
          <w:marBottom w:val="0"/>
          <w:divBdr>
            <w:top w:val="none" w:sz="0" w:space="0" w:color="auto"/>
            <w:left w:val="none" w:sz="0" w:space="0" w:color="auto"/>
            <w:bottom w:val="none" w:sz="0" w:space="0" w:color="auto"/>
            <w:right w:val="none" w:sz="0" w:space="0" w:color="auto"/>
          </w:divBdr>
        </w:div>
        <w:div w:id="1159541758">
          <w:marLeft w:val="640"/>
          <w:marRight w:val="0"/>
          <w:marTop w:val="0"/>
          <w:marBottom w:val="0"/>
          <w:divBdr>
            <w:top w:val="none" w:sz="0" w:space="0" w:color="auto"/>
            <w:left w:val="none" w:sz="0" w:space="0" w:color="auto"/>
            <w:bottom w:val="none" w:sz="0" w:space="0" w:color="auto"/>
            <w:right w:val="none" w:sz="0" w:space="0" w:color="auto"/>
          </w:divBdr>
        </w:div>
        <w:div w:id="1081023493">
          <w:marLeft w:val="640"/>
          <w:marRight w:val="0"/>
          <w:marTop w:val="0"/>
          <w:marBottom w:val="0"/>
          <w:divBdr>
            <w:top w:val="none" w:sz="0" w:space="0" w:color="auto"/>
            <w:left w:val="none" w:sz="0" w:space="0" w:color="auto"/>
            <w:bottom w:val="none" w:sz="0" w:space="0" w:color="auto"/>
            <w:right w:val="none" w:sz="0" w:space="0" w:color="auto"/>
          </w:divBdr>
        </w:div>
        <w:div w:id="156458097">
          <w:marLeft w:val="640"/>
          <w:marRight w:val="0"/>
          <w:marTop w:val="0"/>
          <w:marBottom w:val="0"/>
          <w:divBdr>
            <w:top w:val="none" w:sz="0" w:space="0" w:color="auto"/>
            <w:left w:val="none" w:sz="0" w:space="0" w:color="auto"/>
            <w:bottom w:val="none" w:sz="0" w:space="0" w:color="auto"/>
            <w:right w:val="none" w:sz="0" w:space="0" w:color="auto"/>
          </w:divBdr>
        </w:div>
        <w:div w:id="18091367">
          <w:marLeft w:val="640"/>
          <w:marRight w:val="0"/>
          <w:marTop w:val="0"/>
          <w:marBottom w:val="0"/>
          <w:divBdr>
            <w:top w:val="none" w:sz="0" w:space="0" w:color="auto"/>
            <w:left w:val="none" w:sz="0" w:space="0" w:color="auto"/>
            <w:bottom w:val="none" w:sz="0" w:space="0" w:color="auto"/>
            <w:right w:val="none" w:sz="0" w:space="0" w:color="auto"/>
          </w:divBdr>
        </w:div>
        <w:div w:id="615409533">
          <w:marLeft w:val="640"/>
          <w:marRight w:val="0"/>
          <w:marTop w:val="0"/>
          <w:marBottom w:val="0"/>
          <w:divBdr>
            <w:top w:val="none" w:sz="0" w:space="0" w:color="auto"/>
            <w:left w:val="none" w:sz="0" w:space="0" w:color="auto"/>
            <w:bottom w:val="none" w:sz="0" w:space="0" w:color="auto"/>
            <w:right w:val="none" w:sz="0" w:space="0" w:color="auto"/>
          </w:divBdr>
        </w:div>
        <w:div w:id="1518427617">
          <w:marLeft w:val="640"/>
          <w:marRight w:val="0"/>
          <w:marTop w:val="0"/>
          <w:marBottom w:val="0"/>
          <w:divBdr>
            <w:top w:val="none" w:sz="0" w:space="0" w:color="auto"/>
            <w:left w:val="none" w:sz="0" w:space="0" w:color="auto"/>
            <w:bottom w:val="none" w:sz="0" w:space="0" w:color="auto"/>
            <w:right w:val="none" w:sz="0" w:space="0" w:color="auto"/>
          </w:divBdr>
        </w:div>
        <w:div w:id="302974938">
          <w:marLeft w:val="640"/>
          <w:marRight w:val="0"/>
          <w:marTop w:val="0"/>
          <w:marBottom w:val="0"/>
          <w:divBdr>
            <w:top w:val="none" w:sz="0" w:space="0" w:color="auto"/>
            <w:left w:val="none" w:sz="0" w:space="0" w:color="auto"/>
            <w:bottom w:val="none" w:sz="0" w:space="0" w:color="auto"/>
            <w:right w:val="none" w:sz="0" w:space="0" w:color="auto"/>
          </w:divBdr>
        </w:div>
        <w:div w:id="865410823">
          <w:marLeft w:val="640"/>
          <w:marRight w:val="0"/>
          <w:marTop w:val="0"/>
          <w:marBottom w:val="0"/>
          <w:divBdr>
            <w:top w:val="none" w:sz="0" w:space="0" w:color="auto"/>
            <w:left w:val="none" w:sz="0" w:space="0" w:color="auto"/>
            <w:bottom w:val="none" w:sz="0" w:space="0" w:color="auto"/>
            <w:right w:val="none" w:sz="0" w:space="0" w:color="auto"/>
          </w:divBdr>
        </w:div>
        <w:div w:id="1455977493">
          <w:marLeft w:val="640"/>
          <w:marRight w:val="0"/>
          <w:marTop w:val="0"/>
          <w:marBottom w:val="0"/>
          <w:divBdr>
            <w:top w:val="none" w:sz="0" w:space="0" w:color="auto"/>
            <w:left w:val="none" w:sz="0" w:space="0" w:color="auto"/>
            <w:bottom w:val="none" w:sz="0" w:space="0" w:color="auto"/>
            <w:right w:val="none" w:sz="0" w:space="0" w:color="auto"/>
          </w:divBdr>
        </w:div>
        <w:div w:id="2052343523">
          <w:marLeft w:val="640"/>
          <w:marRight w:val="0"/>
          <w:marTop w:val="0"/>
          <w:marBottom w:val="0"/>
          <w:divBdr>
            <w:top w:val="none" w:sz="0" w:space="0" w:color="auto"/>
            <w:left w:val="none" w:sz="0" w:space="0" w:color="auto"/>
            <w:bottom w:val="none" w:sz="0" w:space="0" w:color="auto"/>
            <w:right w:val="none" w:sz="0" w:space="0" w:color="auto"/>
          </w:divBdr>
        </w:div>
        <w:div w:id="302858801">
          <w:marLeft w:val="640"/>
          <w:marRight w:val="0"/>
          <w:marTop w:val="0"/>
          <w:marBottom w:val="0"/>
          <w:divBdr>
            <w:top w:val="none" w:sz="0" w:space="0" w:color="auto"/>
            <w:left w:val="none" w:sz="0" w:space="0" w:color="auto"/>
            <w:bottom w:val="none" w:sz="0" w:space="0" w:color="auto"/>
            <w:right w:val="none" w:sz="0" w:space="0" w:color="auto"/>
          </w:divBdr>
        </w:div>
        <w:div w:id="1712875147">
          <w:marLeft w:val="640"/>
          <w:marRight w:val="0"/>
          <w:marTop w:val="0"/>
          <w:marBottom w:val="0"/>
          <w:divBdr>
            <w:top w:val="none" w:sz="0" w:space="0" w:color="auto"/>
            <w:left w:val="none" w:sz="0" w:space="0" w:color="auto"/>
            <w:bottom w:val="none" w:sz="0" w:space="0" w:color="auto"/>
            <w:right w:val="none" w:sz="0" w:space="0" w:color="auto"/>
          </w:divBdr>
        </w:div>
        <w:div w:id="396629224">
          <w:marLeft w:val="640"/>
          <w:marRight w:val="0"/>
          <w:marTop w:val="0"/>
          <w:marBottom w:val="0"/>
          <w:divBdr>
            <w:top w:val="none" w:sz="0" w:space="0" w:color="auto"/>
            <w:left w:val="none" w:sz="0" w:space="0" w:color="auto"/>
            <w:bottom w:val="none" w:sz="0" w:space="0" w:color="auto"/>
            <w:right w:val="none" w:sz="0" w:space="0" w:color="auto"/>
          </w:divBdr>
        </w:div>
        <w:div w:id="564953005">
          <w:marLeft w:val="640"/>
          <w:marRight w:val="0"/>
          <w:marTop w:val="0"/>
          <w:marBottom w:val="0"/>
          <w:divBdr>
            <w:top w:val="none" w:sz="0" w:space="0" w:color="auto"/>
            <w:left w:val="none" w:sz="0" w:space="0" w:color="auto"/>
            <w:bottom w:val="none" w:sz="0" w:space="0" w:color="auto"/>
            <w:right w:val="none" w:sz="0" w:space="0" w:color="auto"/>
          </w:divBdr>
        </w:div>
        <w:div w:id="1311599385">
          <w:marLeft w:val="640"/>
          <w:marRight w:val="0"/>
          <w:marTop w:val="0"/>
          <w:marBottom w:val="0"/>
          <w:divBdr>
            <w:top w:val="none" w:sz="0" w:space="0" w:color="auto"/>
            <w:left w:val="none" w:sz="0" w:space="0" w:color="auto"/>
            <w:bottom w:val="none" w:sz="0" w:space="0" w:color="auto"/>
            <w:right w:val="none" w:sz="0" w:space="0" w:color="auto"/>
          </w:divBdr>
        </w:div>
        <w:div w:id="1256786750">
          <w:marLeft w:val="640"/>
          <w:marRight w:val="0"/>
          <w:marTop w:val="0"/>
          <w:marBottom w:val="0"/>
          <w:divBdr>
            <w:top w:val="none" w:sz="0" w:space="0" w:color="auto"/>
            <w:left w:val="none" w:sz="0" w:space="0" w:color="auto"/>
            <w:bottom w:val="none" w:sz="0" w:space="0" w:color="auto"/>
            <w:right w:val="none" w:sz="0" w:space="0" w:color="auto"/>
          </w:divBdr>
        </w:div>
        <w:div w:id="1130392061">
          <w:marLeft w:val="640"/>
          <w:marRight w:val="0"/>
          <w:marTop w:val="0"/>
          <w:marBottom w:val="0"/>
          <w:divBdr>
            <w:top w:val="none" w:sz="0" w:space="0" w:color="auto"/>
            <w:left w:val="none" w:sz="0" w:space="0" w:color="auto"/>
            <w:bottom w:val="none" w:sz="0" w:space="0" w:color="auto"/>
            <w:right w:val="none" w:sz="0" w:space="0" w:color="auto"/>
          </w:divBdr>
        </w:div>
        <w:div w:id="1041439780">
          <w:marLeft w:val="640"/>
          <w:marRight w:val="0"/>
          <w:marTop w:val="0"/>
          <w:marBottom w:val="0"/>
          <w:divBdr>
            <w:top w:val="none" w:sz="0" w:space="0" w:color="auto"/>
            <w:left w:val="none" w:sz="0" w:space="0" w:color="auto"/>
            <w:bottom w:val="none" w:sz="0" w:space="0" w:color="auto"/>
            <w:right w:val="none" w:sz="0" w:space="0" w:color="auto"/>
          </w:divBdr>
        </w:div>
        <w:div w:id="289822006">
          <w:marLeft w:val="640"/>
          <w:marRight w:val="0"/>
          <w:marTop w:val="0"/>
          <w:marBottom w:val="0"/>
          <w:divBdr>
            <w:top w:val="none" w:sz="0" w:space="0" w:color="auto"/>
            <w:left w:val="none" w:sz="0" w:space="0" w:color="auto"/>
            <w:bottom w:val="none" w:sz="0" w:space="0" w:color="auto"/>
            <w:right w:val="none" w:sz="0" w:space="0" w:color="auto"/>
          </w:divBdr>
        </w:div>
      </w:divsChild>
    </w:div>
    <w:div w:id="490607720">
      <w:bodyDiv w:val="1"/>
      <w:marLeft w:val="0"/>
      <w:marRight w:val="0"/>
      <w:marTop w:val="0"/>
      <w:marBottom w:val="0"/>
      <w:divBdr>
        <w:top w:val="none" w:sz="0" w:space="0" w:color="auto"/>
        <w:left w:val="none" w:sz="0" w:space="0" w:color="auto"/>
        <w:bottom w:val="none" w:sz="0" w:space="0" w:color="auto"/>
        <w:right w:val="none" w:sz="0" w:space="0" w:color="auto"/>
      </w:divBdr>
    </w:div>
    <w:div w:id="496699570">
      <w:bodyDiv w:val="1"/>
      <w:marLeft w:val="0"/>
      <w:marRight w:val="0"/>
      <w:marTop w:val="0"/>
      <w:marBottom w:val="0"/>
      <w:divBdr>
        <w:top w:val="none" w:sz="0" w:space="0" w:color="auto"/>
        <w:left w:val="none" w:sz="0" w:space="0" w:color="auto"/>
        <w:bottom w:val="none" w:sz="0" w:space="0" w:color="auto"/>
        <w:right w:val="none" w:sz="0" w:space="0" w:color="auto"/>
      </w:divBdr>
    </w:div>
    <w:div w:id="497356032">
      <w:bodyDiv w:val="1"/>
      <w:marLeft w:val="0"/>
      <w:marRight w:val="0"/>
      <w:marTop w:val="0"/>
      <w:marBottom w:val="0"/>
      <w:divBdr>
        <w:top w:val="none" w:sz="0" w:space="0" w:color="auto"/>
        <w:left w:val="none" w:sz="0" w:space="0" w:color="auto"/>
        <w:bottom w:val="none" w:sz="0" w:space="0" w:color="auto"/>
        <w:right w:val="none" w:sz="0" w:space="0" w:color="auto"/>
      </w:divBdr>
    </w:div>
    <w:div w:id="497503444">
      <w:bodyDiv w:val="1"/>
      <w:marLeft w:val="0"/>
      <w:marRight w:val="0"/>
      <w:marTop w:val="0"/>
      <w:marBottom w:val="0"/>
      <w:divBdr>
        <w:top w:val="none" w:sz="0" w:space="0" w:color="auto"/>
        <w:left w:val="none" w:sz="0" w:space="0" w:color="auto"/>
        <w:bottom w:val="none" w:sz="0" w:space="0" w:color="auto"/>
        <w:right w:val="none" w:sz="0" w:space="0" w:color="auto"/>
      </w:divBdr>
      <w:divsChild>
        <w:div w:id="1285884552">
          <w:marLeft w:val="640"/>
          <w:marRight w:val="0"/>
          <w:marTop w:val="0"/>
          <w:marBottom w:val="0"/>
          <w:divBdr>
            <w:top w:val="none" w:sz="0" w:space="0" w:color="auto"/>
            <w:left w:val="none" w:sz="0" w:space="0" w:color="auto"/>
            <w:bottom w:val="none" w:sz="0" w:space="0" w:color="auto"/>
            <w:right w:val="none" w:sz="0" w:space="0" w:color="auto"/>
          </w:divBdr>
        </w:div>
        <w:div w:id="238835344">
          <w:marLeft w:val="640"/>
          <w:marRight w:val="0"/>
          <w:marTop w:val="0"/>
          <w:marBottom w:val="0"/>
          <w:divBdr>
            <w:top w:val="none" w:sz="0" w:space="0" w:color="auto"/>
            <w:left w:val="none" w:sz="0" w:space="0" w:color="auto"/>
            <w:bottom w:val="none" w:sz="0" w:space="0" w:color="auto"/>
            <w:right w:val="none" w:sz="0" w:space="0" w:color="auto"/>
          </w:divBdr>
        </w:div>
        <w:div w:id="1680110616">
          <w:marLeft w:val="640"/>
          <w:marRight w:val="0"/>
          <w:marTop w:val="0"/>
          <w:marBottom w:val="0"/>
          <w:divBdr>
            <w:top w:val="none" w:sz="0" w:space="0" w:color="auto"/>
            <w:left w:val="none" w:sz="0" w:space="0" w:color="auto"/>
            <w:bottom w:val="none" w:sz="0" w:space="0" w:color="auto"/>
            <w:right w:val="none" w:sz="0" w:space="0" w:color="auto"/>
          </w:divBdr>
        </w:div>
        <w:div w:id="2035374882">
          <w:marLeft w:val="640"/>
          <w:marRight w:val="0"/>
          <w:marTop w:val="0"/>
          <w:marBottom w:val="0"/>
          <w:divBdr>
            <w:top w:val="none" w:sz="0" w:space="0" w:color="auto"/>
            <w:left w:val="none" w:sz="0" w:space="0" w:color="auto"/>
            <w:bottom w:val="none" w:sz="0" w:space="0" w:color="auto"/>
            <w:right w:val="none" w:sz="0" w:space="0" w:color="auto"/>
          </w:divBdr>
        </w:div>
        <w:div w:id="1343048601">
          <w:marLeft w:val="640"/>
          <w:marRight w:val="0"/>
          <w:marTop w:val="0"/>
          <w:marBottom w:val="0"/>
          <w:divBdr>
            <w:top w:val="none" w:sz="0" w:space="0" w:color="auto"/>
            <w:left w:val="none" w:sz="0" w:space="0" w:color="auto"/>
            <w:bottom w:val="none" w:sz="0" w:space="0" w:color="auto"/>
            <w:right w:val="none" w:sz="0" w:space="0" w:color="auto"/>
          </w:divBdr>
        </w:div>
        <w:div w:id="1152597414">
          <w:marLeft w:val="640"/>
          <w:marRight w:val="0"/>
          <w:marTop w:val="0"/>
          <w:marBottom w:val="0"/>
          <w:divBdr>
            <w:top w:val="none" w:sz="0" w:space="0" w:color="auto"/>
            <w:left w:val="none" w:sz="0" w:space="0" w:color="auto"/>
            <w:bottom w:val="none" w:sz="0" w:space="0" w:color="auto"/>
            <w:right w:val="none" w:sz="0" w:space="0" w:color="auto"/>
          </w:divBdr>
        </w:div>
        <w:div w:id="831876794">
          <w:marLeft w:val="640"/>
          <w:marRight w:val="0"/>
          <w:marTop w:val="0"/>
          <w:marBottom w:val="0"/>
          <w:divBdr>
            <w:top w:val="none" w:sz="0" w:space="0" w:color="auto"/>
            <w:left w:val="none" w:sz="0" w:space="0" w:color="auto"/>
            <w:bottom w:val="none" w:sz="0" w:space="0" w:color="auto"/>
            <w:right w:val="none" w:sz="0" w:space="0" w:color="auto"/>
          </w:divBdr>
        </w:div>
        <w:div w:id="140076171">
          <w:marLeft w:val="640"/>
          <w:marRight w:val="0"/>
          <w:marTop w:val="0"/>
          <w:marBottom w:val="0"/>
          <w:divBdr>
            <w:top w:val="none" w:sz="0" w:space="0" w:color="auto"/>
            <w:left w:val="none" w:sz="0" w:space="0" w:color="auto"/>
            <w:bottom w:val="none" w:sz="0" w:space="0" w:color="auto"/>
            <w:right w:val="none" w:sz="0" w:space="0" w:color="auto"/>
          </w:divBdr>
        </w:div>
        <w:div w:id="1561476790">
          <w:marLeft w:val="640"/>
          <w:marRight w:val="0"/>
          <w:marTop w:val="0"/>
          <w:marBottom w:val="0"/>
          <w:divBdr>
            <w:top w:val="none" w:sz="0" w:space="0" w:color="auto"/>
            <w:left w:val="none" w:sz="0" w:space="0" w:color="auto"/>
            <w:bottom w:val="none" w:sz="0" w:space="0" w:color="auto"/>
            <w:right w:val="none" w:sz="0" w:space="0" w:color="auto"/>
          </w:divBdr>
        </w:div>
        <w:div w:id="1427964842">
          <w:marLeft w:val="640"/>
          <w:marRight w:val="0"/>
          <w:marTop w:val="0"/>
          <w:marBottom w:val="0"/>
          <w:divBdr>
            <w:top w:val="none" w:sz="0" w:space="0" w:color="auto"/>
            <w:left w:val="none" w:sz="0" w:space="0" w:color="auto"/>
            <w:bottom w:val="none" w:sz="0" w:space="0" w:color="auto"/>
            <w:right w:val="none" w:sz="0" w:space="0" w:color="auto"/>
          </w:divBdr>
        </w:div>
        <w:div w:id="200943582">
          <w:marLeft w:val="640"/>
          <w:marRight w:val="0"/>
          <w:marTop w:val="0"/>
          <w:marBottom w:val="0"/>
          <w:divBdr>
            <w:top w:val="none" w:sz="0" w:space="0" w:color="auto"/>
            <w:left w:val="none" w:sz="0" w:space="0" w:color="auto"/>
            <w:bottom w:val="none" w:sz="0" w:space="0" w:color="auto"/>
            <w:right w:val="none" w:sz="0" w:space="0" w:color="auto"/>
          </w:divBdr>
        </w:div>
        <w:div w:id="2062512923">
          <w:marLeft w:val="640"/>
          <w:marRight w:val="0"/>
          <w:marTop w:val="0"/>
          <w:marBottom w:val="0"/>
          <w:divBdr>
            <w:top w:val="none" w:sz="0" w:space="0" w:color="auto"/>
            <w:left w:val="none" w:sz="0" w:space="0" w:color="auto"/>
            <w:bottom w:val="none" w:sz="0" w:space="0" w:color="auto"/>
            <w:right w:val="none" w:sz="0" w:space="0" w:color="auto"/>
          </w:divBdr>
        </w:div>
        <w:div w:id="1817409751">
          <w:marLeft w:val="640"/>
          <w:marRight w:val="0"/>
          <w:marTop w:val="0"/>
          <w:marBottom w:val="0"/>
          <w:divBdr>
            <w:top w:val="none" w:sz="0" w:space="0" w:color="auto"/>
            <w:left w:val="none" w:sz="0" w:space="0" w:color="auto"/>
            <w:bottom w:val="none" w:sz="0" w:space="0" w:color="auto"/>
            <w:right w:val="none" w:sz="0" w:space="0" w:color="auto"/>
          </w:divBdr>
        </w:div>
        <w:div w:id="1763064671">
          <w:marLeft w:val="640"/>
          <w:marRight w:val="0"/>
          <w:marTop w:val="0"/>
          <w:marBottom w:val="0"/>
          <w:divBdr>
            <w:top w:val="none" w:sz="0" w:space="0" w:color="auto"/>
            <w:left w:val="none" w:sz="0" w:space="0" w:color="auto"/>
            <w:bottom w:val="none" w:sz="0" w:space="0" w:color="auto"/>
            <w:right w:val="none" w:sz="0" w:space="0" w:color="auto"/>
          </w:divBdr>
        </w:div>
        <w:div w:id="869342244">
          <w:marLeft w:val="640"/>
          <w:marRight w:val="0"/>
          <w:marTop w:val="0"/>
          <w:marBottom w:val="0"/>
          <w:divBdr>
            <w:top w:val="none" w:sz="0" w:space="0" w:color="auto"/>
            <w:left w:val="none" w:sz="0" w:space="0" w:color="auto"/>
            <w:bottom w:val="none" w:sz="0" w:space="0" w:color="auto"/>
            <w:right w:val="none" w:sz="0" w:space="0" w:color="auto"/>
          </w:divBdr>
        </w:div>
        <w:div w:id="246351754">
          <w:marLeft w:val="640"/>
          <w:marRight w:val="0"/>
          <w:marTop w:val="0"/>
          <w:marBottom w:val="0"/>
          <w:divBdr>
            <w:top w:val="none" w:sz="0" w:space="0" w:color="auto"/>
            <w:left w:val="none" w:sz="0" w:space="0" w:color="auto"/>
            <w:bottom w:val="none" w:sz="0" w:space="0" w:color="auto"/>
            <w:right w:val="none" w:sz="0" w:space="0" w:color="auto"/>
          </w:divBdr>
        </w:div>
        <w:div w:id="1405684189">
          <w:marLeft w:val="640"/>
          <w:marRight w:val="0"/>
          <w:marTop w:val="0"/>
          <w:marBottom w:val="0"/>
          <w:divBdr>
            <w:top w:val="none" w:sz="0" w:space="0" w:color="auto"/>
            <w:left w:val="none" w:sz="0" w:space="0" w:color="auto"/>
            <w:bottom w:val="none" w:sz="0" w:space="0" w:color="auto"/>
            <w:right w:val="none" w:sz="0" w:space="0" w:color="auto"/>
          </w:divBdr>
        </w:div>
        <w:div w:id="1929076190">
          <w:marLeft w:val="640"/>
          <w:marRight w:val="0"/>
          <w:marTop w:val="0"/>
          <w:marBottom w:val="0"/>
          <w:divBdr>
            <w:top w:val="none" w:sz="0" w:space="0" w:color="auto"/>
            <w:left w:val="none" w:sz="0" w:space="0" w:color="auto"/>
            <w:bottom w:val="none" w:sz="0" w:space="0" w:color="auto"/>
            <w:right w:val="none" w:sz="0" w:space="0" w:color="auto"/>
          </w:divBdr>
        </w:div>
        <w:div w:id="697782771">
          <w:marLeft w:val="640"/>
          <w:marRight w:val="0"/>
          <w:marTop w:val="0"/>
          <w:marBottom w:val="0"/>
          <w:divBdr>
            <w:top w:val="none" w:sz="0" w:space="0" w:color="auto"/>
            <w:left w:val="none" w:sz="0" w:space="0" w:color="auto"/>
            <w:bottom w:val="none" w:sz="0" w:space="0" w:color="auto"/>
            <w:right w:val="none" w:sz="0" w:space="0" w:color="auto"/>
          </w:divBdr>
        </w:div>
        <w:div w:id="2001347170">
          <w:marLeft w:val="640"/>
          <w:marRight w:val="0"/>
          <w:marTop w:val="0"/>
          <w:marBottom w:val="0"/>
          <w:divBdr>
            <w:top w:val="none" w:sz="0" w:space="0" w:color="auto"/>
            <w:left w:val="none" w:sz="0" w:space="0" w:color="auto"/>
            <w:bottom w:val="none" w:sz="0" w:space="0" w:color="auto"/>
            <w:right w:val="none" w:sz="0" w:space="0" w:color="auto"/>
          </w:divBdr>
        </w:div>
        <w:div w:id="739793494">
          <w:marLeft w:val="640"/>
          <w:marRight w:val="0"/>
          <w:marTop w:val="0"/>
          <w:marBottom w:val="0"/>
          <w:divBdr>
            <w:top w:val="none" w:sz="0" w:space="0" w:color="auto"/>
            <w:left w:val="none" w:sz="0" w:space="0" w:color="auto"/>
            <w:bottom w:val="none" w:sz="0" w:space="0" w:color="auto"/>
            <w:right w:val="none" w:sz="0" w:space="0" w:color="auto"/>
          </w:divBdr>
        </w:div>
        <w:div w:id="923882148">
          <w:marLeft w:val="640"/>
          <w:marRight w:val="0"/>
          <w:marTop w:val="0"/>
          <w:marBottom w:val="0"/>
          <w:divBdr>
            <w:top w:val="none" w:sz="0" w:space="0" w:color="auto"/>
            <w:left w:val="none" w:sz="0" w:space="0" w:color="auto"/>
            <w:bottom w:val="none" w:sz="0" w:space="0" w:color="auto"/>
            <w:right w:val="none" w:sz="0" w:space="0" w:color="auto"/>
          </w:divBdr>
        </w:div>
        <w:div w:id="1900676406">
          <w:marLeft w:val="640"/>
          <w:marRight w:val="0"/>
          <w:marTop w:val="0"/>
          <w:marBottom w:val="0"/>
          <w:divBdr>
            <w:top w:val="none" w:sz="0" w:space="0" w:color="auto"/>
            <w:left w:val="none" w:sz="0" w:space="0" w:color="auto"/>
            <w:bottom w:val="none" w:sz="0" w:space="0" w:color="auto"/>
            <w:right w:val="none" w:sz="0" w:space="0" w:color="auto"/>
          </w:divBdr>
        </w:div>
        <w:div w:id="1949120767">
          <w:marLeft w:val="640"/>
          <w:marRight w:val="0"/>
          <w:marTop w:val="0"/>
          <w:marBottom w:val="0"/>
          <w:divBdr>
            <w:top w:val="none" w:sz="0" w:space="0" w:color="auto"/>
            <w:left w:val="none" w:sz="0" w:space="0" w:color="auto"/>
            <w:bottom w:val="none" w:sz="0" w:space="0" w:color="auto"/>
            <w:right w:val="none" w:sz="0" w:space="0" w:color="auto"/>
          </w:divBdr>
        </w:div>
        <w:div w:id="524947359">
          <w:marLeft w:val="640"/>
          <w:marRight w:val="0"/>
          <w:marTop w:val="0"/>
          <w:marBottom w:val="0"/>
          <w:divBdr>
            <w:top w:val="none" w:sz="0" w:space="0" w:color="auto"/>
            <w:left w:val="none" w:sz="0" w:space="0" w:color="auto"/>
            <w:bottom w:val="none" w:sz="0" w:space="0" w:color="auto"/>
            <w:right w:val="none" w:sz="0" w:space="0" w:color="auto"/>
          </w:divBdr>
        </w:div>
        <w:div w:id="1648510909">
          <w:marLeft w:val="640"/>
          <w:marRight w:val="0"/>
          <w:marTop w:val="0"/>
          <w:marBottom w:val="0"/>
          <w:divBdr>
            <w:top w:val="none" w:sz="0" w:space="0" w:color="auto"/>
            <w:left w:val="none" w:sz="0" w:space="0" w:color="auto"/>
            <w:bottom w:val="none" w:sz="0" w:space="0" w:color="auto"/>
            <w:right w:val="none" w:sz="0" w:space="0" w:color="auto"/>
          </w:divBdr>
        </w:div>
        <w:div w:id="1271812825">
          <w:marLeft w:val="640"/>
          <w:marRight w:val="0"/>
          <w:marTop w:val="0"/>
          <w:marBottom w:val="0"/>
          <w:divBdr>
            <w:top w:val="none" w:sz="0" w:space="0" w:color="auto"/>
            <w:left w:val="none" w:sz="0" w:space="0" w:color="auto"/>
            <w:bottom w:val="none" w:sz="0" w:space="0" w:color="auto"/>
            <w:right w:val="none" w:sz="0" w:space="0" w:color="auto"/>
          </w:divBdr>
        </w:div>
        <w:div w:id="1956401464">
          <w:marLeft w:val="640"/>
          <w:marRight w:val="0"/>
          <w:marTop w:val="0"/>
          <w:marBottom w:val="0"/>
          <w:divBdr>
            <w:top w:val="none" w:sz="0" w:space="0" w:color="auto"/>
            <w:left w:val="none" w:sz="0" w:space="0" w:color="auto"/>
            <w:bottom w:val="none" w:sz="0" w:space="0" w:color="auto"/>
            <w:right w:val="none" w:sz="0" w:space="0" w:color="auto"/>
          </w:divBdr>
        </w:div>
        <w:div w:id="1852525613">
          <w:marLeft w:val="640"/>
          <w:marRight w:val="0"/>
          <w:marTop w:val="0"/>
          <w:marBottom w:val="0"/>
          <w:divBdr>
            <w:top w:val="none" w:sz="0" w:space="0" w:color="auto"/>
            <w:left w:val="none" w:sz="0" w:space="0" w:color="auto"/>
            <w:bottom w:val="none" w:sz="0" w:space="0" w:color="auto"/>
            <w:right w:val="none" w:sz="0" w:space="0" w:color="auto"/>
          </w:divBdr>
        </w:div>
        <w:div w:id="6374282">
          <w:marLeft w:val="640"/>
          <w:marRight w:val="0"/>
          <w:marTop w:val="0"/>
          <w:marBottom w:val="0"/>
          <w:divBdr>
            <w:top w:val="none" w:sz="0" w:space="0" w:color="auto"/>
            <w:left w:val="none" w:sz="0" w:space="0" w:color="auto"/>
            <w:bottom w:val="none" w:sz="0" w:space="0" w:color="auto"/>
            <w:right w:val="none" w:sz="0" w:space="0" w:color="auto"/>
          </w:divBdr>
        </w:div>
      </w:divsChild>
    </w:div>
    <w:div w:id="503396875">
      <w:bodyDiv w:val="1"/>
      <w:marLeft w:val="0"/>
      <w:marRight w:val="0"/>
      <w:marTop w:val="0"/>
      <w:marBottom w:val="0"/>
      <w:divBdr>
        <w:top w:val="none" w:sz="0" w:space="0" w:color="auto"/>
        <w:left w:val="none" w:sz="0" w:space="0" w:color="auto"/>
        <w:bottom w:val="none" w:sz="0" w:space="0" w:color="auto"/>
        <w:right w:val="none" w:sz="0" w:space="0" w:color="auto"/>
      </w:divBdr>
    </w:div>
    <w:div w:id="504053943">
      <w:bodyDiv w:val="1"/>
      <w:marLeft w:val="0"/>
      <w:marRight w:val="0"/>
      <w:marTop w:val="0"/>
      <w:marBottom w:val="0"/>
      <w:divBdr>
        <w:top w:val="none" w:sz="0" w:space="0" w:color="auto"/>
        <w:left w:val="none" w:sz="0" w:space="0" w:color="auto"/>
        <w:bottom w:val="none" w:sz="0" w:space="0" w:color="auto"/>
        <w:right w:val="none" w:sz="0" w:space="0" w:color="auto"/>
      </w:divBdr>
    </w:div>
    <w:div w:id="507065228">
      <w:bodyDiv w:val="1"/>
      <w:marLeft w:val="0"/>
      <w:marRight w:val="0"/>
      <w:marTop w:val="0"/>
      <w:marBottom w:val="0"/>
      <w:divBdr>
        <w:top w:val="none" w:sz="0" w:space="0" w:color="auto"/>
        <w:left w:val="none" w:sz="0" w:space="0" w:color="auto"/>
        <w:bottom w:val="none" w:sz="0" w:space="0" w:color="auto"/>
        <w:right w:val="none" w:sz="0" w:space="0" w:color="auto"/>
      </w:divBdr>
    </w:div>
    <w:div w:id="510072122">
      <w:bodyDiv w:val="1"/>
      <w:marLeft w:val="0"/>
      <w:marRight w:val="0"/>
      <w:marTop w:val="0"/>
      <w:marBottom w:val="0"/>
      <w:divBdr>
        <w:top w:val="none" w:sz="0" w:space="0" w:color="auto"/>
        <w:left w:val="none" w:sz="0" w:space="0" w:color="auto"/>
        <w:bottom w:val="none" w:sz="0" w:space="0" w:color="auto"/>
        <w:right w:val="none" w:sz="0" w:space="0" w:color="auto"/>
      </w:divBdr>
      <w:divsChild>
        <w:div w:id="1644844311">
          <w:marLeft w:val="640"/>
          <w:marRight w:val="0"/>
          <w:marTop w:val="0"/>
          <w:marBottom w:val="0"/>
          <w:divBdr>
            <w:top w:val="none" w:sz="0" w:space="0" w:color="auto"/>
            <w:left w:val="none" w:sz="0" w:space="0" w:color="auto"/>
            <w:bottom w:val="none" w:sz="0" w:space="0" w:color="auto"/>
            <w:right w:val="none" w:sz="0" w:space="0" w:color="auto"/>
          </w:divBdr>
        </w:div>
        <w:div w:id="2033266831">
          <w:marLeft w:val="640"/>
          <w:marRight w:val="0"/>
          <w:marTop w:val="0"/>
          <w:marBottom w:val="0"/>
          <w:divBdr>
            <w:top w:val="none" w:sz="0" w:space="0" w:color="auto"/>
            <w:left w:val="none" w:sz="0" w:space="0" w:color="auto"/>
            <w:bottom w:val="none" w:sz="0" w:space="0" w:color="auto"/>
            <w:right w:val="none" w:sz="0" w:space="0" w:color="auto"/>
          </w:divBdr>
        </w:div>
        <w:div w:id="1784575034">
          <w:marLeft w:val="640"/>
          <w:marRight w:val="0"/>
          <w:marTop w:val="0"/>
          <w:marBottom w:val="0"/>
          <w:divBdr>
            <w:top w:val="none" w:sz="0" w:space="0" w:color="auto"/>
            <w:left w:val="none" w:sz="0" w:space="0" w:color="auto"/>
            <w:bottom w:val="none" w:sz="0" w:space="0" w:color="auto"/>
            <w:right w:val="none" w:sz="0" w:space="0" w:color="auto"/>
          </w:divBdr>
        </w:div>
        <w:div w:id="226307353">
          <w:marLeft w:val="640"/>
          <w:marRight w:val="0"/>
          <w:marTop w:val="0"/>
          <w:marBottom w:val="0"/>
          <w:divBdr>
            <w:top w:val="none" w:sz="0" w:space="0" w:color="auto"/>
            <w:left w:val="none" w:sz="0" w:space="0" w:color="auto"/>
            <w:bottom w:val="none" w:sz="0" w:space="0" w:color="auto"/>
            <w:right w:val="none" w:sz="0" w:space="0" w:color="auto"/>
          </w:divBdr>
        </w:div>
        <w:div w:id="534125098">
          <w:marLeft w:val="640"/>
          <w:marRight w:val="0"/>
          <w:marTop w:val="0"/>
          <w:marBottom w:val="0"/>
          <w:divBdr>
            <w:top w:val="none" w:sz="0" w:space="0" w:color="auto"/>
            <w:left w:val="none" w:sz="0" w:space="0" w:color="auto"/>
            <w:bottom w:val="none" w:sz="0" w:space="0" w:color="auto"/>
            <w:right w:val="none" w:sz="0" w:space="0" w:color="auto"/>
          </w:divBdr>
        </w:div>
        <w:div w:id="1158767284">
          <w:marLeft w:val="640"/>
          <w:marRight w:val="0"/>
          <w:marTop w:val="0"/>
          <w:marBottom w:val="0"/>
          <w:divBdr>
            <w:top w:val="none" w:sz="0" w:space="0" w:color="auto"/>
            <w:left w:val="none" w:sz="0" w:space="0" w:color="auto"/>
            <w:bottom w:val="none" w:sz="0" w:space="0" w:color="auto"/>
            <w:right w:val="none" w:sz="0" w:space="0" w:color="auto"/>
          </w:divBdr>
        </w:div>
        <w:div w:id="830414906">
          <w:marLeft w:val="640"/>
          <w:marRight w:val="0"/>
          <w:marTop w:val="0"/>
          <w:marBottom w:val="0"/>
          <w:divBdr>
            <w:top w:val="none" w:sz="0" w:space="0" w:color="auto"/>
            <w:left w:val="none" w:sz="0" w:space="0" w:color="auto"/>
            <w:bottom w:val="none" w:sz="0" w:space="0" w:color="auto"/>
            <w:right w:val="none" w:sz="0" w:space="0" w:color="auto"/>
          </w:divBdr>
        </w:div>
        <w:div w:id="1555385798">
          <w:marLeft w:val="640"/>
          <w:marRight w:val="0"/>
          <w:marTop w:val="0"/>
          <w:marBottom w:val="0"/>
          <w:divBdr>
            <w:top w:val="none" w:sz="0" w:space="0" w:color="auto"/>
            <w:left w:val="none" w:sz="0" w:space="0" w:color="auto"/>
            <w:bottom w:val="none" w:sz="0" w:space="0" w:color="auto"/>
            <w:right w:val="none" w:sz="0" w:space="0" w:color="auto"/>
          </w:divBdr>
        </w:div>
        <w:div w:id="1242064113">
          <w:marLeft w:val="640"/>
          <w:marRight w:val="0"/>
          <w:marTop w:val="0"/>
          <w:marBottom w:val="0"/>
          <w:divBdr>
            <w:top w:val="none" w:sz="0" w:space="0" w:color="auto"/>
            <w:left w:val="none" w:sz="0" w:space="0" w:color="auto"/>
            <w:bottom w:val="none" w:sz="0" w:space="0" w:color="auto"/>
            <w:right w:val="none" w:sz="0" w:space="0" w:color="auto"/>
          </w:divBdr>
        </w:div>
        <w:div w:id="609164934">
          <w:marLeft w:val="640"/>
          <w:marRight w:val="0"/>
          <w:marTop w:val="0"/>
          <w:marBottom w:val="0"/>
          <w:divBdr>
            <w:top w:val="none" w:sz="0" w:space="0" w:color="auto"/>
            <w:left w:val="none" w:sz="0" w:space="0" w:color="auto"/>
            <w:bottom w:val="none" w:sz="0" w:space="0" w:color="auto"/>
            <w:right w:val="none" w:sz="0" w:space="0" w:color="auto"/>
          </w:divBdr>
        </w:div>
        <w:div w:id="79985717">
          <w:marLeft w:val="640"/>
          <w:marRight w:val="0"/>
          <w:marTop w:val="0"/>
          <w:marBottom w:val="0"/>
          <w:divBdr>
            <w:top w:val="none" w:sz="0" w:space="0" w:color="auto"/>
            <w:left w:val="none" w:sz="0" w:space="0" w:color="auto"/>
            <w:bottom w:val="none" w:sz="0" w:space="0" w:color="auto"/>
            <w:right w:val="none" w:sz="0" w:space="0" w:color="auto"/>
          </w:divBdr>
        </w:div>
        <w:div w:id="959724697">
          <w:marLeft w:val="640"/>
          <w:marRight w:val="0"/>
          <w:marTop w:val="0"/>
          <w:marBottom w:val="0"/>
          <w:divBdr>
            <w:top w:val="none" w:sz="0" w:space="0" w:color="auto"/>
            <w:left w:val="none" w:sz="0" w:space="0" w:color="auto"/>
            <w:bottom w:val="none" w:sz="0" w:space="0" w:color="auto"/>
            <w:right w:val="none" w:sz="0" w:space="0" w:color="auto"/>
          </w:divBdr>
        </w:div>
        <w:div w:id="1671907611">
          <w:marLeft w:val="640"/>
          <w:marRight w:val="0"/>
          <w:marTop w:val="0"/>
          <w:marBottom w:val="0"/>
          <w:divBdr>
            <w:top w:val="none" w:sz="0" w:space="0" w:color="auto"/>
            <w:left w:val="none" w:sz="0" w:space="0" w:color="auto"/>
            <w:bottom w:val="none" w:sz="0" w:space="0" w:color="auto"/>
            <w:right w:val="none" w:sz="0" w:space="0" w:color="auto"/>
          </w:divBdr>
        </w:div>
        <w:div w:id="805896678">
          <w:marLeft w:val="640"/>
          <w:marRight w:val="0"/>
          <w:marTop w:val="0"/>
          <w:marBottom w:val="0"/>
          <w:divBdr>
            <w:top w:val="none" w:sz="0" w:space="0" w:color="auto"/>
            <w:left w:val="none" w:sz="0" w:space="0" w:color="auto"/>
            <w:bottom w:val="none" w:sz="0" w:space="0" w:color="auto"/>
            <w:right w:val="none" w:sz="0" w:space="0" w:color="auto"/>
          </w:divBdr>
        </w:div>
        <w:div w:id="1272739773">
          <w:marLeft w:val="640"/>
          <w:marRight w:val="0"/>
          <w:marTop w:val="0"/>
          <w:marBottom w:val="0"/>
          <w:divBdr>
            <w:top w:val="none" w:sz="0" w:space="0" w:color="auto"/>
            <w:left w:val="none" w:sz="0" w:space="0" w:color="auto"/>
            <w:bottom w:val="none" w:sz="0" w:space="0" w:color="auto"/>
            <w:right w:val="none" w:sz="0" w:space="0" w:color="auto"/>
          </w:divBdr>
        </w:div>
        <w:div w:id="761419335">
          <w:marLeft w:val="640"/>
          <w:marRight w:val="0"/>
          <w:marTop w:val="0"/>
          <w:marBottom w:val="0"/>
          <w:divBdr>
            <w:top w:val="none" w:sz="0" w:space="0" w:color="auto"/>
            <w:left w:val="none" w:sz="0" w:space="0" w:color="auto"/>
            <w:bottom w:val="none" w:sz="0" w:space="0" w:color="auto"/>
            <w:right w:val="none" w:sz="0" w:space="0" w:color="auto"/>
          </w:divBdr>
        </w:div>
        <w:div w:id="2123525545">
          <w:marLeft w:val="640"/>
          <w:marRight w:val="0"/>
          <w:marTop w:val="0"/>
          <w:marBottom w:val="0"/>
          <w:divBdr>
            <w:top w:val="none" w:sz="0" w:space="0" w:color="auto"/>
            <w:left w:val="none" w:sz="0" w:space="0" w:color="auto"/>
            <w:bottom w:val="none" w:sz="0" w:space="0" w:color="auto"/>
            <w:right w:val="none" w:sz="0" w:space="0" w:color="auto"/>
          </w:divBdr>
        </w:div>
        <w:div w:id="52657273">
          <w:marLeft w:val="640"/>
          <w:marRight w:val="0"/>
          <w:marTop w:val="0"/>
          <w:marBottom w:val="0"/>
          <w:divBdr>
            <w:top w:val="none" w:sz="0" w:space="0" w:color="auto"/>
            <w:left w:val="none" w:sz="0" w:space="0" w:color="auto"/>
            <w:bottom w:val="none" w:sz="0" w:space="0" w:color="auto"/>
            <w:right w:val="none" w:sz="0" w:space="0" w:color="auto"/>
          </w:divBdr>
        </w:div>
        <w:div w:id="1616905324">
          <w:marLeft w:val="640"/>
          <w:marRight w:val="0"/>
          <w:marTop w:val="0"/>
          <w:marBottom w:val="0"/>
          <w:divBdr>
            <w:top w:val="none" w:sz="0" w:space="0" w:color="auto"/>
            <w:left w:val="none" w:sz="0" w:space="0" w:color="auto"/>
            <w:bottom w:val="none" w:sz="0" w:space="0" w:color="auto"/>
            <w:right w:val="none" w:sz="0" w:space="0" w:color="auto"/>
          </w:divBdr>
        </w:div>
        <w:div w:id="1007706408">
          <w:marLeft w:val="640"/>
          <w:marRight w:val="0"/>
          <w:marTop w:val="0"/>
          <w:marBottom w:val="0"/>
          <w:divBdr>
            <w:top w:val="none" w:sz="0" w:space="0" w:color="auto"/>
            <w:left w:val="none" w:sz="0" w:space="0" w:color="auto"/>
            <w:bottom w:val="none" w:sz="0" w:space="0" w:color="auto"/>
            <w:right w:val="none" w:sz="0" w:space="0" w:color="auto"/>
          </w:divBdr>
        </w:div>
        <w:div w:id="1398630890">
          <w:marLeft w:val="640"/>
          <w:marRight w:val="0"/>
          <w:marTop w:val="0"/>
          <w:marBottom w:val="0"/>
          <w:divBdr>
            <w:top w:val="none" w:sz="0" w:space="0" w:color="auto"/>
            <w:left w:val="none" w:sz="0" w:space="0" w:color="auto"/>
            <w:bottom w:val="none" w:sz="0" w:space="0" w:color="auto"/>
            <w:right w:val="none" w:sz="0" w:space="0" w:color="auto"/>
          </w:divBdr>
        </w:div>
        <w:div w:id="1478954479">
          <w:marLeft w:val="640"/>
          <w:marRight w:val="0"/>
          <w:marTop w:val="0"/>
          <w:marBottom w:val="0"/>
          <w:divBdr>
            <w:top w:val="none" w:sz="0" w:space="0" w:color="auto"/>
            <w:left w:val="none" w:sz="0" w:space="0" w:color="auto"/>
            <w:bottom w:val="none" w:sz="0" w:space="0" w:color="auto"/>
            <w:right w:val="none" w:sz="0" w:space="0" w:color="auto"/>
          </w:divBdr>
        </w:div>
        <w:div w:id="147943427">
          <w:marLeft w:val="640"/>
          <w:marRight w:val="0"/>
          <w:marTop w:val="0"/>
          <w:marBottom w:val="0"/>
          <w:divBdr>
            <w:top w:val="none" w:sz="0" w:space="0" w:color="auto"/>
            <w:left w:val="none" w:sz="0" w:space="0" w:color="auto"/>
            <w:bottom w:val="none" w:sz="0" w:space="0" w:color="auto"/>
            <w:right w:val="none" w:sz="0" w:space="0" w:color="auto"/>
          </w:divBdr>
        </w:div>
        <w:div w:id="1425958849">
          <w:marLeft w:val="640"/>
          <w:marRight w:val="0"/>
          <w:marTop w:val="0"/>
          <w:marBottom w:val="0"/>
          <w:divBdr>
            <w:top w:val="none" w:sz="0" w:space="0" w:color="auto"/>
            <w:left w:val="none" w:sz="0" w:space="0" w:color="auto"/>
            <w:bottom w:val="none" w:sz="0" w:space="0" w:color="auto"/>
            <w:right w:val="none" w:sz="0" w:space="0" w:color="auto"/>
          </w:divBdr>
        </w:div>
        <w:div w:id="1997031640">
          <w:marLeft w:val="640"/>
          <w:marRight w:val="0"/>
          <w:marTop w:val="0"/>
          <w:marBottom w:val="0"/>
          <w:divBdr>
            <w:top w:val="none" w:sz="0" w:space="0" w:color="auto"/>
            <w:left w:val="none" w:sz="0" w:space="0" w:color="auto"/>
            <w:bottom w:val="none" w:sz="0" w:space="0" w:color="auto"/>
            <w:right w:val="none" w:sz="0" w:space="0" w:color="auto"/>
          </w:divBdr>
        </w:div>
        <w:div w:id="416488431">
          <w:marLeft w:val="640"/>
          <w:marRight w:val="0"/>
          <w:marTop w:val="0"/>
          <w:marBottom w:val="0"/>
          <w:divBdr>
            <w:top w:val="none" w:sz="0" w:space="0" w:color="auto"/>
            <w:left w:val="none" w:sz="0" w:space="0" w:color="auto"/>
            <w:bottom w:val="none" w:sz="0" w:space="0" w:color="auto"/>
            <w:right w:val="none" w:sz="0" w:space="0" w:color="auto"/>
          </w:divBdr>
        </w:div>
        <w:div w:id="1006053572">
          <w:marLeft w:val="640"/>
          <w:marRight w:val="0"/>
          <w:marTop w:val="0"/>
          <w:marBottom w:val="0"/>
          <w:divBdr>
            <w:top w:val="none" w:sz="0" w:space="0" w:color="auto"/>
            <w:left w:val="none" w:sz="0" w:space="0" w:color="auto"/>
            <w:bottom w:val="none" w:sz="0" w:space="0" w:color="auto"/>
            <w:right w:val="none" w:sz="0" w:space="0" w:color="auto"/>
          </w:divBdr>
        </w:div>
        <w:div w:id="2086219858">
          <w:marLeft w:val="640"/>
          <w:marRight w:val="0"/>
          <w:marTop w:val="0"/>
          <w:marBottom w:val="0"/>
          <w:divBdr>
            <w:top w:val="none" w:sz="0" w:space="0" w:color="auto"/>
            <w:left w:val="none" w:sz="0" w:space="0" w:color="auto"/>
            <w:bottom w:val="none" w:sz="0" w:space="0" w:color="auto"/>
            <w:right w:val="none" w:sz="0" w:space="0" w:color="auto"/>
          </w:divBdr>
        </w:div>
        <w:div w:id="1279221112">
          <w:marLeft w:val="640"/>
          <w:marRight w:val="0"/>
          <w:marTop w:val="0"/>
          <w:marBottom w:val="0"/>
          <w:divBdr>
            <w:top w:val="none" w:sz="0" w:space="0" w:color="auto"/>
            <w:left w:val="none" w:sz="0" w:space="0" w:color="auto"/>
            <w:bottom w:val="none" w:sz="0" w:space="0" w:color="auto"/>
            <w:right w:val="none" w:sz="0" w:space="0" w:color="auto"/>
          </w:divBdr>
        </w:div>
        <w:div w:id="1536499704">
          <w:marLeft w:val="640"/>
          <w:marRight w:val="0"/>
          <w:marTop w:val="0"/>
          <w:marBottom w:val="0"/>
          <w:divBdr>
            <w:top w:val="none" w:sz="0" w:space="0" w:color="auto"/>
            <w:left w:val="none" w:sz="0" w:space="0" w:color="auto"/>
            <w:bottom w:val="none" w:sz="0" w:space="0" w:color="auto"/>
            <w:right w:val="none" w:sz="0" w:space="0" w:color="auto"/>
          </w:divBdr>
        </w:div>
        <w:div w:id="1883638216">
          <w:marLeft w:val="640"/>
          <w:marRight w:val="0"/>
          <w:marTop w:val="0"/>
          <w:marBottom w:val="0"/>
          <w:divBdr>
            <w:top w:val="none" w:sz="0" w:space="0" w:color="auto"/>
            <w:left w:val="none" w:sz="0" w:space="0" w:color="auto"/>
            <w:bottom w:val="none" w:sz="0" w:space="0" w:color="auto"/>
            <w:right w:val="none" w:sz="0" w:space="0" w:color="auto"/>
          </w:divBdr>
        </w:div>
        <w:div w:id="994187318">
          <w:marLeft w:val="640"/>
          <w:marRight w:val="0"/>
          <w:marTop w:val="0"/>
          <w:marBottom w:val="0"/>
          <w:divBdr>
            <w:top w:val="none" w:sz="0" w:space="0" w:color="auto"/>
            <w:left w:val="none" w:sz="0" w:space="0" w:color="auto"/>
            <w:bottom w:val="none" w:sz="0" w:space="0" w:color="auto"/>
            <w:right w:val="none" w:sz="0" w:space="0" w:color="auto"/>
          </w:divBdr>
        </w:div>
        <w:div w:id="1463696769">
          <w:marLeft w:val="640"/>
          <w:marRight w:val="0"/>
          <w:marTop w:val="0"/>
          <w:marBottom w:val="0"/>
          <w:divBdr>
            <w:top w:val="none" w:sz="0" w:space="0" w:color="auto"/>
            <w:left w:val="none" w:sz="0" w:space="0" w:color="auto"/>
            <w:bottom w:val="none" w:sz="0" w:space="0" w:color="auto"/>
            <w:right w:val="none" w:sz="0" w:space="0" w:color="auto"/>
          </w:divBdr>
        </w:div>
        <w:div w:id="93863448">
          <w:marLeft w:val="640"/>
          <w:marRight w:val="0"/>
          <w:marTop w:val="0"/>
          <w:marBottom w:val="0"/>
          <w:divBdr>
            <w:top w:val="none" w:sz="0" w:space="0" w:color="auto"/>
            <w:left w:val="none" w:sz="0" w:space="0" w:color="auto"/>
            <w:bottom w:val="none" w:sz="0" w:space="0" w:color="auto"/>
            <w:right w:val="none" w:sz="0" w:space="0" w:color="auto"/>
          </w:divBdr>
        </w:div>
        <w:div w:id="904025145">
          <w:marLeft w:val="640"/>
          <w:marRight w:val="0"/>
          <w:marTop w:val="0"/>
          <w:marBottom w:val="0"/>
          <w:divBdr>
            <w:top w:val="none" w:sz="0" w:space="0" w:color="auto"/>
            <w:left w:val="none" w:sz="0" w:space="0" w:color="auto"/>
            <w:bottom w:val="none" w:sz="0" w:space="0" w:color="auto"/>
            <w:right w:val="none" w:sz="0" w:space="0" w:color="auto"/>
          </w:divBdr>
        </w:div>
        <w:div w:id="1057895272">
          <w:marLeft w:val="640"/>
          <w:marRight w:val="0"/>
          <w:marTop w:val="0"/>
          <w:marBottom w:val="0"/>
          <w:divBdr>
            <w:top w:val="none" w:sz="0" w:space="0" w:color="auto"/>
            <w:left w:val="none" w:sz="0" w:space="0" w:color="auto"/>
            <w:bottom w:val="none" w:sz="0" w:space="0" w:color="auto"/>
            <w:right w:val="none" w:sz="0" w:space="0" w:color="auto"/>
          </w:divBdr>
        </w:div>
        <w:div w:id="752975082">
          <w:marLeft w:val="640"/>
          <w:marRight w:val="0"/>
          <w:marTop w:val="0"/>
          <w:marBottom w:val="0"/>
          <w:divBdr>
            <w:top w:val="none" w:sz="0" w:space="0" w:color="auto"/>
            <w:left w:val="none" w:sz="0" w:space="0" w:color="auto"/>
            <w:bottom w:val="none" w:sz="0" w:space="0" w:color="auto"/>
            <w:right w:val="none" w:sz="0" w:space="0" w:color="auto"/>
          </w:divBdr>
        </w:div>
        <w:div w:id="1248420801">
          <w:marLeft w:val="640"/>
          <w:marRight w:val="0"/>
          <w:marTop w:val="0"/>
          <w:marBottom w:val="0"/>
          <w:divBdr>
            <w:top w:val="none" w:sz="0" w:space="0" w:color="auto"/>
            <w:left w:val="none" w:sz="0" w:space="0" w:color="auto"/>
            <w:bottom w:val="none" w:sz="0" w:space="0" w:color="auto"/>
            <w:right w:val="none" w:sz="0" w:space="0" w:color="auto"/>
          </w:divBdr>
        </w:div>
        <w:div w:id="2098864332">
          <w:marLeft w:val="640"/>
          <w:marRight w:val="0"/>
          <w:marTop w:val="0"/>
          <w:marBottom w:val="0"/>
          <w:divBdr>
            <w:top w:val="none" w:sz="0" w:space="0" w:color="auto"/>
            <w:left w:val="none" w:sz="0" w:space="0" w:color="auto"/>
            <w:bottom w:val="none" w:sz="0" w:space="0" w:color="auto"/>
            <w:right w:val="none" w:sz="0" w:space="0" w:color="auto"/>
          </w:divBdr>
        </w:div>
        <w:div w:id="1114641558">
          <w:marLeft w:val="640"/>
          <w:marRight w:val="0"/>
          <w:marTop w:val="0"/>
          <w:marBottom w:val="0"/>
          <w:divBdr>
            <w:top w:val="none" w:sz="0" w:space="0" w:color="auto"/>
            <w:left w:val="none" w:sz="0" w:space="0" w:color="auto"/>
            <w:bottom w:val="none" w:sz="0" w:space="0" w:color="auto"/>
            <w:right w:val="none" w:sz="0" w:space="0" w:color="auto"/>
          </w:divBdr>
        </w:div>
        <w:div w:id="1342925945">
          <w:marLeft w:val="640"/>
          <w:marRight w:val="0"/>
          <w:marTop w:val="0"/>
          <w:marBottom w:val="0"/>
          <w:divBdr>
            <w:top w:val="none" w:sz="0" w:space="0" w:color="auto"/>
            <w:left w:val="none" w:sz="0" w:space="0" w:color="auto"/>
            <w:bottom w:val="none" w:sz="0" w:space="0" w:color="auto"/>
            <w:right w:val="none" w:sz="0" w:space="0" w:color="auto"/>
          </w:divBdr>
        </w:div>
        <w:div w:id="204145176">
          <w:marLeft w:val="640"/>
          <w:marRight w:val="0"/>
          <w:marTop w:val="0"/>
          <w:marBottom w:val="0"/>
          <w:divBdr>
            <w:top w:val="none" w:sz="0" w:space="0" w:color="auto"/>
            <w:left w:val="none" w:sz="0" w:space="0" w:color="auto"/>
            <w:bottom w:val="none" w:sz="0" w:space="0" w:color="auto"/>
            <w:right w:val="none" w:sz="0" w:space="0" w:color="auto"/>
          </w:divBdr>
        </w:div>
        <w:div w:id="1656490712">
          <w:marLeft w:val="640"/>
          <w:marRight w:val="0"/>
          <w:marTop w:val="0"/>
          <w:marBottom w:val="0"/>
          <w:divBdr>
            <w:top w:val="none" w:sz="0" w:space="0" w:color="auto"/>
            <w:left w:val="none" w:sz="0" w:space="0" w:color="auto"/>
            <w:bottom w:val="none" w:sz="0" w:space="0" w:color="auto"/>
            <w:right w:val="none" w:sz="0" w:space="0" w:color="auto"/>
          </w:divBdr>
        </w:div>
        <w:div w:id="498813640">
          <w:marLeft w:val="640"/>
          <w:marRight w:val="0"/>
          <w:marTop w:val="0"/>
          <w:marBottom w:val="0"/>
          <w:divBdr>
            <w:top w:val="none" w:sz="0" w:space="0" w:color="auto"/>
            <w:left w:val="none" w:sz="0" w:space="0" w:color="auto"/>
            <w:bottom w:val="none" w:sz="0" w:space="0" w:color="auto"/>
            <w:right w:val="none" w:sz="0" w:space="0" w:color="auto"/>
          </w:divBdr>
        </w:div>
        <w:div w:id="1957983464">
          <w:marLeft w:val="640"/>
          <w:marRight w:val="0"/>
          <w:marTop w:val="0"/>
          <w:marBottom w:val="0"/>
          <w:divBdr>
            <w:top w:val="none" w:sz="0" w:space="0" w:color="auto"/>
            <w:left w:val="none" w:sz="0" w:space="0" w:color="auto"/>
            <w:bottom w:val="none" w:sz="0" w:space="0" w:color="auto"/>
            <w:right w:val="none" w:sz="0" w:space="0" w:color="auto"/>
          </w:divBdr>
        </w:div>
        <w:div w:id="38743988">
          <w:marLeft w:val="640"/>
          <w:marRight w:val="0"/>
          <w:marTop w:val="0"/>
          <w:marBottom w:val="0"/>
          <w:divBdr>
            <w:top w:val="none" w:sz="0" w:space="0" w:color="auto"/>
            <w:left w:val="none" w:sz="0" w:space="0" w:color="auto"/>
            <w:bottom w:val="none" w:sz="0" w:space="0" w:color="auto"/>
            <w:right w:val="none" w:sz="0" w:space="0" w:color="auto"/>
          </w:divBdr>
        </w:div>
        <w:div w:id="433943891">
          <w:marLeft w:val="640"/>
          <w:marRight w:val="0"/>
          <w:marTop w:val="0"/>
          <w:marBottom w:val="0"/>
          <w:divBdr>
            <w:top w:val="none" w:sz="0" w:space="0" w:color="auto"/>
            <w:left w:val="none" w:sz="0" w:space="0" w:color="auto"/>
            <w:bottom w:val="none" w:sz="0" w:space="0" w:color="auto"/>
            <w:right w:val="none" w:sz="0" w:space="0" w:color="auto"/>
          </w:divBdr>
        </w:div>
        <w:div w:id="612253754">
          <w:marLeft w:val="640"/>
          <w:marRight w:val="0"/>
          <w:marTop w:val="0"/>
          <w:marBottom w:val="0"/>
          <w:divBdr>
            <w:top w:val="none" w:sz="0" w:space="0" w:color="auto"/>
            <w:left w:val="none" w:sz="0" w:space="0" w:color="auto"/>
            <w:bottom w:val="none" w:sz="0" w:space="0" w:color="auto"/>
            <w:right w:val="none" w:sz="0" w:space="0" w:color="auto"/>
          </w:divBdr>
        </w:div>
        <w:div w:id="358821507">
          <w:marLeft w:val="640"/>
          <w:marRight w:val="0"/>
          <w:marTop w:val="0"/>
          <w:marBottom w:val="0"/>
          <w:divBdr>
            <w:top w:val="none" w:sz="0" w:space="0" w:color="auto"/>
            <w:left w:val="none" w:sz="0" w:space="0" w:color="auto"/>
            <w:bottom w:val="none" w:sz="0" w:space="0" w:color="auto"/>
            <w:right w:val="none" w:sz="0" w:space="0" w:color="auto"/>
          </w:divBdr>
        </w:div>
        <w:div w:id="1533952921">
          <w:marLeft w:val="640"/>
          <w:marRight w:val="0"/>
          <w:marTop w:val="0"/>
          <w:marBottom w:val="0"/>
          <w:divBdr>
            <w:top w:val="none" w:sz="0" w:space="0" w:color="auto"/>
            <w:left w:val="none" w:sz="0" w:space="0" w:color="auto"/>
            <w:bottom w:val="none" w:sz="0" w:space="0" w:color="auto"/>
            <w:right w:val="none" w:sz="0" w:space="0" w:color="auto"/>
          </w:divBdr>
        </w:div>
        <w:div w:id="1617903475">
          <w:marLeft w:val="640"/>
          <w:marRight w:val="0"/>
          <w:marTop w:val="0"/>
          <w:marBottom w:val="0"/>
          <w:divBdr>
            <w:top w:val="none" w:sz="0" w:space="0" w:color="auto"/>
            <w:left w:val="none" w:sz="0" w:space="0" w:color="auto"/>
            <w:bottom w:val="none" w:sz="0" w:space="0" w:color="auto"/>
            <w:right w:val="none" w:sz="0" w:space="0" w:color="auto"/>
          </w:divBdr>
        </w:div>
        <w:div w:id="890264956">
          <w:marLeft w:val="640"/>
          <w:marRight w:val="0"/>
          <w:marTop w:val="0"/>
          <w:marBottom w:val="0"/>
          <w:divBdr>
            <w:top w:val="none" w:sz="0" w:space="0" w:color="auto"/>
            <w:left w:val="none" w:sz="0" w:space="0" w:color="auto"/>
            <w:bottom w:val="none" w:sz="0" w:space="0" w:color="auto"/>
            <w:right w:val="none" w:sz="0" w:space="0" w:color="auto"/>
          </w:divBdr>
        </w:div>
        <w:div w:id="179859163">
          <w:marLeft w:val="640"/>
          <w:marRight w:val="0"/>
          <w:marTop w:val="0"/>
          <w:marBottom w:val="0"/>
          <w:divBdr>
            <w:top w:val="none" w:sz="0" w:space="0" w:color="auto"/>
            <w:left w:val="none" w:sz="0" w:space="0" w:color="auto"/>
            <w:bottom w:val="none" w:sz="0" w:space="0" w:color="auto"/>
            <w:right w:val="none" w:sz="0" w:space="0" w:color="auto"/>
          </w:divBdr>
        </w:div>
        <w:div w:id="1898928196">
          <w:marLeft w:val="640"/>
          <w:marRight w:val="0"/>
          <w:marTop w:val="0"/>
          <w:marBottom w:val="0"/>
          <w:divBdr>
            <w:top w:val="none" w:sz="0" w:space="0" w:color="auto"/>
            <w:left w:val="none" w:sz="0" w:space="0" w:color="auto"/>
            <w:bottom w:val="none" w:sz="0" w:space="0" w:color="auto"/>
            <w:right w:val="none" w:sz="0" w:space="0" w:color="auto"/>
          </w:divBdr>
        </w:div>
        <w:div w:id="1219315711">
          <w:marLeft w:val="640"/>
          <w:marRight w:val="0"/>
          <w:marTop w:val="0"/>
          <w:marBottom w:val="0"/>
          <w:divBdr>
            <w:top w:val="none" w:sz="0" w:space="0" w:color="auto"/>
            <w:left w:val="none" w:sz="0" w:space="0" w:color="auto"/>
            <w:bottom w:val="none" w:sz="0" w:space="0" w:color="auto"/>
            <w:right w:val="none" w:sz="0" w:space="0" w:color="auto"/>
          </w:divBdr>
        </w:div>
        <w:div w:id="657998175">
          <w:marLeft w:val="640"/>
          <w:marRight w:val="0"/>
          <w:marTop w:val="0"/>
          <w:marBottom w:val="0"/>
          <w:divBdr>
            <w:top w:val="none" w:sz="0" w:space="0" w:color="auto"/>
            <w:left w:val="none" w:sz="0" w:space="0" w:color="auto"/>
            <w:bottom w:val="none" w:sz="0" w:space="0" w:color="auto"/>
            <w:right w:val="none" w:sz="0" w:space="0" w:color="auto"/>
          </w:divBdr>
        </w:div>
        <w:div w:id="1663268319">
          <w:marLeft w:val="640"/>
          <w:marRight w:val="0"/>
          <w:marTop w:val="0"/>
          <w:marBottom w:val="0"/>
          <w:divBdr>
            <w:top w:val="none" w:sz="0" w:space="0" w:color="auto"/>
            <w:left w:val="none" w:sz="0" w:space="0" w:color="auto"/>
            <w:bottom w:val="none" w:sz="0" w:space="0" w:color="auto"/>
            <w:right w:val="none" w:sz="0" w:space="0" w:color="auto"/>
          </w:divBdr>
        </w:div>
      </w:divsChild>
    </w:div>
    <w:div w:id="510414487">
      <w:bodyDiv w:val="1"/>
      <w:marLeft w:val="0"/>
      <w:marRight w:val="0"/>
      <w:marTop w:val="0"/>
      <w:marBottom w:val="0"/>
      <w:divBdr>
        <w:top w:val="none" w:sz="0" w:space="0" w:color="auto"/>
        <w:left w:val="none" w:sz="0" w:space="0" w:color="auto"/>
        <w:bottom w:val="none" w:sz="0" w:space="0" w:color="auto"/>
        <w:right w:val="none" w:sz="0" w:space="0" w:color="auto"/>
      </w:divBdr>
      <w:divsChild>
        <w:div w:id="958999327">
          <w:marLeft w:val="640"/>
          <w:marRight w:val="0"/>
          <w:marTop w:val="0"/>
          <w:marBottom w:val="0"/>
          <w:divBdr>
            <w:top w:val="none" w:sz="0" w:space="0" w:color="auto"/>
            <w:left w:val="none" w:sz="0" w:space="0" w:color="auto"/>
            <w:bottom w:val="none" w:sz="0" w:space="0" w:color="auto"/>
            <w:right w:val="none" w:sz="0" w:space="0" w:color="auto"/>
          </w:divBdr>
        </w:div>
        <w:div w:id="1787657647">
          <w:marLeft w:val="640"/>
          <w:marRight w:val="0"/>
          <w:marTop w:val="0"/>
          <w:marBottom w:val="0"/>
          <w:divBdr>
            <w:top w:val="none" w:sz="0" w:space="0" w:color="auto"/>
            <w:left w:val="none" w:sz="0" w:space="0" w:color="auto"/>
            <w:bottom w:val="none" w:sz="0" w:space="0" w:color="auto"/>
            <w:right w:val="none" w:sz="0" w:space="0" w:color="auto"/>
          </w:divBdr>
        </w:div>
        <w:div w:id="1401630781">
          <w:marLeft w:val="640"/>
          <w:marRight w:val="0"/>
          <w:marTop w:val="0"/>
          <w:marBottom w:val="0"/>
          <w:divBdr>
            <w:top w:val="none" w:sz="0" w:space="0" w:color="auto"/>
            <w:left w:val="none" w:sz="0" w:space="0" w:color="auto"/>
            <w:bottom w:val="none" w:sz="0" w:space="0" w:color="auto"/>
            <w:right w:val="none" w:sz="0" w:space="0" w:color="auto"/>
          </w:divBdr>
        </w:div>
        <w:div w:id="886993703">
          <w:marLeft w:val="640"/>
          <w:marRight w:val="0"/>
          <w:marTop w:val="0"/>
          <w:marBottom w:val="0"/>
          <w:divBdr>
            <w:top w:val="none" w:sz="0" w:space="0" w:color="auto"/>
            <w:left w:val="none" w:sz="0" w:space="0" w:color="auto"/>
            <w:bottom w:val="none" w:sz="0" w:space="0" w:color="auto"/>
            <w:right w:val="none" w:sz="0" w:space="0" w:color="auto"/>
          </w:divBdr>
        </w:div>
        <w:div w:id="1370371281">
          <w:marLeft w:val="640"/>
          <w:marRight w:val="0"/>
          <w:marTop w:val="0"/>
          <w:marBottom w:val="0"/>
          <w:divBdr>
            <w:top w:val="none" w:sz="0" w:space="0" w:color="auto"/>
            <w:left w:val="none" w:sz="0" w:space="0" w:color="auto"/>
            <w:bottom w:val="none" w:sz="0" w:space="0" w:color="auto"/>
            <w:right w:val="none" w:sz="0" w:space="0" w:color="auto"/>
          </w:divBdr>
        </w:div>
        <w:div w:id="1526334756">
          <w:marLeft w:val="640"/>
          <w:marRight w:val="0"/>
          <w:marTop w:val="0"/>
          <w:marBottom w:val="0"/>
          <w:divBdr>
            <w:top w:val="none" w:sz="0" w:space="0" w:color="auto"/>
            <w:left w:val="none" w:sz="0" w:space="0" w:color="auto"/>
            <w:bottom w:val="none" w:sz="0" w:space="0" w:color="auto"/>
            <w:right w:val="none" w:sz="0" w:space="0" w:color="auto"/>
          </w:divBdr>
        </w:div>
        <w:div w:id="1202326341">
          <w:marLeft w:val="640"/>
          <w:marRight w:val="0"/>
          <w:marTop w:val="0"/>
          <w:marBottom w:val="0"/>
          <w:divBdr>
            <w:top w:val="none" w:sz="0" w:space="0" w:color="auto"/>
            <w:left w:val="none" w:sz="0" w:space="0" w:color="auto"/>
            <w:bottom w:val="none" w:sz="0" w:space="0" w:color="auto"/>
            <w:right w:val="none" w:sz="0" w:space="0" w:color="auto"/>
          </w:divBdr>
        </w:div>
        <w:div w:id="1330909939">
          <w:marLeft w:val="640"/>
          <w:marRight w:val="0"/>
          <w:marTop w:val="0"/>
          <w:marBottom w:val="0"/>
          <w:divBdr>
            <w:top w:val="none" w:sz="0" w:space="0" w:color="auto"/>
            <w:left w:val="none" w:sz="0" w:space="0" w:color="auto"/>
            <w:bottom w:val="none" w:sz="0" w:space="0" w:color="auto"/>
            <w:right w:val="none" w:sz="0" w:space="0" w:color="auto"/>
          </w:divBdr>
        </w:div>
        <w:div w:id="2089646031">
          <w:marLeft w:val="640"/>
          <w:marRight w:val="0"/>
          <w:marTop w:val="0"/>
          <w:marBottom w:val="0"/>
          <w:divBdr>
            <w:top w:val="none" w:sz="0" w:space="0" w:color="auto"/>
            <w:left w:val="none" w:sz="0" w:space="0" w:color="auto"/>
            <w:bottom w:val="none" w:sz="0" w:space="0" w:color="auto"/>
            <w:right w:val="none" w:sz="0" w:space="0" w:color="auto"/>
          </w:divBdr>
        </w:div>
        <w:div w:id="1665165131">
          <w:marLeft w:val="640"/>
          <w:marRight w:val="0"/>
          <w:marTop w:val="0"/>
          <w:marBottom w:val="0"/>
          <w:divBdr>
            <w:top w:val="none" w:sz="0" w:space="0" w:color="auto"/>
            <w:left w:val="none" w:sz="0" w:space="0" w:color="auto"/>
            <w:bottom w:val="none" w:sz="0" w:space="0" w:color="auto"/>
            <w:right w:val="none" w:sz="0" w:space="0" w:color="auto"/>
          </w:divBdr>
        </w:div>
        <w:div w:id="1441532144">
          <w:marLeft w:val="640"/>
          <w:marRight w:val="0"/>
          <w:marTop w:val="0"/>
          <w:marBottom w:val="0"/>
          <w:divBdr>
            <w:top w:val="none" w:sz="0" w:space="0" w:color="auto"/>
            <w:left w:val="none" w:sz="0" w:space="0" w:color="auto"/>
            <w:bottom w:val="none" w:sz="0" w:space="0" w:color="auto"/>
            <w:right w:val="none" w:sz="0" w:space="0" w:color="auto"/>
          </w:divBdr>
        </w:div>
        <w:div w:id="1774519178">
          <w:marLeft w:val="640"/>
          <w:marRight w:val="0"/>
          <w:marTop w:val="0"/>
          <w:marBottom w:val="0"/>
          <w:divBdr>
            <w:top w:val="none" w:sz="0" w:space="0" w:color="auto"/>
            <w:left w:val="none" w:sz="0" w:space="0" w:color="auto"/>
            <w:bottom w:val="none" w:sz="0" w:space="0" w:color="auto"/>
            <w:right w:val="none" w:sz="0" w:space="0" w:color="auto"/>
          </w:divBdr>
        </w:div>
        <w:div w:id="1612475409">
          <w:marLeft w:val="640"/>
          <w:marRight w:val="0"/>
          <w:marTop w:val="0"/>
          <w:marBottom w:val="0"/>
          <w:divBdr>
            <w:top w:val="none" w:sz="0" w:space="0" w:color="auto"/>
            <w:left w:val="none" w:sz="0" w:space="0" w:color="auto"/>
            <w:bottom w:val="none" w:sz="0" w:space="0" w:color="auto"/>
            <w:right w:val="none" w:sz="0" w:space="0" w:color="auto"/>
          </w:divBdr>
        </w:div>
        <w:div w:id="2117946264">
          <w:marLeft w:val="640"/>
          <w:marRight w:val="0"/>
          <w:marTop w:val="0"/>
          <w:marBottom w:val="0"/>
          <w:divBdr>
            <w:top w:val="none" w:sz="0" w:space="0" w:color="auto"/>
            <w:left w:val="none" w:sz="0" w:space="0" w:color="auto"/>
            <w:bottom w:val="none" w:sz="0" w:space="0" w:color="auto"/>
            <w:right w:val="none" w:sz="0" w:space="0" w:color="auto"/>
          </w:divBdr>
        </w:div>
        <w:div w:id="599141403">
          <w:marLeft w:val="640"/>
          <w:marRight w:val="0"/>
          <w:marTop w:val="0"/>
          <w:marBottom w:val="0"/>
          <w:divBdr>
            <w:top w:val="none" w:sz="0" w:space="0" w:color="auto"/>
            <w:left w:val="none" w:sz="0" w:space="0" w:color="auto"/>
            <w:bottom w:val="none" w:sz="0" w:space="0" w:color="auto"/>
            <w:right w:val="none" w:sz="0" w:space="0" w:color="auto"/>
          </w:divBdr>
        </w:div>
        <w:div w:id="243027146">
          <w:marLeft w:val="640"/>
          <w:marRight w:val="0"/>
          <w:marTop w:val="0"/>
          <w:marBottom w:val="0"/>
          <w:divBdr>
            <w:top w:val="none" w:sz="0" w:space="0" w:color="auto"/>
            <w:left w:val="none" w:sz="0" w:space="0" w:color="auto"/>
            <w:bottom w:val="none" w:sz="0" w:space="0" w:color="auto"/>
            <w:right w:val="none" w:sz="0" w:space="0" w:color="auto"/>
          </w:divBdr>
        </w:div>
        <w:div w:id="167596922">
          <w:marLeft w:val="640"/>
          <w:marRight w:val="0"/>
          <w:marTop w:val="0"/>
          <w:marBottom w:val="0"/>
          <w:divBdr>
            <w:top w:val="none" w:sz="0" w:space="0" w:color="auto"/>
            <w:left w:val="none" w:sz="0" w:space="0" w:color="auto"/>
            <w:bottom w:val="none" w:sz="0" w:space="0" w:color="auto"/>
            <w:right w:val="none" w:sz="0" w:space="0" w:color="auto"/>
          </w:divBdr>
        </w:div>
        <w:div w:id="161747008">
          <w:marLeft w:val="640"/>
          <w:marRight w:val="0"/>
          <w:marTop w:val="0"/>
          <w:marBottom w:val="0"/>
          <w:divBdr>
            <w:top w:val="none" w:sz="0" w:space="0" w:color="auto"/>
            <w:left w:val="none" w:sz="0" w:space="0" w:color="auto"/>
            <w:bottom w:val="none" w:sz="0" w:space="0" w:color="auto"/>
            <w:right w:val="none" w:sz="0" w:space="0" w:color="auto"/>
          </w:divBdr>
        </w:div>
        <w:div w:id="2080639359">
          <w:marLeft w:val="640"/>
          <w:marRight w:val="0"/>
          <w:marTop w:val="0"/>
          <w:marBottom w:val="0"/>
          <w:divBdr>
            <w:top w:val="none" w:sz="0" w:space="0" w:color="auto"/>
            <w:left w:val="none" w:sz="0" w:space="0" w:color="auto"/>
            <w:bottom w:val="none" w:sz="0" w:space="0" w:color="auto"/>
            <w:right w:val="none" w:sz="0" w:space="0" w:color="auto"/>
          </w:divBdr>
        </w:div>
        <w:div w:id="1719233604">
          <w:marLeft w:val="640"/>
          <w:marRight w:val="0"/>
          <w:marTop w:val="0"/>
          <w:marBottom w:val="0"/>
          <w:divBdr>
            <w:top w:val="none" w:sz="0" w:space="0" w:color="auto"/>
            <w:left w:val="none" w:sz="0" w:space="0" w:color="auto"/>
            <w:bottom w:val="none" w:sz="0" w:space="0" w:color="auto"/>
            <w:right w:val="none" w:sz="0" w:space="0" w:color="auto"/>
          </w:divBdr>
        </w:div>
        <w:div w:id="663241138">
          <w:marLeft w:val="640"/>
          <w:marRight w:val="0"/>
          <w:marTop w:val="0"/>
          <w:marBottom w:val="0"/>
          <w:divBdr>
            <w:top w:val="none" w:sz="0" w:space="0" w:color="auto"/>
            <w:left w:val="none" w:sz="0" w:space="0" w:color="auto"/>
            <w:bottom w:val="none" w:sz="0" w:space="0" w:color="auto"/>
            <w:right w:val="none" w:sz="0" w:space="0" w:color="auto"/>
          </w:divBdr>
        </w:div>
        <w:div w:id="1825312534">
          <w:marLeft w:val="640"/>
          <w:marRight w:val="0"/>
          <w:marTop w:val="0"/>
          <w:marBottom w:val="0"/>
          <w:divBdr>
            <w:top w:val="none" w:sz="0" w:space="0" w:color="auto"/>
            <w:left w:val="none" w:sz="0" w:space="0" w:color="auto"/>
            <w:bottom w:val="none" w:sz="0" w:space="0" w:color="auto"/>
            <w:right w:val="none" w:sz="0" w:space="0" w:color="auto"/>
          </w:divBdr>
        </w:div>
        <w:div w:id="1315798569">
          <w:marLeft w:val="640"/>
          <w:marRight w:val="0"/>
          <w:marTop w:val="0"/>
          <w:marBottom w:val="0"/>
          <w:divBdr>
            <w:top w:val="none" w:sz="0" w:space="0" w:color="auto"/>
            <w:left w:val="none" w:sz="0" w:space="0" w:color="auto"/>
            <w:bottom w:val="none" w:sz="0" w:space="0" w:color="auto"/>
            <w:right w:val="none" w:sz="0" w:space="0" w:color="auto"/>
          </w:divBdr>
        </w:div>
        <w:div w:id="566569902">
          <w:marLeft w:val="640"/>
          <w:marRight w:val="0"/>
          <w:marTop w:val="0"/>
          <w:marBottom w:val="0"/>
          <w:divBdr>
            <w:top w:val="none" w:sz="0" w:space="0" w:color="auto"/>
            <w:left w:val="none" w:sz="0" w:space="0" w:color="auto"/>
            <w:bottom w:val="none" w:sz="0" w:space="0" w:color="auto"/>
            <w:right w:val="none" w:sz="0" w:space="0" w:color="auto"/>
          </w:divBdr>
        </w:div>
        <w:div w:id="1274242176">
          <w:marLeft w:val="640"/>
          <w:marRight w:val="0"/>
          <w:marTop w:val="0"/>
          <w:marBottom w:val="0"/>
          <w:divBdr>
            <w:top w:val="none" w:sz="0" w:space="0" w:color="auto"/>
            <w:left w:val="none" w:sz="0" w:space="0" w:color="auto"/>
            <w:bottom w:val="none" w:sz="0" w:space="0" w:color="auto"/>
            <w:right w:val="none" w:sz="0" w:space="0" w:color="auto"/>
          </w:divBdr>
        </w:div>
        <w:div w:id="801312026">
          <w:marLeft w:val="640"/>
          <w:marRight w:val="0"/>
          <w:marTop w:val="0"/>
          <w:marBottom w:val="0"/>
          <w:divBdr>
            <w:top w:val="none" w:sz="0" w:space="0" w:color="auto"/>
            <w:left w:val="none" w:sz="0" w:space="0" w:color="auto"/>
            <w:bottom w:val="none" w:sz="0" w:space="0" w:color="auto"/>
            <w:right w:val="none" w:sz="0" w:space="0" w:color="auto"/>
          </w:divBdr>
        </w:div>
        <w:div w:id="596837904">
          <w:marLeft w:val="640"/>
          <w:marRight w:val="0"/>
          <w:marTop w:val="0"/>
          <w:marBottom w:val="0"/>
          <w:divBdr>
            <w:top w:val="none" w:sz="0" w:space="0" w:color="auto"/>
            <w:left w:val="none" w:sz="0" w:space="0" w:color="auto"/>
            <w:bottom w:val="none" w:sz="0" w:space="0" w:color="auto"/>
            <w:right w:val="none" w:sz="0" w:space="0" w:color="auto"/>
          </w:divBdr>
        </w:div>
        <w:div w:id="635993194">
          <w:marLeft w:val="640"/>
          <w:marRight w:val="0"/>
          <w:marTop w:val="0"/>
          <w:marBottom w:val="0"/>
          <w:divBdr>
            <w:top w:val="none" w:sz="0" w:space="0" w:color="auto"/>
            <w:left w:val="none" w:sz="0" w:space="0" w:color="auto"/>
            <w:bottom w:val="none" w:sz="0" w:space="0" w:color="auto"/>
            <w:right w:val="none" w:sz="0" w:space="0" w:color="auto"/>
          </w:divBdr>
        </w:div>
        <w:div w:id="779300167">
          <w:marLeft w:val="640"/>
          <w:marRight w:val="0"/>
          <w:marTop w:val="0"/>
          <w:marBottom w:val="0"/>
          <w:divBdr>
            <w:top w:val="none" w:sz="0" w:space="0" w:color="auto"/>
            <w:left w:val="none" w:sz="0" w:space="0" w:color="auto"/>
            <w:bottom w:val="none" w:sz="0" w:space="0" w:color="auto"/>
            <w:right w:val="none" w:sz="0" w:space="0" w:color="auto"/>
          </w:divBdr>
        </w:div>
        <w:div w:id="546841568">
          <w:marLeft w:val="640"/>
          <w:marRight w:val="0"/>
          <w:marTop w:val="0"/>
          <w:marBottom w:val="0"/>
          <w:divBdr>
            <w:top w:val="none" w:sz="0" w:space="0" w:color="auto"/>
            <w:left w:val="none" w:sz="0" w:space="0" w:color="auto"/>
            <w:bottom w:val="none" w:sz="0" w:space="0" w:color="auto"/>
            <w:right w:val="none" w:sz="0" w:space="0" w:color="auto"/>
          </w:divBdr>
        </w:div>
        <w:div w:id="1665740281">
          <w:marLeft w:val="640"/>
          <w:marRight w:val="0"/>
          <w:marTop w:val="0"/>
          <w:marBottom w:val="0"/>
          <w:divBdr>
            <w:top w:val="none" w:sz="0" w:space="0" w:color="auto"/>
            <w:left w:val="none" w:sz="0" w:space="0" w:color="auto"/>
            <w:bottom w:val="none" w:sz="0" w:space="0" w:color="auto"/>
            <w:right w:val="none" w:sz="0" w:space="0" w:color="auto"/>
          </w:divBdr>
        </w:div>
        <w:div w:id="937636691">
          <w:marLeft w:val="640"/>
          <w:marRight w:val="0"/>
          <w:marTop w:val="0"/>
          <w:marBottom w:val="0"/>
          <w:divBdr>
            <w:top w:val="none" w:sz="0" w:space="0" w:color="auto"/>
            <w:left w:val="none" w:sz="0" w:space="0" w:color="auto"/>
            <w:bottom w:val="none" w:sz="0" w:space="0" w:color="auto"/>
            <w:right w:val="none" w:sz="0" w:space="0" w:color="auto"/>
          </w:divBdr>
        </w:div>
        <w:div w:id="184758089">
          <w:marLeft w:val="640"/>
          <w:marRight w:val="0"/>
          <w:marTop w:val="0"/>
          <w:marBottom w:val="0"/>
          <w:divBdr>
            <w:top w:val="none" w:sz="0" w:space="0" w:color="auto"/>
            <w:left w:val="none" w:sz="0" w:space="0" w:color="auto"/>
            <w:bottom w:val="none" w:sz="0" w:space="0" w:color="auto"/>
            <w:right w:val="none" w:sz="0" w:space="0" w:color="auto"/>
          </w:divBdr>
        </w:div>
        <w:div w:id="518668039">
          <w:marLeft w:val="640"/>
          <w:marRight w:val="0"/>
          <w:marTop w:val="0"/>
          <w:marBottom w:val="0"/>
          <w:divBdr>
            <w:top w:val="none" w:sz="0" w:space="0" w:color="auto"/>
            <w:left w:val="none" w:sz="0" w:space="0" w:color="auto"/>
            <w:bottom w:val="none" w:sz="0" w:space="0" w:color="auto"/>
            <w:right w:val="none" w:sz="0" w:space="0" w:color="auto"/>
          </w:divBdr>
        </w:div>
        <w:div w:id="66462393">
          <w:marLeft w:val="640"/>
          <w:marRight w:val="0"/>
          <w:marTop w:val="0"/>
          <w:marBottom w:val="0"/>
          <w:divBdr>
            <w:top w:val="none" w:sz="0" w:space="0" w:color="auto"/>
            <w:left w:val="none" w:sz="0" w:space="0" w:color="auto"/>
            <w:bottom w:val="none" w:sz="0" w:space="0" w:color="auto"/>
            <w:right w:val="none" w:sz="0" w:space="0" w:color="auto"/>
          </w:divBdr>
        </w:div>
        <w:div w:id="363796023">
          <w:marLeft w:val="640"/>
          <w:marRight w:val="0"/>
          <w:marTop w:val="0"/>
          <w:marBottom w:val="0"/>
          <w:divBdr>
            <w:top w:val="none" w:sz="0" w:space="0" w:color="auto"/>
            <w:left w:val="none" w:sz="0" w:space="0" w:color="auto"/>
            <w:bottom w:val="none" w:sz="0" w:space="0" w:color="auto"/>
            <w:right w:val="none" w:sz="0" w:space="0" w:color="auto"/>
          </w:divBdr>
        </w:div>
        <w:div w:id="1465349173">
          <w:marLeft w:val="640"/>
          <w:marRight w:val="0"/>
          <w:marTop w:val="0"/>
          <w:marBottom w:val="0"/>
          <w:divBdr>
            <w:top w:val="none" w:sz="0" w:space="0" w:color="auto"/>
            <w:left w:val="none" w:sz="0" w:space="0" w:color="auto"/>
            <w:bottom w:val="none" w:sz="0" w:space="0" w:color="auto"/>
            <w:right w:val="none" w:sz="0" w:space="0" w:color="auto"/>
          </w:divBdr>
        </w:div>
        <w:div w:id="984119808">
          <w:marLeft w:val="640"/>
          <w:marRight w:val="0"/>
          <w:marTop w:val="0"/>
          <w:marBottom w:val="0"/>
          <w:divBdr>
            <w:top w:val="none" w:sz="0" w:space="0" w:color="auto"/>
            <w:left w:val="none" w:sz="0" w:space="0" w:color="auto"/>
            <w:bottom w:val="none" w:sz="0" w:space="0" w:color="auto"/>
            <w:right w:val="none" w:sz="0" w:space="0" w:color="auto"/>
          </w:divBdr>
        </w:div>
        <w:div w:id="2096439986">
          <w:marLeft w:val="640"/>
          <w:marRight w:val="0"/>
          <w:marTop w:val="0"/>
          <w:marBottom w:val="0"/>
          <w:divBdr>
            <w:top w:val="none" w:sz="0" w:space="0" w:color="auto"/>
            <w:left w:val="none" w:sz="0" w:space="0" w:color="auto"/>
            <w:bottom w:val="none" w:sz="0" w:space="0" w:color="auto"/>
            <w:right w:val="none" w:sz="0" w:space="0" w:color="auto"/>
          </w:divBdr>
        </w:div>
        <w:div w:id="499546676">
          <w:marLeft w:val="640"/>
          <w:marRight w:val="0"/>
          <w:marTop w:val="0"/>
          <w:marBottom w:val="0"/>
          <w:divBdr>
            <w:top w:val="none" w:sz="0" w:space="0" w:color="auto"/>
            <w:left w:val="none" w:sz="0" w:space="0" w:color="auto"/>
            <w:bottom w:val="none" w:sz="0" w:space="0" w:color="auto"/>
            <w:right w:val="none" w:sz="0" w:space="0" w:color="auto"/>
          </w:divBdr>
        </w:div>
        <w:div w:id="1094588195">
          <w:marLeft w:val="640"/>
          <w:marRight w:val="0"/>
          <w:marTop w:val="0"/>
          <w:marBottom w:val="0"/>
          <w:divBdr>
            <w:top w:val="none" w:sz="0" w:space="0" w:color="auto"/>
            <w:left w:val="none" w:sz="0" w:space="0" w:color="auto"/>
            <w:bottom w:val="none" w:sz="0" w:space="0" w:color="auto"/>
            <w:right w:val="none" w:sz="0" w:space="0" w:color="auto"/>
          </w:divBdr>
        </w:div>
        <w:div w:id="784345538">
          <w:marLeft w:val="640"/>
          <w:marRight w:val="0"/>
          <w:marTop w:val="0"/>
          <w:marBottom w:val="0"/>
          <w:divBdr>
            <w:top w:val="none" w:sz="0" w:space="0" w:color="auto"/>
            <w:left w:val="none" w:sz="0" w:space="0" w:color="auto"/>
            <w:bottom w:val="none" w:sz="0" w:space="0" w:color="auto"/>
            <w:right w:val="none" w:sz="0" w:space="0" w:color="auto"/>
          </w:divBdr>
        </w:div>
        <w:div w:id="96995436">
          <w:marLeft w:val="640"/>
          <w:marRight w:val="0"/>
          <w:marTop w:val="0"/>
          <w:marBottom w:val="0"/>
          <w:divBdr>
            <w:top w:val="none" w:sz="0" w:space="0" w:color="auto"/>
            <w:left w:val="none" w:sz="0" w:space="0" w:color="auto"/>
            <w:bottom w:val="none" w:sz="0" w:space="0" w:color="auto"/>
            <w:right w:val="none" w:sz="0" w:space="0" w:color="auto"/>
          </w:divBdr>
        </w:div>
        <w:div w:id="556472166">
          <w:marLeft w:val="640"/>
          <w:marRight w:val="0"/>
          <w:marTop w:val="0"/>
          <w:marBottom w:val="0"/>
          <w:divBdr>
            <w:top w:val="none" w:sz="0" w:space="0" w:color="auto"/>
            <w:left w:val="none" w:sz="0" w:space="0" w:color="auto"/>
            <w:bottom w:val="none" w:sz="0" w:space="0" w:color="auto"/>
            <w:right w:val="none" w:sz="0" w:space="0" w:color="auto"/>
          </w:divBdr>
        </w:div>
        <w:div w:id="853954647">
          <w:marLeft w:val="640"/>
          <w:marRight w:val="0"/>
          <w:marTop w:val="0"/>
          <w:marBottom w:val="0"/>
          <w:divBdr>
            <w:top w:val="none" w:sz="0" w:space="0" w:color="auto"/>
            <w:left w:val="none" w:sz="0" w:space="0" w:color="auto"/>
            <w:bottom w:val="none" w:sz="0" w:space="0" w:color="auto"/>
            <w:right w:val="none" w:sz="0" w:space="0" w:color="auto"/>
          </w:divBdr>
        </w:div>
        <w:div w:id="1260065023">
          <w:marLeft w:val="640"/>
          <w:marRight w:val="0"/>
          <w:marTop w:val="0"/>
          <w:marBottom w:val="0"/>
          <w:divBdr>
            <w:top w:val="none" w:sz="0" w:space="0" w:color="auto"/>
            <w:left w:val="none" w:sz="0" w:space="0" w:color="auto"/>
            <w:bottom w:val="none" w:sz="0" w:space="0" w:color="auto"/>
            <w:right w:val="none" w:sz="0" w:space="0" w:color="auto"/>
          </w:divBdr>
        </w:div>
        <w:div w:id="83845625">
          <w:marLeft w:val="640"/>
          <w:marRight w:val="0"/>
          <w:marTop w:val="0"/>
          <w:marBottom w:val="0"/>
          <w:divBdr>
            <w:top w:val="none" w:sz="0" w:space="0" w:color="auto"/>
            <w:left w:val="none" w:sz="0" w:space="0" w:color="auto"/>
            <w:bottom w:val="none" w:sz="0" w:space="0" w:color="auto"/>
            <w:right w:val="none" w:sz="0" w:space="0" w:color="auto"/>
          </w:divBdr>
        </w:div>
        <w:div w:id="937562241">
          <w:marLeft w:val="640"/>
          <w:marRight w:val="0"/>
          <w:marTop w:val="0"/>
          <w:marBottom w:val="0"/>
          <w:divBdr>
            <w:top w:val="none" w:sz="0" w:space="0" w:color="auto"/>
            <w:left w:val="none" w:sz="0" w:space="0" w:color="auto"/>
            <w:bottom w:val="none" w:sz="0" w:space="0" w:color="auto"/>
            <w:right w:val="none" w:sz="0" w:space="0" w:color="auto"/>
          </w:divBdr>
        </w:div>
        <w:div w:id="554052956">
          <w:marLeft w:val="640"/>
          <w:marRight w:val="0"/>
          <w:marTop w:val="0"/>
          <w:marBottom w:val="0"/>
          <w:divBdr>
            <w:top w:val="none" w:sz="0" w:space="0" w:color="auto"/>
            <w:left w:val="none" w:sz="0" w:space="0" w:color="auto"/>
            <w:bottom w:val="none" w:sz="0" w:space="0" w:color="auto"/>
            <w:right w:val="none" w:sz="0" w:space="0" w:color="auto"/>
          </w:divBdr>
        </w:div>
        <w:div w:id="895166744">
          <w:marLeft w:val="640"/>
          <w:marRight w:val="0"/>
          <w:marTop w:val="0"/>
          <w:marBottom w:val="0"/>
          <w:divBdr>
            <w:top w:val="none" w:sz="0" w:space="0" w:color="auto"/>
            <w:left w:val="none" w:sz="0" w:space="0" w:color="auto"/>
            <w:bottom w:val="none" w:sz="0" w:space="0" w:color="auto"/>
            <w:right w:val="none" w:sz="0" w:space="0" w:color="auto"/>
          </w:divBdr>
        </w:div>
        <w:div w:id="555288248">
          <w:marLeft w:val="640"/>
          <w:marRight w:val="0"/>
          <w:marTop w:val="0"/>
          <w:marBottom w:val="0"/>
          <w:divBdr>
            <w:top w:val="none" w:sz="0" w:space="0" w:color="auto"/>
            <w:left w:val="none" w:sz="0" w:space="0" w:color="auto"/>
            <w:bottom w:val="none" w:sz="0" w:space="0" w:color="auto"/>
            <w:right w:val="none" w:sz="0" w:space="0" w:color="auto"/>
          </w:divBdr>
        </w:div>
        <w:div w:id="1075123549">
          <w:marLeft w:val="640"/>
          <w:marRight w:val="0"/>
          <w:marTop w:val="0"/>
          <w:marBottom w:val="0"/>
          <w:divBdr>
            <w:top w:val="none" w:sz="0" w:space="0" w:color="auto"/>
            <w:left w:val="none" w:sz="0" w:space="0" w:color="auto"/>
            <w:bottom w:val="none" w:sz="0" w:space="0" w:color="auto"/>
            <w:right w:val="none" w:sz="0" w:space="0" w:color="auto"/>
          </w:divBdr>
        </w:div>
        <w:div w:id="828057268">
          <w:marLeft w:val="640"/>
          <w:marRight w:val="0"/>
          <w:marTop w:val="0"/>
          <w:marBottom w:val="0"/>
          <w:divBdr>
            <w:top w:val="none" w:sz="0" w:space="0" w:color="auto"/>
            <w:left w:val="none" w:sz="0" w:space="0" w:color="auto"/>
            <w:bottom w:val="none" w:sz="0" w:space="0" w:color="auto"/>
            <w:right w:val="none" w:sz="0" w:space="0" w:color="auto"/>
          </w:divBdr>
        </w:div>
        <w:div w:id="1435976615">
          <w:marLeft w:val="640"/>
          <w:marRight w:val="0"/>
          <w:marTop w:val="0"/>
          <w:marBottom w:val="0"/>
          <w:divBdr>
            <w:top w:val="none" w:sz="0" w:space="0" w:color="auto"/>
            <w:left w:val="none" w:sz="0" w:space="0" w:color="auto"/>
            <w:bottom w:val="none" w:sz="0" w:space="0" w:color="auto"/>
            <w:right w:val="none" w:sz="0" w:space="0" w:color="auto"/>
          </w:divBdr>
        </w:div>
        <w:div w:id="51084911">
          <w:marLeft w:val="640"/>
          <w:marRight w:val="0"/>
          <w:marTop w:val="0"/>
          <w:marBottom w:val="0"/>
          <w:divBdr>
            <w:top w:val="none" w:sz="0" w:space="0" w:color="auto"/>
            <w:left w:val="none" w:sz="0" w:space="0" w:color="auto"/>
            <w:bottom w:val="none" w:sz="0" w:space="0" w:color="auto"/>
            <w:right w:val="none" w:sz="0" w:space="0" w:color="auto"/>
          </w:divBdr>
        </w:div>
      </w:divsChild>
    </w:div>
    <w:div w:id="510990667">
      <w:bodyDiv w:val="1"/>
      <w:marLeft w:val="0"/>
      <w:marRight w:val="0"/>
      <w:marTop w:val="0"/>
      <w:marBottom w:val="0"/>
      <w:divBdr>
        <w:top w:val="none" w:sz="0" w:space="0" w:color="auto"/>
        <w:left w:val="none" w:sz="0" w:space="0" w:color="auto"/>
        <w:bottom w:val="none" w:sz="0" w:space="0" w:color="auto"/>
        <w:right w:val="none" w:sz="0" w:space="0" w:color="auto"/>
      </w:divBdr>
      <w:divsChild>
        <w:div w:id="521819650">
          <w:marLeft w:val="640"/>
          <w:marRight w:val="0"/>
          <w:marTop w:val="0"/>
          <w:marBottom w:val="0"/>
          <w:divBdr>
            <w:top w:val="none" w:sz="0" w:space="0" w:color="auto"/>
            <w:left w:val="none" w:sz="0" w:space="0" w:color="auto"/>
            <w:bottom w:val="none" w:sz="0" w:space="0" w:color="auto"/>
            <w:right w:val="none" w:sz="0" w:space="0" w:color="auto"/>
          </w:divBdr>
        </w:div>
        <w:div w:id="727145336">
          <w:marLeft w:val="640"/>
          <w:marRight w:val="0"/>
          <w:marTop w:val="0"/>
          <w:marBottom w:val="0"/>
          <w:divBdr>
            <w:top w:val="none" w:sz="0" w:space="0" w:color="auto"/>
            <w:left w:val="none" w:sz="0" w:space="0" w:color="auto"/>
            <w:bottom w:val="none" w:sz="0" w:space="0" w:color="auto"/>
            <w:right w:val="none" w:sz="0" w:space="0" w:color="auto"/>
          </w:divBdr>
        </w:div>
        <w:div w:id="695354969">
          <w:marLeft w:val="640"/>
          <w:marRight w:val="0"/>
          <w:marTop w:val="0"/>
          <w:marBottom w:val="0"/>
          <w:divBdr>
            <w:top w:val="none" w:sz="0" w:space="0" w:color="auto"/>
            <w:left w:val="none" w:sz="0" w:space="0" w:color="auto"/>
            <w:bottom w:val="none" w:sz="0" w:space="0" w:color="auto"/>
            <w:right w:val="none" w:sz="0" w:space="0" w:color="auto"/>
          </w:divBdr>
        </w:div>
        <w:div w:id="1693609159">
          <w:marLeft w:val="640"/>
          <w:marRight w:val="0"/>
          <w:marTop w:val="0"/>
          <w:marBottom w:val="0"/>
          <w:divBdr>
            <w:top w:val="none" w:sz="0" w:space="0" w:color="auto"/>
            <w:left w:val="none" w:sz="0" w:space="0" w:color="auto"/>
            <w:bottom w:val="none" w:sz="0" w:space="0" w:color="auto"/>
            <w:right w:val="none" w:sz="0" w:space="0" w:color="auto"/>
          </w:divBdr>
        </w:div>
        <w:div w:id="738328837">
          <w:marLeft w:val="640"/>
          <w:marRight w:val="0"/>
          <w:marTop w:val="0"/>
          <w:marBottom w:val="0"/>
          <w:divBdr>
            <w:top w:val="none" w:sz="0" w:space="0" w:color="auto"/>
            <w:left w:val="none" w:sz="0" w:space="0" w:color="auto"/>
            <w:bottom w:val="none" w:sz="0" w:space="0" w:color="auto"/>
            <w:right w:val="none" w:sz="0" w:space="0" w:color="auto"/>
          </w:divBdr>
        </w:div>
        <w:div w:id="804735842">
          <w:marLeft w:val="640"/>
          <w:marRight w:val="0"/>
          <w:marTop w:val="0"/>
          <w:marBottom w:val="0"/>
          <w:divBdr>
            <w:top w:val="none" w:sz="0" w:space="0" w:color="auto"/>
            <w:left w:val="none" w:sz="0" w:space="0" w:color="auto"/>
            <w:bottom w:val="none" w:sz="0" w:space="0" w:color="auto"/>
            <w:right w:val="none" w:sz="0" w:space="0" w:color="auto"/>
          </w:divBdr>
        </w:div>
        <w:div w:id="338654240">
          <w:marLeft w:val="640"/>
          <w:marRight w:val="0"/>
          <w:marTop w:val="0"/>
          <w:marBottom w:val="0"/>
          <w:divBdr>
            <w:top w:val="none" w:sz="0" w:space="0" w:color="auto"/>
            <w:left w:val="none" w:sz="0" w:space="0" w:color="auto"/>
            <w:bottom w:val="none" w:sz="0" w:space="0" w:color="auto"/>
            <w:right w:val="none" w:sz="0" w:space="0" w:color="auto"/>
          </w:divBdr>
        </w:div>
        <w:div w:id="222180507">
          <w:marLeft w:val="640"/>
          <w:marRight w:val="0"/>
          <w:marTop w:val="0"/>
          <w:marBottom w:val="0"/>
          <w:divBdr>
            <w:top w:val="none" w:sz="0" w:space="0" w:color="auto"/>
            <w:left w:val="none" w:sz="0" w:space="0" w:color="auto"/>
            <w:bottom w:val="none" w:sz="0" w:space="0" w:color="auto"/>
            <w:right w:val="none" w:sz="0" w:space="0" w:color="auto"/>
          </w:divBdr>
        </w:div>
        <w:div w:id="1215265607">
          <w:marLeft w:val="640"/>
          <w:marRight w:val="0"/>
          <w:marTop w:val="0"/>
          <w:marBottom w:val="0"/>
          <w:divBdr>
            <w:top w:val="none" w:sz="0" w:space="0" w:color="auto"/>
            <w:left w:val="none" w:sz="0" w:space="0" w:color="auto"/>
            <w:bottom w:val="none" w:sz="0" w:space="0" w:color="auto"/>
            <w:right w:val="none" w:sz="0" w:space="0" w:color="auto"/>
          </w:divBdr>
        </w:div>
        <w:div w:id="265888582">
          <w:marLeft w:val="640"/>
          <w:marRight w:val="0"/>
          <w:marTop w:val="0"/>
          <w:marBottom w:val="0"/>
          <w:divBdr>
            <w:top w:val="none" w:sz="0" w:space="0" w:color="auto"/>
            <w:left w:val="none" w:sz="0" w:space="0" w:color="auto"/>
            <w:bottom w:val="none" w:sz="0" w:space="0" w:color="auto"/>
            <w:right w:val="none" w:sz="0" w:space="0" w:color="auto"/>
          </w:divBdr>
        </w:div>
        <w:div w:id="1147941237">
          <w:marLeft w:val="640"/>
          <w:marRight w:val="0"/>
          <w:marTop w:val="0"/>
          <w:marBottom w:val="0"/>
          <w:divBdr>
            <w:top w:val="none" w:sz="0" w:space="0" w:color="auto"/>
            <w:left w:val="none" w:sz="0" w:space="0" w:color="auto"/>
            <w:bottom w:val="none" w:sz="0" w:space="0" w:color="auto"/>
            <w:right w:val="none" w:sz="0" w:space="0" w:color="auto"/>
          </w:divBdr>
        </w:div>
        <w:div w:id="1713463251">
          <w:marLeft w:val="640"/>
          <w:marRight w:val="0"/>
          <w:marTop w:val="0"/>
          <w:marBottom w:val="0"/>
          <w:divBdr>
            <w:top w:val="none" w:sz="0" w:space="0" w:color="auto"/>
            <w:left w:val="none" w:sz="0" w:space="0" w:color="auto"/>
            <w:bottom w:val="none" w:sz="0" w:space="0" w:color="auto"/>
            <w:right w:val="none" w:sz="0" w:space="0" w:color="auto"/>
          </w:divBdr>
        </w:div>
        <w:div w:id="1066420561">
          <w:marLeft w:val="640"/>
          <w:marRight w:val="0"/>
          <w:marTop w:val="0"/>
          <w:marBottom w:val="0"/>
          <w:divBdr>
            <w:top w:val="none" w:sz="0" w:space="0" w:color="auto"/>
            <w:left w:val="none" w:sz="0" w:space="0" w:color="auto"/>
            <w:bottom w:val="none" w:sz="0" w:space="0" w:color="auto"/>
            <w:right w:val="none" w:sz="0" w:space="0" w:color="auto"/>
          </w:divBdr>
        </w:div>
        <w:div w:id="1348798079">
          <w:marLeft w:val="640"/>
          <w:marRight w:val="0"/>
          <w:marTop w:val="0"/>
          <w:marBottom w:val="0"/>
          <w:divBdr>
            <w:top w:val="none" w:sz="0" w:space="0" w:color="auto"/>
            <w:left w:val="none" w:sz="0" w:space="0" w:color="auto"/>
            <w:bottom w:val="none" w:sz="0" w:space="0" w:color="auto"/>
            <w:right w:val="none" w:sz="0" w:space="0" w:color="auto"/>
          </w:divBdr>
        </w:div>
        <w:div w:id="1084031887">
          <w:marLeft w:val="640"/>
          <w:marRight w:val="0"/>
          <w:marTop w:val="0"/>
          <w:marBottom w:val="0"/>
          <w:divBdr>
            <w:top w:val="none" w:sz="0" w:space="0" w:color="auto"/>
            <w:left w:val="none" w:sz="0" w:space="0" w:color="auto"/>
            <w:bottom w:val="none" w:sz="0" w:space="0" w:color="auto"/>
            <w:right w:val="none" w:sz="0" w:space="0" w:color="auto"/>
          </w:divBdr>
        </w:div>
        <w:div w:id="298802794">
          <w:marLeft w:val="640"/>
          <w:marRight w:val="0"/>
          <w:marTop w:val="0"/>
          <w:marBottom w:val="0"/>
          <w:divBdr>
            <w:top w:val="none" w:sz="0" w:space="0" w:color="auto"/>
            <w:left w:val="none" w:sz="0" w:space="0" w:color="auto"/>
            <w:bottom w:val="none" w:sz="0" w:space="0" w:color="auto"/>
            <w:right w:val="none" w:sz="0" w:space="0" w:color="auto"/>
          </w:divBdr>
        </w:div>
        <w:div w:id="761686295">
          <w:marLeft w:val="640"/>
          <w:marRight w:val="0"/>
          <w:marTop w:val="0"/>
          <w:marBottom w:val="0"/>
          <w:divBdr>
            <w:top w:val="none" w:sz="0" w:space="0" w:color="auto"/>
            <w:left w:val="none" w:sz="0" w:space="0" w:color="auto"/>
            <w:bottom w:val="none" w:sz="0" w:space="0" w:color="auto"/>
            <w:right w:val="none" w:sz="0" w:space="0" w:color="auto"/>
          </w:divBdr>
        </w:div>
        <w:div w:id="1152480589">
          <w:marLeft w:val="640"/>
          <w:marRight w:val="0"/>
          <w:marTop w:val="0"/>
          <w:marBottom w:val="0"/>
          <w:divBdr>
            <w:top w:val="none" w:sz="0" w:space="0" w:color="auto"/>
            <w:left w:val="none" w:sz="0" w:space="0" w:color="auto"/>
            <w:bottom w:val="none" w:sz="0" w:space="0" w:color="auto"/>
            <w:right w:val="none" w:sz="0" w:space="0" w:color="auto"/>
          </w:divBdr>
        </w:div>
        <w:div w:id="744958306">
          <w:marLeft w:val="640"/>
          <w:marRight w:val="0"/>
          <w:marTop w:val="0"/>
          <w:marBottom w:val="0"/>
          <w:divBdr>
            <w:top w:val="none" w:sz="0" w:space="0" w:color="auto"/>
            <w:left w:val="none" w:sz="0" w:space="0" w:color="auto"/>
            <w:bottom w:val="none" w:sz="0" w:space="0" w:color="auto"/>
            <w:right w:val="none" w:sz="0" w:space="0" w:color="auto"/>
          </w:divBdr>
        </w:div>
        <w:div w:id="553195535">
          <w:marLeft w:val="640"/>
          <w:marRight w:val="0"/>
          <w:marTop w:val="0"/>
          <w:marBottom w:val="0"/>
          <w:divBdr>
            <w:top w:val="none" w:sz="0" w:space="0" w:color="auto"/>
            <w:left w:val="none" w:sz="0" w:space="0" w:color="auto"/>
            <w:bottom w:val="none" w:sz="0" w:space="0" w:color="auto"/>
            <w:right w:val="none" w:sz="0" w:space="0" w:color="auto"/>
          </w:divBdr>
        </w:div>
        <w:div w:id="286936138">
          <w:marLeft w:val="640"/>
          <w:marRight w:val="0"/>
          <w:marTop w:val="0"/>
          <w:marBottom w:val="0"/>
          <w:divBdr>
            <w:top w:val="none" w:sz="0" w:space="0" w:color="auto"/>
            <w:left w:val="none" w:sz="0" w:space="0" w:color="auto"/>
            <w:bottom w:val="none" w:sz="0" w:space="0" w:color="auto"/>
            <w:right w:val="none" w:sz="0" w:space="0" w:color="auto"/>
          </w:divBdr>
        </w:div>
        <w:div w:id="1634868232">
          <w:marLeft w:val="640"/>
          <w:marRight w:val="0"/>
          <w:marTop w:val="0"/>
          <w:marBottom w:val="0"/>
          <w:divBdr>
            <w:top w:val="none" w:sz="0" w:space="0" w:color="auto"/>
            <w:left w:val="none" w:sz="0" w:space="0" w:color="auto"/>
            <w:bottom w:val="none" w:sz="0" w:space="0" w:color="auto"/>
            <w:right w:val="none" w:sz="0" w:space="0" w:color="auto"/>
          </w:divBdr>
        </w:div>
        <w:div w:id="1593127196">
          <w:marLeft w:val="640"/>
          <w:marRight w:val="0"/>
          <w:marTop w:val="0"/>
          <w:marBottom w:val="0"/>
          <w:divBdr>
            <w:top w:val="none" w:sz="0" w:space="0" w:color="auto"/>
            <w:left w:val="none" w:sz="0" w:space="0" w:color="auto"/>
            <w:bottom w:val="none" w:sz="0" w:space="0" w:color="auto"/>
            <w:right w:val="none" w:sz="0" w:space="0" w:color="auto"/>
          </w:divBdr>
        </w:div>
        <w:div w:id="440300380">
          <w:marLeft w:val="640"/>
          <w:marRight w:val="0"/>
          <w:marTop w:val="0"/>
          <w:marBottom w:val="0"/>
          <w:divBdr>
            <w:top w:val="none" w:sz="0" w:space="0" w:color="auto"/>
            <w:left w:val="none" w:sz="0" w:space="0" w:color="auto"/>
            <w:bottom w:val="none" w:sz="0" w:space="0" w:color="auto"/>
            <w:right w:val="none" w:sz="0" w:space="0" w:color="auto"/>
          </w:divBdr>
        </w:div>
        <w:div w:id="959605409">
          <w:marLeft w:val="640"/>
          <w:marRight w:val="0"/>
          <w:marTop w:val="0"/>
          <w:marBottom w:val="0"/>
          <w:divBdr>
            <w:top w:val="none" w:sz="0" w:space="0" w:color="auto"/>
            <w:left w:val="none" w:sz="0" w:space="0" w:color="auto"/>
            <w:bottom w:val="none" w:sz="0" w:space="0" w:color="auto"/>
            <w:right w:val="none" w:sz="0" w:space="0" w:color="auto"/>
          </w:divBdr>
        </w:div>
        <w:div w:id="1217737480">
          <w:marLeft w:val="640"/>
          <w:marRight w:val="0"/>
          <w:marTop w:val="0"/>
          <w:marBottom w:val="0"/>
          <w:divBdr>
            <w:top w:val="none" w:sz="0" w:space="0" w:color="auto"/>
            <w:left w:val="none" w:sz="0" w:space="0" w:color="auto"/>
            <w:bottom w:val="none" w:sz="0" w:space="0" w:color="auto"/>
            <w:right w:val="none" w:sz="0" w:space="0" w:color="auto"/>
          </w:divBdr>
        </w:div>
        <w:div w:id="1487090707">
          <w:marLeft w:val="640"/>
          <w:marRight w:val="0"/>
          <w:marTop w:val="0"/>
          <w:marBottom w:val="0"/>
          <w:divBdr>
            <w:top w:val="none" w:sz="0" w:space="0" w:color="auto"/>
            <w:left w:val="none" w:sz="0" w:space="0" w:color="auto"/>
            <w:bottom w:val="none" w:sz="0" w:space="0" w:color="auto"/>
            <w:right w:val="none" w:sz="0" w:space="0" w:color="auto"/>
          </w:divBdr>
        </w:div>
        <w:div w:id="1648898051">
          <w:marLeft w:val="640"/>
          <w:marRight w:val="0"/>
          <w:marTop w:val="0"/>
          <w:marBottom w:val="0"/>
          <w:divBdr>
            <w:top w:val="none" w:sz="0" w:space="0" w:color="auto"/>
            <w:left w:val="none" w:sz="0" w:space="0" w:color="auto"/>
            <w:bottom w:val="none" w:sz="0" w:space="0" w:color="auto"/>
            <w:right w:val="none" w:sz="0" w:space="0" w:color="auto"/>
          </w:divBdr>
        </w:div>
        <w:div w:id="1801191860">
          <w:marLeft w:val="640"/>
          <w:marRight w:val="0"/>
          <w:marTop w:val="0"/>
          <w:marBottom w:val="0"/>
          <w:divBdr>
            <w:top w:val="none" w:sz="0" w:space="0" w:color="auto"/>
            <w:left w:val="none" w:sz="0" w:space="0" w:color="auto"/>
            <w:bottom w:val="none" w:sz="0" w:space="0" w:color="auto"/>
            <w:right w:val="none" w:sz="0" w:space="0" w:color="auto"/>
          </w:divBdr>
        </w:div>
        <w:div w:id="1757440247">
          <w:marLeft w:val="640"/>
          <w:marRight w:val="0"/>
          <w:marTop w:val="0"/>
          <w:marBottom w:val="0"/>
          <w:divBdr>
            <w:top w:val="none" w:sz="0" w:space="0" w:color="auto"/>
            <w:left w:val="none" w:sz="0" w:space="0" w:color="auto"/>
            <w:bottom w:val="none" w:sz="0" w:space="0" w:color="auto"/>
            <w:right w:val="none" w:sz="0" w:space="0" w:color="auto"/>
          </w:divBdr>
        </w:div>
        <w:div w:id="1766607517">
          <w:marLeft w:val="640"/>
          <w:marRight w:val="0"/>
          <w:marTop w:val="0"/>
          <w:marBottom w:val="0"/>
          <w:divBdr>
            <w:top w:val="none" w:sz="0" w:space="0" w:color="auto"/>
            <w:left w:val="none" w:sz="0" w:space="0" w:color="auto"/>
            <w:bottom w:val="none" w:sz="0" w:space="0" w:color="auto"/>
            <w:right w:val="none" w:sz="0" w:space="0" w:color="auto"/>
          </w:divBdr>
        </w:div>
        <w:div w:id="2019304298">
          <w:marLeft w:val="640"/>
          <w:marRight w:val="0"/>
          <w:marTop w:val="0"/>
          <w:marBottom w:val="0"/>
          <w:divBdr>
            <w:top w:val="none" w:sz="0" w:space="0" w:color="auto"/>
            <w:left w:val="none" w:sz="0" w:space="0" w:color="auto"/>
            <w:bottom w:val="none" w:sz="0" w:space="0" w:color="auto"/>
            <w:right w:val="none" w:sz="0" w:space="0" w:color="auto"/>
          </w:divBdr>
        </w:div>
      </w:divsChild>
    </w:div>
    <w:div w:id="517963153">
      <w:bodyDiv w:val="1"/>
      <w:marLeft w:val="0"/>
      <w:marRight w:val="0"/>
      <w:marTop w:val="0"/>
      <w:marBottom w:val="0"/>
      <w:divBdr>
        <w:top w:val="none" w:sz="0" w:space="0" w:color="auto"/>
        <w:left w:val="none" w:sz="0" w:space="0" w:color="auto"/>
        <w:bottom w:val="none" w:sz="0" w:space="0" w:color="auto"/>
        <w:right w:val="none" w:sz="0" w:space="0" w:color="auto"/>
      </w:divBdr>
      <w:divsChild>
        <w:div w:id="897933556">
          <w:marLeft w:val="640"/>
          <w:marRight w:val="0"/>
          <w:marTop w:val="0"/>
          <w:marBottom w:val="0"/>
          <w:divBdr>
            <w:top w:val="none" w:sz="0" w:space="0" w:color="auto"/>
            <w:left w:val="none" w:sz="0" w:space="0" w:color="auto"/>
            <w:bottom w:val="none" w:sz="0" w:space="0" w:color="auto"/>
            <w:right w:val="none" w:sz="0" w:space="0" w:color="auto"/>
          </w:divBdr>
        </w:div>
        <w:div w:id="625350690">
          <w:marLeft w:val="640"/>
          <w:marRight w:val="0"/>
          <w:marTop w:val="0"/>
          <w:marBottom w:val="0"/>
          <w:divBdr>
            <w:top w:val="none" w:sz="0" w:space="0" w:color="auto"/>
            <w:left w:val="none" w:sz="0" w:space="0" w:color="auto"/>
            <w:bottom w:val="none" w:sz="0" w:space="0" w:color="auto"/>
            <w:right w:val="none" w:sz="0" w:space="0" w:color="auto"/>
          </w:divBdr>
        </w:div>
        <w:div w:id="1905024143">
          <w:marLeft w:val="640"/>
          <w:marRight w:val="0"/>
          <w:marTop w:val="0"/>
          <w:marBottom w:val="0"/>
          <w:divBdr>
            <w:top w:val="none" w:sz="0" w:space="0" w:color="auto"/>
            <w:left w:val="none" w:sz="0" w:space="0" w:color="auto"/>
            <w:bottom w:val="none" w:sz="0" w:space="0" w:color="auto"/>
            <w:right w:val="none" w:sz="0" w:space="0" w:color="auto"/>
          </w:divBdr>
        </w:div>
        <w:div w:id="155612163">
          <w:marLeft w:val="640"/>
          <w:marRight w:val="0"/>
          <w:marTop w:val="0"/>
          <w:marBottom w:val="0"/>
          <w:divBdr>
            <w:top w:val="none" w:sz="0" w:space="0" w:color="auto"/>
            <w:left w:val="none" w:sz="0" w:space="0" w:color="auto"/>
            <w:bottom w:val="none" w:sz="0" w:space="0" w:color="auto"/>
            <w:right w:val="none" w:sz="0" w:space="0" w:color="auto"/>
          </w:divBdr>
        </w:div>
        <w:div w:id="1280994805">
          <w:marLeft w:val="640"/>
          <w:marRight w:val="0"/>
          <w:marTop w:val="0"/>
          <w:marBottom w:val="0"/>
          <w:divBdr>
            <w:top w:val="none" w:sz="0" w:space="0" w:color="auto"/>
            <w:left w:val="none" w:sz="0" w:space="0" w:color="auto"/>
            <w:bottom w:val="none" w:sz="0" w:space="0" w:color="auto"/>
            <w:right w:val="none" w:sz="0" w:space="0" w:color="auto"/>
          </w:divBdr>
        </w:div>
        <w:div w:id="1999114114">
          <w:marLeft w:val="640"/>
          <w:marRight w:val="0"/>
          <w:marTop w:val="0"/>
          <w:marBottom w:val="0"/>
          <w:divBdr>
            <w:top w:val="none" w:sz="0" w:space="0" w:color="auto"/>
            <w:left w:val="none" w:sz="0" w:space="0" w:color="auto"/>
            <w:bottom w:val="none" w:sz="0" w:space="0" w:color="auto"/>
            <w:right w:val="none" w:sz="0" w:space="0" w:color="auto"/>
          </w:divBdr>
        </w:div>
        <w:div w:id="2112120802">
          <w:marLeft w:val="640"/>
          <w:marRight w:val="0"/>
          <w:marTop w:val="0"/>
          <w:marBottom w:val="0"/>
          <w:divBdr>
            <w:top w:val="none" w:sz="0" w:space="0" w:color="auto"/>
            <w:left w:val="none" w:sz="0" w:space="0" w:color="auto"/>
            <w:bottom w:val="none" w:sz="0" w:space="0" w:color="auto"/>
            <w:right w:val="none" w:sz="0" w:space="0" w:color="auto"/>
          </w:divBdr>
        </w:div>
        <w:div w:id="1567304187">
          <w:marLeft w:val="640"/>
          <w:marRight w:val="0"/>
          <w:marTop w:val="0"/>
          <w:marBottom w:val="0"/>
          <w:divBdr>
            <w:top w:val="none" w:sz="0" w:space="0" w:color="auto"/>
            <w:left w:val="none" w:sz="0" w:space="0" w:color="auto"/>
            <w:bottom w:val="none" w:sz="0" w:space="0" w:color="auto"/>
            <w:right w:val="none" w:sz="0" w:space="0" w:color="auto"/>
          </w:divBdr>
        </w:div>
        <w:div w:id="156960493">
          <w:marLeft w:val="640"/>
          <w:marRight w:val="0"/>
          <w:marTop w:val="0"/>
          <w:marBottom w:val="0"/>
          <w:divBdr>
            <w:top w:val="none" w:sz="0" w:space="0" w:color="auto"/>
            <w:left w:val="none" w:sz="0" w:space="0" w:color="auto"/>
            <w:bottom w:val="none" w:sz="0" w:space="0" w:color="auto"/>
            <w:right w:val="none" w:sz="0" w:space="0" w:color="auto"/>
          </w:divBdr>
        </w:div>
        <w:div w:id="1153567358">
          <w:marLeft w:val="640"/>
          <w:marRight w:val="0"/>
          <w:marTop w:val="0"/>
          <w:marBottom w:val="0"/>
          <w:divBdr>
            <w:top w:val="none" w:sz="0" w:space="0" w:color="auto"/>
            <w:left w:val="none" w:sz="0" w:space="0" w:color="auto"/>
            <w:bottom w:val="none" w:sz="0" w:space="0" w:color="auto"/>
            <w:right w:val="none" w:sz="0" w:space="0" w:color="auto"/>
          </w:divBdr>
        </w:div>
        <w:div w:id="329065744">
          <w:marLeft w:val="640"/>
          <w:marRight w:val="0"/>
          <w:marTop w:val="0"/>
          <w:marBottom w:val="0"/>
          <w:divBdr>
            <w:top w:val="none" w:sz="0" w:space="0" w:color="auto"/>
            <w:left w:val="none" w:sz="0" w:space="0" w:color="auto"/>
            <w:bottom w:val="none" w:sz="0" w:space="0" w:color="auto"/>
            <w:right w:val="none" w:sz="0" w:space="0" w:color="auto"/>
          </w:divBdr>
        </w:div>
        <w:div w:id="2045864166">
          <w:marLeft w:val="640"/>
          <w:marRight w:val="0"/>
          <w:marTop w:val="0"/>
          <w:marBottom w:val="0"/>
          <w:divBdr>
            <w:top w:val="none" w:sz="0" w:space="0" w:color="auto"/>
            <w:left w:val="none" w:sz="0" w:space="0" w:color="auto"/>
            <w:bottom w:val="none" w:sz="0" w:space="0" w:color="auto"/>
            <w:right w:val="none" w:sz="0" w:space="0" w:color="auto"/>
          </w:divBdr>
        </w:div>
        <w:div w:id="1897624036">
          <w:marLeft w:val="640"/>
          <w:marRight w:val="0"/>
          <w:marTop w:val="0"/>
          <w:marBottom w:val="0"/>
          <w:divBdr>
            <w:top w:val="none" w:sz="0" w:space="0" w:color="auto"/>
            <w:left w:val="none" w:sz="0" w:space="0" w:color="auto"/>
            <w:bottom w:val="none" w:sz="0" w:space="0" w:color="auto"/>
            <w:right w:val="none" w:sz="0" w:space="0" w:color="auto"/>
          </w:divBdr>
        </w:div>
        <w:div w:id="1769496268">
          <w:marLeft w:val="640"/>
          <w:marRight w:val="0"/>
          <w:marTop w:val="0"/>
          <w:marBottom w:val="0"/>
          <w:divBdr>
            <w:top w:val="none" w:sz="0" w:space="0" w:color="auto"/>
            <w:left w:val="none" w:sz="0" w:space="0" w:color="auto"/>
            <w:bottom w:val="none" w:sz="0" w:space="0" w:color="auto"/>
            <w:right w:val="none" w:sz="0" w:space="0" w:color="auto"/>
          </w:divBdr>
        </w:div>
        <w:div w:id="1781752312">
          <w:marLeft w:val="640"/>
          <w:marRight w:val="0"/>
          <w:marTop w:val="0"/>
          <w:marBottom w:val="0"/>
          <w:divBdr>
            <w:top w:val="none" w:sz="0" w:space="0" w:color="auto"/>
            <w:left w:val="none" w:sz="0" w:space="0" w:color="auto"/>
            <w:bottom w:val="none" w:sz="0" w:space="0" w:color="auto"/>
            <w:right w:val="none" w:sz="0" w:space="0" w:color="auto"/>
          </w:divBdr>
        </w:div>
        <w:div w:id="267810424">
          <w:marLeft w:val="640"/>
          <w:marRight w:val="0"/>
          <w:marTop w:val="0"/>
          <w:marBottom w:val="0"/>
          <w:divBdr>
            <w:top w:val="none" w:sz="0" w:space="0" w:color="auto"/>
            <w:left w:val="none" w:sz="0" w:space="0" w:color="auto"/>
            <w:bottom w:val="none" w:sz="0" w:space="0" w:color="auto"/>
            <w:right w:val="none" w:sz="0" w:space="0" w:color="auto"/>
          </w:divBdr>
        </w:div>
        <w:div w:id="2050375433">
          <w:marLeft w:val="640"/>
          <w:marRight w:val="0"/>
          <w:marTop w:val="0"/>
          <w:marBottom w:val="0"/>
          <w:divBdr>
            <w:top w:val="none" w:sz="0" w:space="0" w:color="auto"/>
            <w:left w:val="none" w:sz="0" w:space="0" w:color="auto"/>
            <w:bottom w:val="none" w:sz="0" w:space="0" w:color="auto"/>
            <w:right w:val="none" w:sz="0" w:space="0" w:color="auto"/>
          </w:divBdr>
        </w:div>
        <w:div w:id="1509443353">
          <w:marLeft w:val="640"/>
          <w:marRight w:val="0"/>
          <w:marTop w:val="0"/>
          <w:marBottom w:val="0"/>
          <w:divBdr>
            <w:top w:val="none" w:sz="0" w:space="0" w:color="auto"/>
            <w:left w:val="none" w:sz="0" w:space="0" w:color="auto"/>
            <w:bottom w:val="none" w:sz="0" w:space="0" w:color="auto"/>
            <w:right w:val="none" w:sz="0" w:space="0" w:color="auto"/>
          </w:divBdr>
        </w:div>
        <w:div w:id="858200817">
          <w:marLeft w:val="640"/>
          <w:marRight w:val="0"/>
          <w:marTop w:val="0"/>
          <w:marBottom w:val="0"/>
          <w:divBdr>
            <w:top w:val="none" w:sz="0" w:space="0" w:color="auto"/>
            <w:left w:val="none" w:sz="0" w:space="0" w:color="auto"/>
            <w:bottom w:val="none" w:sz="0" w:space="0" w:color="auto"/>
            <w:right w:val="none" w:sz="0" w:space="0" w:color="auto"/>
          </w:divBdr>
        </w:div>
        <w:div w:id="260067695">
          <w:marLeft w:val="640"/>
          <w:marRight w:val="0"/>
          <w:marTop w:val="0"/>
          <w:marBottom w:val="0"/>
          <w:divBdr>
            <w:top w:val="none" w:sz="0" w:space="0" w:color="auto"/>
            <w:left w:val="none" w:sz="0" w:space="0" w:color="auto"/>
            <w:bottom w:val="none" w:sz="0" w:space="0" w:color="auto"/>
            <w:right w:val="none" w:sz="0" w:space="0" w:color="auto"/>
          </w:divBdr>
        </w:div>
        <w:div w:id="793796274">
          <w:marLeft w:val="640"/>
          <w:marRight w:val="0"/>
          <w:marTop w:val="0"/>
          <w:marBottom w:val="0"/>
          <w:divBdr>
            <w:top w:val="none" w:sz="0" w:space="0" w:color="auto"/>
            <w:left w:val="none" w:sz="0" w:space="0" w:color="auto"/>
            <w:bottom w:val="none" w:sz="0" w:space="0" w:color="auto"/>
            <w:right w:val="none" w:sz="0" w:space="0" w:color="auto"/>
          </w:divBdr>
        </w:div>
        <w:div w:id="1766069258">
          <w:marLeft w:val="640"/>
          <w:marRight w:val="0"/>
          <w:marTop w:val="0"/>
          <w:marBottom w:val="0"/>
          <w:divBdr>
            <w:top w:val="none" w:sz="0" w:space="0" w:color="auto"/>
            <w:left w:val="none" w:sz="0" w:space="0" w:color="auto"/>
            <w:bottom w:val="none" w:sz="0" w:space="0" w:color="auto"/>
            <w:right w:val="none" w:sz="0" w:space="0" w:color="auto"/>
          </w:divBdr>
        </w:div>
        <w:div w:id="1546022898">
          <w:marLeft w:val="640"/>
          <w:marRight w:val="0"/>
          <w:marTop w:val="0"/>
          <w:marBottom w:val="0"/>
          <w:divBdr>
            <w:top w:val="none" w:sz="0" w:space="0" w:color="auto"/>
            <w:left w:val="none" w:sz="0" w:space="0" w:color="auto"/>
            <w:bottom w:val="none" w:sz="0" w:space="0" w:color="auto"/>
            <w:right w:val="none" w:sz="0" w:space="0" w:color="auto"/>
          </w:divBdr>
        </w:div>
        <w:div w:id="873812471">
          <w:marLeft w:val="640"/>
          <w:marRight w:val="0"/>
          <w:marTop w:val="0"/>
          <w:marBottom w:val="0"/>
          <w:divBdr>
            <w:top w:val="none" w:sz="0" w:space="0" w:color="auto"/>
            <w:left w:val="none" w:sz="0" w:space="0" w:color="auto"/>
            <w:bottom w:val="none" w:sz="0" w:space="0" w:color="auto"/>
            <w:right w:val="none" w:sz="0" w:space="0" w:color="auto"/>
          </w:divBdr>
        </w:div>
        <w:div w:id="574902627">
          <w:marLeft w:val="640"/>
          <w:marRight w:val="0"/>
          <w:marTop w:val="0"/>
          <w:marBottom w:val="0"/>
          <w:divBdr>
            <w:top w:val="none" w:sz="0" w:space="0" w:color="auto"/>
            <w:left w:val="none" w:sz="0" w:space="0" w:color="auto"/>
            <w:bottom w:val="none" w:sz="0" w:space="0" w:color="auto"/>
            <w:right w:val="none" w:sz="0" w:space="0" w:color="auto"/>
          </w:divBdr>
        </w:div>
        <w:div w:id="1864126273">
          <w:marLeft w:val="640"/>
          <w:marRight w:val="0"/>
          <w:marTop w:val="0"/>
          <w:marBottom w:val="0"/>
          <w:divBdr>
            <w:top w:val="none" w:sz="0" w:space="0" w:color="auto"/>
            <w:left w:val="none" w:sz="0" w:space="0" w:color="auto"/>
            <w:bottom w:val="none" w:sz="0" w:space="0" w:color="auto"/>
            <w:right w:val="none" w:sz="0" w:space="0" w:color="auto"/>
          </w:divBdr>
        </w:div>
        <w:div w:id="141891088">
          <w:marLeft w:val="640"/>
          <w:marRight w:val="0"/>
          <w:marTop w:val="0"/>
          <w:marBottom w:val="0"/>
          <w:divBdr>
            <w:top w:val="none" w:sz="0" w:space="0" w:color="auto"/>
            <w:left w:val="none" w:sz="0" w:space="0" w:color="auto"/>
            <w:bottom w:val="none" w:sz="0" w:space="0" w:color="auto"/>
            <w:right w:val="none" w:sz="0" w:space="0" w:color="auto"/>
          </w:divBdr>
        </w:div>
        <w:div w:id="1602109919">
          <w:marLeft w:val="640"/>
          <w:marRight w:val="0"/>
          <w:marTop w:val="0"/>
          <w:marBottom w:val="0"/>
          <w:divBdr>
            <w:top w:val="none" w:sz="0" w:space="0" w:color="auto"/>
            <w:left w:val="none" w:sz="0" w:space="0" w:color="auto"/>
            <w:bottom w:val="none" w:sz="0" w:space="0" w:color="auto"/>
            <w:right w:val="none" w:sz="0" w:space="0" w:color="auto"/>
          </w:divBdr>
        </w:div>
        <w:div w:id="497967488">
          <w:marLeft w:val="640"/>
          <w:marRight w:val="0"/>
          <w:marTop w:val="0"/>
          <w:marBottom w:val="0"/>
          <w:divBdr>
            <w:top w:val="none" w:sz="0" w:space="0" w:color="auto"/>
            <w:left w:val="none" w:sz="0" w:space="0" w:color="auto"/>
            <w:bottom w:val="none" w:sz="0" w:space="0" w:color="auto"/>
            <w:right w:val="none" w:sz="0" w:space="0" w:color="auto"/>
          </w:divBdr>
        </w:div>
      </w:divsChild>
    </w:div>
    <w:div w:id="518011108">
      <w:bodyDiv w:val="1"/>
      <w:marLeft w:val="0"/>
      <w:marRight w:val="0"/>
      <w:marTop w:val="0"/>
      <w:marBottom w:val="0"/>
      <w:divBdr>
        <w:top w:val="none" w:sz="0" w:space="0" w:color="auto"/>
        <w:left w:val="none" w:sz="0" w:space="0" w:color="auto"/>
        <w:bottom w:val="none" w:sz="0" w:space="0" w:color="auto"/>
        <w:right w:val="none" w:sz="0" w:space="0" w:color="auto"/>
      </w:divBdr>
      <w:divsChild>
        <w:div w:id="1898079626">
          <w:marLeft w:val="640"/>
          <w:marRight w:val="0"/>
          <w:marTop w:val="0"/>
          <w:marBottom w:val="0"/>
          <w:divBdr>
            <w:top w:val="none" w:sz="0" w:space="0" w:color="auto"/>
            <w:left w:val="none" w:sz="0" w:space="0" w:color="auto"/>
            <w:bottom w:val="none" w:sz="0" w:space="0" w:color="auto"/>
            <w:right w:val="none" w:sz="0" w:space="0" w:color="auto"/>
          </w:divBdr>
        </w:div>
        <w:div w:id="2116903762">
          <w:marLeft w:val="640"/>
          <w:marRight w:val="0"/>
          <w:marTop w:val="0"/>
          <w:marBottom w:val="0"/>
          <w:divBdr>
            <w:top w:val="none" w:sz="0" w:space="0" w:color="auto"/>
            <w:left w:val="none" w:sz="0" w:space="0" w:color="auto"/>
            <w:bottom w:val="none" w:sz="0" w:space="0" w:color="auto"/>
            <w:right w:val="none" w:sz="0" w:space="0" w:color="auto"/>
          </w:divBdr>
        </w:div>
        <w:div w:id="1598557616">
          <w:marLeft w:val="640"/>
          <w:marRight w:val="0"/>
          <w:marTop w:val="0"/>
          <w:marBottom w:val="0"/>
          <w:divBdr>
            <w:top w:val="none" w:sz="0" w:space="0" w:color="auto"/>
            <w:left w:val="none" w:sz="0" w:space="0" w:color="auto"/>
            <w:bottom w:val="none" w:sz="0" w:space="0" w:color="auto"/>
            <w:right w:val="none" w:sz="0" w:space="0" w:color="auto"/>
          </w:divBdr>
        </w:div>
        <w:div w:id="437676898">
          <w:marLeft w:val="640"/>
          <w:marRight w:val="0"/>
          <w:marTop w:val="0"/>
          <w:marBottom w:val="0"/>
          <w:divBdr>
            <w:top w:val="none" w:sz="0" w:space="0" w:color="auto"/>
            <w:left w:val="none" w:sz="0" w:space="0" w:color="auto"/>
            <w:bottom w:val="none" w:sz="0" w:space="0" w:color="auto"/>
            <w:right w:val="none" w:sz="0" w:space="0" w:color="auto"/>
          </w:divBdr>
        </w:div>
        <w:div w:id="1093017317">
          <w:marLeft w:val="640"/>
          <w:marRight w:val="0"/>
          <w:marTop w:val="0"/>
          <w:marBottom w:val="0"/>
          <w:divBdr>
            <w:top w:val="none" w:sz="0" w:space="0" w:color="auto"/>
            <w:left w:val="none" w:sz="0" w:space="0" w:color="auto"/>
            <w:bottom w:val="none" w:sz="0" w:space="0" w:color="auto"/>
            <w:right w:val="none" w:sz="0" w:space="0" w:color="auto"/>
          </w:divBdr>
        </w:div>
        <w:div w:id="1292905221">
          <w:marLeft w:val="640"/>
          <w:marRight w:val="0"/>
          <w:marTop w:val="0"/>
          <w:marBottom w:val="0"/>
          <w:divBdr>
            <w:top w:val="none" w:sz="0" w:space="0" w:color="auto"/>
            <w:left w:val="none" w:sz="0" w:space="0" w:color="auto"/>
            <w:bottom w:val="none" w:sz="0" w:space="0" w:color="auto"/>
            <w:right w:val="none" w:sz="0" w:space="0" w:color="auto"/>
          </w:divBdr>
        </w:div>
        <w:div w:id="1848977209">
          <w:marLeft w:val="640"/>
          <w:marRight w:val="0"/>
          <w:marTop w:val="0"/>
          <w:marBottom w:val="0"/>
          <w:divBdr>
            <w:top w:val="none" w:sz="0" w:space="0" w:color="auto"/>
            <w:left w:val="none" w:sz="0" w:space="0" w:color="auto"/>
            <w:bottom w:val="none" w:sz="0" w:space="0" w:color="auto"/>
            <w:right w:val="none" w:sz="0" w:space="0" w:color="auto"/>
          </w:divBdr>
        </w:div>
        <w:div w:id="983506103">
          <w:marLeft w:val="640"/>
          <w:marRight w:val="0"/>
          <w:marTop w:val="0"/>
          <w:marBottom w:val="0"/>
          <w:divBdr>
            <w:top w:val="none" w:sz="0" w:space="0" w:color="auto"/>
            <w:left w:val="none" w:sz="0" w:space="0" w:color="auto"/>
            <w:bottom w:val="none" w:sz="0" w:space="0" w:color="auto"/>
            <w:right w:val="none" w:sz="0" w:space="0" w:color="auto"/>
          </w:divBdr>
        </w:div>
        <w:div w:id="589705604">
          <w:marLeft w:val="640"/>
          <w:marRight w:val="0"/>
          <w:marTop w:val="0"/>
          <w:marBottom w:val="0"/>
          <w:divBdr>
            <w:top w:val="none" w:sz="0" w:space="0" w:color="auto"/>
            <w:left w:val="none" w:sz="0" w:space="0" w:color="auto"/>
            <w:bottom w:val="none" w:sz="0" w:space="0" w:color="auto"/>
            <w:right w:val="none" w:sz="0" w:space="0" w:color="auto"/>
          </w:divBdr>
        </w:div>
        <w:div w:id="890919035">
          <w:marLeft w:val="640"/>
          <w:marRight w:val="0"/>
          <w:marTop w:val="0"/>
          <w:marBottom w:val="0"/>
          <w:divBdr>
            <w:top w:val="none" w:sz="0" w:space="0" w:color="auto"/>
            <w:left w:val="none" w:sz="0" w:space="0" w:color="auto"/>
            <w:bottom w:val="none" w:sz="0" w:space="0" w:color="auto"/>
            <w:right w:val="none" w:sz="0" w:space="0" w:color="auto"/>
          </w:divBdr>
        </w:div>
        <w:div w:id="450517223">
          <w:marLeft w:val="640"/>
          <w:marRight w:val="0"/>
          <w:marTop w:val="0"/>
          <w:marBottom w:val="0"/>
          <w:divBdr>
            <w:top w:val="none" w:sz="0" w:space="0" w:color="auto"/>
            <w:left w:val="none" w:sz="0" w:space="0" w:color="auto"/>
            <w:bottom w:val="none" w:sz="0" w:space="0" w:color="auto"/>
            <w:right w:val="none" w:sz="0" w:space="0" w:color="auto"/>
          </w:divBdr>
        </w:div>
        <w:div w:id="978414876">
          <w:marLeft w:val="640"/>
          <w:marRight w:val="0"/>
          <w:marTop w:val="0"/>
          <w:marBottom w:val="0"/>
          <w:divBdr>
            <w:top w:val="none" w:sz="0" w:space="0" w:color="auto"/>
            <w:left w:val="none" w:sz="0" w:space="0" w:color="auto"/>
            <w:bottom w:val="none" w:sz="0" w:space="0" w:color="auto"/>
            <w:right w:val="none" w:sz="0" w:space="0" w:color="auto"/>
          </w:divBdr>
        </w:div>
        <w:div w:id="1726416565">
          <w:marLeft w:val="640"/>
          <w:marRight w:val="0"/>
          <w:marTop w:val="0"/>
          <w:marBottom w:val="0"/>
          <w:divBdr>
            <w:top w:val="none" w:sz="0" w:space="0" w:color="auto"/>
            <w:left w:val="none" w:sz="0" w:space="0" w:color="auto"/>
            <w:bottom w:val="none" w:sz="0" w:space="0" w:color="auto"/>
            <w:right w:val="none" w:sz="0" w:space="0" w:color="auto"/>
          </w:divBdr>
        </w:div>
        <w:div w:id="1225680935">
          <w:marLeft w:val="640"/>
          <w:marRight w:val="0"/>
          <w:marTop w:val="0"/>
          <w:marBottom w:val="0"/>
          <w:divBdr>
            <w:top w:val="none" w:sz="0" w:space="0" w:color="auto"/>
            <w:left w:val="none" w:sz="0" w:space="0" w:color="auto"/>
            <w:bottom w:val="none" w:sz="0" w:space="0" w:color="auto"/>
            <w:right w:val="none" w:sz="0" w:space="0" w:color="auto"/>
          </w:divBdr>
        </w:div>
        <w:div w:id="1162429954">
          <w:marLeft w:val="640"/>
          <w:marRight w:val="0"/>
          <w:marTop w:val="0"/>
          <w:marBottom w:val="0"/>
          <w:divBdr>
            <w:top w:val="none" w:sz="0" w:space="0" w:color="auto"/>
            <w:left w:val="none" w:sz="0" w:space="0" w:color="auto"/>
            <w:bottom w:val="none" w:sz="0" w:space="0" w:color="auto"/>
            <w:right w:val="none" w:sz="0" w:space="0" w:color="auto"/>
          </w:divBdr>
        </w:div>
        <w:div w:id="1750269974">
          <w:marLeft w:val="640"/>
          <w:marRight w:val="0"/>
          <w:marTop w:val="0"/>
          <w:marBottom w:val="0"/>
          <w:divBdr>
            <w:top w:val="none" w:sz="0" w:space="0" w:color="auto"/>
            <w:left w:val="none" w:sz="0" w:space="0" w:color="auto"/>
            <w:bottom w:val="none" w:sz="0" w:space="0" w:color="auto"/>
            <w:right w:val="none" w:sz="0" w:space="0" w:color="auto"/>
          </w:divBdr>
        </w:div>
        <w:div w:id="1691879434">
          <w:marLeft w:val="640"/>
          <w:marRight w:val="0"/>
          <w:marTop w:val="0"/>
          <w:marBottom w:val="0"/>
          <w:divBdr>
            <w:top w:val="none" w:sz="0" w:space="0" w:color="auto"/>
            <w:left w:val="none" w:sz="0" w:space="0" w:color="auto"/>
            <w:bottom w:val="none" w:sz="0" w:space="0" w:color="auto"/>
            <w:right w:val="none" w:sz="0" w:space="0" w:color="auto"/>
          </w:divBdr>
        </w:div>
        <w:div w:id="2089762176">
          <w:marLeft w:val="640"/>
          <w:marRight w:val="0"/>
          <w:marTop w:val="0"/>
          <w:marBottom w:val="0"/>
          <w:divBdr>
            <w:top w:val="none" w:sz="0" w:space="0" w:color="auto"/>
            <w:left w:val="none" w:sz="0" w:space="0" w:color="auto"/>
            <w:bottom w:val="none" w:sz="0" w:space="0" w:color="auto"/>
            <w:right w:val="none" w:sz="0" w:space="0" w:color="auto"/>
          </w:divBdr>
        </w:div>
        <w:div w:id="2099668595">
          <w:marLeft w:val="640"/>
          <w:marRight w:val="0"/>
          <w:marTop w:val="0"/>
          <w:marBottom w:val="0"/>
          <w:divBdr>
            <w:top w:val="none" w:sz="0" w:space="0" w:color="auto"/>
            <w:left w:val="none" w:sz="0" w:space="0" w:color="auto"/>
            <w:bottom w:val="none" w:sz="0" w:space="0" w:color="auto"/>
            <w:right w:val="none" w:sz="0" w:space="0" w:color="auto"/>
          </w:divBdr>
        </w:div>
        <w:div w:id="2046327200">
          <w:marLeft w:val="640"/>
          <w:marRight w:val="0"/>
          <w:marTop w:val="0"/>
          <w:marBottom w:val="0"/>
          <w:divBdr>
            <w:top w:val="none" w:sz="0" w:space="0" w:color="auto"/>
            <w:left w:val="none" w:sz="0" w:space="0" w:color="auto"/>
            <w:bottom w:val="none" w:sz="0" w:space="0" w:color="auto"/>
            <w:right w:val="none" w:sz="0" w:space="0" w:color="auto"/>
          </w:divBdr>
        </w:div>
        <w:div w:id="280260545">
          <w:marLeft w:val="640"/>
          <w:marRight w:val="0"/>
          <w:marTop w:val="0"/>
          <w:marBottom w:val="0"/>
          <w:divBdr>
            <w:top w:val="none" w:sz="0" w:space="0" w:color="auto"/>
            <w:left w:val="none" w:sz="0" w:space="0" w:color="auto"/>
            <w:bottom w:val="none" w:sz="0" w:space="0" w:color="auto"/>
            <w:right w:val="none" w:sz="0" w:space="0" w:color="auto"/>
          </w:divBdr>
        </w:div>
        <w:div w:id="1490756968">
          <w:marLeft w:val="640"/>
          <w:marRight w:val="0"/>
          <w:marTop w:val="0"/>
          <w:marBottom w:val="0"/>
          <w:divBdr>
            <w:top w:val="none" w:sz="0" w:space="0" w:color="auto"/>
            <w:left w:val="none" w:sz="0" w:space="0" w:color="auto"/>
            <w:bottom w:val="none" w:sz="0" w:space="0" w:color="auto"/>
            <w:right w:val="none" w:sz="0" w:space="0" w:color="auto"/>
          </w:divBdr>
        </w:div>
        <w:div w:id="587928766">
          <w:marLeft w:val="640"/>
          <w:marRight w:val="0"/>
          <w:marTop w:val="0"/>
          <w:marBottom w:val="0"/>
          <w:divBdr>
            <w:top w:val="none" w:sz="0" w:space="0" w:color="auto"/>
            <w:left w:val="none" w:sz="0" w:space="0" w:color="auto"/>
            <w:bottom w:val="none" w:sz="0" w:space="0" w:color="auto"/>
            <w:right w:val="none" w:sz="0" w:space="0" w:color="auto"/>
          </w:divBdr>
        </w:div>
        <w:div w:id="1405687437">
          <w:marLeft w:val="640"/>
          <w:marRight w:val="0"/>
          <w:marTop w:val="0"/>
          <w:marBottom w:val="0"/>
          <w:divBdr>
            <w:top w:val="none" w:sz="0" w:space="0" w:color="auto"/>
            <w:left w:val="none" w:sz="0" w:space="0" w:color="auto"/>
            <w:bottom w:val="none" w:sz="0" w:space="0" w:color="auto"/>
            <w:right w:val="none" w:sz="0" w:space="0" w:color="auto"/>
          </w:divBdr>
        </w:div>
        <w:div w:id="800420771">
          <w:marLeft w:val="640"/>
          <w:marRight w:val="0"/>
          <w:marTop w:val="0"/>
          <w:marBottom w:val="0"/>
          <w:divBdr>
            <w:top w:val="none" w:sz="0" w:space="0" w:color="auto"/>
            <w:left w:val="none" w:sz="0" w:space="0" w:color="auto"/>
            <w:bottom w:val="none" w:sz="0" w:space="0" w:color="auto"/>
            <w:right w:val="none" w:sz="0" w:space="0" w:color="auto"/>
          </w:divBdr>
        </w:div>
        <w:div w:id="1878809803">
          <w:marLeft w:val="640"/>
          <w:marRight w:val="0"/>
          <w:marTop w:val="0"/>
          <w:marBottom w:val="0"/>
          <w:divBdr>
            <w:top w:val="none" w:sz="0" w:space="0" w:color="auto"/>
            <w:left w:val="none" w:sz="0" w:space="0" w:color="auto"/>
            <w:bottom w:val="none" w:sz="0" w:space="0" w:color="auto"/>
            <w:right w:val="none" w:sz="0" w:space="0" w:color="auto"/>
          </w:divBdr>
        </w:div>
        <w:div w:id="169565275">
          <w:marLeft w:val="640"/>
          <w:marRight w:val="0"/>
          <w:marTop w:val="0"/>
          <w:marBottom w:val="0"/>
          <w:divBdr>
            <w:top w:val="none" w:sz="0" w:space="0" w:color="auto"/>
            <w:left w:val="none" w:sz="0" w:space="0" w:color="auto"/>
            <w:bottom w:val="none" w:sz="0" w:space="0" w:color="auto"/>
            <w:right w:val="none" w:sz="0" w:space="0" w:color="auto"/>
          </w:divBdr>
        </w:div>
        <w:div w:id="849103036">
          <w:marLeft w:val="640"/>
          <w:marRight w:val="0"/>
          <w:marTop w:val="0"/>
          <w:marBottom w:val="0"/>
          <w:divBdr>
            <w:top w:val="none" w:sz="0" w:space="0" w:color="auto"/>
            <w:left w:val="none" w:sz="0" w:space="0" w:color="auto"/>
            <w:bottom w:val="none" w:sz="0" w:space="0" w:color="auto"/>
            <w:right w:val="none" w:sz="0" w:space="0" w:color="auto"/>
          </w:divBdr>
        </w:div>
        <w:div w:id="56439983">
          <w:marLeft w:val="640"/>
          <w:marRight w:val="0"/>
          <w:marTop w:val="0"/>
          <w:marBottom w:val="0"/>
          <w:divBdr>
            <w:top w:val="none" w:sz="0" w:space="0" w:color="auto"/>
            <w:left w:val="none" w:sz="0" w:space="0" w:color="auto"/>
            <w:bottom w:val="none" w:sz="0" w:space="0" w:color="auto"/>
            <w:right w:val="none" w:sz="0" w:space="0" w:color="auto"/>
          </w:divBdr>
        </w:div>
        <w:div w:id="798688214">
          <w:marLeft w:val="640"/>
          <w:marRight w:val="0"/>
          <w:marTop w:val="0"/>
          <w:marBottom w:val="0"/>
          <w:divBdr>
            <w:top w:val="none" w:sz="0" w:space="0" w:color="auto"/>
            <w:left w:val="none" w:sz="0" w:space="0" w:color="auto"/>
            <w:bottom w:val="none" w:sz="0" w:space="0" w:color="auto"/>
            <w:right w:val="none" w:sz="0" w:space="0" w:color="auto"/>
          </w:divBdr>
        </w:div>
        <w:div w:id="783311444">
          <w:marLeft w:val="640"/>
          <w:marRight w:val="0"/>
          <w:marTop w:val="0"/>
          <w:marBottom w:val="0"/>
          <w:divBdr>
            <w:top w:val="none" w:sz="0" w:space="0" w:color="auto"/>
            <w:left w:val="none" w:sz="0" w:space="0" w:color="auto"/>
            <w:bottom w:val="none" w:sz="0" w:space="0" w:color="auto"/>
            <w:right w:val="none" w:sz="0" w:space="0" w:color="auto"/>
          </w:divBdr>
        </w:div>
        <w:div w:id="1554611663">
          <w:marLeft w:val="640"/>
          <w:marRight w:val="0"/>
          <w:marTop w:val="0"/>
          <w:marBottom w:val="0"/>
          <w:divBdr>
            <w:top w:val="none" w:sz="0" w:space="0" w:color="auto"/>
            <w:left w:val="none" w:sz="0" w:space="0" w:color="auto"/>
            <w:bottom w:val="none" w:sz="0" w:space="0" w:color="auto"/>
            <w:right w:val="none" w:sz="0" w:space="0" w:color="auto"/>
          </w:divBdr>
        </w:div>
        <w:div w:id="358776595">
          <w:marLeft w:val="640"/>
          <w:marRight w:val="0"/>
          <w:marTop w:val="0"/>
          <w:marBottom w:val="0"/>
          <w:divBdr>
            <w:top w:val="none" w:sz="0" w:space="0" w:color="auto"/>
            <w:left w:val="none" w:sz="0" w:space="0" w:color="auto"/>
            <w:bottom w:val="none" w:sz="0" w:space="0" w:color="auto"/>
            <w:right w:val="none" w:sz="0" w:space="0" w:color="auto"/>
          </w:divBdr>
        </w:div>
        <w:div w:id="898518360">
          <w:marLeft w:val="640"/>
          <w:marRight w:val="0"/>
          <w:marTop w:val="0"/>
          <w:marBottom w:val="0"/>
          <w:divBdr>
            <w:top w:val="none" w:sz="0" w:space="0" w:color="auto"/>
            <w:left w:val="none" w:sz="0" w:space="0" w:color="auto"/>
            <w:bottom w:val="none" w:sz="0" w:space="0" w:color="auto"/>
            <w:right w:val="none" w:sz="0" w:space="0" w:color="auto"/>
          </w:divBdr>
        </w:div>
        <w:div w:id="1407997754">
          <w:marLeft w:val="640"/>
          <w:marRight w:val="0"/>
          <w:marTop w:val="0"/>
          <w:marBottom w:val="0"/>
          <w:divBdr>
            <w:top w:val="none" w:sz="0" w:space="0" w:color="auto"/>
            <w:left w:val="none" w:sz="0" w:space="0" w:color="auto"/>
            <w:bottom w:val="none" w:sz="0" w:space="0" w:color="auto"/>
            <w:right w:val="none" w:sz="0" w:space="0" w:color="auto"/>
          </w:divBdr>
        </w:div>
        <w:div w:id="1869440926">
          <w:marLeft w:val="640"/>
          <w:marRight w:val="0"/>
          <w:marTop w:val="0"/>
          <w:marBottom w:val="0"/>
          <w:divBdr>
            <w:top w:val="none" w:sz="0" w:space="0" w:color="auto"/>
            <w:left w:val="none" w:sz="0" w:space="0" w:color="auto"/>
            <w:bottom w:val="none" w:sz="0" w:space="0" w:color="auto"/>
            <w:right w:val="none" w:sz="0" w:space="0" w:color="auto"/>
          </w:divBdr>
        </w:div>
        <w:div w:id="801079263">
          <w:marLeft w:val="640"/>
          <w:marRight w:val="0"/>
          <w:marTop w:val="0"/>
          <w:marBottom w:val="0"/>
          <w:divBdr>
            <w:top w:val="none" w:sz="0" w:space="0" w:color="auto"/>
            <w:left w:val="none" w:sz="0" w:space="0" w:color="auto"/>
            <w:bottom w:val="none" w:sz="0" w:space="0" w:color="auto"/>
            <w:right w:val="none" w:sz="0" w:space="0" w:color="auto"/>
          </w:divBdr>
        </w:div>
        <w:div w:id="1066877282">
          <w:marLeft w:val="640"/>
          <w:marRight w:val="0"/>
          <w:marTop w:val="0"/>
          <w:marBottom w:val="0"/>
          <w:divBdr>
            <w:top w:val="none" w:sz="0" w:space="0" w:color="auto"/>
            <w:left w:val="none" w:sz="0" w:space="0" w:color="auto"/>
            <w:bottom w:val="none" w:sz="0" w:space="0" w:color="auto"/>
            <w:right w:val="none" w:sz="0" w:space="0" w:color="auto"/>
          </w:divBdr>
        </w:div>
        <w:div w:id="1737047330">
          <w:marLeft w:val="640"/>
          <w:marRight w:val="0"/>
          <w:marTop w:val="0"/>
          <w:marBottom w:val="0"/>
          <w:divBdr>
            <w:top w:val="none" w:sz="0" w:space="0" w:color="auto"/>
            <w:left w:val="none" w:sz="0" w:space="0" w:color="auto"/>
            <w:bottom w:val="none" w:sz="0" w:space="0" w:color="auto"/>
            <w:right w:val="none" w:sz="0" w:space="0" w:color="auto"/>
          </w:divBdr>
        </w:div>
        <w:div w:id="1639722808">
          <w:marLeft w:val="640"/>
          <w:marRight w:val="0"/>
          <w:marTop w:val="0"/>
          <w:marBottom w:val="0"/>
          <w:divBdr>
            <w:top w:val="none" w:sz="0" w:space="0" w:color="auto"/>
            <w:left w:val="none" w:sz="0" w:space="0" w:color="auto"/>
            <w:bottom w:val="none" w:sz="0" w:space="0" w:color="auto"/>
            <w:right w:val="none" w:sz="0" w:space="0" w:color="auto"/>
          </w:divBdr>
        </w:div>
      </w:divsChild>
    </w:div>
    <w:div w:id="521356654">
      <w:bodyDiv w:val="1"/>
      <w:marLeft w:val="0"/>
      <w:marRight w:val="0"/>
      <w:marTop w:val="0"/>
      <w:marBottom w:val="0"/>
      <w:divBdr>
        <w:top w:val="none" w:sz="0" w:space="0" w:color="auto"/>
        <w:left w:val="none" w:sz="0" w:space="0" w:color="auto"/>
        <w:bottom w:val="none" w:sz="0" w:space="0" w:color="auto"/>
        <w:right w:val="none" w:sz="0" w:space="0" w:color="auto"/>
      </w:divBdr>
      <w:divsChild>
        <w:div w:id="561210658">
          <w:marLeft w:val="480"/>
          <w:marRight w:val="0"/>
          <w:marTop w:val="0"/>
          <w:marBottom w:val="0"/>
          <w:divBdr>
            <w:top w:val="none" w:sz="0" w:space="0" w:color="auto"/>
            <w:left w:val="none" w:sz="0" w:space="0" w:color="auto"/>
            <w:bottom w:val="none" w:sz="0" w:space="0" w:color="auto"/>
            <w:right w:val="none" w:sz="0" w:space="0" w:color="auto"/>
          </w:divBdr>
        </w:div>
        <w:div w:id="1781416634">
          <w:marLeft w:val="480"/>
          <w:marRight w:val="0"/>
          <w:marTop w:val="0"/>
          <w:marBottom w:val="0"/>
          <w:divBdr>
            <w:top w:val="none" w:sz="0" w:space="0" w:color="auto"/>
            <w:left w:val="none" w:sz="0" w:space="0" w:color="auto"/>
            <w:bottom w:val="none" w:sz="0" w:space="0" w:color="auto"/>
            <w:right w:val="none" w:sz="0" w:space="0" w:color="auto"/>
          </w:divBdr>
        </w:div>
        <w:div w:id="2000233125">
          <w:marLeft w:val="480"/>
          <w:marRight w:val="0"/>
          <w:marTop w:val="0"/>
          <w:marBottom w:val="0"/>
          <w:divBdr>
            <w:top w:val="none" w:sz="0" w:space="0" w:color="auto"/>
            <w:left w:val="none" w:sz="0" w:space="0" w:color="auto"/>
            <w:bottom w:val="none" w:sz="0" w:space="0" w:color="auto"/>
            <w:right w:val="none" w:sz="0" w:space="0" w:color="auto"/>
          </w:divBdr>
        </w:div>
        <w:div w:id="795223644">
          <w:marLeft w:val="480"/>
          <w:marRight w:val="0"/>
          <w:marTop w:val="0"/>
          <w:marBottom w:val="0"/>
          <w:divBdr>
            <w:top w:val="none" w:sz="0" w:space="0" w:color="auto"/>
            <w:left w:val="none" w:sz="0" w:space="0" w:color="auto"/>
            <w:bottom w:val="none" w:sz="0" w:space="0" w:color="auto"/>
            <w:right w:val="none" w:sz="0" w:space="0" w:color="auto"/>
          </w:divBdr>
        </w:div>
        <w:div w:id="514340918">
          <w:marLeft w:val="480"/>
          <w:marRight w:val="0"/>
          <w:marTop w:val="0"/>
          <w:marBottom w:val="0"/>
          <w:divBdr>
            <w:top w:val="none" w:sz="0" w:space="0" w:color="auto"/>
            <w:left w:val="none" w:sz="0" w:space="0" w:color="auto"/>
            <w:bottom w:val="none" w:sz="0" w:space="0" w:color="auto"/>
            <w:right w:val="none" w:sz="0" w:space="0" w:color="auto"/>
          </w:divBdr>
        </w:div>
        <w:div w:id="424419349">
          <w:marLeft w:val="480"/>
          <w:marRight w:val="0"/>
          <w:marTop w:val="0"/>
          <w:marBottom w:val="0"/>
          <w:divBdr>
            <w:top w:val="none" w:sz="0" w:space="0" w:color="auto"/>
            <w:left w:val="none" w:sz="0" w:space="0" w:color="auto"/>
            <w:bottom w:val="none" w:sz="0" w:space="0" w:color="auto"/>
            <w:right w:val="none" w:sz="0" w:space="0" w:color="auto"/>
          </w:divBdr>
        </w:div>
        <w:div w:id="1751656403">
          <w:marLeft w:val="480"/>
          <w:marRight w:val="0"/>
          <w:marTop w:val="0"/>
          <w:marBottom w:val="0"/>
          <w:divBdr>
            <w:top w:val="none" w:sz="0" w:space="0" w:color="auto"/>
            <w:left w:val="none" w:sz="0" w:space="0" w:color="auto"/>
            <w:bottom w:val="none" w:sz="0" w:space="0" w:color="auto"/>
            <w:right w:val="none" w:sz="0" w:space="0" w:color="auto"/>
          </w:divBdr>
        </w:div>
        <w:div w:id="1837450149">
          <w:marLeft w:val="480"/>
          <w:marRight w:val="0"/>
          <w:marTop w:val="0"/>
          <w:marBottom w:val="0"/>
          <w:divBdr>
            <w:top w:val="none" w:sz="0" w:space="0" w:color="auto"/>
            <w:left w:val="none" w:sz="0" w:space="0" w:color="auto"/>
            <w:bottom w:val="none" w:sz="0" w:space="0" w:color="auto"/>
            <w:right w:val="none" w:sz="0" w:space="0" w:color="auto"/>
          </w:divBdr>
        </w:div>
        <w:div w:id="766539474">
          <w:marLeft w:val="480"/>
          <w:marRight w:val="0"/>
          <w:marTop w:val="0"/>
          <w:marBottom w:val="0"/>
          <w:divBdr>
            <w:top w:val="none" w:sz="0" w:space="0" w:color="auto"/>
            <w:left w:val="none" w:sz="0" w:space="0" w:color="auto"/>
            <w:bottom w:val="none" w:sz="0" w:space="0" w:color="auto"/>
            <w:right w:val="none" w:sz="0" w:space="0" w:color="auto"/>
          </w:divBdr>
        </w:div>
        <w:div w:id="1878159193">
          <w:marLeft w:val="480"/>
          <w:marRight w:val="0"/>
          <w:marTop w:val="0"/>
          <w:marBottom w:val="0"/>
          <w:divBdr>
            <w:top w:val="none" w:sz="0" w:space="0" w:color="auto"/>
            <w:left w:val="none" w:sz="0" w:space="0" w:color="auto"/>
            <w:bottom w:val="none" w:sz="0" w:space="0" w:color="auto"/>
            <w:right w:val="none" w:sz="0" w:space="0" w:color="auto"/>
          </w:divBdr>
        </w:div>
        <w:div w:id="1650358819">
          <w:marLeft w:val="480"/>
          <w:marRight w:val="0"/>
          <w:marTop w:val="0"/>
          <w:marBottom w:val="0"/>
          <w:divBdr>
            <w:top w:val="none" w:sz="0" w:space="0" w:color="auto"/>
            <w:left w:val="none" w:sz="0" w:space="0" w:color="auto"/>
            <w:bottom w:val="none" w:sz="0" w:space="0" w:color="auto"/>
            <w:right w:val="none" w:sz="0" w:space="0" w:color="auto"/>
          </w:divBdr>
        </w:div>
        <w:div w:id="1063262062">
          <w:marLeft w:val="480"/>
          <w:marRight w:val="0"/>
          <w:marTop w:val="0"/>
          <w:marBottom w:val="0"/>
          <w:divBdr>
            <w:top w:val="none" w:sz="0" w:space="0" w:color="auto"/>
            <w:left w:val="none" w:sz="0" w:space="0" w:color="auto"/>
            <w:bottom w:val="none" w:sz="0" w:space="0" w:color="auto"/>
            <w:right w:val="none" w:sz="0" w:space="0" w:color="auto"/>
          </w:divBdr>
        </w:div>
        <w:div w:id="1616213282">
          <w:marLeft w:val="480"/>
          <w:marRight w:val="0"/>
          <w:marTop w:val="0"/>
          <w:marBottom w:val="0"/>
          <w:divBdr>
            <w:top w:val="none" w:sz="0" w:space="0" w:color="auto"/>
            <w:left w:val="none" w:sz="0" w:space="0" w:color="auto"/>
            <w:bottom w:val="none" w:sz="0" w:space="0" w:color="auto"/>
            <w:right w:val="none" w:sz="0" w:space="0" w:color="auto"/>
          </w:divBdr>
        </w:div>
        <w:div w:id="1097363381">
          <w:marLeft w:val="480"/>
          <w:marRight w:val="0"/>
          <w:marTop w:val="0"/>
          <w:marBottom w:val="0"/>
          <w:divBdr>
            <w:top w:val="none" w:sz="0" w:space="0" w:color="auto"/>
            <w:left w:val="none" w:sz="0" w:space="0" w:color="auto"/>
            <w:bottom w:val="none" w:sz="0" w:space="0" w:color="auto"/>
            <w:right w:val="none" w:sz="0" w:space="0" w:color="auto"/>
          </w:divBdr>
        </w:div>
        <w:div w:id="634027918">
          <w:marLeft w:val="480"/>
          <w:marRight w:val="0"/>
          <w:marTop w:val="0"/>
          <w:marBottom w:val="0"/>
          <w:divBdr>
            <w:top w:val="none" w:sz="0" w:space="0" w:color="auto"/>
            <w:left w:val="none" w:sz="0" w:space="0" w:color="auto"/>
            <w:bottom w:val="none" w:sz="0" w:space="0" w:color="auto"/>
            <w:right w:val="none" w:sz="0" w:space="0" w:color="auto"/>
          </w:divBdr>
        </w:div>
        <w:div w:id="128134648">
          <w:marLeft w:val="480"/>
          <w:marRight w:val="0"/>
          <w:marTop w:val="0"/>
          <w:marBottom w:val="0"/>
          <w:divBdr>
            <w:top w:val="none" w:sz="0" w:space="0" w:color="auto"/>
            <w:left w:val="none" w:sz="0" w:space="0" w:color="auto"/>
            <w:bottom w:val="none" w:sz="0" w:space="0" w:color="auto"/>
            <w:right w:val="none" w:sz="0" w:space="0" w:color="auto"/>
          </w:divBdr>
        </w:div>
        <w:div w:id="716468003">
          <w:marLeft w:val="480"/>
          <w:marRight w:val="0"/>
          <w:marTop w:val="0"/>
          <w:marBottom w:val="0"/>
          <w:divBdr>
            <w:top w:val="none" w:sz="0" w:space="0" w:color="auto"/>
            <w:left w:val="none" w:sz="0" w:space="0" w:color="auto"/>
            <w:bottom w:val="none" w:sz="0" w:space="0" w:color="auto"/>
            <w:right w:val="none" w:sz="0" w:space="0" w:color="auto"/>
          </w:divBdr>
        </w:div>
        <w:div w:id="1106120531">
          <w:marLeft w:val="480"/>
          <w:marRight w:val="0"/>
          <w:marTop w:val="0"/>
          <w:marBottom w:val="0"/>
          <w:divBdr>
            <w:top w:val="none" w:sz="0" w:space="0" w:color="auto"/>
            <w:left w:val="none" w:sz="0" w:space="0" w:color="auto"/>
            <w:bottom w:val="none" w:sz="0" w:space="0" w:color="auto"/>
            <w:right w:val="none" w:sz="0" w:space="0" w:color="auto"/>
          </w:divBdr>
        </w:div>
        <w:div w:id="2135950773">
          <w:marLeft w:val="480"/>
          <w:marRight w:val="0"/>
          <w:marTop w:val="0"/>
          <w:marBottom w:val="0"/>
          <w:divBdr>
            <w:top w:val="none" w:sz="0" w:space="0" w:color="auto"/>
            <w:left w:val="none" w:sz="0" w:space="0" w:color="auto"/>
            <w:bottom w:val="none" w:sz="0" w:space="0" w:color="auto"/>
            <w:right w:val="none" w:sz="0" w:space="0" w:color="auto"/>
          </w:divBdr>
        </w:div>
        <w:div w:id="4478549">
          <w:marLeft w:val="480"/>
          <w:marRight w:val="0"/>
          <w:marTop w:val="0"/>
          <w:marBottom w:val="0"/>
          <w:divBdr>
            <w:top w:val="none" w:sz="0" w:space="0" w:color="auto"/>
            <w:left w:val="none" w:sz="0" w:space="0" w:color="auto"/>
            <w:bottom w:val="none" w:sz="0" w:space="0" w:color="auto"/>
            <w:right w:val="none" w:sz="0" w:space="0" w:color="auto"/>
          </w:divBdr>
        </w:div>
        <w:div w:id="353190703">
          <w:marLeft w:val="480"/>
          <w:marRight w:val="0"/>
          <w:marTop w:val="0"/>
          <w:marBottom w:val="0"/>
          <w:divBdr>
            <w:top w:val="none" w:sz="0" w:space="0" w:color="auto"/>
            <w:left w:val="none" w:sz="0" w:space="0" w:color="auto"/>
            <w:bottom w:val="none" w:sz="0" w:space="0" w:color="auto"/>
            <w:right w:val="none" w:sz="0" w:space="0" w:color="auto"/>
          </w:divBdr>
        </w:div>
        <w:div w:id="15933882">
          <w:marLeft w:val="480"/>
          <w:marRight w:val="0"/>
          <w:marTop w:val="0"/>
          <w:marBottom w:val="0"/>
          <w:divBdr>
            <w:top w:val="none" w:sz="0" w:space="0" w:color="auto"/>
            <w:left w:val="none" w:sz="0" w:space="0" w:color="auto"/>
            <w:bottom w:val="none" w:sz="0" w:space="0" w:color="auto"/>
            <w:right w:val="none" w:sz="0" w:space="0" w:color="auto"/>
          </w:divBdr>
        </w:div>
        <w:div w:id="1579438637">
          <w:marLeft w:val="480"/>
          <w:marRight w:val="0"/>
          <w:marTop w:val="0"/>
          <w:marBottom w:val="0"/>
          <w:divBdr>
            <w:top w:val="none" w:sz="0" w:space="0" w:color="auto"/>
            <w:left w:val="none" w:sz="0" w:space="0" w:color="auto"/>
            <w:bottom w:val="none" w:sz="0" w:space="0" w:color="auto"/>
            <w:right w:val="none" w:sz="0" w:space="0" w:color="auto"/>
          </w:divBdr>
        </w:div>
        <w:div w:id="493186301">
          <w:marLeft w:val="480"/>
          <w:marRight w:val="0"/>
          <w:marTop w:val="0"/>
          <w:marBottom w:val="0"/>
          <w:divBdr>
            <w:top w:val="none" w:sz="0" w:space="0" w:color="auto"/>
            <w:left w:val="none" w:sz="0" w:space="0" w:color="auto"/>
            <w:bottom w:val="none" w:sz="0" w:space="0" w:color="auto"/>
            <w:right w:val="none" w:sz="0" w:space="0" w:color="auto"/>
          </w:divBdr>
        </w:div>
        <w:div w:id="1490055483">
          <w:marLeft w:val="480"/>
          <w:marRight w:val="0"/>
          <w:marTop w:val="0"/>
          <w:marBottom w:val="0"/>
          <w:divBdr>
            <w:top w:val="none" w:sz="0" w:space="0" w:color="auto"/>
            <w:left w:val="none" w:sz="0" w:space="0" w:color="auto"/>
            <w:bottom w:val="none" w:sz="0" w:space="0" w:color="auto"/>
            <w:right w:val="none" w:sz="0" w:space="0" w:color="auto"/>
          </w:divBdr>
        </w:div>
        <w:div w:id="13042853">
          <w:marLeft w:val="480"/>
          <w:marRight w:val="0"/>
          <w:marTop w:val="0"/>
          <w:marBottom w:val="0"/>
          <w:divBdr>
            <w:top w:val="none" w:sz="0" w:space="0" w:color="auto"/>
            <w:left w:val="none" w:sz="0" w:space="0" w:color="auto"/>
            <w:bottom w:val="none" w:sz="0" w:space="0" w:color="auto"/>
            <w:right w:val="none" w:sz="0" w:space="0" w:color="auto"/>
          </w:divBdr>
        </w:div>
        <w:div w:id="829253700">
          <w:marLeft w:val="480"/>
          <w:marRight w:val="0"/>
          <w:marTop w:val="0"/>
          <w:marBottom w:val="0"/>
          <w:divBdr>
            <w:top w:val="none" w:sz="0" w:space="0" w:color="auto"/>
            <w:left w:val="none" w:sz="0" w:space="0" w:color="auto"/>
            <w:bottom w:val="none" w:sz="0" w:space="0" w:color="auto"/>
            <w:right w:val="none" w:sz="0" w:space="0" w:color="auto"/>
          </w:divBdr>
        </w:div>
      </w:divsChild>
    </w:div>
    <w:div w:id="522014151">
      <w:bodyDiv w:val="1"/>
      <w:marLeft w:val="0"/>
      <w:marRight w:val="0"/>
      <w:marTop w:val="0"/>
      <w:marBottom w:val="0"/>
      <w:divBdr>
        <w:top w:val="none" w:sz="0" w:space="0" w:color="auto"/>
        <w:left w:val="none" w:sz="0" w:space="0" w:color="auto"/>
        <w:bottom w:val="none" w:sz="0" w:space="0" w:color="auto"/>
        <w:right w:val="none" w:sz="0" w:space="0" w:color="auto"/>
      </w:divBdr>
      <w:divsChild>
        <w:div w:id="1864173712">
          <w:marLeft w:val="480"/>
          <w:marRight w:val="0"/>
          <w:marTop w:val="0"/>
          <w:marBottom w:val="0"/>
          <w:divBdr>
            <w:top w:val="none" w:sz="0" w:space="0" w:color="auto"/>
            <w:left w:val="none" w:sz="0" w:space="0" w:color="auto"/>
            <w:bottom w:val="none" w:sz="0" w:space="0" w:color="auto"/>
            <w:right w:val="none" w:sz="0" w:space="0" w:color="auto"/>
          </w:divBdr>
        </w:div>
        <w:div w:id="190534614">
          <w:marLeft w:val="480"/>
          <w:marRight w:val="0"/>
          <w:marTop w:val="0"/>
          <w:marBottom w:val="0"/>
          <w:divBdr>
            <w:top w:val="none" w:sz="0" w:space="0" w:color="auto"/>
            <w:left w:val="none" w:sz="0" w:space="0" w:color="auto"/>
            <w:bottom w:val="none" w:sz="0" w:space="0" w:color="auto"/>
            <w:right w:val="none" w:sz="0" w:space="0" w:color="auto"/>
          </w:divBdr>
        </w:div>
        <w:div w:id="1598825318">
          <w:marLeft w:val="480"/>
          <w:marRight w:val="0"/>
          <w:marTop w:val="0"/>
          <w:marBottom w:val="0"/>
          <w:divBdr>
            <w:top w:val="none" w:sz="0" w:space="0" w:color="auto"/>
            <w:left w:val="none" w:sz="0" w:space="0" w:color="auto"/>
            <w:bottom w:val="none" w:sz="0" w:space="0" w:color="auto"/>
            <w:right w:val="none" w:sz="0" w:space="0" w:color="auto"/>
          </w:divBdr>
        </w:div>
        <w:div w:id="318776771">
          <w:marLeft w:val="480"/>
          <w:marRight w:val="0"/>
          <w:marTop w:val="0"/>
          <w:marBottom w:val="0"/>
          <w:divBdr>
            <w:top w:val="none" w:sz="0" w:space="0" w:color="auto"/>
            <w:left w:val="none" w:sz="0" w:space="0" w:color="auto"/>
            <w:bottom w:val="none" w:sz="0" w:space="0" w:color="auto"/>
            <w:right w:val="none" w:sz="0" w:space="0" w:color="auto"/>
          </w:divBdr>
        </w:div>
        <w:div w:id="1121338561">
          <w:marLeft w:val="480"/>
          <w:marRight w:val="0"/>
          <w:marTop w:val="0"/>
          <w:marBottom w:val="0"/>
          <w:divBdr>
            <w:top w:val="none" w:sz="0" w:space="0" w:color="auto"/>
            <w:left w:val="none" w:sz="0" w:space="0" w:color="auto"/>
            <w:bottom w:val="none" w:sz="0" w:space="0" w:color="auto"/>
            <w:right w:val="none" w:sz="0" w:space="0" w:color="auto"/>
          </w:divBdr>
        </w:div>
        <w:div w:id="1242526590">
          <w:marLeft w:val="480"/>
          <w:marRight w:val="0"/>
          <w:marTop w:val="0"/>
          <w:marBottom w:val="0"/>
          <w:divBdr>
            <w:top w:val="none" w:sz="0" w:space="0" w:color="auto"/>
            <w:left w:val="none" w:sz="0" w:space="0" w:color="auto"/>
            <w:bottom w:val="none" w:sz="0" w:space="0" w:color="auto"/>
            <w:right w:val="none" w:sz="0" w:space="0" w:color="auto"/>
          </w:divBdr>
        </w:div>
        <w:div w:id="1085492581">
          <w:marLeft w:val="480"/>
          <w:marRight w:val="0"/>
          <w:marTop w:val="0"/>
          <w:marBottom w:val="0"/>
          <w:divBdr>
            <w:top w:val="none" w:sz="0" w:space="0" w:color="auto"/>
            <w:left w:val="none" w:sz="0" w:space="0" w:color="auto"/>
            <w:bottom w:val="none" w:sz="0" w:space="0" w:color="auto"/>
            <w:right w:val="none" w:sz="0" w:space="0" w:color="auto"/>
          </w:divBdr>
        </w:div>
        <w:div w:id="757795742">
          <w:marLeft w:val="480"/>
          <w:marRight w:val="0"/>
          <w:marTop w:val="0"/>
          <w:marBottom w:val="0"/>
          <w:divBdr>
            <w:top w:val="none" w:sz="0" w:space="0" w:color="auto"/>
            <w:left w:val="none" w:sz="0" w:space="0" w:color="auto"/>
            <w:bottom w:val="none" w:sz="0" w:space="0" w:color="auto"/>
            <w:right w:val="none" w:sz="0" w:space="0" w:color="auto"/>
          </w:divBdr>
        </w:div>
        <w:div w:id="680815366">
          <w:marLeft w:val="480"/>
          <w:marRight w:val="0"/>
          <w:marTop w:val="0"/>
          <w:marBottom w:val="0"/>
          <w:divBdr>
            <w:top w:val="none" w:sz="0" w:space="0" w:color="auto"/>
            <w:left w:val="none" w:sz="0" w:space="0" w:color="auto"/>
            <w:bottom w:val="none" w:sz="0" w:space="0" w:color="auto"/>
            <w:right w:val="none" w:sz="0" w:space="0" w:color="auto"/>
          </w:divBdr>
        </w:div>
        <w:div w:id="2000382933">
          <w:marLeft w:val="480"/>
          <w:marRight w:val="0"/>
          <w:marTop w:val="0"/>
          <w:marBottom w:val="0"/>
          <w:divBdr>
            <w:top w:val="none" w:sz="0" w:space="0" w:color="auto"/>
            <w:left w:val="none" w:sz="0" w:space="0" w:color="auto"/>
            <w:bottom w:val="none" w:sz="0" w:space="0" w:color="auto"/>
            <w:right w:val="none" w:sz="0" w:space="0" w:color="auto"/>
          </w:divBdr>
        </w:div>
        <w:div w:id="2037808208">
          <w:marLeft w:val="480"/>
          <w:marRight w:val="0"/>
          <w:marTop w:val="0"/>
          <w:marBottom w:val="0"/>
          <w:divBdr>
            <w:top w:val="none" w:sz="0" w:space="0" w:color="auto"/>
            <w:left w:val="none" w:sz="0" w:space="0" w:color="auto"/>
            <w:bottom w:val="none" w:sz="0" w:space="0" w:color="auto"/>
            <w:right w:val="none" w:sz="0" w:space="0" w:color="auto"/>
          </w:divBdr>
        </w:div>
        <w:div w:id="1215237157">
          <w:marLeft w:val="480"/>
          <w:marRight w:val="0"/>
          <w:marTop w:val="0"/>
          <w:marBottom w:val="0"/>
          <w:divBdr>
            <w:top w:val="none" w:sz="0" w:space="0" w:color="auto"/>
            <w:left w:val="none" w:sz="0" w:space="0" w:color="auto"/>
            <w:bottom w:val="none" w:sz="0" w:space="0" w:color="auto"/>
            <w:right w:val="none" w:sz="0" w:space="0" w:color="auto"/>
          </w:divBdr>
        </w:div>
        <w:div w:id="1908954347">
          <w:marLeft w:val="480"/>
          <w:marRight w:val="0"/>
          <w:marTop w:val="0"/>
          <w:marBottom w:val="0"/>
          <w:divBdr>
            <w:top w:val="none" w:sz="0" w:space="0" w:color="auto"/>
            <w:left w:val="none" w:sz="0" w:space="0" w:color="auto"/>
            <w:bottom w:val="none" w:sz="0" w:space="0" w:color="auto"/>
            <w:right w:val="none" w:sz="0" w:space="0" w:color="auto"/>
          </w:divBdr>
        </w:div>
        <w:div w:id="1576546182">
          <w:marLeft w:val="480"/>
          <w:marRight w:val="0"/>
          <w:marTop w:val="0"/>
          <w:marBottom w:val="0"/>
          <w:divBdr>
            <w:top w:val="none" w:sz="0" w:space="0" w:color="auto"/>
            <w:left w:val="none" w:sz="0" w:space="0" w:color="auto"/>
            <w:bottom w:val="none" w:sz="0" w:space="0" w:color="auto"/>
            <w:right w:val="none" w:sz="0" w:space="0" w:color="auto"/>
          </w:divBdr>
        </w:div>
        <w:div w:id="1272781993">
          <w:marLeft w:val="480"/>
          <w:marRight w:val="0"/>
          <w:marTop w:val="0"/>
          <w:marBottom w:val="0"/>
          <w:divBdr>
            <w:top w:val="none" w:sz="0" w:space="0" w:color="auto"/>
            <w:left w:val="none" w:sz="0" w:space="0" w:color="auto"/>
            <w:bottom w:val="none" w:sz="0" w:space="0" w:color="auto"/>
            <w:right w:val="none" w:sz="0" w:space="0" w:color="auto"/>
          </w:divBdr>
        </w:div>
        <w:div w:id="509026066">
          <w:marLeft w:val="480"/>
          <w:marRight w:val="0"/>
          <w:marTop w:val="0"/>
          <w:marBottom w:val="0"/>
          <w:divBdr>
            <w:top w:val="none" w:sz="0" w:space="0" w:color="auto"/>
            <w:left w:val="none" w:sz="0" w:space="0" w:color="auto"/>
            <w:bottom w:val="none" w:sz="0" w:space="0" w:color="auto"/>
            <w:right w:val="none" w:sz="0" w:space="0" w:color="auto"/>
          </w:divBdr>
        </w:div>
        <w:div w:id="360126875">
          <w:marLeft w:val="480"/>
          <w:marRight w:val="0"/>
          <w:marTop w:val="0"/>
          <w:marBottom w:val="0"/>
          <w:divBdr>
            <w:top w:val="none" w:sz="0" w:space="0" w:color="auto"/>
            <w:left w:val="none" w:sz="0" w:space="0" w:color="auto"/>
            <w:bottom w:val="none" w:sz="0" w:space="0" w:color="auto"/>
            <w:right w:val="none" w:sz="0" w:space="0" w:color="auto"/>
          </w:divBdr>
        </w:div>
        <w:div w:id="1910580472">
          <w:marLeft w:val="480"/>
          <w:marRight w:val="0"/>
          <w:marTop w:val="0"/>
          <w:marBottom w:val="0"/>
          <w:divBdr>
            <w:top w:val="none" w:sz="0" w:space="0" w:color="auto"/>
            <w:left w:val="none" w:sz="0" w:space="0" w:color="auto"/>
            <w:bottom w:val="none" w:sz="0" w:space="0" w:color="auto"/>
            <w:right w:val="none" w:sz="0" w:space="0" w:color="auto"/>
          </w:divBdr>
        </w:div>
        <w:div w:id="1308587355">
          <w:marLeft w:val="480"/>
          <w:marRight w:val="0"/>
          <w:marTop w:val="0"/>
          <w:marBottom w:val="0"/>
          <w:divBdr>
            <w:top w:val="none" w:sz="0" w:space="0" w:color="auto"/>
            <w:left w:val="none" w:sz="0" w:space="0" w:color="auto"/>
            <w:bottom w:val="none" w:sz="0" w:space="0" w:color="auto"/>
            <w:right w:val="none" w:sz="0" w:space="0" w:color="auto"/>
          </w:divBdr>
        </w:div>
        <w:div w:id="1177041993">
          <w:marLeft w:val="480"/>
          <w:marRight w:val="0"/>
          <w:marTop w:val="0"/>
          <w:marBottom w:val="0"/>
          <w:divBdr>
            <w:top w:val="none" w:sz="0" w:space="0" w:color="auto"/>
            <w:left w:val="none" w:sz="0" w:space="0" w:color="auto"/>
            <w:bottom w:val="none" w:sz="0" w:space="0" w:color="auto"/>
            <w:right w:val="none" w:sz="0" w:space="0" w:color="auto"/>
          </w:divBdr>
        </w:div>
        <w:div w:id="1338121561">
          <w:marLeft w:val="480"/>
          <w:marRight w:val="0"/>
          <w:marTop w:val="0"/>
          <w:marBottom w:val="0"/>
          <w:divBdr>
            <w:top w:val="none" w:sz="0" w:space="0" w:color="auto"/>
            <w:left w:val="none" w:sz="0" w:space="0" w:color="auto"/>
            <w:bottom w:val="none" w:sz="0" w:space="0" w:color="auto"/>
            <w:right w:val="none" w:sz="0" w:space="0" w:color="auto"/>
          </w:divBdr>
        </w:div>
        <w:div w:id="1565489908">
          <w:marLeft w:val="480"/>
          <w:marRight w:val="0"/>
          <w:marTop w:val="0"/>
          <w:marBottom w:val="0"/>
          <w:divBdr>
            <w:top w:val="none" w:sz="0" w:space="0" w:color="auto"/>
            <w:left w:val="none" w:sz="0" w:space="0" w:color="auto"/>
            <w:bottom w:val="none" w:sz="0" w:space="0" w:color="auto"/>
            <w:right w:val="none" w:sz="0" w:space="0" w:color="auto"/>
          </w:divBdr>
        </w:div>
        <w:div w:id="239562257">
          <w:marLeft w:val="480"/>
          <w:marRight w:val="0"/>
          <w:marTop w:val="0"/>
          <w:marBottom w:val="0"/>
          <w:divBdr>
            <w:top w:val="none" w:sz="0" w:space="0" w:color="auto"/>
            <w:left w:val="none" w:sz="0" w:space="0" w:color="auto"/>
            <w:bottom w:val="none" w:sz="0" w:space="0" w:color="auto"/>
            <w:right w:val="none" w:sz="0" w:space="0" w:color="auto"/>
          </w:divBdr>
        </w:div>
        <w:div w:id="990325390">
          <w:marLeft w:val="480"/>
          <w:marRight w:val="0"/>
          <w:marTop w:val="0"/>
          <w:marBottom w:val="0"/>
          <w:divBdr>
            <w:top w:val="none" w:sz="0" w:space="0" w:color="auto"/>
            <w:left w:val="none" w:sz="0" w:space="0" w:color="auto"/>
            <w:bottom w:val="none" w:sz="0" w:space="0" w:color="auto"/>
            <w:right w:val="none" w:sz="0" w:space="0" w:color="auto"/>
          </w:divBdr>
        </w:div>
        <w:div w:id="435831779">
          <w:marLeft w:val="480"/>
          <w:marRight w:val="0"/>
          <w:marTop w:val="0"/>
          <w:marBottom w:val="0"/>
          <w:divBdr>
            <w:top w:val="none" w:sz="0" w:space="0" w:color="auto"/>
            <w:left w:val="none" w:sz="0" w:space="0" w:color="auto"/>
            <w:bottom w:val="none" w:sz="0" w:space="0" w:color="auto"/>
            <w:right w:val="none" w:sz="0" w:space="0" w:color="auto"/>
          </w:divBdr>
        </w:div>
        <w:div w:id="1778258637">
          <w:marLeft w:val="480"/>
          <w:marRight w:val="0"/>
          <w:marTop w:val="0"/>
          <w:marBottom w:val="0"/>
          <w:divBdr>
            <w:top w:val="none" w:sz="0" w:space="0" w:color="auto"/>
            <w:left w:val="none" w:sz="0" w:space="0" w:color="auto"/>
            <w:bottom w:val="none" w:sz="0" w:space="0" w:color="auto"/>
            <w:right w:val="none" w:sz="0" w:space="0" w:color="auto"/>
          </w:divBdr>
        </w:div>
        <w:div w:id="1593471917">
          <w:marLeft w:val="480"/>
          <w:marRight w:val="0"/>
          <w:marTop w:val="0"/>
          <w:marBottom w:val="0"/>
          <w:divBdr>
            <w:top w:val="none" w:sz="0" w:space="0" w:color="auto"/>
            <w:left w:val="none" w:sz="0" w:space="0" w:color="auto"/>
            <w:bottom w:val="none" w:sz="0" w:space="0" w:color="auto"/>
            <w:right w:val="none" w:sz="0" w:space="0" w:color="auto"/>
          </w:divBdr>
        </w:div>
        <w:div w:id="1630553346">
          <w:marLeft w:val="480"/>
          <w:marRight w:val="0"/>
          <w:marTop w:val="0"/>
          <w:marBottom w:val="0"/>
          <w:divBdr>
            <w:top w:val="none" w:sz="0" w:space="0" w:color="auto"/>
            <w:left w:val="none" w:sz="0" w:space="0" w:color="auto"/>
            <w:bottom w:val="none" w:sz="0" w:space="0" w:color="auto"/>
            <w:right w:val="none" w:sz="0" w:space="0" w:color="auto"/>
          </w:divBdr>
        </w:div>
        <w:div w:id="7491143">
          <w:marLeft w:val="480"/>
          <w:marRight w:val="0"/>
          <w:marTop w:val="0"/>
          <w:marBottom w:val="0"/>
          <w:divBdr>
            <w:top w:val="none" w:sz="0" w:space="0" w:color="auto"/>
            <w:left w:val="none" w:sz="0" w:space="0" w:color="auto"/>
            <w:bottom w:val="none" w:sz="0" w:space="0" w:color="auto"/>
            <w:right w:val="none" w:sz="0" w:space="0" w:color="auto"/>
          </w:divBdr>
        </w:div>
      </w:divsChild>
    </w:div>
    <w:div w:id="524828346">
      <w:bodyDiv w:val="1"/>
      <w:marLeft w:val="0"/>
      <w:marRight w:val="0"/>
      <w:marTop w:val="0"/>
      <w:marBottom w:val="0"/>
      <w:divBdr>
        <w:top w:val="none" w:sz="0" w:space="0" w:color="auto"/>
        <w:left w:val="none" w:sz="0" w:space="0" w:color="auto"/>
        <w:bottom w:val="none" w:sz="0" w:space="0" w:color="auto"/>
        <w:right w:val="none" w:sz="0" w:space="0" w:color="auto"/>
      </w:divBdr>
    </w:div>
    <w:div w:id="537470080">
      <w:bodyDiv w:val="1"/>
      <w:marLeft w:val="0"/>
      <w:marRight w:val="0"/>
      <w:marTop w:val="0"/>
      <w:marBottom w:val="0"/>
      <w:divBdr>
        <w:top w:val="none" w:sz="0" w:space="0" w:color="auto"/>
        <w:left w:val="none" w:sz="0" w:space="0" w:color="auto"/>
        <w:bottom w:val="none" w:sz="0" w:space="0" w:color="auto"/>
        <w:right w:val="none" w:sz="0" w:space="0" w:color="auto"/>
      </w:divBdr>
      <w:divsChild>
        <w:div w:id="1819881247">
          <w:marLeft w:val="480"/>
          <w:marRight w:val="0"/>
          <w:marTop w:val="0"/>
          <w:marBottom w:val="0"/>
          <w:divBdr>
            <w:top w:val="none" w:sz="0" w:space="0" w:color="auto"/>
            <w:left w:val="none" w:sz="0" w:space="0" w:color="auto"/>
            <w:bottom w:val="none" w:sz="0" w:space="0" w:color="auto"/>
            <w:right w:val="none" w:sz="0" w:space="0" w:color="auto"/>
          </w:divBdr>
        </w:div>
        <w:div w:id="1098528790">
          <w:marLeft w:val="480"/>
          <w:marRight w:val="0"/>
          <w:marTop w:val="0"/>
          <w:marBottom w:val="0"/>
          <w:divBdr>
            <w:top w:val="none" w:sz="0" w:space="0" w:color="auto"/>
            <w:left w:val="none" w:sz="0" w:space="0" w:color="auto"/>
            <w:bottom w:val="none" w:sz="0" w:space="0" w:color="auto"/>
            <w:right w:val="none" w:sz="0" w:space="0" w:color="auto"/>
          </w:divBdr>
        </w:div>
        <w:div w:id="897320466">
          <w:marLeft w:val="480"/>
          <w:marRight w:val="0"/>
          <w:marTop w:val="0"/>
          <w:marBottom w:val="0"/>
          <w:divBdr>
            <w:top w:val="none" w:sz="0" w:space="0" w:color="auto"/>
            <w:left w:val="none" w:sz="0" w:space="0" w:color="auto"/>
            <w:bottom w:val="none" w:sz="0" w:space="0" w:color="auto"/>
            <w:right w:val="none" w:sz="0" w:space="0" w:color="auto"/>
          </w:divBdr>
        </w:div>
        <w:div w:id="1867404524">
          <w:marLeft w:val="480"/>
          <w:marRight w:val="0"/>
          <w:marTop w:val="0"/>
          <w:marBottom w:val="0"/>
          <w:divBdr>
            <w:top w:val="none" w:sz="0" w:space="0" w:color="auto"/>
            <w:left w:val="none" w:sz="0" w:space="0" w:color="auto"/>
            <w:bottom w:val="none" w:sz="0" w:space="0" w:color="auto"/>
            <w:right w:val="none" w:sz="0" w:space="0" w:color="auto"/>
          </w:divBdr>
        </w:div>
        <w:div w:id="1877620361">
          <w:marLeft w:val="480"/>
          <w:marRight w:val="0"/>
          <w:marTop w:val="0"/>
          <w:marBottom w:val="0"/>
          <w:divBdr>
            <w:top w:val="none" w:sz="0" w:space="0" w:color="auto"/>
            <w:left w:val="none" w:sz="0" w:space="0" w:color="auto"/>
            <w:bottom w:val="none" w:sz="0" w:space="0" w:color="auto"/>
            <w:right w:val="none" w:sz="0" w:space="0" w:color="auto"/>
          </w:divBdr>
        </w:div>
        <w:div w:id="1262182124">
          <w:marLeft w:val="480"/>
          <w:marRight w:val="0"/>
          <w:marTop w:val="0"/>
          <w:marBottom w:val="0"/>
          <w:divBdr>
            <w:top w:val="none" w:sz="0" w:space="0" w:color="auto"/>
            <w:left w:val="none" w:sz="0" w:space="0" w:color="auto"/>
            <w:bottom w:val="none" w:sz="0" w:space="0" w:color="auto"/>
            <w:right w:val="none" w:sz="0" w:space="0" w:color="auto"/>
          </w:divBdr>
        </w:div>
        <w:div w:id="703822822">
          <w:marLeft w:val="480"/>
          <w:marRight w:val="0"/>
          <w:marTop w:val="0"/>
          <w:marBottom w:val="0"/>
          <w:divBdr>
            <w:top w:val="none" w:sz="0" w:space="0" w:color="auto"/>
            <w:left w:val="none" w:sz="0" w:space="0" w:color="auto"/>
            <w:bottom w:val="none" w:sz="0" w:space="0" w:color="auto"/>
            <w:right w:val="none" w:sz="0" w:space="0" w:color="auto"/>
          </w:divBdr>
        </w:div>
        <w:div w:id="1215040354">
          <w:marLeft w:val="480"/>
          <w:marRight w:val="0"/>
          <w:marTop w:val="0"/>
          <w:marBottom w:val="0"/>
          <w:divBdr>
            <w:top w:val="none" w:sz="0" w:space="0" w:color="auto"/>
            <w:left w:val="none" w:sz="0" w:space="0" w:color="auto"/>
            <w:bottom w:val="none" w:sz="0" w:space="0" w:color="auto"/>
            <w:right w:val="none" w:sz="0" w:space="0" w:color="auto"/>
          </w:divBdr>
        </w:div>
        <w:div w:id="992491608">
          <w:marLeft w:val="480"/>
          <w:marRight w:val="0"/>
          <w:marTop w:val="0"/>
          <w:marBottom w:val="0"/>
          <w:divBdr>
            <w:top w:val="none" w:sz="0" w:space="0" w:color="auto"/>
            <w:left w:val="none" w:sz="0" w:space="0" w:color="auto"/>
            <w:bottom w:val="none" w:sz="0" w:space="0" w:color="auto"/>
            <w:right w:val="none" w:sz="0" w:space="0" w:color="auto"/>
          </w:divBdr>
        </w:div>
        <w:div w:id="431586773">
          <w:marLeft w:val="480"/>
          <w:marRight w:val="0"/>
          <w:marTop w:val="0"/>
          <w:marBottom w:val="0"/>
          <w:divBdr>
            <w:top w:val="none" w:sz="0" w:space="0" w:color="auto"/>
            <w:left w:val="none" w:sz="0" w:space="0" w:color="auto"/>
            <w:bottom w:val="none" w:sz="0" w:space="0" w:color="auto"/>
            <w:right w:val="none" w:sz="0" w:space="0" w:color="auto"/>
          </w:divBdr>
        </w:div>
        <w:div w:id="2146845635">
          <w:marLeft w:val="480"/>
          <w:marRight w:val="0"/>
          <w:marTop w:val="0"/>
          <w:marBottom w:val="0"/>
          <w:divBdr>
            <w:top w:val="none" w:sz="0" w:space="0" w:color="auto"/>
            <w:left w:val="none" w:sz="0" w:space="0" w:color="auto"/>
            <w:bottom w:val="none" w:sz="0" w:space="0" w:color="auto"/>
            <w:right w:val="none" w:sz="0" w:space="0" w:color="auto"/>
          </w:divBdr>
        </w:div>
        <w:div w:id="726729827">
          <w:marLeft w:val="480"/>
          <w:marRight w:val="0"/>
          <w:marTop w:val="0"/>
          <w:marBottom w:val="0"/>
          <w:divBdr>
            <w:top w:val="none" w:sz="0" w:space="0" w:color="auto"/>
            <w:left w:val="none" w:sz="0" w:space="0" w:color="auto"/>
            <w:bottom w:val="none" w:sz="0" w:space="0" w:color="auto"/>
            <w:right w:val="none" w:sz="0" w:space="0" w:color="auto"/>
          </w:divBdr>
        </w:div>
        <w:div w:id="1520195235">
          <w:marLeft w:val="480"/>
          <w:marRight w:val="0"/>
          <w:marTop w:val="0"/>
          <w:marBottom w:val="0"/>
          <w:divBdr>
            <w:top w:val="none" w:sz="0" w:space="0" w:color="auto"/>
            <w:left w:val="none" w:sz="0" w:space="0" w:color="auto"/>
            <w:bottom w:val="none" w:sz="0" w:space="0" w:color="auto"/>
            <w:right w:val="none" w:sz="0" w:space="0" w:color="auto"/>
          </w:divBdr>
        </w:div>
        <w:div w:id="1547983658">
          <w:marLeft w:val="480"/>
          <w:marRight w:val="0"/>
          <w:marTop w:val="0"/>
          <w:marBottom w:val="0"/>
          <w:divBdr>
            <w:top w:val="none" w:sz="0" w:space="0" w:color="auto"/>
            <w:left w:val="none" w:sz="0" w:space="0" w:color="auto"/>
            <w:bottom w:val="none" w:sz="0" w:space="0" w:color="auto"/>
            <w:right w:val="none" w:sz="0" w:space="0" w:color="auto"/>
          </w:divBdr>
        </w:div>
        <w:div w:id="1784107066">
          <w:marLeft w:val="480"/>
          <w:marRight w:val="0"/>
          <w:marTop w:val="0"/>
          <w:marBottom w:val="0"/>
          <w:divBdr>
            <w:top w:val="none" w:sz="0" w:space="0" w:color="auto"/>
            <w:left w:val="none" w:sz="0" w:space="0" w:color="auto"/>
            <w:bottom w:val="none" w:sz="0" w:space="0" w:color="auto"/>
            <w:right w:val="none" w:sz="0" w:space="0" w:color="auto"/>
          </w:divBdr>
        </w:div>
        <w:div w:id="1923488843">
          <w:marLeft w:val="480"/>
          <w:marRight w:val="0"/>
          <w:marTop w:val="0"/>
          <w:marBottom w:val="0"/>
          <w:divBdr>
            <w:top w:val="none" w:sz="0" w:space="0" w:color="auto"/>
            <w:left w:val="none" w:sz="0" w:space="0" w:color="auto"/>
            <w:bottom w:val="none" w:sz="0" w:space="0" w:color="auto"/>
            <w:right w:val="none" w:sz="0" w:space="0" w:color="auto"/>
          </w:divBdr>
        </w:div>
        <w:div w:id="1785954127">
          <w:marLeft w:val="480"/>
          <w:marRight w:val="0"/>
          <w:marTop w:val="0"/>
          <w:marBottom w:val="0"/>
          <w:divBdr>
            <w:top w:val="none" w:sz="0" w:space="0" w:color="auto"/>
            <w:left w:val="none" w:sz="0" w:space="0" w:color="auto"/>
            <w:bottom w:val="none" w:sz="0" w:space="0" w:color="auto"/>
            <w:right w:val="none" w:sz="0" w:space="0" w:color="auto"/>
          </w:divBdr>
        </w:div>
        <w:div w:id="536428515">
          <w:marLeft w:val="480"/>
          <w:marRight w:val="0"/>
          <w:marTop w:val="0"/>
          <w:marBottom w:val="0"/>
          <w:divBdr>
            <w:top w:val="none" w:sz="0" w:space="0" w:color="auto"/>
            <w:left w:val="none" w:sz="0" w:space="0" w:color="auto"/>
            <w:bottom w:val="none" w:sz="0" w:space="0" w:color="auto"/>
            <w:right w:val="none" w:sz="0" w:space="0" w:color="auto"/>
          </w:divBdr>
        </w:div>
        <w:div w:id="233129902">
          <w:marLeft w:val="480"/>
          <w:marRight w:val="0"/>
          <w:marTop w:val="0"/>
          <w:marBottom w:val="0"/>
          <w:divBdr>
            <w:top w:val="none" w:sz="0" w:space="0" w:color="auto"/>
            <w:left w:val="none" w:sz="0" w:space="0" w:color="auto"/>
            <w:bottom w:val="none" w:sz="0" w:space="0" w:color="auto"/>
            <w:right w:val="none" w:sz="0" w:space="0" w:color="auto"/>
          </w:divBdr>
        </w:div>
        <w:div w:id="1786076011">
          <w:marLeft w:val="480"/>
          <w:marRight w:val="0"/>
          <w:marTop w:val="0"/>
          <w:marBottom w:val="0"/>
          <w:divBdr>
            <w:top w:val="none" w:sz="0" w:space="0" w:color="auto"/>
            <w:left w:val="none" w:sz="0" w:space="0" w:color="auto"/>
            <w:bottom w:val="none" w:sz="0" w:space="0" w:color="auto"/>
            <w:right w:val="none" w:sz="0" w:space="0" w:color="auto"/>
          </w:divBdr>
        </w:div>
        <w:div w:id="749304218">
          <w:marLeft w:val="480"/>
          <w:marRight w:val="0"/>
          <w:marTop w:val="0"/>
          <w:marBottom w:val="0"/>
          <w:divBdr>
            <w:top w:val="none" w:sz="0" w:space="0" w:color="auto"/>
            <w:left w:val="none" w:sz="0" w:space="0" w:color="auto"/>
            <w:bottom w:val="none" w:sz="0" w:space="0" w:color="auto"/>
            <w:right w:val="none" w:sz="0" w:space="0" w:color="auto"/>
          </w:divBdr>
        </w:div>
        <w:div w:id="974869983">
          <w:marLeft w:val="480"/>
          <w:marRight w:val="0"/>
          <w:marTop w:val="0"/>
          <w:marBottom w:val="0"/>
          <w:divBdr>
            <w:top w:val="none" w:sz="0" w:space="0" w:color="auto"/>
            <w:left w:val="none" w:sz="0" w:space="0" w:color="auto"/>
            <w:bottom w:val="none" w:sz="0" w:space="0" w:color="auto"/>
            <w:right w:val="none" w:sz="0" w:space="0" w:color="auto"/>
          </w:divBdr>
        </w:div>
        <w:div w:id="1600141859">
          <w:marLeft w:val="480"/>
          <w:marRight w:val="0"/>
          <w:marTop w:val="0"/>
          <w:marBottom w:val="0"/>
          <w:divBdr>
            <w:top w:val="none" w:sz="0" w:space="0" w:color="auto"/>
            <w:left w:val="none" w:sz="0" w:space="0" w:color="auto"/>
            <w:bottom w:val="none" w:sz="0" w:space="0" w:color="auto"/>
            <w:right w:val="none" w:sz="0" w:space="0" w:color="auto"/>
          </w:divBdr>
        </w:div>
        <w:div w:id="1758207531">
          <w:marLeft w:val="480"/>
          <w:marRight w:val="0"/>
          <w:marTop w:val="0"/>
          <w:marBottom w:val="0"/>
          <w:divBdr>
            <w:top w:val="none" w:sz="0" w:space="0" w:color="auto"/>
            <w:left w:val="none" w:sz="0" w:space="0" w:color="auto"/>
            <w:bottom w:val="none" w:sz="0" w:space="0" w:color="auto"/>
            <w:right w:val="none" w:sz="0" w:space="0" w:color="auto"/>
          </w:divBdr>
        </w:div>
        <w:div w:id="1537308333">
          <w:marLeft w:val="480"/>
          <w:marRight w:val="0"/>
          <w:marTop w:val="0"/>
          <w:marBottom w:val="0"/>
          <w:divBdr>
            <w:top w:val="none" w:sz="0" w:space="0" w:color="auto"/>
            <w:left w:val="none" w:sz="0" w:space="0" w:color="auto"/>
            <w:bottom w:val="none" w:sz="0" w:space="0" w:color="auto"/>
            <w:right w:val="none" w:sz="0" w:space="0" w:color="auto"/>
          </w:divBdr>
        </w:div>
        <w:div w:id="140274388">
          <w:marLeft w:val="480"/>
          <w:marRight w:val="0"/>
          <w:marTop w:val="0"/>
          <w:marBottom w:val="0"/>
          <w:divBdr>
            <w:top w:val="none" w:sz="0" w:space="0" w:color="auto"/>
            <w:left w:val="none" w:sz="0" w:space="0" w:color="auto"/>
            <w:bottom w:val="none" w:sz="0" w:space="0" w:color="auto"/>
            <w:right w:val="none" w:sz="0" w:space="0" w:color="auto"/>
          </w:divBdr>
        </w:div>
        <w:div w:id="1575360672">
          <w:marLeft w:val="480"/>
          <w:marRight w:val="0"/>
          <w:marTop w:val="0"/>
          <w:marBottom w:val="0"/>
          <w:divBdr>
            <w:top w:val="none" w:sz="0" w:space="0" w:color="auto"/>
            <w:left w:val="none" w:sz="0" w:space="0" w:color="auto"/>
            <w:bottom w:val="none" w:sz="0" w:space="0" w:color="auto"/>
            <w:right w:val="none" w:sz="0" w:space="0" w:color="auto"/>
          </w:divBdr>
        </w:div>
        <w:div w:id="1056709967">
          <w:marLeft w:val="480"/>
          <w:marRight w:val="0"/>
          <w:marTop w:val="0"/>
          <w:marBottom w:val="0"/>
          <w:divBdr>
            <w:top w:val="none" w:sz="0" w:space="0" w:color="auto"/>
            <w:left w:val="none" w:sz="0" w:space="0" w:color="auto"/>
            <w:bottom w:val="none" w:sz="0" w:space="0" w:color="auto"/>
            <w:right w:val="none" w:sz="0" w:space="0" w:color="auto"/>
          </w:divBdr>
        </w:div>
        <w:div w:id="58217184">
          <w:marLeft w:val="480"/>
          <w:marRight w:val="0"/>
          <w:marTop w:val="0"/>
          <w:marBottom w:val="0"/>
          <w:divBdr>
            <w:top w:val="none" w:sz="0" w:space="0" w:color="auto"/>
            <w:left w:val="none" w:sz="0" w:space="0" w:color="auto"/>
            <w:bottom w:val="none" w:sz="0" w:space="0" w:color="auto"/>
            <w:right w:val="none" w:sz="0" w:space="0" w:color="auto"/>
          </w:divBdr>
        </w:div>
        <w:div w:id="1916822234">
          <w:marLeft w:val="480"/>
          <w:marRight w:val="0"/>
          <w:marTop w:val="0"/>
          <w:marBottom w:val="0"/>
          <w:divBdr>
            <w:top w:val="none" w:sz="0" w:space="0" w:color="auto"/>
            <w:left w:val="none" w:sz="0" w:space="0" w:color="auto"/>
            <w:bottom w:val="none" w:sz="0" w:space="0" w:color="auto"/>
            <w:right w:val="none" w:sz="0" w:space="0" w:color="auto"/>
          </w:divBdr>
        </w:div>
        <w:div w:id="2034724542">
          <w:marLeft w:val="480"/>
          <w:marRight w:val="0"/>
          <w:marTop w:val="0"/>
          <w:marBottom w:val="0"/>
          <w:divBdr>
            <w:top w:val="none" w:sz="0" w:space="0" w:color="auto"/>
            <w:left w:val="none" w:sz="0" w:space="0" w:color="auto"/>
            <w:bottom w:val="none" w:sz="0" w:space="0" w:color="auto"/>
            <w:right w:val="none" w:sz="0" w:space="0" w:color="auto"/>
          </w:divBdr>
        </w:div>
        <w:div w:id="513301434">
          <w:marLeft w:val="480"/>
          <w:marRight w:val="0"/>
          <w:marTop w:val="0"/>
          <w:marBottom w:val="0"/>
          <w:divBdr>
            <w:top w:val="none" w:sz="0" w:space="0" w:color="auto"/>
            <w:left w:val="none" w:sz="0" w:space="0" w:color="auto"/>
            <w:bottom w:val="none" w:sz="0" w:space="0" w:color="auto"/>
            <w:right w:val="none" w:sz="0" w:space="0" w:color="auto"/>
          </w:divBdr>
        </w:div>
      </w:divsChild>
    </w:div>
    <w:div w:id="537863176">
      <w:bodyDiv w:val="1"/>
      <w:marLeft w:val="0"/>
      <w:marRight w:val="0"/>
      <w:marTop w:val="0"/>
      <w:marBottom w:val="0"/>
      <w:divBdr>
        <w:top w:val="none" w:sz="0" w:space="0" w:color="auto"/>
        <w:left w:val="none" w:sz="0" w:space="0" w:color="auto"/>
        <w:bottom w:val="none" w:sz="0" w:space="0" w:color="auto"/>
        <w:right w:val="none" w:sz="0" w:space="0" w:color="auto"/>
      </w:divBdr>
    </w:div>
    <w:div w:id="538511824">
      <w:bodyDiv w:val="1"/>
      <w:marLeft w:val="0"/>
      <w:marRight w:val="0"/>
      <w:marTop w:val="0"/>
      <w:marBottom w:val="0"/>
      <w:divBdr>
        <w:top w:val="none" w:sz="0" w:space="0" w:color="auto"/>
        <w:left w:val="none" w:sz="0" w:space="0" w:color="auto"/>
        <w:bottom w:val="none" w:sz="0" w:space="0" w:color="auto"/>
        <w:right w:val="none" w:sz="0" w:space="0" w:color="auto"/>
      </w:divBdr>
      <w:divsChild>
        <w:div w:id="975525342">
          <w:marLeft w:val="640"/>
          <w:marRight w:val="0"/>
          <w:marTop w:val="0"/>
          <w:marBottom w:val="0"/>
          <w:divBdr>
            <w:top w:val="none" w:sz="0" w:space="0" w:color="auto"/>
            <w:left w:val="none" w:sz="0" w:space="0" w:color="auto"/>
            <w:bottom w:val="none" w:sz="0" w:space="0" w:color="auto"/>
            <w:right w:val="none" w:sz="0" w:space="0" w:color="auto"/>
          </w:divBdr>
        </w:div>
        <w:div w:id="1082796836">
          <w:marLeft w:val="640"/>
          <w:marRight w:val="0"/>
          <w:marTop w:val="0"/>
          <w:marBottom w:val="0"/>
          <w:divBdr>
            <w:top w:val="none" w:sz="0" w:space="0" w:color="auto"/>
            <w:left w:val="none" w:sz="0" w:space="0" w:color="auto"/>
            <w:bottom w:val="none" w:sz="0" w:space="0" w:color="auto"/>
            <w:right w:val="none" w:sz="0" w:space="0" w:color="auto"/>
          </w:divBdr>
        </w:div>
        <w:div w:id="667634321">
          <w:marLeft w:val="640"/>
          <w:marRight w:val="0"/>
          <w:marTop w:val="0"/>
          <w:marBottom w:val="0"/>
          <w:divBdr>
            <w:top w:val="none" w:sz="0" w:space="0" w:color="auto"/>
            <w:left w:val="none" w:sz="0" w:space="0" w:color="auto"/>
            <w:bottom w:val="none" w:sz="0" w:space="0" w:color="auto"/>
            <w:right w:val="none" w:sz="0" w:space="0" w:color="auto"/>
          </w:divBdr>
        </w:div>
        <w:div w:id="1170364722">
          <w:marLeft w:val="640"/>
          <w:marRight w:val="0"/>
          <w:marTop w:val="0"/>
          <w:marBottom w:val="0"/>
          <w:divBdr>
            <w:top w:val="none" w:sz="0" w:space="0" w:color="auto"/>
            <w:left w:val="none" w:sz="0" w:space="0" w:color="auto"/>
            <w:bottom w:val="none" w:sz="0" w:space="0" w:color="auto"/>
            <w:right w:val="none" w:sz="0" w:space="0" w:color="auto"/>
          </w:divBdr>
        </w:div>
        <w:div w:id="31656510">
          <w:marLeft w:val="640"/>
          <w:marRight w:val="0"/>
          <w:marTop w:val="0"/>
          <w:marBottom w:val="0"/>
          <w:divBdr>
            <w:top w:val="none" w:sz="0" w:space="0" w:color="auto"/>
            <w:left w:val="none" w:sz="0" w:space="0" w:color="auto"/>
            <w:bottom w:val="none" w:sz="0" w:space="0" w:color="auto"/>
            <w:right w:val="none" w:sz="0" w:space="0" w:color="auto"/>
          </w:divBdr>
        </w:div>
        <w:div w:id="1957827726">
          <w:marLeft w:val="640"/>
          <w:marRight w:val="0"/>
          <w:marTop w:val="0"/>
          <w:marBottom w:val="0"/>
          <w:divBdr>
            <w:top w:val="none" w:sz="0" w:space="0" w:color="auto"/>
            <w:left w:val="none" w:sz="0" w:space="0" w:color="auto"/>
            <w:bottom w:val="none" w:sz="0" w:space="0" w:color="auto"/>
            <w:right w:val="none" w:sz="0" w:space="0" w:color="auto"/>
          </w:divBdr>
        </w:div>
        <w:div w:id="632490704">
          <w:marLeft w:val="640"/>
          <w:marRight w:val="0"/>
          <w:marTop w:val="0"/>
          <w:marBottom w:val="0"/>
          <w:divBdr>
            <w:top w:val="none" w:sz="0" w:space="0" w:color="auto"/>
            <w:left w:val="none" w:sz="0" w:space="0" w:color="auto"/>
            <w:bottom w:val="none" w:sz="0" w:space="0" w:color="auto"/>
            <w:right w:val="none" w:sz="0" w:space="0" w:color="auto"/>
          </w:divBdr>
        </w:div>
        <w:div w:id="1358703190">
          <w:marLeft w:val="640"/>
          <w:marRight w:val="0"/>
          <w:marTop w:val="0"/>
          <w:marBottom w:val="0"/>
          <w:divBdr>
            <w:top w:val="none" w:sz="0" w:space="0" w:color="auto"/>
            <w:left w:val="none" w:sz="0" w:space="0" w:color="auto"/>
            <w:bottom w:val="none" w:sz="0" w:space="0" w:color="auto"/>
            <w:right w:val="none" w:sz="0" w:space="0" w:color="auto"/>
          </w:divBdr>
        </w:div>
        <w:div w:id="898982641">
          <w:marLeft w:val="640"/>
          <w:marRight w:val="0"/>
          <w:marTop w:val="0"/>
          <w:marBottom w:val="0"/>
          <w:divBdr>
            <w:top w:val="none" w:sz="0" w:space="0" w:color="auto"/>
            <w:left w:val="none" w:sz="0" w:space="0" w:color="auto"/>
            <w:bottom w:val="none" w:sz="0" w:space="0" w:color="auto"/>
            <w:right w:val="none" w:sz="0" w:space="0" w:color="auto"/>
          </w:divBdr>
        </w:div>
        <w:div w:id="1391073573">
          <w:marLeft w:val="640"/>
          <w:marRight w:val="0"/>
          <w:marTop w:val="0"/>
          <w:marBottom w:val="0"/>
          <w:divBdr>
            <w:top w:val="none" w:sz="0" w:space="0" w:color="auto"/>
            <w:left w:val="none" w:sz="0" w:space="0" w:color="auto"/>
            <w:bottom w:val="none" w:sz="0" w:space="0" w:color="auto"/>
            <w:right w:val="none" w:sz="0" w:space="0" w:color="auto"/>
          </w:divBdr>
        </w:div>
        <w:div w:id="808086941">
          <w:marLeft w:val="640"/>
          <w:marRight w:val="0"/>
          <w:marTop w:val="0"/>
          <w:marBottom w:val="0"/>
          <w:divBdr>
            <w:top w:val="none" w:sz="0" w:space="0" w:color="auto"/>
            <w:left w:val="none" w:sz="0" w:space="0" w:color="auto"/>
            <w:bottom w:val="none" w:sz="0" w:space="0" w:color="auto"/>
            <w:right w:val="none" w:sz="0" w:space="0" w:color="auto"/>
          </w:divBdr>
        </w:div>
        <w:div w:id="1281373108">
          <w:marLeft w:val="640"/>
          <w:marRight w:val="0"/>
          <w:marTop w:val="0"/>
          <w:marBottom w:val="0"/>
          <w:divBdr>
            <w:top w:val="none" w:sz="0" w:space="0" w:color="auto"/>
            <w:left w:val="none" w:sz="0" w:space="0" w:color="auto"/>
            <w:bottom w:val="none" w:sz="0" w:space="0" w:color="auto"/>
            <w:right w:val="none" w:sz="0" w:space="0" w:color="auto"/>
          </w:divBdr>
        </w:div>
        <w:div w:id="105273495">
          <w:marLeft w:val="640"/>
          <w:marRight w:val="0"/>
          <w:marTop w:val="0"/>
          <w:marBottom w:val="0"/>
          <w:divBdr>
            <w:top w:val="none" w:sz="0" w:space="0" w:color="auto"/>
            <w:left w:val="none" w:sz="0" w:space="0" w:color="auto"/>
            <w:bottom w:val="none" w:sz="0" w:space="0" w:color="auto"/>
            <w:right w:val="none" w:sz="0" w:space="0" w:color="auto"/>
          </w:divBdr>
        </w:div>
        <w:div w:id="1090734636">
          <w:marLeft w:val="640"/>
          <w:marRight w:val="0"/>
          <w:marTop w:val="0"/>
          <w:marBottom w:val="0"/>
          <w:divBdr>
            <w:top w:val="none" w:sz="0" w:space="0" w:color="auto"/>
            <w:left w:val="none" w:sz="0" w:space="0" w:color="auto"/>
            <w:bottom w:val="none" w:sz="0" w:space="0" w:color="auto"/>
            <w:right w:val="none" w:sz="0" w:space="0" w:color="auto"/>
          </w:divBdr>
        </w:div>
        <w:div w:id="113209361">
          <w:marLeft w:val="640"/>
          <w:marRight w:val="0"/>
          <w:marTop w:val="0"/>
          <w:marBottom w:val="0"/>
          <w:divBdr>
            <w:top w:val="none" w:sz="0" w:space="0" w:color="auto"/>
            <w:left w:val="none" w:sz="0" w:space="0" w:color="auto"/>
            <w:bottom w:val="none" w:sz="0" w:space="0" w:color="auto"/>
            <w:right w:val="none" w:sz="0" w:space="0" w:color="auto"/>
          </w:divBdr>
        </w:div>
        <w:div w:id="2001035026">
          <w:marLeft w:val="640"/>
          <w:marRight w:val="0"/>
          <w:marTop w:val="0"/>
          <w:marBottom w:val="0"/>
          <w:divBdr>
            <w:top w:val="none" w:sz="0" w:space="0" w:color="auto"/>
            <w:left w:val="none" w:sz="0" w:space="0" w:color="auto"/>
            <w:bottom w:val="none" w:sz="0" w:space="0" w:color="auto"/>
            <w:right w:val="none" w:sz="0" w:space="0" w:color="auto"/>
          </w:divBdr>
        </w:div>
        <w:div w:id="1771269200">
          <w:marLeft w:val="640"/>
          <w:marRight w:val="0"/>
          <w:marTop w:val="0"/>
          <w:marBottom w:val="0"/>
          <w:divBdr>
            <w:top w:val="none" w:sz="0" w:space="0" w:color="auto"/>
            <w:left w:val="none" w:sz="0" w:space="0" w:color="auto"/>
            <w:bottom w:val="none" w:sz="0" w:space="0" w:color="auto"/>
            <w:right w:val="none" w:sz="0" w:space="0" w:color="auto"/>
          </w:divBdr>
        </w:div>
        <w:div w:id="1725517959">
          <w:marLeft w:val="640"/>
          <w:marRight w:val="0"/>
          <w:marTop w:val="0"/>
          <w:marBottom w:val="0"/>
          <w:divBdr>
            <w:top w:val="none" w:sz="0" w:space="0" w:color="auto"/>
            <w:left w:val="none" w:sz="0" w:space="0" w:color="auto"/>
            <w:bottom w:val="none" w:sz="0" w:space="0" w:color="auto"/>
            <w:right w:val="none" w:sz="0" w:space="0" w:color="auto"/>
          </w:divBdr>
        </w:div>
        <w:div w:id="1668361328">
          <w:marLeft w:val="640"/>
          <w:marRight w:val="0"/>
          <w:marTop w:val="0"/>
          <w:marBottom w:val="0"/>
          <w:divBdr>
            <w:top w:val="none" w:sz="0" w:space="0" w:color="auto"/>
            <w:left w:val="none" w:sz="0" w:space="0" w:color="auto"/>
            <w:bottom w:val="none" w:sz="0" w:space="0" w:color="auto"/>
            <w:right w:val="none" w:sz="0" w:space="0" w:color="auto"/>
          </w:divBdr>
        </w:div>
        <w:div w:id="1277296993">
          <w:marLeft w:val="640"/>
          <w:marRight w:val="0"/>
          <w:marTop w:val="0"/>
          <w:marBottom w:val="0"/>
          <w:divBdr>
            <w:top w:val="none" w:sz="0" w:space="0" w:color="auto"/>
            <w:left w:val="none" w:sz="0" w:space="0" w:color="auto"/>
            <w:bottom w:val="none" w:sz="0" w:space="0" w:color="auto"/>
            <w:right w:val="none" w:sz="0" w:space="0" w:color="auto"/>
          </w:divBdr>
        </w:div>
        <w:div w:id="2014527846">
          <w:marLeft w:val="640"/>
          <w:marRight w:val="0"/>
          <w:marTop w:val="0"/>
          <w:marBottom w:val="0"/>
          <w:divBdr>
            <w:top w:val="none" w:sz="0" w:space="0" w:color="auto"/>
            <w:left w:val="none" w:sz="0" w:space="0" w:color="auto"/>
            <w:bottom w:val="none" w:sz="0" w:space="0" w:color="auto"/>
            <w:right w:val="none" w:sz="0" w:space="0" w:color="auto"/>
          </w:divBdr>
        </w:div>
        <w:div w:id="151262637">
          <w:marLeft w:val="640"/>
          <w:marRight w:val="0"/>
          <w:marTop w:val="0"/>
          <w:marBottom w:val="0"/>
          <w:divBdr>
            <w:top w:val="none" w:sz="0" w:space="0" w:color="auto"/>
            <w:left w:val="none" w:sz="0" w:space="0" w:color="auto"/>
            <w:bottom w:val="none" w:sz="0" w:space="0" w:color="auto"/>
            <w:right w:val="none" w:sz="0" w:space="0" w:color="auto"/>
          </w:divBdr>
        </w:div>
        <w:div w:id="657080029">
          <w:marLeft w:val="640"/>
          <w:marRight w:val="0"/>
          <w:marTop w:val="0"/>
          <w:marBottom w:val="0"/>
          <w:divBdr>
            <w:top w:val="none" w:sz="0" w:space="0" w:color="auto"/>
            <w:left w:val="none" w:sz="0" w:space="0" w:color="auto"/>
            <w:bottom w:val="none" w:sz="0" w:space="0" w:color="auto"/>
            <w:right w:val="none" w:sz="0" w:space="0" w:color="auto"/>
          </w:divBdr>
        </w:div>
        <w:div w:id="1323318079">
          <w:marLeft w:val="640"/>
          <w:marRight w:val="0"/>
          <w:marTop w:val="0"/>
          <w:marBottom w:val="0"/>
          <w:divBdr>
            <w:top w:val="none" w:sz="0" w:space="0" w:color="auto"/>
            <w:left w:val="none" w:sz="0" w:space="0" w:color="auto"/>
            <w:bottom w:val="none" w:sz="0" w:space="0" w:color="auto"/>
            <w:right w:val="none" w:sz="0" w:space="0" w:color="auto"/>
          </w:divBdr>
        </w:div>
        <w:div w:id="106241731">
          <w:marLeft w:val="640"/>
          <w:marRight w:val="0"/>
          <w:marTop w:val="0"/>
          <w:marBottom w:val="0"/>
          <w:divBdr>
            <w:top w:val="none" w:sz="0" w:space="0" w:color="auto"/>
            <w:left w:val="none" w:sz="0" w:space="0" w:color="auto"/>
            <w:bottom w:val="none" w:sz="0" w:space="0" w:color="auto"/>
            <w:right w:val="none" w:sz="0" w:space="0" w:color="auto"/>
          </w:divBdr>
        </w:div>
        <w:div w:id="821502329">
          <w:marLeft w:val="640"/>
          <w:marRight w:val="0"/>
          <w:marTop w:val="0"/>
          <w:marBottom w:val="0"/>
          <w:divBdr>
            <w:top w:val="none" w:sz="0" w:space="0" w:color="auto"/>
            <w:left w:val="none" w:sz="0" w:space="0" w:color="auto"/>
            <w:bottom w:val="none" w:sz="0" w:space="0" w:color="auto"/>
            <w:right w:val="none" w:sz="0" w:space="0" w:color="auto"/>
          </w:divBdr>
        </w:div>
        <w:div w:id="600726285">
          <w:marLeft w:val="640"/>
          <w:marRight w:val="0"/>
          <w:marTop w:val="0"/>
          <w:marBottom w:val="0"/>
          <w:divBdr>
            <w:top w:val="none" w:sz="0" w:space="0" w:color="auto"/>
            <w:left w:val="none" w:sz="0" w:space="0" w:color="auto"/>
            <w:bottom w:val="none" w:sz="0" w:space="0" w:color="auto"/>
            <w:right w:val="none" w:sz="0" w:space="0" w:color="auto"/>
          </w:divBdr>
        </w:div>
        <w:div w:id="336811053">
          <w:marLeft w:val="640"/>
          <w:marRight w:val="0"/>
          <w:marTop w:val="0"/>
          <w:marBottom w:val="0"/>
          <w:divBdr>
            <w:top w:val="none" w:sz="0" w:space="0" w:color="auto"/>
            <w:left w:val="none" w:sz="0" w:space="0" w:color="auto"/>
            <w:bottom w:val="none" w:sz="0" w:space="0" w:color="auto"/>
            <w:right w:val="none" w:sz="0" w:space="0" w:color="auto"/>
          </w:divBdr>
        </w:div>
        <w:div w:id="1814446772">
          <w:marLeft w:val="640"/>
          <w:marRight w:val="0"/>
          <w:marTop w:val="0"/>
          <w:marBottom w:val="0"/>
          <w:divBdr>
            <w:top w:val="none" w:sz="0" w:space="0" w:color="auto"/>
            <w:left w:val="none" w:sz="0" w:space="0" w:color="auto"/>
            <w:bottom w:val="none" w:sz="0" w:space="0" w:color="auto"/>
            <w:right w:val="none" w:sz="0" w:space="0" w:color="auto"/>
          </w:divBdr>
        </w:div>
        <w:div w:id="18284658">
          <w:marLeft w:val="640"/>
          <w:marRight w:val="0"/>
          <w:marTop w:val="0"/>
          <w:marBottom w:val="0"/>
          <w:divBdr>
            <w:top w:val="none" w:sz="0" w:space="0" w:color="auto"/>
            <w:left w:val="none" w:sz="0" w:space="0" w:color="auto"/>
            <w:bottom w:val="none" w:sz="0" w:space="0" w:color="auto"/>
            <w:right w:val="none" w:sz="0" w:space="0" w:color="auto"/>
          </w:divBdr>
        </w:div>
      </w:divsChild>
    </w:div>
    <w:div w:id="540627485">
      <w:bodyDiv w:val="1"/>
      <w:marLeft w:val="0"/>
      <w:marRight w:val="0"/>
      <w:marTop w:val="0"/>
      <w:marBottom w:val="0"/>
      <w:divBdr>
        <w:top w:val="none" w:sz="0" w:space="0" w:color="auto"/>
        <w:left w:val="none" w:sz="0" w:space="0" w:color="auto"/>
        <w:bottom w:val="none" w:sz="0" w:space="0" w:color="auto"/>
        <w:right w:val="none" w:sz="0" w:space="0" w:color="auto"/>
      </w:divBdr>
      <w:divsChild>
        <w:div w:id="1076632077">
          <w:marLeft w:val="640"/>
          <w:marRight w:val="0"/>
          <w:marTop w:val="0"/>
          <w:marBottom w:val="0"/>
          <w:divBdr>
            <w:top w:val="none" w:sz="0" w:space="0" w:color="auto"/>
            <w:left w:val="none" w:sz="0" w:space="0" w:color="auto"/>
            <w:bottom w:val="none" w:sz="0" w:space="0" w:color="auto"/>
            <w:right w:val="none" w:sz="0" w:space="0" w:color="auto"/>
          </w:divBdr>
        </w:div>
        <w:div w:id="1951863040">
          <w:marLeft w:val="640"/>
          <w:marRight w:val="0"/>
          <w:marTop w:val="0"/>
          <w:marBottom w:val="0"/>
          <w:divBdr>
            <w:top w:val="none" w:sz="0" w:space="0" w:color="auto"/>
            <w:left w:val="none" w:sz="0" w:space="0" w:color="auto"/>
            <w:bottom w:val="none" w:sz="0" w:space="0" w:color="auto"/>
            <w:right w:val="none" w:sz="0" w:space="0" w:color="auto"/>
          </w:divBdr>
        </w:div>
        <w:div w:id="1190336742">
          <w:marLeft w:val="640"/>
          <w:marRight w:val="0"/>
          <w:marTop w:val="0"/>
          <w:marBottom w:val="0"/>
          <w:divBdr>
            <w:top w:val="none" w:sz="0" w:space="0" w:color="auto"/>
            <w:left w:val="none" w:sz="0" w:space="0" w:color="auto"/>
            <w:bottom w:val="none" w:sz="0" w:space="0" w:color="auto"/>
            <w:right w:val="none" w:sz="0" w:space="0" w:color="auto"/>
          </w:divBdr>
        </w:div>
        <w:div w:id="1189370743">
          <w:marLeft w:val="640"/>
          <w:marRight w:val="0"/>
          <w:marTop w:val="0"/>
          <w:marBottom w:val="0"/>
          <w:divBdr>
            <w:top w:val="none" w:sz="0" w:space="0" w:color="auto"/>
            <w:left w:val="none" w:sz="0" w:space="0" w:color="auto"/>
            <w:bottom w:val="none" w:sz="0" w:space="0" w:color="auto"/>
            <w:right w:val="none" w:sz="0" w:space="0" w:color="auto"/>
          </w:divBdr>
        </w:div>
        <w:div w:id="151025072">
          <w:marLeft w:val="640"/>
          <w:marRight w:val="0"/>
          <w:marTop w:val="0"/>
          <w:marBottom w:val="0"/>
          <w:divBdr>
            <w:top w:val="none" w:sz="0" w:space="0" w:color="auto"/>
            <w:left w:val="none" w:sz="0" w:space="0" w:color="auto"/>
            <w:bottom w:val="none" w:sz="0" w:space="0" w:color="auto"/>
            <w:right w:val="none" w:sz="0" w:space="0" w:color="auto"/>
          </w:divBdr>
        </w:div>
        <w:div w:id="5447313">
          <w:marLeft w:val="640"/>
          <w:marRight w:val="0"/>
          <w:marTop w:val="0"/>
          <w:marBottom w:val="0"/>
          <w:divBdr>
            <w:top w:val="none" w:sz="0" w:space="0" w:color="auto"/>
            <w:left w:val="none" w:sz="0" w:space="0" w:color="auto"/>
            <w:bottom w:val="none" w:sz="0" w:space="0" w:color="auto"/>
            <w:right w:val="none" w:sz="0" w:space="0" w:color="auto"/>
          </w:divBdr>
        </w:div>
        <w:div w:id="607663710">
          <w:marLeft w:val="640"/>
          <w:marRight w:val="0"/>
          <w:marTop w:val="0"/>
          <w:marBottom w:val="0"/>
          <w:divBdr>
            <w:top w:val="none" w:sz="0" w:space="0" w:color="auto"/>
            <w:left w:val="none" w:sz="0" w:space="0" w:color="auto"/>
            <w:bottom w:val="none" w:sz="0" w:space="0" w:color="auto"/>
            <w:right w:val="none" w:sz="0" w:space="0" w:color="auto"/>
          </w:divBdr>
        </w:div>
        <w:div w:id="1174567384">
          <w:marLeft w:val="640"/>
          <w:marRight w:val="0"/>
          <w:marTop w:val="0"/>
          <w:marBottom w:val="0"/>
          <w:divBdr>
            <w:top w:val="none" w:sz="0" w:space="0" w:color="auto"/>
            <w:left w:val="none" w:sz="0" w:space="0" w:color="auto"/>
            <w:bottom w:val="none" w:sz="0" w:space="0" w:color="auto"/>
            <w:right w:val="none" w:sz="0" w:space="0" w:color="auto"/>
          </w:divBdr>
        </w:div>
        <w:div w:id="113527566">
          <w:marLeft w:val="640"/>
          <w:marRight w:val="0"/>
          <w:marTop w:val="0"/>
          <w:marBottom w:val="0"/>
          <w:divBdr>
            <w:top w:val="none" w:sz="0" w:space="0" w:color="auto"/>
            <w:left w:val="none" w:sz="0" w:space="0" w:color="auto"/>
            <w:bottom w:val="none" w:sz="0" w:space="0" w:color="auto"/>
            <w:right w:val="none" w:sz="0" w:space="0" w:color="auto"/>
          </w:divBdr>
        </w:div>
        <w:div w:id="1879976820">
          <w:marLeft w:val="640"/>
          <w:marRight w:val="0"/>
          <w:marTop w:val="0"/>
          <w:marBottom w:val="0"/>
          <w:divBdr>
            <w:top w:val="none" w:sz="0" w:space="0" w:color="auto"/>
            <w:left w:val="none" w:sz="0" w:space="0" w:color="auto"/>
            <w:bottom w:val="none" w:sz="0" w:space="0" w:color="auto"/>
            <w:right w:val="none" w:sz="0" w:space="0" w:color="auto"/>
          </w:divBdr>
        </w:div>
        <w:div w:id="369696304">
          <w:marLeft w:val="640"/>
          <w:marRight w:val="0"/>
          <w:marTop w:val="0"/>
          <w:marBottom w:val="0"/>
          <w:divBdr>
            <w:top w:val="none" w:sz="0" w:space="0" w:color="auto"/>
            <w:left w:val="none" w:sz="0" w:space="0" w:color="auto"/>
            <w:bottom w:val="none" w:sz="0" w:space="0" w:color="auto"/>
            <w:right w:val="none" w:sz="0" w:space="0" w:color="auto"/>
          </w:divBdr>
        </w:div>
        <w:div w:id="884289658">
          <w:marLeft w:val="640"/>
          <w:marRight w:val="0"/>
          <w:marTop w:val="0"/>
          <w:marBottom w:val="0"/>
          <w:divBdr>
            <w:top w:val="none" w:sz="0" w:space="0" w:color="auto"/>
            <w:left w:val="none" w:sz="0" w:space="0" w:color="auto"/>
            <w:bottom w:val="none" w:sz="0" w:space="0" w:color="auto"/>
            <w:right w:val="none" w:sz="0" w:space="0" w:color="auto"/>
          </w:divBdr>
        </w:div>
        <w:div w:id="1046369567">
          <w:marLeft w:val="640"/>
          <w:marRight w:val="0"/>
          <w:marTop w:val="0"/>
          <w:marBottom w:val="0"/>
          <w:divBdr>
            <w:top w:val="none" w:sz="0" w:space="0" w:color="auto"/>
            <w:left w:val="none" w:sz="0" w:space="0" w:color="auto"/>
            <w:bottom w:val="none" w:sz="0" w:space="0" w:color="auto"/>
            <w:right w:val="none" w:sz="0" w:space="0" w:color="auto"/>
          </w:divBdr>
        </w:div>
        <w:div w:id="361632436">
          <w:marLeft w:val="640"/>
          <w:marRight w:val="0"/>
          <w:marTop w:val="0"/>
          <w:marBottom w:val="0"/>
          <w:divBdr>
            <w:top w:val="none" w:sz="0" w:space="0" w:color="auto"/>
            <w:left w:val="none" w:sz="0" w:space="0" w:color="auto"/>
            <w:bottom w:val="none" w:sz="0" w:space="0" w:color="auto"/>
            <w:right w:val="none" w:sz="0" w:space="0" w:color="auto"/>
          </w:divBdr>
        </w:div>
        <w:div w:id="305362104">
          <w:marLeft w:val="640"/>
          <w:marRight w:val="0"/>
          <w:marTop w:val="0"/>
          <w:marBottom w:val="0"/>
          <w:divBdr>
            <w:top w:val="none" w:sz="0" w:space="0" w:color="auto"/>
            <w:left w:val="none" w:sz="0" w:space="0" w:color="auto"/>
            <w:bottom w:val="none" w:sz="0" w:space="0" w:color="auto"/>
            <w:right w:val="none" w:sz="0" w:space="0" w:color="auto"/>
          </w:divBdr>
        </w:div>
        <w:div w:id="1496994220">
          <w:marLeft w:val="640"/>
          <w:marRight w:val="0"/>
          <w:marTop w:val="0"/>
          <w:marBottom w:val="0"/>
          <w:divBdr>
            <w:top w:val="none" w:sz="0" w:space="0" w:color="auto"/>
            <w:left w:val="none" w:sz="0" w:space="0" w:color="auto"/>
            <w:bottom w:val="none" w:sz="0" w:space="0" w:color="auto"/>
            <w:right w:val="none" w:sz="0" w:space="0" w:color="auto"/>
          </w:divBdr>
        </w:div>
        <w:div w:id="1147435108">
          <w:marLeft w:val="640"/>
          <w:marRight w:val="0"/>
          <w:marTop w:val="0"/>
          <w:marBottom w:val="0"/>
          <w:divBdr>
            <w:top w:val="none" w:sz="0" w:space="0" w:color="auto"/>
            <w:left w:val="none" w:sz="0" w:space="0" w:color="auto"/>
            <w:bottom w:val="none" w:sz="0" w:space="0" w:color="auto"/>
            <w:right w:val="none" w:sz="0" w:space="0" w:color="auto"/>
          </w:divBdr>
        </w:div>
        <w:div w:id="873735414">
          <w:marLeft w:val="640"/>
          <w:marRight w:val="0"/>
          <w:marTop w:val="0"/>
          <w:marBottom w:val="0"/>
          <w:divBdr>
            <w:top w:val="none" w:sz="0" w:space="0" w:color="auto"/>
            <w:left w:val="none" w:sz="0" w:space="0" w:color="auto"/>
            <w:bottom w:val="none" w:sz="0" w:space="0" w:color="auto"/>
            <w:right w:val="none" w:sz="0" w:space="0" w:color="auto"/>
          </w:divBdr>
        </w:div>
        <w:div w:id="1954748156">
          <w:marLeft w:val="640"/>
          <w:marRight w:val="0"/>
          <w:marTop w:val="0"/>
          <w:marBottom w:val="0"/>
          <w:divBdr>
            <w:top w:val="none" w:sz="0" w:space="0" w:color="auto"/>
            <w:left w:val="none" w:sz="0" w:space="0" w:color="auto"/>
            <w:bottom w:val="none" w:sz="0" w:space="0" w:color="auto"/>
            <w:right w:val="none" w:sz="0" w:space="0" w:color="auto"/>
          </w:divBdr>
        </w:div>
        <w:div w:id="1478960482">
          <w:marLeft w:val="640"/>
          <w:marRight w:val="0"/>
          <w:marTop w:val="0"/>
          <w:marBottom w:val="0"/>
          <w:divBdr>
            <w:top w:val="none" w:sz="0" w:space="0" w:color="auto"/>
            <w:left w:val="none" w:sz="0" w:space="0" w:color="auto"/>
            <w:bottom w:val="none" w:sz="0" w:space="0" w:color="auto"/>
            <w:right w:val="none" w:sz="0" w:space="0" w:color="auto"/>
          </w:divBdr>
        </w:div>
        <w:div w:id="633171504">
          <w:marLeft w:val="640"/>
          <w:marRight w:val="0"/>
          <w:marTop w:val="0"/>
          <w:marBottom w:val="0"/>
          <w:divBdr>
            <w:top w:val="none" w:sz="0" w:space="0" w:color="auto"/>
            <w:left w:val="none" w:sz="0" w:space="0" w:color="auto"/>
            <w:bottom w:val="none" w:sz="0" w:space="0" w:color="auto"/>
            <w:right w:val="none" w:sz="0" w:space="0" w:color="auto"/>
          </w:divBdr>
        </w:div>
        <w:div w:id="1598251991">
          <w:marLeft w:val="640"/>
          <w:marRight w:val="0"/>
          <w:marTop w:val="0"/>
          <w:marBottom w:val="0"/>
          <w:divBdr>
            <w:top w:val="none" w:sz="0" w:space="0" w:color="auto"/>
            <w:left w:val="none" w:sz="0" w:space="0" w:color="auto"/>
            <w:bottom w:val="none" w:sz="0" w:space="0" w:color="auto"/>
            <w:right w:val="none" w:sz="0" w:space="0" w:color="auto"/>
          </w:divBdr>
        </w:div>
        <w:div w:id="1248612323">
          <w:marLeft w:val="640"/>
          <w:marRight w:val="0"/>
          <w:marTop w:val="0"/>
          <w:marBottom w:val="0"/>
          <w:divBdr>
            <w:top w:val="none" w:sz="0" w:space="0" w:color="auto"/>
            <w:left w:val="none" w:sz="0" w:space="0" w:color="auto"/>
            <w:bottom w:val="none" w:sz="0" w:space="0" w:color="auto"/>
            <w:right w:val="none" w:sz="0" w:space="0" w:color="auto"/>
          </w:divBdr>
        </w:div>
        <w:div w:id="1717966938">
          <w:marLeft w:val="640"/>
          <w:marRight w:val="0"/>
          <w:marTop w:val="0"/>
          <w:marBottom w:val="0"/>
          <w:divBdr>
            <w:top w:val="none" w:sz="0" w:space="0" w:color="auto"/>
            <w:left w:val="none" w:sz="0" w:space="0" w:color="auto"/>
            <w:bottom w:val="none" w:sz="0" w:space="0" w:color="auto"/>
            <w:right w:val="none" w:sz="0" w:space="0" w:color="auto"/>
          </w:divBdr>
        </w:div>
        <w:div w:id="823737124">
          <w:marLeft w:val="640"/>
          <w:marRight w:val="0"/>
          <w:marTop w:val="0"/>
          <w:marBottom w:val="0"/>
          <w:divBdr>
            <w:top w:val="none" w:sz="0" w:space="0" w:color="auto"/>
            <w:left w:val="none" w:sz="0" w:space="0" w:color="auto"/>
            <w:bottom w:val="none" w:sz="0" w:space="0" w:color="auto"/>
            <w:right w:val="none" w:sz="0" w:space="0" w:color="auto"/>
          </w:divBdr>
        </w:div>
        <w:div w:id="2023312465">
          <w:marLeft w:val="640"/>
          <w:marRight w:val="0"/>
          <w:marTop w:val="0"/>
          <w:marBottom w:val="0"/>
          <w:divBdr>
            <w:top w:val="none" w:sz="0" w:space="0" w:color="auto"/>
            <w:left w:val="none" w:sz="0" w:space="0" w:color="auto"/>
            <w:bottom w:val="none" w:sz="0" w:space="0" w:color="auto"/>
            <w:right w:val="none" w:sz="0" w:space="0" w:color="auto"/>
          </w:divBdr>
        </w:div>
        <w:div w:id="1492061979">
          <w:marLeft w:val="640"/>
          <w:marRight w:val="0"/>
          <w:marTop w:val="0"/>
          <w:marBottom w:val="0"/>
          <w:divBdr>
            <w:top w:val="none" w:sz="0" w:space="0" w:color="auto"/>
            <w:left w:val="none" w:sz="0" w:space="0" w:color="auto"/>
            <w:bottom w:val="none" w:sz="0" w:space="0" w:color="auto"/>
            <w:right w:val="none" w:sz="0" w:space="0" w:color="auto"/>
          </w:divBdr>
        </w:div>
        <w:div w:id="2057468171">
          <w:marLeft w:val="640"/>
          <w:marRight w:val="0"/>
          <w:marTop w:val="0"/>
          <w:marBottom w:val="0"/>
          <w:divBdr>
            <w:top w:val="none" w:sz="0" w:space="0" w:color="auto"/>
            <w:left w:val="none" w:sz="0" w:space="0" w:color="auto"/>
            <w:bottom w:val="none" w:sz="0" w:space="0" w:color="auto"/>
            <w:right w:val="none" w:sz="0" w:space="0" w:color="auto"/>
          </w:divBdr>
        </w:div>
        <w:div w:id="1298418852">
          <w:marLeft w:val="640"/>
          <w:marRight w:val="0"/>
          <w:marTop w:val="0"/>
          <w:marBottom w:val="0"/>
          <w:divBdr>
            <w:top w:val="none" w:sz="0" w:space="0" w:color="auto"/>
            <w:left w:val="none" w:sz="0" w:space="0" w:color="auto"/>
            <w:bottom w:val="none" w:sz="0" w:space="0" w:color="auto"/>
            <w:right w:val="none" w:sz="0" w:space="0" w:color="auto"/>
          </w:divBdr>
        </w:div>
        <w:div w:id="1479767014">
          <w:marLeft w:val="640"/>
          <w:marRight w:val="0"/>
          <w:marTop w:val="0"/>
          <w:marBottom w:val="0"/>
          <w:divBdr>
            <w:top w:val="none" w:sz="0" w:space="0" w:color="auto"/>
            <w:left w:val="none" w:sz="0" w:space="0" w:color="auto"/>
            <w:bottom w:val="none" w:sz="0" w:space="0" w:color="auto"/>
            <w:right w:val="none" w:sz="0" w:space="0" w:color="auto"/>
          </w:divBdr>
        </w:div>
        <w:div w:id="1449394929">
          <w:marLeft w:val="640"/>
          <w:marRight w:val="0"/>
          <w:marTop w:val="0"/>
          <w:marBottom w:val="0"/>
          <w:divBdr>
            <w:top w:val="none" w:sz="0" w:space="0" w:color="auto"/>
            <w:left w:val="none" w:sz="0" w:space="0" w:color="auto"/>
            <w:bottom w:val="none" w:sz="0" w:space="0" w:color="auto"/>
            <w:right w:val="none" w:sz="0" w:space="0" w:color="auto"/>
          </w:divBdr>
        </w:div>
        <w:div w:id="1878933589">
          <w:marLeft w:val="640"/>
          <w:marRight w:val="0"/>
          <w:marTop w:val="0"/>
          <w:marBottom w:val="0"/>
          <w:divBdr>
            <w:top w:val="none" w:sz="0" w:space="0" w:color="auto"/>
            <w:left w:val="none" w:sz="0" w:space="0" w:color="auto"/>
            <w:bottom w:val="none" w:sz="0" w:space="0" w:color="auto"/>
            <w:right w:val="none" w:sz="0" w:space="0" w:color="auto"/>
          </w:divBdr>
        </w:div>
        <w:div w:id="551356077">
          <w:marLeft w:val="640"/>
          <w:marRight w:val="0"/>
          <w:marTop w:val="0"/>
          <w:marBottom w:val="0"/>
          <w:divBdr>
            <w:top w:val="none" w:sz="0" w:space="0" w:color="auto"/>
            <w:left w:val="none" w:sz="0" w:space="0" w:color="auto"/>
            <w:bottom w:val="none" w:sz="0" w:space="0" w:color="auto"/>
            <w:right w:val="none" w:sz="0" w:space="0" w:color="auto"/>
          </w:divBdr>
        </w:div>
        <w:div w:id="403381663">
          <w:marLeft w:val="640"/>
          <w:marRight w:val="0"/>
          <w:marTop w:val="0"/>
          <w:marBottom w:val="0"/>
          <w:divBdr>
            <w:top w:val="none" w:sz="0" w:space="0" w:color="auto"/>
            <w:left w:val="none" w:sz="0" w:space="0" w:color="auto"/>
            <w:bottom w:val="none" w:sz="0" w:space="0" w:color="auto"/>
            <w:right w:val="none" w:sz="0" w:space="0" w:color="auto"/>
          </w:divBdr>
        </w:div>
        <w:div w:id="1688021544">
          <w:marLeft w:val="640"/>
          <w:marRight w:val="0"/>
          <w:marTop w:val="0"/>
          <w:marBottom w:val="0"/>
          <w:divBdr>
            <w:top w:val="none" w:sz="0" w:space="0" w:color="auto"/>
            <w:left w:val="none" w:sz="0" w:space="0" w:color="auto"/>
            <w:bottom w:val="none" w:sz="0" w:space="0" w:color="auto"/>
            <w:right w:val="none" w:sz="0" w:space="0" w:color="auto"/>
          </w:divBdr>
        </w:div>
        <w:div w:id="1560360645">
          <w:marLeft w:val="640"/>
          <w:marRight w:val="0"/>
          <w:marTop w:val="0"/>
          <w:marBottom w:val="0"/>
          <w:divBdr>
            <w:top w:val="none" w:sz="0" w:space="0" w:color="auto"/>
            <w:left w:val="none" w:sz="0" w:space="0" w:color="auto"/>
            <w:bottom w:val="none" w:sz="0" w:space="0" w:color="auto"/>
            <w:right w:val="none" w:sz="0" w:space="0" w:color="auto"/>
          </w:divBdr>
        </w:div>
        <w:div w:id="796333615">
          <w:marLeft w:val="640"/>
          <w:marRight w:val="0"/>
          <w:marTop w:val="0"/>
          <w:marBottom w:val="0"/>
          <w:divBdr>
            <w:top w:val="none" w:sz="0" w:space="0" w:color="auto"/>
            <w:left w:val="none" w:sz="0" w:space="0" w:color="auto"/>
            <w:bottom w:val="none" w:sz="0" w:space="0" w:color="auto"/>
            <w:right w:val="none" w:sz="0" w:space="0" w:color="auto"/>
          </w:divBdr>
        </w:div>
      </w:divsChild>
    </w:div>
    <w:div w:id="541984021">
      <w:bodyDiv w:val="1"/>
      <w:marLeft w:val="0"/>
      <w:marRight w:val="0"/>
      <w:marTop w:val="0"/>
      <w:marBottom w:val="0"/>
      <w:divBdr>
        <w:top w:val="none" w:sz="0" w:space="0" w:color="auto"/>
        <w:left w:val="none" w:sz="0" w:space="0" w:color="auto"/>
        <w:bottom w:val="none" w:sz="0" w:space="0" w:color="auto"/>
        <w:right w:val="none" w:sz="0" w:space="0" w:color="auto"/>
      </w:divBdr>
    </w:div>
    <w:div w:id="542331608">
      <w:bodyDiv w:val="1"/>
      <w:marLeft w:val="0"/>
      <w:marRight w:val="0"/>
      <w:marTop w:val="0"/>
      <w:marBottom w:val="0"/>
      <w:divBdr>
        <w:top w:val="none" w:sz="0" w:space="0" w:color="auto"/>
        <w:left w:val="none" w:sz="0" w:space="0" w:color="auto"/>
        <w:bottom w:val="none" w:sz="0" w:space="0" w:color="auto"/>
        <w:right w:val="none" w:sz="0" w:space="0" w:color="auto"/>
      </w:divBdr>
      <w:divsChild>
        <w:div w:id="1059207263">
          <w:marLeft w:val="640"/>
          <w:marRight w:val="0"/>
          <w:marTop w:val="0"/>
          <w:marBottom w:val="0"/>
          <w:divBdr>
            <w:top w:val="none" w:sz="0" w:space="0" w:color="auto"/>
            <w:left w:val="none" w:sz="0" w:space="0" w:color="auto"/>
            <w:bottom w:val="none" w:sz="0" w:space="0" w:color="auto"/>
            <w:right w:val="none" w:sz="0" w:space="0" w:color="auto"/>
          </w:divBdr>
        </w:div>
        <w:div w:id="486169927">
          <w:marLeft w:val="640"/>
          <w:marRight w:val="0"/>
          <w:marTop w:val="0"/>
          <w:marBottom w:val="0"/>
          <w:divBdr>
            <w:top w:val="none" w:sz="0" w:space="0" w:color="auto"/>
            <w:left w:val="none" w:sz="0" w:space="0" w:color="auto"/>
            <w:bottom w:val="none" w:sz="0" w:space="0" w:color="auto"/>
            <w:right w:val="none" w:sz="0" w:space="0" w:color="auto"/>
          </w:divBdr>
        </w:div>
        <w:div w:id="283195648">
          <w:marLeft w:val="640"/>
          <w:marRight w:val="0"/>
          <w:marTop w:val="0"/>
          <w:marBottom w:val="0"/>
          <w:divBdr>
            <w:top w:val="none" w:sz="0" w:space="0" w:color="auto"/>
            <w:left w:val="none" w:sz="0" w:space="0" w:color="auto"/>
            <w:bottom w:val="none" w:sz="0" w:space="0" w:color="auto"/>
            <w:right w:val="none" w:sz="0" w:space="0" w:color="auto"/>
          </w:divBdr>
        </w:div>
        <w:div w:id="1269892050">
          <w:marLeft w:val="640"/>
          <w:marRight w:val="0"/>
          <w:marTop w:val="0"/>
          <w:marBottom w:val="0"/>
          <w:divBdr>
            <w:top w:val="none" w:sz="0" w:space="0" w:color="auto"/>
            <w:left w:val="none" w:sz="0" w:space="0" w:color="auto"/>
            <w:bottom w:val="none" w:sz="0" w:space="0" w:color="auto"/>
            <w:right w:val="none" w:sz="0" w:space="0" w:color="auto"/>
          </w:divBdr>
        </w:div>
        <w:div w:id="374350744">
          <w:marLeft w:val="640"/>
          <w:marRight w:val="0"/>
          <w:marTop w:val="0"/>
          <w:marBottom w:val="0"/>
          <w:divBdr>
            <w:top w:val="none" w:sz="0" w:space="0" w:color="auto"/>
            <w:left w:val="none" w:sz="0" w:space="0" w:color="auto"/>
            <w:bottom w:val="none" w:sz="0" w:space="0" w:color="auto"/>
            <w:right w:val="none" w:sz="0" w:space="0" w:color="auto"/>
          </w:divBdr>
        </w:div>
        <w:div w:id="542595127">
          <w:marLeft w:val="640"/>
          <w:marRight w:val="0"/>
          <w:marTop w:val="0"/>
          <w:marBottom w:val="0"/>
          <w:divBdr>
            <w:top w:val="none" w:sz="0" w:space="0" w:color="auto"/>
            <w:left w:val="none" w:sz="0" w:space="0" w:color="auto"/>
            <w:bottom w:val="none" w:sz="0" w:space="0" w:color="auto"/>
            <w:right w:val="none" w:sz="0" w:space="0" w:color="auto"/>
          </w:divBdr>
        </w:div>
        <w:div w:id="1637027049">
          <w:marLeft w:val="640"/>
          <w:marRight w:val="0"/>
          <w:marTop w:val="0"/>
          <w:marBottom w:val="0"/>
          <w:divBdr>
            <w:top w:val="none" w:sz="0" w:space="0" w:color="auto"/>
            <w:left w:val="none" w:sz="0" w:space="0" w:color="auto"/>
            <w:bottom w:val="none" w:sz="0" w:space="0" w:color="auto"/>
            <w:right w:val="none" w:sz="0" w:space="0" w:color="auto"/>
          </w:divBdr>
        </w:div>
        <w:div w:id="1302809083">
          <w:marLeft w:val="640"/>
          <w:marRight w:val="0"/>
          <w:marTop w:val="0"/>
          <w:marBottom w:val="0"/>
          <w:divBdr>
            <w:top w:val="none" w:sz="0" w:space="0" w:color="auto"/>
            <w:left w:val="none" w:sz="0" w:space="0" w:color="auto"/>
            <w:bottom w:val="none" w:sz="0" w:space="0" w:color="auto"/>
            <w:right w:val="none" w:sz="0" w:space="0" w:color="auto"/>
          </w:divBdr>
        </w:div>
        <w:div w:id="910505435">
          <w:marLeft w:val="640"/>
          <w:marRight w:val="0"/>
          <w:marTop w:val="0"/>
          <w:marBottom w:val="0"/>
          <w:divBdr>
            <w:top w:val="none" w:sz="0" w:space="0" w:color="auto"/>
            <w:left w:val="none" w:sz="0" w:space="0" w:color="auto"/>
            <w:bottom w:val="none" w:sz="0" w:space="0" w:color="auto"/>
            <w:right w:val="none" w:sz="0" w:space="0" w:color="auto"/>
          </w:divBdr>
        </w:div>
        <w:div w:id="999845562">
          <w:marLeft w:val="640"/>
          <w:marRight w:val="0"/>
          <w:marTop w:val="0"/>
          <w:marBottom w:val="0"/>
          <w:divBdr>
            <w:top w:val="none" w:sz="0" w:space="0" w:color="auto"/>
            <w:left w:val="none" w:sz="0" w:space="0" w:color="auto"/>
            <w:bottom w:val="none" w:sz="0" w:space="0" w:color="auto"/>
            <w:right w:val="none" w:sz="0" w:space="0" w:color="auto"/>
          </w:divBdr>
        </w:div>
        <w:div w:id="1872914132">
          <w:marLeft w:val="640"/>
          <w:marRight w:val="0"/>
          <w:marTop w:val="0"/>
          <w:marBottom w:val="0"/>
          <w:divBdr>
            <w:top w:val="none" w:sz="0" w:space="0" w:color="auto"/>
            <w:left w:val="none" w:sz="0" w:space="0" w:color="auto"/>
            <w:bottom w:val="none" w:sz="0" w:space="0" w:color="auto"/>
            <w:right w:val="none" w:sz="0" w:space="0" w:color="auto"/>
          </w:divBdr>
        </w:div>
        <w:div w:id="49041085">
          <w:marLeft w:val="640"/>
          <w:marRight w:val="0"/>
          <w:marTop w:val="0"/>
          <w:marBottom w:val="0"/>
          <w:divBdr>
            <w:top w:val="none" w:sz="0" w:space="0" w:color="auto"/>
            <w:left w:val="none" w:sz="0" w:space="0" w:color="auto"/>
            <w:bottom w:val="none" w:sz="0" w:space="0" w:color="auto"/>
            <w:right w:val="none" w:sz="0" w:space="0" w:color="auto"/>
          </w:divBdr>
        </w:div>
        <w:div w:id="985549138">
          <w:marLeft w:val="640"/>
          <w:marRight w:val="0"/>
          <w:marTop w:val="0"/>
          <w:marBottom w:val="0"/>
          <w:divBdr>
            <w:top w:val="none" w:sz="0" w:space="0" w:color="auto"/>
            <w:left w:val="none" w:sz="0" w:space="0" w:color="auto"/>
            <w:bottom w:val="none" w:sz="0" w:space="0" w:color="auto"/>
            <w:right w:val="none" w:sz="0" w:space="0" w:color="auto"/>
          </w:divBdr>
        </w:div>
        <w:div w:id="1937976024">
          <w:marLeft w:val="640"/>
          <w:marRight w:val="0"/>
          <w:marTop w:val="0"/>
          <w:marBottom w:val="0"/>
          <w:divBdr>
            <w:top w:val="none" w:sz="0" w:space="0" w:color="auto"/>
            <w:left w:val="none" w:sz="0" w:space="0" w:color="auto"/>
            <w:bottom w:val="none" w:sz="0" w:space="0" w:color="auto"/>
            <w:right w:val="none" w:sz="0" w:space="0" w:color="auto"/>
          </w:divBdr>
        </w:div>
        <w:div w:id="618684119">
          <w:marLeft w:val="640"/>
          <w:marRight w:val="0"/>
          <w:marTop w:val="0"/>
          <w:marBottom w:val="0"/>
          <w:divBdr>
            <w:top w:val="none" w:sz="0" w:space="0" w:color="auto"/>
            <w:left w:val="none" w:sz="0" w:space="0" w:color="auto"/>
            <w:bottom w:val="none" w:sz="0" w:space="0" w:color="auto"/>
            <w:right w:val="none" w:sz="0" w:space="0" w:color="auto"/>
          </w:divBdr>
        </w:div>
        <w:div w:id="264459554">
          <w:marLeft w:val="640"/>
          <w:marRight w:val="0"/>
          <w:marTop w:val="0"/>
          <w:marBottom w:val="0"/>
          <w:divBdr>
            <w:top w:val="none" w:sz="0" w:space="0" w:color="auto"/>
            <w:left w:val="none" w:sz="0" w:space="0" w:color="auto"/>
            <w:bottom w:val="none" w:sz="0" w:space="0" w:color="auto"/>
            <w:right w:val="none" w:sz="0" w:space="0" w:color="auto"/>
          </w:divBdr>
        </w:div>
        <w:div w:id="430587351">
          <w:marLeft w:val="640"/>
          <w:marRight w:val="0"/>
          <w:marTop w:val="0"/>
          <w:marBottom w:val="0"/>
          <w:divBdr>
            <w:top w:val="none" w:sz="0" w:space="0" w:color="auto"/>
            <w:left w:val="none" w:sz="0" w:space="0" w:color="auto"/>
            <w:bottom w:val="none" w:sz="0" w:space="0" w:color="auto"/>
            <w:right w:val="none" w:sz="0" w:space="0" w:color="auto"/>
          </w:divBdr>
        </w:div>
        <w:div w:id="2112507591">
          <w:marLeft w:val="640"/>
          <w:marRight w:val="0"/>
          <w:marTop w:val="0"/>
          <w:marBottom w:val="0"/>
          <w:divBdr>
            <w:top w:val="none" w:sz="0" w:space="0" w:color="auto"/>
            <w:left w:val="none" w:sz="0" w:space="0" w:color="auto"/>
            <w:bottom w:val="none" w:sz="0" w:space="0" w:color="auto"/>
            <w:right w:val="none" w:sz="0" w:space="0" w:color="auto"/>
          </w:divBdr>
        </w:div>
        <w:div w:id="1334531990">
          <w:marLeft w:val="640"/>
          <w:marRight w:val="0"/>
          <w:marTop w:val="0"/>
          <w:marBottom w:val="0"/>
          <w:divBdr>
            <w:top w:val="none" w:sz="0" w:space="0" w:color="auto"/>
            <w:left w:val="none" w:sz="0" w:space="0" w:color="auto"/>
            <w:bottom w:val="none" w:sz="0" w:space="0" w:color="auto"/>
            <w:right w:val="none" w:sz="0" w:space="0" w:color="auto"/>
          </w:divBdr>
        </w:div>
        <w:div w:id="1099570233">
          <w:marLeft w:val="640"/>
          <w:marRight w:val="0"/>
          <w:marTop w:val="0"/>
          <w:marBottom w:val="0"/>
          <w:divBdr>
            <w:top w:val="none" w:sz="0" w:space="0" w:color="auto"/>
            <w:left w:val="none" w:sz="0" w:space="0" w:color="auto"/>
            <w:bottom w:val="none" w:sz="0" w:space="0" w:color="auto"/>
            <w:right w:val="none" w:sz="0" w:space="0" w:color="auto"/>
          </w:divBdr>
        </w:div>
        <w:div w:id="1130973591">
          <w:marLeft w:val="640"/>
          <w:marRight w:val="0"/>
          <w:marTop w:val="0"/>
          <w:marBottom w:val="0"/>
          <w:divBdr>
            <w:top w:val="none" w:sz="0" w:space="0" w:color="auto"/>
            <w:left w:val="none" w:sz="0" w:space="0" w:color="auto"/>
            <w:bottom w:val="none" w:sz="0" w:space="0" w:color="auto"/>
            <w:right w:val="none" w:sz="0" w:space="0" w:color="auto"/>
          </w:divBdr>
        </w:div>
        <w:div w:id="1063912212">
          <w:marLeft w:val="640"/>
          <w:marRight w:val="0"/>
          <w:marTop w:val="0"/>
          <w:marBottom w:val="0"/>
          <w:divBdr>
            <w:top w:val="none" w:sz="0" w:space="0" w:color="auto"/>
            <w:left w:val="none" w:sz="0" w:space="0" w:color="auto"/>
            <w:bottom w:val="none" w:sz="0" w:space="0" w:color="auto"/>
            <w:right w:val="none" w:sz="0" w:space="0" w:color="auto"/>
          </w:divBdr>
        </w:div>
        <w:div w:id="273949242">
          <w:marLeft w:val="640"/>
          <w:marRight w:val="0"/>
          <w:marTop w:val="0"/>
          <w:marBottom w:val="0"/>
          <w:divBdr>
            <w:top w:val="none" w:sz="0" w:space="0" w:color="auto"/>
            <w:left w:val="none" w:sz="0" w:space="0" w:color="auto"/>
            <w:bottom w:val="none" w:sz="0" w:space="0" w:color="auto"/>
            <w:right w:val="none" w:sz="0" w:space="0" w:color="auto"/>
          </w:divBdr>
        </w:div>
        <w:div w:id="429737028">
          <w:marLeft w:val="640"/>
          <w:marRight w:val="0"/>
          <w:marTop w:val="0"/>
          <w:marBottom w:val="0"/>
          <w:divBdr>
            <w:top w:val="none" w:sz="0" w:space="0" w:color="auto"/>
            <w:left w:val="none" w:sz="0" w:space="0" w:color="auto"/>
            <w:bottom w:val="none" w:sz="0" w:space="0" w:color="auto"/>
            <w:right w:val="none" w:sz="0" w:space="0" w:color="auto"/>
          </w:divBdr>
        </w:div>
        <w:div w:id="338191551">
          <w:marLeft w:val="640"/>
          <w:marRight w:val="0"/>
          <w:marTop w:val="0"/>
          <w:marBottom w:val="0"/>
          <w:divBdr>
            <w:top w:val="none" w:sz="0" w:space="0" w:color="auto"/>
            <w:left w:val="none" w:sz="0" w:space="0" w:color="auto"/>
            <w:bottom w:val="none" w:sz="0" w:space="0" w:color="auto"/>
            <w:right w:val="none" w:sz="0" w:space="0" w:color="auto"/>
          </w:divBdr>
        </w:div>
        <w:div w:id="269244076">
          <w:marLeft w:val="640"/>
          <w:marRight w:val="0"/>
          <w:marTop w:val="0"/>
          <w:marBottom w:val="0"/>
          <w:divBdr>
            <w:top w:val="none" w:sz="0" w:space="0" w:color="auto"/>
            <w:left w:val="none" w:sz="0" w:space="0" w:color="auto"/>
            <w:bottom w:val="none" w:sz="0" w:space="0" w:color="auto"/>
            <w:right w:val="none" w:sz="0" w:space="0" w:color="auto"/>
          </w:divBdr>
        </w:div>
        <w:div w:id="832337199">
          <w:marLeft w:val="640"/>
          <w:marRight w:val="0"/>
          <w:marTop w:val="0"/>
          <w:marBottom w:val="0"/>
          <w:divBdr>
            <w:top w:val="none" w:sz="0" w:space="0" w:color="auto"/>
            <w:left w:val="none" w:sz="0" w:space="0" w:color="auto"/>
            <w:bottom w:val="none" w:sz="0" w:space="0" w:color="auto"/>
            <w:right w:val="none" w:sz="0" w:space="0" w:color="auto"/>
          </w:divBdr>
        </w:div>
        <w:div w:id="1014957843">
          <w:marLeft w:val="640"/>
          <w:marRight w:val="0"/>
          <w:marTop w:val="0"/>
          <w:marBottom w:val="0"/>
          <w:divBdr>
            <w:top w:val="none" w:sz="0" w:space="0" w:color="auto"/>
            <w:left w:val="none" w:sz="0" w:space="0" w:color="auto"/>
            <w:bottom w:val="none" w:sz="0" w:space="0" w:color="auto"/>
            <w:right w:val="none" w:sz="0" w:space="0" w:color="auto"/>
          </w:divBdr>
        </w:div>
        <w:div w:id="1803495828">
          <w:marLeft w:val="640"/>
          <w:marRight w:val="0"/>
          <w:marTop w:val="0"/>
          <w:marBottom w:val="0"/>
          <w:divBdr>
            <w:top w:val="none" w:sz="0" w:space="0" w:color="auto"/>
            <w:left w:val="none" w:sz="0" w:space="0" w:color="auto"/>
            <w:bottom w:val="none" w:sz="0" w:space="0" w:color="auto"/>
            <w:right w:val="none" w:sz="0" w:space="0" w:color="auto"/>
          </w:divBdr>
        </w:div>
      </w:divsChild>
    </w:div>
    <w:div w:id="549997725">
      <w:bodyDiv w:val="1"/>
      <w:marLeft w:val="0"/>
      <w:marRight w:val="0"/>
      <w:marTop w:val="0"/>
      <w:marBottom w:val="0"/>
      <w:divBdr>
        <w:top w:val="none" w:sz="0" w:space="0" w:color="auto"/>
        <w:left w:val="none" w:sz="0" w:space="0" w:color="auto"/>
        <w:bottom w:val="none" w:sz="0" w:space="0" w:color="auto"/>
        <w:right w:val="none" w:sz="0" w:space="0" w:color="auto"/>
      </w:divBdr>
    </w:div>
    <w:div w:id="560016457">
      <w:bodyDiv w:val="1"/>
      <w:marLeft w:val="0"/>
      <w:marRight w:val="0"/>
      <w:marTop w:val="0"/>
      <w:marBottom w:val="0"/>
      <w:divBdr>
        <w:top w:val="none" w:sz="0" w:space="0" w:color="auto"/>
        <w:left w:val="none" w:sz="0" w:space="0" w:color="auto"/>
        <w:bottom w:val="none" w:sz="0" w:space="0" w:color="auto"/>
        <w:right w:val="none" w:sz="0" w:space="0" w:color="auto"/>
      </w:divBdr>
    </w:div>
    <w:div w:id="563103191">
      <w:bodyDiv w:val="1"/>
      <w:marLeft w:val="0"/>
      <w:marRight w:val="0"/>
      <w:marTop w:val="0"/>
      <w:marBottom w:val="0"/>
      <w:divBdr>
        <w:top w:val="none" w:sz="0" w:space="0" w:color="auto"/>
        <w:left w:val="none" w:sz="0" w:space="0" w:color="auto"/>
        <w:bottom w:val="none" w:sz="0" w:space="0" w:color="auto"/>
        <w:right w:val="none" w:sz="0" w:space="0" w:color="auto"/>
      </w:divBdr>
      <w:divsChild>
        <w:div w:id="796949395">
          <w:marLeft w:val="640"/>
          <w:marRight w:val="0"/>
          <w:marTop w:val="0"/>
          <w:marBottom w:val="0"/>
          <w:divBdr>
            <w:top w:val="none" w:sz="0" w:space="0" w:color="auto"/>
            <w:left w:val="none" w:sz="0" w:space="0" w:color="auto"/>
            <w:bottom w:val="none" w:sz="0" w:space="0" w:color="auto"/>
            <w:right w:val="none" w:sz="0" w:space="0" w:color="auto"/>
          </w:divBdr>
        </w:div>
        <w:div w:id="1774089255">
          <w:marLeft w:val="640"/>
          <w:marRight w:val="0"/>
          <w:marTop w:val="0"/>
          <w:marBottom w:val="0"/>
          <w:divBdr>
            <w:top w:val="none" w:sz="0" w:space="0" w:color="auto"/>
            <w:left w:val="none" w:sz="0" w:space="0" w:color="auto"/>
            <w:bottom w:val="none" w:sz="0" w:space="0" w:color="auto"/>
            <w:right w:val="none" w:sz="0" w:space="0" w:color="auto"/>
          </w:divBdr>
        </w:div>
        <w:div w:id="850489032">
          <w:marLeft w:val="640"/>
          <w:marRight w:val="0"/>
          <w:marTop w:val="0"/>
          <w:marBottom w:val="0"/>
          <w:divBdr>
            <w:top w:val="none" w:sz="0" w:space="0" w:color="auto"/>
            <w:left w:val="none" w:sz="0" w:space="0" w:color="auto"/>
            <w:bottom w:val="none" w:sz="0" w:space="0" w:color="auto"/>
            <w:right w:val="none" w:sz="0" w:space="0" w:color="auto"/>
          </w:divBdr>
        </w:div>
        <w:div w:id="304045013">
          <w:marLeft w:val="640"/>
          <w:marRight w:val="0"/>
          <w:marTop w:val="0"/>
          <w:marBottom w:val="0"/>
          <w:divBdr>
            <w:top w:val="none" w:sz="0" w:space="0" w:color="auto"/>
            <w:left w:val="none" w:sz="0" w:space="0" w:color="auto"/>
            <w:bottom w:val="none" w:sz="0" w:space="0" w:color="auto"/>
            <w:right w:val="none" w:sz="0" w:space="0" w:color="auto"/>
          </w:divBdr>
        </w:div>
        <w:div w:id="781846320">
          <w:marLeft w:val="640"/>
          <w:marRight w:val="0"/>
          <w:marTop w:val="0"/>
          <w:marBottom w:val="0"/>
          <w:divBdr>
            <w:top w:val="none" w:sz="0" w:space="0" w:color="auto"/>
            <w:left w:val="none" w:sz="0" w:space="0" w:color="auto"/>
            <w:bottom w:val="none" w:sz="0" w:space="0" w:color="auto"/>
            <w:right w:val="none" w:sz="0" w:space="0" w:color="auto"/>
          </w:divBdr>
        </w:div>
        <w:div w:id="1394236950">
          <w:marLeft w:val="640"/>
          <w:marRight w:val="0"/>
          <w:marTop w:val="0"/>
          <w:marBottom w:val="0"/>
          <w:divBdr>
            <w:top w:val="none" w:sz="0" w:space="0" w:color="auto"/>
            <w:left w:val="none" w:sz="0" w:space="0" w:color="auto"/>
            <w:bottom w:val="none" w:sz="0" w:space="0" w:color="auto"/>
            <w:right w:val="none" w:sz="0" w:space="0" w:color="auto"/>
          </w:divBdr>
        </w:div>
        <w:div w:id="427695133">
          <w:marLeft w:val="640"/>
          <w:marRight w:val="0"/>
          <w:marTop w:val="0"/>
          <w:marBottom w:val="0"/>
          <w:divBdr>
            <w:top w:val="none" w:sz="0" w:space="0" w:color="auto"/>
            <w:left w:val="none" w:sz="0" w:space="0" w:color="auto"/>
            <w:bottom w:val="none" w:sz="0" w:space="0" w:color="auto"/>
            <w:right w:val="none" w:sz="0" w:space="0" w:color="auto"/>
          </w:divBdr>
        </w:div>
        <w:div w:id="547842492">
          <w:marLeft w:val="640"/>
          <w:marRight w:val="0"/>
          <w:marTop w:val="0"/>
          <w:marBottom w:val="0"/>
          <w:divBdr>
            <w:top w:val="none" w:sz="0" w:space="0" w:color="auto"/>
            <w:left w:val="none" w:sz="0" w:space="0" w:color="auto"/>
            <w:bottom w:val="none" w:sz="0" w:space="0" w:color="auto"/>
            <w:right w:val="none" w:sz="0" w:space="0" w:color="auto"/>
          </w:divBdr>
        </w:div>
        <w:div w:id="1811821041">
          <w:marLeft w:val="640"/>
          <w:marRight w:val="0"/>
          <w:marTop w:val="0"/>
          <w:marBottom w:val="0"/>
          <w:divBdr>
            <w:top w:val="none" w:sz="0" w:space="0" w:color="auto"/>
            <w:left w:val="none" w:sz="0" w:space="0" w:color="auto"/>
            <w:bottom w:val="none" w:sz="0" w:space="0" w:color="auto"/>
            <w:right w:val="none" w:sz="0" w:space="0" w:color="auto"/>
          </w:divBdr>
        </w:div>
        <w:div w:id="107511000">
          <w:marLeft w:val="640"/>
          <w:marRight w:val="0"/>
          <w:marTop w:val="0"/>
          <w:marBottom w:val="0"/>
          <w:divBdr>
            <w:top w:val="none" w:sz="0" w:space="0" w:color="auto"/>
            <w:left w:val="none" w:sz="0" w:space="0" w:color="auto"/>
            <w:bottom w:val="none" w:sz="0" w:space="0" w:color="auto"/>
            <w:right w:val="none" w:sz="0" w:space="0" w:color="auto"/>
          </w:divBdr>
        </w:div>
        <w:div w:id="387069702">
          <w:marLeft w:val="640"/>
          <w:marRight w:val="0"/>
          <w:marTop w:val="0"/>
          <w:marBottom w:val="0"/>
          <w:divBdr>
            <w:top w:val="none" w:sz="0" w:space="0" w:color="auto"/>
            <w:left w:val="none" w:sz="0" w:space="0" w:color="auto"/>
            <w:bottom w:val="none" w:sz="0" w:space="0" w:color="auto"/>
            <w:right w:val="none" w:sz="0" w:space="0" w:color="auto"/>
          </w:divBdr>
        </w:div>
        <w:div w:id="1805393938">
          <w:marLeft w:val="640"/>
          <w:marRight w:val="0"/>
          <w:marTop w:val="0"/>
          <w:marBottom w:val="0"/>
          <w:divBdr>
            <w:top w:val="none" w:sz="0" w:space="0" w:color="auto"/>
            <w:left w:val="none" w:sz="0" w:space="0" w:color="auto"/>
            <w:bottom w:val="none" w:sz="0" w:space="0" w:color="auto"/>
            <w:right w:val="none" w:sz="0" w:space="0" w:color="auto"/>
          </w:divBdr>
        </w:div>
        <w:div w:id="1985234000">
          <w:marLeft w:val="640"/>
          <w:marRight w:val="0"/>
          <w:marTop w:val="0"/>
          <w:marBottom w:val="0"/>
          <w:divBdr>
            <w:top w:val="none" w:sz="0" w:space="0" w:color="auto"/>
            <w:left w:val="none" w:sz="0" w:space="0" w:color="auto"/>
            <w:bottom w:val="none" w:sz="0" w:space="0" w:color="auto"/>
            <w:right w:val="none" w:sz="0" w:space="0" w:color="auto"/>
          </w:divBdr>
        </w:div>
        <w:div w:id="1558936690">
          <w:marLeft w:val="640"/>
          <w:marRight w:val="0"/>
          <w:marTop w:val="0"/>
          <w:marBottom w:val="0"/>
          <w:divBdr>
            <w:top w:val="none" w:sz="0" w:space="0" w:color="auto"/>
            <w:left w:val="none" w:sz="0" w:space="0" w:color="auto"/>
            <w:bottom w:val="none" w:sz="0" w:space="0" w:color="auto"/>
            <w:right w:val="none" w:sz="0" w:space="0" w:color="auto"/>
          </w:divBdr>
        </w:div>
        <w:div w:id="1394424775">
          <w:marLeft w:val="640"/>
          <w:marRight w:val="0"/>
          <w:marTop w:val="0"/>
          <w:marBottom w:val="0"/>
          <w:divBdr>
            <w:top w:val="none" w:sz="0" w:space="0" w:color="auto"/>
            <w:left w:val="none" w:sz="0" w:space="0" w:color="auto"/>
            <w:bottom w:val="none" w:sz="0" w:space="0" w:color="auto"/>
            <w:right w:val="none" w:sz="0" w:space="0" w:color="auto"/>
          </w:divBdr>
        </w:div>
        <w:div w:id="1259020544">
          <w:marLeft w:val="640"/>
          <w:marRight w:val="0"/>
          <w:marTop w:val="0"/>
          <w:marBottom w:val="0"/>
          <w:divBdr>
            <w:top w:val="none" w:sz="0" w:space="0" w:color="auto"/>
            <w:left w:val="none" w:sz="0" w:space="0" w:color="auto"/>
            <w:bottom w:val="none" w:sz="0" w:space="0" w:color="auto"/>
            <w:right w:val="none" w:sz="0" w:space="0" w:color="auto"/>
          </w:divBdr>
        </w:div>
        <w:div w:id="42213447">
          <w:marLeft w:val="640"/>
          <w:marRight w:val="0"/>
          <w:marTop w:val="0"/>
          <w:marBottom w:val="0"/>
          <w:divBdr>
            <w:top w:val="none" w:sz="0" w:space="0" w:color="auto"/>
            <w:left w:val="none" w:sz="0" w:space="0" w:color="auto"/>
            <w:bottom w:val="none" w:sz="0" w:space="0" w:color="auto"/>
            <w:right w:val="none" w:sz="0" w:space="0" w:color="auto"/>
          </w:divBdr>
        </w:div>
        <w:div w:id="1271234488">
          <w:marLeft w:val="640"/>
          <w:marRight w:val="0"/>
          <w:marTop w:val="0"/>
          <w:marBottom w:val="0"/>
          <w:divBdr>
            <w:top w:val="none" w:sz="0" w:space="0" w:color="auto"/>
            <w:left w:val="none" w:sz="0" w:space="0" w:color="auto"/>
            <w:bottom w:val="none" w:sz="0" w:space="0" w:color="auto"/>
            <w:right w:val="none" w:sz="0" w:space="0" w:color="auto"/>
          </w:divBdr>
        </w:div>
        <w:div w:id="1787386057">
          <w:marLeft w:val="640"/>
          <w:marRight w:val="0"/>
          <w:marTop w:val="0"/>
          <w:marBottom w:val="0"/>
          <w:divBdr>
            <w:top w:val="none" w:sz="0" w:space="0" w:color="auto"/>
            <w:left w:val="none" w:sz="0" w:space="0" w:color="auto"/>
            <w:bottom w:val="none" w:sz="0" w:space="0" w:color="auto"/>
            <w:right w:val="none" w:sz="0" w:space="0" w:color="auto"/>
          </w:divBdr>
        </w:div>
        <w:div w:id="899175603">
          <w:marLeft w:val="640"/>
          <w:marRight w:val="0"/>
          <w:marTop w:val="0"/>
          <w:marBottom w:val="0"/>
          <w:divBdr>
            <w:top w:val="none" w:sz="0" w:space="0" w:color="auto"/>
            <w:left w:val="none" w:sz="0" w:space="0" w:color="auto"/>
            <w:bottom w:val="none" w:sz="0" w:space="0" w:color="auto"/>
            <w:right w:val="none" w:sz="0" w:space="0" w:color="auto"/>
          </w:divBdr>
        </w:div>
        <w:div w:id="1859928833">
          <w:marLeft w:val="640"/>
          <w:marRight w:val="0"/>
          <w:marTop w:val="0"/>
          <w:marBottom w:val="0"/>
          <w:divBdr>
            <w:top w:val="none" w:sz="0" w:space="0" w:color="auto"/>
            <w:left w:val="none" w:sz="0" w:space="0" w:color="auto"/>
            <w:bottom w:val="none" w:sz="0" w:space="0" w:color="auto"/>
            <w:right w:val="none" w:sz="0" w:space="0" w:color="auto"/>
          </w:divBdr>
        </w:div>
        <w:div w:id="632950091">
          <w:marLeft w:val="640"/>
          <w:marRight w:val="0"/>
          <w:marTop w:val="0"/>
          <w:marBottom w:val="0"/>
          <w:divBdr>
            <w:top w:val="none" w:sz="0" w:space="0" w:color="auto"/>
            <w:left w:val="none" w:sz="0" w:space="0" w:color="auto"/>
            <w:bottom w:val="none" w:sz="0" w:space="0" w:color="auto"/>
            <w:right w:val="none" w:sz="0" w:space="0" w:color="auto"/>
          </w:divBdr>
        </w:div>
        <w:div w:id="68772196">
          <w:marLeft w:val="640"/>
          <w:marRight w:val="0"/>
          <w:marTop w:val="0"/>
          <w:marBottom w:val="0"/>
          <w:divBdr>
            <w:top w:val="none" w:sz="0" w:space="0" w:color="auto"/>
            <w:left w:val="none" w:sz="0" w:space="0" w:color="auto"/>
            <w:bottom w:val="none" w:sz="0" w:space="0" w:color="auto"/>
            <w:right w:val="none" w:sz="0" w:space="0" w:color="auto"/>
          </w:divBdr>
        </w:div>
        <w:div w:id="1663117114">
          <w:marLeft w:val="640"/>
          <w:marRight w:val="0"/>
          <w:marTop w:val="0"/>
          <w:marBottom w:val="0"/>
          <w:divBdr>
            <w:top w:val="none" w:sz="0" w:space="0" w:color="auto"/>
            <w:left w:val="none" w:sz="0" w:space="0" w:color="auto"/>
            <w:bottom w:val="none" w:sz="0" w:space="0" w:color="auto"/>
            <w:right w:val="none" w:sz="0" w:space="0" w:color="auto"/>
          </w:divBdr>
        </w:div>
        <w:div w:id="1947888578">
          <w:marLeft w:val="640"/>
          <w:marRight w:val="0"/>
          <w:marTop w:val="0"/>
          <w:marBottom w:val="0"/>
          <w:divBdr>
            <w:top w:val="none" w:sz="0" w:space="0" w:color="auto"/>
            <w:left w:val="none" w:sz="0" w:space="0" w:color="auto"/>
            <w:bottom w:val="none" w:sz="0" w:space="0" w:color="auto"/>
            <w:right w:val="none" w:sz="0" w:space="0" w:color="auto"/>
          </w:divBdr>
        </w:div>
        <w:div w:id="596985728">
          <w:marLeft w:val="640"/>
          <w:marRight w:val="0"/>
          <w:marTop w:val="0"/>
          <w:marBottom w:val="0"/>
          <w:divBdr>
            <w:top w:val="none" w:sz="0" w:space="0" w:color="auto"/>
            <w:left w:val="none" w:sz="0" w:space="0" w:color="auto"/>
            <w:bottom w:val="none" w:sz="0" w:space="0" w:color="auto"/>
            <w:right w:val="none" w:sz="0" w:space="0" w:color="auto"/>
          </w:divBdr>
        </w:div>
        <w:div w:id="209458468">
          <w:marLeft w:val="640"/>
          <w:marRight w:val="0"/>
          <w:marTop w:val="0"/>
          <w:marBottom w:val="0"/>
          <w:divBdr>
            <w:top w:val="none" w:sz="0" w:space="0" w:color="auto"/>
            <w:left w:val="none" w:sz="0" w:space="0" w:color="auto"/>
            <w:bottom w:val="none" w:sz="0" w:space="0" w:color="auto"/>
            <w:right w:val="none" w:sz="0" w:space="0" w:color="auto"/>
          </w:divBdr>
        </w:div>
      </w:divsChild>
    </w:div>
    <w:div w:id="563757444">
      <w:bodyDiv w:val="1"/>
      <w:marLeft w:val="0"/>
      <w:marRight w:val="0"/>
      <w:marTop w:val="0"/>
      <w:marBottom w:val="0"/>
      <w:divBdr>
        <w:top w:val="none" w:sz="0" w:space="0" w:color="auto"/>
        <w:left w:val="none" w:sz="0" w:space="0" w:color="auto"/>
        <w:bottom w:val="none" w:sz="0" w:space="0" w:color="auto"/>
        <w:right w:val="none" w:sz="0" w:space="0" w:color="auto"/>
      </w:divBdr>
      <w:divsChild>
        <w:div w:id="1670601570">
          <w:marLeft w:val="640"/>
          <w:marRight w:val="0"/>
          <w:marTop w:val="0"/>
          <w:marBottom w:val="0"/>
          <w:divBdr>
            <w:top w:val="none" w:sz="0" w:space="0" w:color="auto"/>
            <w:left w:val="none" w:sz="0" w:space="0" w:color="auto"/>
            <w:bottom w:val="none" w:sz="0" w:space="0" w:color="auto"/>
            <w:right w:val="none" w:sz="0" w:space="0" w:color="auto"/>
          </w:divBdr>
        </w:div>
        <w:div w:id="1961642332">
          <w:marLeft w:val="640"/>
          <w:marRight w:val="0"/>
          <w:marTop w:val="0"/>
          <w:marBottom w:val="0"/>
          <w:divBdr>
            <w:top w:val="none" w:sz="0" w:space="0" w:color="auto"/>
            <w:left w:val="none" w:sz="0" w:space="0" w:color="auto"/>
            <w:bottom w:val="none" w:sz="0" w:space="0" w:color="auto"/>
            <w:right w:val="none" w:sz="0" w:space="0" w:color="auto"/>
          </w:divBdr>
        </w:div>
        <w:div w:id="1566188027">
          <w:marLeft w:val="640"/>
          <w:marRight w:val="0"/>
          <w:marTop w:val="0"/>
          <w:marBottom w:val="0"/>
          <w:divBdr>
            <w:top w:val="none" w:sz="0" w:space="0" w:color="auto"/>
            <w:left w:val="none" w:sz="0" w:space="0" w:color="auto"/>
            <w:bottom w:val="none" w:sz="0" w:space="0" w:color="auto"/>
            <w:right w:val="none" w:sz="0" w:space="0" w:color="auto"/>
          </w:divBdr>
        </w:div>
        <w:div w:id="533620306">
          <w:marLeft w:val="640"/>
          <w:marRight w:val="0"/>
          <w:marTop w:val="0"/>
          <w:marBottom w:val="0"/>
          <w:divBdr>
            <w:top w:val="none" w:sz="0" w:space="0" w:color="auto"/>
            <w:left w:val="none" w:sz="0" w:space="0" w:color="auto"/>
            <w:bottom w:val="none" w:sz="0" w:space="0" w:color="auto"/>
            <w:right w:val="none" w:sz="0" w:space="0" w:color="auto"/>
          </w:divBdr>
        </w:div>
        <w:div w:id="2125465317">
          <w:marLeft w:val="640"/>
          <w:marRight w:val="0"/>
          <w:marTop w:val="0"/>
          <w:marBottom w:val="0"/>
          <w:divBdr>
            <w:top w:val="none" w:sz="0" w:space="0" w:color="auto"/>
            <w:left w:val="none" w:sz="0" w:space="0" w:color="auto"/>
            <w:bottom w:val="none" w:sz="0" w:space="0" w:color="auto"/>
            <w:right w:val="none" w:sz="0" w:space="0" w:color="auto"/>
          </w:divBdr>
        </w:div>
        <w:div w:id="455678433">
          <w:marLeft w:val="640"/>
          <w:marRight w:val="0"/>
          <w:marTop w:val="0"/>
          <w:marBottom w:val="0"/>
          <w:divBdr>
            <w:top w:val="none" w:sz="0" w:space="0" w:color="auto"/>
            <w:left w:val="none" w:sz="0" w:space="0" w:color="auto"/>
            <w:bottom w:val="none" w:sz="0" w:space="0" w:color="auto"/>
            <w:right w:val="none" w:sz="0" w:space="0" w:color="auto"/>
          </w:divBdr>
        </w:div>
        <w:div w:id="1427264942">
          <w:marLeft w:val="640"/>
          <w:marRight w:val="0"/>
          <w:marTop w:val="0"/>
          <w:marBottom w:val="0"/>
          <w:divBdr>
            <w:top w:val="none" w:sz="0" w:space="0" w:color="auto"/>
            <w:left w:val="none" w:sz="0" w:space="0" w:color="auto"/>
            <w:bottom w:val="none" w:sz="0" w:space="0" w:color="auto"/>
            <w:right w:val="none" w:sz="0" w:space="0" w:color="auto"/>
          </w:divBdr>
        </w:div>
        <w:div w:id="625238447">
          <w:marLeft w:val="640"/>
          <w:marRight w:val="0"/>
          <w:marTop w:val="0"/>
          <w:marBottom w:val="0"/>
          <w:divBdr>
            <w:top w:val="none" w:sz="0" w:space="0" w:color="auto"/>
            <w:left w:val="none" w:sz="0" w:space="0" w:color="auto"/>
            <w:bottom w:val="none" w:sz="0" w:space="0" w:color="auto"/>
            <w:right w:val="none" w:sz="0" w:space="0" w:color="auto"/>
          </w:divBdr>
        </w:div>
        <w:div w:id="244070414">
          <w:marLeft w:val="640"/>
          <w:marRight w:val="0"/>
          <w:marTop w:val="0"/>
          <w:marBottom w:val="0"/>
          <w:divBdr>
            <w:top w:val="none" w:sz="0" w:space="0" w:color="auto"/>
            <w:left w:val="none" w:sz="0" w:space="0" w:color="auto"/>
            <w:bottom w:val="none" w:sz="0" w:space="0" w:color="auto"/>
            <w:right w:val="none" w:sz="0" w:space="0" w:color="auto"/>
          </w:divBdr>
        </w:div>
        <w:div w:id="461537085">
          <w:marLeft w:val="640"/>
          <w:marRight w:val="0"/>
          <w:marTop w:val="0"/>
          <w:marBottom w:val="0"/>
          <w:divBdr>
            <w:top w:val="none" w:sz="0" w:space="0" w:color="auto"/>
            <w:left w:val="none" w:sz="0" w:space="0" w:color="auto"/>
            <w:bottom w:val="none" w:sz="0" w:space="0" w:color="auto"/>
            <w:right w:val="none" w:sz="0" w:space="0" w:color="auto"/>
          </w:divBdr>
        </w:div>
        <w:div w:id="2068063924">
          <w:marLeft w:val="640"/>
          <w:marRight w:val="0"/>
          <w:marTop w:val="0"/>
          <w:marBottom w:val="0"/>
          <w:divBdr>
            <w:top w:val="none" w:sz="0" w:space="0" w:color="auto"/>
            <w:left w:val="none" w:sz="0" w:space="0" w:color="auto"/>
            <w:bottom w:val="none" w:sz="0" w:space="0" w:color="auto"/>
            <w:right w:val="none" w:sz="0" w:space="0" w:color="auto"/>
          </w:divBdr>
        </w:div>
        <w:div w:id="1556233676">
          <w:marLeft w:val="640"/>
          <w:marRight w:val="0"/>
          <w:marTop w:val="0"/>
          <w:marBottom w:val="0"/>
          <w:divBdr>
            <w:top w:val="none" w:sz="0" w:space="0" w:color="auto"/>
            <w:left w:val="none" w:sz="0" w:space="0" w:color="auto"/>
            <w:bottom w:val="none" w:sz="0" w:space="0" w:color="auto"/>
            <w:right w:val="none" w:sz="0" w:space="0" w:color="auto"/>
          </w:divBdr>
        </w:div>
        <w:div w:id="1480416931">
          <w:marLeft w:val="640"/>
          <w:marRight w:val="0"/>
          <w:marTop w:val="0"/>
          <w:marBottom w:val="0"/>
          <w:divBdr>
            <w:top w:val="none" w:sz="0" w:space="0" w:color="auto"/>
            <w:left w:val="none" w:sz="0" w:space="0" w:color="auto"/>
            <w:bottom w:val="none" w:sz="0" w:space="0" w:color="auto"/>
            <w:right w:val="none" w:sz="0" w:space="0" w:color="auto"/>
          </w:divBdr>
        </w:div>
        <w:div w:id="846676900">
          <w:marLeft w:val="640"/>
          <w:marRight w:val="0"/>
          <w:marTop w:val="0"/>
          <w:marBottom w:val="0"/>
          <w:divBdr>
            <w:top w:val="none" w:sz="0" w:space="0" w:color="auto"/>
            <w:left w:val="none" w:sz="0" w:space="0" w:color="auto"/>
            <w:bottom w:val="none" w:sz="0" w:space="0" w:color="auto"/>
            <w:right w:val="none" w:sz="0" w:space="0" w:color="auto"/>
          </w:divBdr>
        </w:div>
        <w:div w:id="1956864640">
          <w:marLeft w:val="640"/>
          <w:marRight w:val="0"/>
          <w:marTop w:val="0"/>
          <w:marBottom w:val="0"/>
          <w:divBdr>
            <w:top w:val="none" w:sz="0" w:space="0" w:color="auto"/>
            <w:left w:val="none" w:sz="0" w:space="0" w:color="auto"/>
            <w:bottom w:val="none" w:sz="0" w:space="0" w:color="auto"/>
            <w:right w:val="none" w:sz="0" w:space="0" w:color="auto"/>
          </w:divBdr>
        </w:div>
        <w:div w:id="1832596752">
          <w:marLeft w:val="640"/>
          <w:marRight w:val="0"/>
          <w:marTop w:val="0"/>
          <w:marBottom w:val="0"/>
          <w:divBdr>
            <w:top w:val="none" w:sz="0" w:space="0" w:color="auto"/>
            <w:left w:val="none" w:sz="0" w:space="0" w:color="auto"/>
            <w:bottom w:val="none" w:sz="0" w:space="0" w:color="auto"/>
            <w:right w:val="none" w:sz="0" w:space="0" w:color="auto"/>
          </w:divBdr>
        </w:div>
        <w:div w:id="1250308740">
          <w:marLeft w:val="640"/>
          <w:marRight w:val="0"/>
          <w:marTop w:val="0"/>
          <w:marBottom w:val="0"/>
          <w:divBdr>
            <w:top w:val="none" w:sz="0" w:space="0" w:color="auto"/>
            <w:left w:val="none" w:sz="0" w:space="0" w:color="auto"/>
            <w:bottom w:val="none" w:sz="0" w:space="0" w:color="auto"/>
            <w:right w:val="none" w:sz="0" w:space="0" w:color="auto"/>
          </w:divBdr>
        </w:div>
        <w:div w:id="2112164892">
          <w:marLeft w:val="640"/>
          <w:marRight w:val="0"/>
          <w:marTop w:val="0"/>
          <w:marBottom w:val="0"/>
          <w:divBdr>
            <w:top w:val="none" w:sz="0" w:space="0" w:color="auto"/>
            <w:left w:val="none" w:sz="0" w:space="0" w:color="auto"/>
            <w:bottom w:val="none" w:sz="0" w:space="0" w:color="auto"/>
            <w:right w:val="none" w:sz="0" w:space="0" w:color="auto"/>
          </w:divBdr>
        </w:div>
        <w:div w:id="85807757">
          <w:marLeft w:val="640"/>
          <w:marRight w:val="0"/>
          <w:marTop w:val="0"/>
          <w:marBottom w:val="0"/>
          <w:divBdr>
            <w:top w:val="none" w:sz="0" w:space="0" w:color="auto"/>
            <w:left w:val="none" w:sz="0" w:space="0" w:color="auto"/>
            <w:bottom w:val="none" w:sz="0" w:space="0" w:color="auto"/>
            <w:right w:val="none" w:sz="0" w:space="0" w:color="auto"/>
          </w:divBdr>
        </w:div>
        <w:div w:id="150366071">
          <w:marLeft w:val="640"/>
          <w:marRight w:val="0"/>
          <w:marTop w:val="0"/>
          <w:marBottom w:val="0"/>
          <w:divBdr>
            <w:top w:val="none" w:sz="0" w:space="0" w:color="auto"/>
            <w:left w:val="none" w:sz="0" w:space="0" w:color="auto"/>
            <w:bottom w:val="none" w:sz="0" w:space="0" w:color="auto"/>
            <w:right w:val="none" w:sz="0" w:space="0" w:color="auto"/>
          </w:divBdr>
        </w:div>
        <w:div w:id="1570656810">
          <w:marLeft w:val="640"/>
          <w:marRight w:val="0"/>
          <w:marTop w:val="0"/>
          <w:marBottom w:val="0"/>
          <w:divBdr>
            <w:top w:val="none" w:sz="0" w:space="0" w:color="auto"/>
            <w:left w:val="none" w:sz="0" w:space="0" w:color="auto"/>
            <w:bottom w:val="none" w:sz="0" w:space="0" w:color="auto"/>
            <w:right w:val="none" w:sz="0" w:space="0" w:color="auto"/>
          </w:divBdr>
        </w:div>
        <w:div w:id="1168323750">
          <w:marLeft w:val="640"/>
          <w:marRight w:val="0"/>
          <w:marTop w:val="0"/>
          <w:marBottom w:val="0"/>
          <w:divBdr>
            <w:top w:val="none" w:sz="0" w:space="0" w:color="auto"/>
            <w:left w:val="none" w:sz="0" w:space="0" w:color="auto"/>
            <w:bottom w:val="none" w:sz="0" w:space="0" w:color="auto"/>
            <w:right w:val="none" w:sz="0" w:space="0" w:color="auto"/>
          </w:divBdr>
        </w:div>
        <w:div w:id="1726178318">
          <w:marLeft w:val="640"/>
          <w:marRight w:val="0"/>
          <w:marTop w:val="0"/>
          <w:marBottom w:val="0"/>
          <w:divBdr>
            <w:top w:val="none" w:sz="0" w:space="0" w:color="auto"/>
            <w:left w:val="none" w:sz="0" w:space="0" w:color="auto"/>
            <w:bottom w:val="none" w:sz="0" w:space="0" w:color="auto"/>
            <w:right w:val="none" w:sz="0" w:space="0" w:color="auto"/>
          </w:divBdr>
        </w:div>
        <w:div w:id="97990433">
          <w:marLeft w:val="640"/>
          <w:marRight w:val="0"/>
          <w:marTop w:val="0"/>
          <w:marBottom w:val="0"/>
          <w:divBdr>
            <w:top w:val="none" w:sz="0" w:space="0" w:color="auto"/>
            <w:left w:val="none" w:sz="0" w:space="0" w:color="auto"/>
            <w:bottom w:val="none" w:sz="0" w:space="0" w:color="auto"/>
            <w:right w:val="none" w:sz="0" w:space="0" w:color="auto"/>
          </w:divBdr>
        </w:div>
        <w:div w:id="66999786">
          <w:marLeft w:val="640"/>
          <w:marRight w:val="0"/>
          <w:marTop w:val="0"/>
          <w:marBottom w:val="0"/>
          <w:divBdr>
            <w:top w:val="none" w:sz="0" w:space="0" w:color="auto"/>
            <w:left w:val="none" w:sz="0" w:space="0" w:color="auto"/>
            <w:bottom w:val="none" w:sz="0" w:space="0" w:color="auto"/>
            <w:right w:val="none" w:sz="0" w:space="0" w:color="auto"/>
          </w:divBdr>
        </w:div>
        <w:div w:id="130679494">
          <w:marLeft w:val="640"/>
          <w:marRight w:val="0"/>
          <w:marTop w:val="0"/>
          <w:marBottom w:val="0"/>
          <w:divBdr>
            <w:top w:val="none" w:sz="0" w:space="0" w:color="auto"/>
            <w:left w:val="none" w:sz="0" w:space="0" w:color="auto"/>
            <w:bottom w:val="none" w:sz="0" w:space="0" w:color="auto"/>
            <w:right w:val="none" w:sz="0" w:space="0" w:color="auto"/>
          </w:divBdr>
        </w:div>
        <w:div w:id="1958220742">
          <w:marLeft w:val="640"/>
          <w:marRight w:val="0"/>
          <w:marTop w:val="0"/>
          <w:marBottom w:val="0"/>
          <w:divBdr>
            <w:top w:val="none" w:sz="0" w:space="0" w:color="auto"/>
            <w:left w:val="none" w:sz="0" w:space="0" w:color="auto"/>
            <w:bottom w:val="none" w:sz="0" w:space="0" w:color="auto"/>
            <w:right w:val="none" w:sz="0" w:space="0" w:color="auto"/>
          </w:divBdr>
        </w:div>
        <w:div w:id="802427662">
          <w:marLeft w:val="640"/>
          <w:marRight w:val="0"/>
          <w:marTop w:val="0"/>
          <w:marBottom w:val="0"/>
          <w:divBdr>
            <w:top w:val="none" w:sz="0" w:space="0" w:color="auto"/>
            <w:left w:val="none" w:sz="0" w:space="0" w:color="auto"/>
            <w:bottom w:val="none" w:sz="0" w:space="0" w:color="auto"/>
            <w:right w:val="none" w:sz="0" w:space="0" w:color="auto"/>
          </w:divBdr>
        </w:div>
        <w:div w:id="151454885">
          <w:marLeft w:val="640"/>
          <w:marRight w:val="0"/>
          <w:marTop w:val="0"/>
          <w:marBottom w:val="0"/>
          <w:divBdr>
            <w:top w:val="none" w:sz="0" w:space="0" w:color="auto"/>
            <w:left w:val="none" w:sz="0" w:space="0" w:color="auto"/>
            <w:bottom w:val="none" w:sz="0" w:space="0" w:color="auto"/>
            <w:right w:val="none" w:sz="0" w:space="0" w:color="auto"/>
          </w:divBdr>
        </w:div>
        <w:div w:id="1060521126">
          <w:marLeft w:val="640"/>
          <w:marRight w:val="0"/>
          <w:marTop w:val="0"/>
          <w:marBottom w:val="0"/>
          <w:divBdr>
            <w:top w:val="none" w:sz="0" w:space="0" w:color="auto"/>
            <w:left w:val="none" w:sz="0" w:space="0" w:color="auto"/>
            <w:bottom w:val="none" w:sz="0" w:space="0" w:color="auto"/>
            <w:right w:val="none" w:sz="0" w:space="0" w:color="auto"/>
          </w:divBdr>
        </w:div>
      </w:divsChild>
    </w:div>
    <w:div w:id="568228337">
      <w:bodyDiv w:val="1"/>
      <w:marLeft w:val="0"/>
      <w:marRight w:val="0"/>
      <w:marTop w:val="0"/>
      <w:marBottom w:val="0"/>
      <w:divBdr>
        <w:top w:val="none" w:sz="0" w:space="0" w:color="auto"/>
        <w:left w:val="none" w:sz="0" w:space="0" w:color="auto"/>
        <w:bottom w:val="none" w:sz="0" w:space="0" w:color="auto"/>
        <w:right w:val="none" w:sz="0" w:space="0" w:color="auto"/>
      </w:divBdr>
    </w:div>
    <w:div w:id="573441890">
      <w:bodyDiv w:val="1"/>
      <w:marLeft w:val="0"/>
      <w:marRight w:val="0"/>
      <w:marTop w:val="0"/>
      <w:marBottom w:val="0"/>
      <w:divBdr>
        <w:top w:val="none" w:sz="0" w:space="0" w:color="auto"/>
        <w:left w:val="none" w:sz="0" w:space="0" w:color="auto"/>
        <w:bottom w:val="none" w:sz="0" w:space="0" w:color="auto"/>
        <w:right w:val="none" w:sz="0" w:space="0" w:color="auto"/>
      </w:divBdr>
    </w:div>
    <w:div w:id="574823666">
      <w:bodyDiv w:val="1"/>
      <w:marLeft w:val="0"/>
      <w:marRight w:val="0"/>
      <w:marTop w:val="0"/>
      <w:marBottom w:val="0"/>
      <w:divBdr>
        <w:top w:val="none" w:sz="0" w:space="0" w:color="auto"/>
        <w:left w:val="none" w:sz="0" w:space="0" w:color="auto"/>
        <w:bottom w:val="none" w:sz="0" w:space="0" w:color="auto"/>
        <w:right w:val="none" w:sz="0" w:space="0" w:color="auto"/>
      </w:divBdr>
    </w:div>
    <w:div w:id="575745315">
      <w:bodyDiv w:val="1"/>
      <w:marLeft w:val="0"/>
      <w:marRight w:val="0"/>
      <w:marTop w:val="0"/>
      <w:marBottom w:val="0"/>
      <w:divBdr>
        <w:top w:val="none" w:sz="0" w:space="0" w:color="auto"/>
        <w:left w:val="none" w:sz="0" w:space="0" w:color="auto"/>
        <w:bottom w:val="none" w:sz="0" w:space="0" w:color="auto"/>
        <w:right w:val="none" w:sz="0" w:space="0" w:color="auto"/>
      </w:divBdr>
      <w:divsChild>
        <w:div w:id="1961106984">
          <w:marLeft w:val="640"/>
          <w:marRight w:val="0"/>
          <w:marTop w:val="0"/>
          <w:marBottom w:val="0"/>
          <w:divBdr>
            <w:top w:val="none" w:sz="0" w:space="0" w:color="auto"/>
            <w:left w:val="none" w:sz="0" w:space="0" w:color="auto"/>
            <w:bottom w:val="none" w:sz="0" w:space="0" w:color="auto"/>
            <w:right w:val="none" w:sz="0" w:space="0" w:color="auto"/>
          </w:divBdr>
        </w:div>
        <w:div w:id="70783351">
          <w:marLeft w:val="640"/>
          <w:marRight w:val="0"/>
          <w:marTop w:val="0"/>
          <w:marBottom w:val="0"/>
          <w:divBdr>
            <w:top w:val="none" w:sz="0" w:space="0" w:color="auto"/>
            <w:left w:val="none" w:sz="0" w:space="0" w:color="auto"/>
            <w:bottom w:val="none" w:sz="0" w:space="0" w:color="auto"/>
            <w:right w:val="none" w:sz="0" w:space="0" w:color="auto"/>
          </w:divBdr>
        </w:div>
        <w:div w:id="493497775">
          <w:marLeft w:val="640"/>
          <w:marRight w:val="0"/>
          <w:marTop w:val="0"/>
          <w:marBottom w:val="0"/>
          <w:divBdr>
            <w:top w:val="none" w:sz="0" w:space="0" w:color="auto"/>
            <w:left w:val="none" w:sz="0" w:space="0" w:color="auto"/>
            <w:bottom w:val="none" w:sz="0" w:space="0" w:color="auto"/>
            <w:right w:val="none" w:sz="0" w:space="0" w:color="auto"/>
          </w:divBdr>
        </w:div>
        <w:div w:id="391393262">
          <w:marLeft w:val="640"/>
          <w:marRight w:val="0"/>
          <w:marTop w:val="0"/>
          <w:marBottom w:val="0"/>
          <w:divBdr>
            <w:top w:val="none" w:sz="0" w:space="0" w:color="auto"/>
            <w:left w:val="none" w:sz="0" w:space="0" w:color="auto"/>
            <w:bottom w:val="none" w:sz="0" w:space="0" w:color="auto"/>
            <w:right w:val="none" w:sz="0" w:space="0" w:color="auto"/>
          </w:divBdr>
        </w:div>
        <w:div w:id="1486967324">
          <w:marLeft w:val="640"/>
          <w:marRight w:val="0"/>
          <w:marTop w:val="0"/>
          <w:marBottom w:val="0"/>
          <w:divBdr>
            <w:top w:val="none" w:sz="0" w:space="0" w:color="auto"/>
            <w:left w:val="none" w:sz="0" w:space="0" w:color="auto"/>
            <w:bottom w:val="none" w:sz="0" w:space="0" w:color="auto"/>
            <w:right w:val="none" w:sz="0" w:space="0" w:color="auto"/>
          </w:divBdr>
        </w:div>
        <w:div w:id="523177757">
          <w:marLeft w:val="640"/>
          <w:marRight w:val="0"/>
          <w:marTop w:val="0"/>
          <w:marBottom w:val="0"/>
          <w:divBdr>
            <w:top w:val="none" w:sz="0" w:space="0" w:color="auto"/>
            <w:left w:val="none" w:sz="0" w:space="0" w:color="auto"/>
            <w:bottom w:val="none" w:sz="0" w:space="0" w:color="auto"/>
            <w:right w:val="none" w:sz="0" w:space="0" w:color="auto"/>
          </w:divBdr>
        </w:div>
        <w:div w:id="1608587353">
          <w:marLeft w:val="640"/>
          <w:marRight w:val="0"/>
          <w:marTop w:val="0"/>
          <w:marBottom w:val="0"/>
          <w:divBdr>
            <w:top w:val="none" w:sz="0" w:space="0" w:color="auto"/>
            <w:left w:val="none" w:sz="0" w:space="0" w:color="auto"/>
            <w:bottom w:val="none" w:sz="0" w:space="0" w:color="auto"/>
            <w:right w:val="none" w:sz="0" w:space="0" w:color="auto"/>
          </w:divBdr>
        </w:div>
        <w:div w:id="309672062">
          <w:marLeft w:val="640"/>
          <w:marRight w:val="0"/>
          <w:marTop w:val="0"/>
          <w:marBottom w:val="0"/>
          <w:divBdr>
            <w:top w:val="none" w:sz="0" w:space="0" w:color="auto"/>
            <w:left w:val="none" w:sz="0" w:space="0" w:color="auto"/>
            <w:bottom w:val="none" w:sz="0" w:space="0" w:color="auto"/>
            <w:right w:val="none" w:sz="0" w:space="0" w:color="auto"/>
          </w:divBdr>
        </w:div>
        <w:div w:id="1414861936">
          <w:marLeft w:val="640"/>
          <w:marRight w:val="0"/>
          <w:marTop w:val="0"/>
          <w:marBottom w:val="0"/>
          <w:divBdr>
            <w:top w:val="none" w:sz="0" w:space="0" w:color="auto"/>
            <w:left w:val="none" w:sz="0" w:space="0" w:color="auto"/>
            <w:bottom w:val="none" w:sz="0" w:space="0" w:color="auto"/>
            <w:right w:val="none" w:sz="0" w:space="0" w:color="auto"/>
          </w:divBdr>
        </w:div>
        <w:div w:id="213590427">
          <w:marLeft w:val="640"/>
          <w:marRight w:val="0"/>
          <w:marTop w:val="0"/>
          <w:marBottom w:val="0"/>
          <w:divBdr>
            <w:top w:val="none" w:sz="0" w:space="0" w:color="auto"/>
            <w:left w:val="none" w:sz="0" w:space="0" w:color="auto"/>
            <w:bottom w:val="none" w:sz="0" w:space="0" w:color="auto"/>
            <w:right w:val="none" w:sz="0" w:space="0" w:color="auto"/>
          </w:divBdr>
        </w:div>
        <w:div w:id="1379671506">
          <w:marLeft w:val="640"/>
          <w:marRight w:val="0"/>
          <w:marTop w:val="0"/>
          <w:marBottom w:val="0"/>
          <w:divBdr>
            <w:top w:val="none" w:sz="0" w:space="0" w:color="auto"/>
            <w:left w:val="none" w:sz="0" w:space="0" w:color="auto"/>
            <w:bottom w:val="none" w:sz="0" w:space="0" w:color="auto"/>
            <w:right w:val="none" w:sz="0" w:space="0" w:color="auto"/>
          </w:divBdr>
        </w:div>
        <w:div w:id="116065350">
          <w:marLeft w:val="640"/>
          <w:marRight w:val="0"/>
          <w:marTop w:val="0"/>
          <w:marBottom w:val="0"/>
          <w:divBdr>
            <w:top w:val="none" w:sz="0" w:space="0" w:color="auto"/>
            <w:left w:val="none" w:sz="0" w:space="0" w:color="auto"/>
            <w:bottom w:val="none" w:sz="0" w:space="0" w:color="auto"/>
            <w:right w:val="none" w:sz="0" w:space="0" w:color="auto"/>
          </w:divBdr>
        </w:div>
        <w:div w:id="79301529">
          <w:marLeft w:val="640"/>
          <w:marRight w:val="0"/>
          <w:marTop w:val="0"/>
          <w:marBottom w:val="0"/>
          <w:divBdr>
            <w:top w:val="none" w:sz="0" w:space="0" w:color="auto"/>
            <w:left w:val="none" w:sz="0" w:space="0" w:color="auto"/>
            <w:bottom w:val="none" w:sz="0" w:space="0" w:color="auto"/>
            <w:right w:val="none" w:sz="0" w:space="0" w:color="auto"/>
          </w:divBdr>
        </w:div>
        <w:div w:id="1734885981">
          <w:marLeft w:val="640"/>
          <w:marRight w:val="0"/>
          <w:marTop w:val="0"/>
          <w:marBottom w:val="0"/>
          <w:divBdr>
            <w:top w:val="none" w:sz="0" w:space="0" w:color="auto"/>
            <w:left w:val="none" w:sz="0" w:space="0" w:color="auto"/>
            <w:bottom w:val="none" w:sz="0" w:space="0" w:color="auto"/>
            <w:right w:val="none" w:sz="0" w:space="0" w:color="auto"/>
          </w:divBdr>
        </w:div>
        <w:div w:id="2126002370">
          <w:marLeft w:val="640"/>
          <w:marRight w:val="0"/>
          <w:marTop w:val="0"/>
          <w:marBottom w:val="0"/>
          <w:divBdr>
            <w:top w:val="none" w:sz="0" w:space="0" w:color="auto"/>
            <w:left w:val="none" w:sz="0" w:space="0" w:color="auto"/>
            <w:bottom w:val="none" w:sz="0" w:space="0" w:color="auto"/>
            <w:right w:val="none" w:sz="0" w:space="0" w:color="auto"/>
          </w:divBdr>
        </w:div>
        <w:div w:id="2029943835">
          <w:marLeft w:val="640"/>
          <w:marRight w:val="0"/>
          <w:marTop w:val="0"/>
          <w:marBottom w:val="0"/>
          <w:divBdr>
            <w:top w:val="none" w:sz="0" w:space="0" w:color="auto"/>
            <w:left w:val="none" w:sz="0" w:space="0" w:color="auto"/>
            <w:bottom w:val="none" w:sz="0" w:space="0" w:color="auto"/>
            <w:right w:val="none" w:sz="0" w:space="0" w:color="auto"/>
          </w:divBdr>
        </w:div>
        <w:div w:id="1353411324">
          <w:marLeft w:val="640"/>
          <w:marRight w:val="0"/>
          <w:marTop w:val="0"/>
          <w:marBottom w:val="0"/>
          <w:divBdr>
            <w:top w:val="none" w:sz="0" w:space="0" w:color="auto"/>
            <w:left w:val="none" w:sz="0" w:space="0" w:color="auto"/>
            <w:bottom w:val="none" w:sz="0" w:space="0" w:color="auto"/>
            <w:right w:val="none" w:sz="0" w:space="0" w:color="auto"/>
          </w:divBdr>
        </w:div>
        <w:div w:id="2014213241">
          <w:marLeft w:val="640"/>
          <w:marRight w:val="0"/>
          <w:marTop w:val="0"/>
          <w:marBottom w:val="0"/>
          <w:divBdr>
            <w:top w:val="none" w:sz="0" w:space="0" w:color="auto"/>
            <w:left w:val="none" w:sz="0" w:space="0" w:color="auto"/>
            <w:bottom w:val="none" w:sz="0" w:space="0" w:color="auto"/>
            <w:right w:val="none" w:sz="0" w:space="0" w:color="auto"/>
          </w:divBdr>
        </w:div>
        <w:div w:id="8945417">
          <w:marLeft w:val="640"/>
          <w:marRight w:val="0"/>
          <w:marTop w:val="0"/>
          <w:marBottom w:val="0"/>
          <w:divBdr>
            <w:top w:val="none" w:sz="0" w:space="0" w:color="auto"/>
            <w:left w:val="none" w:sz="0" w:space="0" w:color="auto"/>
            <w:bottom w:val="none" w:sz="0" w:space="0" w:color="auto"/>
            <w:right w:val="none" w:sz="0" w:space="0" w:color="auto"/>
          </w:divBdr>
        </w:div>
        <w:div w:id="851335623">
          <w:marLeft w:val="640"/>
          <w:marRight w:val="0"/>
          <w:marTop w:val="0"/>
          <w:marBottom w:val="0"/>
          <w:divBdr>
            <w:top w:val="none" w:sz="0" w:space="0" w:color="auto"/>
            <w:left w:val="none" w:sz="0" w:space="0" w:color="auto"/>
            <w:bottom w:val="none" w:sz="0" w:space="0" w:color="auto"/>
            <w:right w:val="none" w:sz="0" w:space="0" w:color="auto"/>
          </w:divBdr>
        </w:div>
        <w:div w:id="1144852660">
          <w:marLeft w:val="640"/>
          <w:marRight w:val="0"/>
          <w:marTop w:val="0"/>
          <w:marBottom w:val="0"/>
          <w:divBdr>
            <w:top w:val="none" w:sz="0" w:space="0" w:color="auto"/>
            <w:left w:val="none" w:sz="0" w:space="0" w:color="auto"/>
            <w:bottom w:val="none" w:sz="0" w:space="0" w:color="auto"/>
            <w:right w:val="none" w:sz="0" w:space="0" w:color="auto"/>
          </w:divBdr>
        </w:div>
        <w:div w:id="1558472969">
          <w:marLeft w:val="640"/>
          <w:marRight w:val="0"/>
          <w:marTop w:val="0"/>
          <w:marBottom w:val="0"/>
          <w:divBdr>
            <w:top w:val="none" w:sz="0" w:space="0" w:color="auto"/>
            <w:left w:val="none" w:sz="0" w:space="0" w:color="auto"/>
            <w:bottom w:val="none" w:sz="0" w:space="0" w:color="auto"/>
            <w:right w:val="none" w:sz="0" w:space="0" w:color="auto"/>
          </w:divBdr>
        </w:div>
        <w:div w:id="331682678">
          <w:marLeft w:val="640"/>
          <w:marRight w:val="0"/>
          <w:marTop w:val="0"/>
          <w:marBottom w:val="0"/>
          <w:divBdr>
            <w:top w:val="none" w:sz="0" w:space="0" w:color="auto"/>
            <w:left w:val="none" w:sz="0" w:space="0" w:color="auto"/>
            <w:bottom w:val="none" w:sz="0" w:space="0" w:color="auto"/>
            <w:right w:val="none" w:sz="0" w:space="0" w:color="auto"/>
          </w:divBdr>
        </w:div>
        <w:div w:id="720520196">
          <w:marLeft w:val="640"/>
          <w:marRight w:val="0"/>
          <w:marTop w:val="0"/>
          <w:marBottom w:val="0"/>
          <w:divBdr>
            <w:top w:val="none" w:sz="0" w:space="0" w:color="auto"/>
            <w:left w:val="none" w:sz="0" w:space="0" w:color="auto"/>
            <w:bottom w:val="none" w:sz="0" w:space="0" w:color="auto"/>
            <w:right w:val="none" w:sz="0" w:space="0" w:color="auto"/>
          </w:divBdr>
        </w:div>
        <w:div w:id="1726026702">
          <w:marLeft w:val="640"/>
          <w:marRight w:val="0"/>
          <w:marTop w:val="0"/>
          <w:marBottom w:val="0"/>
          <w:divBdr>
            <w:top w:val="none" w:sz="0" w:space="0" w:color="auto"/>
            <w:left w:val="none" w:sz="0" w:space="0" w:color="auto"/>
            <w:bottom w:val="none" w:sz="0" w:space="0" w:color="auto"/>
            <w:right w:val="none" w:sz="0" w:space="0" w:color="auto"/>
          </w:divBdr>
        </w:div>
        <w:div w:id="1597590726">
          <w:marLeft w:val="640"/>
          <w:marRight w:val="0"/>
          <w:marTop w:val="0"/>
          <w:marBottom w:val="0"/>
          <w:divBdr>
            <w:top w:val="none" w:sz="0" w:space="0" w:color="auto"/>
            <w:left w:val="none" w:sz="0" w:space="0" w:color="auto"/>
            <w:bottom w:val="none" w:sz="0" w:space="0" w:color="auto"/>
            <w:right w:val="none" w:sz="0" w:space="0" w:color="auto"/>
          </w:divBdr>
        </w:div>
        <w:div w:id="1429886357">
          <w:marLeft w:val="640"/>
          <w:marRight w:val="0"/>
          <w:marTop w:val="0"/>
          <w:marBottom w:val="0"/>
          <w:divBdr>
            <w:top w:val="none" w:sz="0" w:space="0" w:color="auto"/>
            <w:left w:val="none" w:sz="0" w:space="0" w:color="auto"/>
            <w:bottom w:val="none" w:sz="0" w:space="0" w:color="auto"/>
            <w:right w:val="none" w:sz="0" w:space="0" w:color="auto"/>
          </w:divBdr>
        </w:div>
        <w:div w:id="1439787708">
          <w:marLeft w:val="640"/>
          <w:marRight w:val="0"/>
          <w:marTop w:val="0"/>
          <w:marBottom w:val="0"/>
          <w:divBdr>
            <w:top w:val="none" w:sz="0" w:space="0" w:color="auto"/>
            <w:left w:val="none" w:sz="0" w:space="0" w:color="auto"/>
            <w:bottom w:val="none" w:sz="0" w:space="0" w:color="auto"/>
            <w:right w:val="none" w:sz="0" w:space="0" w:color="auto"/>
          </w:divBdr>
        </w:div>
        <w:div w:id="1605570792">
          <w:marLeft w:val="640"/>
          <w:marRight w:val="0"/>
          <w:marTop w:val="0"/>
          <w:marBottom w:val="0"/>
          <w:divBdr>
            <w:top w:val="none" w:sz="0" w:space="0" w:color="auto"/>
            <w:left w:val="none" w:sz="0" w:space="0" w:color="auto"/>
            <w:bottom w:val="none" w:sz="0" w:space="0" w:color="auto"/>
            <w:right w:val="none" w:sz="0" w:space="0" w:color="auto"/>
          </w:divBdr>
        </w:div>
      </w:divsChild>
    </w:div>
    <w:div w:id="576087055">
      <w:bodyDiv w:val="1"/>
      <w:marLeft w:val="0"/>
      <w:marRight w:val="0"/>
      <w:marTop w:val="0"/>
      <w:marBottom w:val="0"/>
      <w:divBdr>
        <w:top w:val="none" w:sz="0" w:space="0" w:color="auto"/>
        <w:left w:val="none" w:sz="0" w:space="0" w:color="auto"/>
        <w:bottom w:val="none" w:sz="0" w:space="0" w:color="auto"/>
        <w:right w:val="none" w:sz="0" w:space="0" w:color="auto"/>
      </w:divBdr>
      <w:divsChild>
        <w:div w:id="209339681">
          <w:marLeft w:val="640"/>
          <w:marRight w:val="0"/>
          <w:marTop w:val="0"/>
          <w:marBottom w:val="0"/>
          <w:divBdr>
            <w:top w:val="none" w:sz="0" w:space="0" w:color="auto"/>
            <w:left w:val="none" w:sz="0" w:space="0" w:color="auto"/>
            <w:bottom w:val="none" w:sz="0" w:space="0" w:color="auto"/>
            <w:right w:val="none" w:sz="0" w:space="0" w:color="auto"/>
          </w:divBdr>
        </w:div>
        <w:div w:id="421026491">
          <w:marLeft w:val="640"/>
          <w:marRight w:val="0"/>
          <w:marTop w:val="0"/>
          <w:marBottom w:val="0"/>
          <w:divBdr>
            <w:top w:val="none" w:sz="0" w:space="0" w:color="auto"/>
            <w:left w:val="none" w:sz="0" w:space="0" w:color="auto"/>
            <w:bottom w:val="none" w:sz="0" w:space="0" w:color="auto"/>
            <w:right w:val="none" w:sz="0" w:space="0" w:color="auto"/>
          </w:divBdr>
        </w:div>
        <w:div w:id="1578711334">
          <w:marLeft w:val="640"/>
          <w:marRight w:val="0"/>
          <w:marTop w:val="0"/>
          <w:marBottom w:val="0"/>
          <w:divBdr>
            <w:top w:val="none" w:sz="0" w:space="0" w:color="auto"/>
            <w:left w:val="none" w:sz="0" w:space="0" w:color="auto"/>
            <w:bottom w:val="none" w:sz="0" w:space="0" w:color="auto"/>
            <w:right w:val="none" w:sz="0" w:space="0" w:color="auto"/>
          </w:divBdr>
        </w:div>
        <w:div w:id="1995797054">
          <w:marLeft w:val="640"/>
          <w:marRight w:val="0"/>
          <w:marTop w:val="0"/>
          <w:marBottom w:val="0"/>
          <w:divBdr>
            <w:top w:val="none" w:sz="0" w:space="0" w:color="auto"/>
            <w:left w:val="none" w:sz="0" w:space="0" w:color="auto"/>
            <w:bottom w:val="none" w:sz="0" w:space="0" w:color="auto"/>
            <w:right w:val="none" w:sz="0" w:space="0" w:color="auto"/>
          </w:divBdr>
        </w:div>
        <w:div w:id="1358775871">
          <w:marLeft w:val="640"/>
          <w:marRight w:val="0"/>
          <w:marTop w:val="0"/>
          <w:marBottom w:val="0"/>
          <w:divBdr>
            <w:top w:val="none" w:sz="0" w:space="0" w:color="auto"/>
            <w:left w:val="none" w:sz="0" w:space="0" w:color="auto"/>
            <w:bottom w:val="none" w:sz="0" w:space="0" w:color="auto"/>
            <w:right w:val="none" w:sz="0" w:space="0" w:color="auto"/>
          </w:divBdr>
        </w:div>
        <w:div w:id="2100713568">
          <w:marLeft w:val="640"/>
          <w:marRight w:val="0"/>
          <w:marTop w:val="0"/>
          <w:marBottom w:val="0"/>
          <w:divBdr>
            <w:top w:val="none" w:sz="0" w:space="0" w:color="auto"/>
            <w:left w:val="none" w:sz="0" w:space="0" w:color="auto"/>
            <w:bottom w:val="none" w:sz="0" w:space="0" w:color="auto"/>
            <w:right w:val="none" w:sz="0" w:space="0" w:color="auto"/>
          </w:divBdr>
        </w:div>
        <w:div w:id="2057271491">
          <w:marLeft w:val="640"/>
          <w:marRight w:val="0"/>
          <w:marTop w:val="0"/>
          <w:marBottom w:val="0"/>
          <w:divBdr>
            <w:top w:val="none" w:sz="0" w:space="0" w:color="auto"/>
            <w:left w:val="none" w:sz="0" w:space="0" w:color="auto"/>
            <w:bottom w:val="none" w:sz="0" w:space="0" w:color="auto"/>
            <w:right w:val="none" w:sz="0" w:space="0" w:color="auto"/>
          </w:divBdr>
        </w:div>
        <w:div w:id="112603081">
          <w:marLeft w:val="640"/>
          <w:marRight w:val="0"/>
          <w:marTop w:val="0"/>
          <w:marBottom w:val="0"/>
          <w:divBdr>
            <w:top w:val="none" w:sz="0" w:space="0" w:color="auto"/>
            <w:left w:val="none" w:sz="0" w:space="0" w:color="auto"/>
            <w:bottom w:val="none" w:sz="0" w:space="0" w:color="auto"/>
            <w:right w:val="none" w:sz="0" w:space="0" w:color="auto"/>
          </w:divBdr>
        </w:div>
        <w:div w:id="946695749">
          <w:marLeft w:val="640"/>
          <w:marRight w:val="0"/>
          <w:marTop w:val="0"/>
          <w:marBottom w:val="0"/>
          <w:divBdr>
            <w:top w:val="none" w:sz="0" w:space="0" w:color="auto"/>
            <w:left w:val="none" w:sz="0" w:space="0" w:color="auto"/>
            <w:bottom w:val="none" w:sz="0" w:space="0" w:color="auto"/>
            <w:right w:val="none" w:sz="0" w:space="0" w:color="auto"/>
          </w:divBdr>
        </w:div>
        <w:div w:id="1702046514">
          <w:marLeft w:val="640"/>
          <w:marRight w:val="0"/>
          <w:marTop w:val="0"/>
          <w:marBottom w:val="0"/>
          <w:divBdr>
            <w:top w:val="none" w:sz="0" w:space="0" w:color="auto"/>
            <w:left w:val="none" w:sz="0" w:space="0" w:color="auto"/>
            <w:bottom w:val="none" w:sz="0" w:space="0" w:color="auto"/>
            <w:right w:val="none" w:sz="0" w:space="0" w:color="auto"/>
          </w:divBdr>
        </w:div>
        <w:div w:id="783156743">
          <w:marLeft w:val="640"/>
          <w:marRight w:val="0"/>
          <w:marTop w:val="0"/>
          <w:marBottom w:val="0"/>
          <w:divBdr>
            <w:top w:val="none" w:sz="0" w:space="0" w:color="auto"/>
            <w:left w:val="none" w:sz="0" w:space="0" w:color="auto"/>
            <w:bottom w:val="none" w:sz="0" w:space="0" w:color="auto"/>
            <w:right w:val="none" w:sz="0" w:space="0" w:color="auto"/>
          </w:divBdr>
        </w:div>
        <w:div w:id="1354455639">
          <w:marLeft w:val="640"/>
          <w:marRight w:val="0"/>
          <w:marTop w:val="0"/>
          <w:marBottom w:val="0"/>
          <w:divBdr>
            <w:top w:val="none" w:sz="0" w:space="0" w:color="auto"/>
            <w:left w:val="none" w:sz="0" w:space="0" w:color="auto"/>
            <w:bottom w:val="none" w:sz="0" w:space="0" w:color="auto"/>
            <w:right w:val="none" w:sz="0" w:space="0" w:color="auto"/>
          </w:divBdr>
        </w:div>
        <w:div w:id="1448308774">
          <w:marLeft w:val="640"/>
          <w:marRight w:val="0"/>
          <w:marTop w:val="0"/>
          <w:marBottom w:val="0"/>
          <w:divBdr>
            <w:top w:val="none" w:sz="0" w:space="0" w:color="auto"/>
            <w:left w:val="none" w:sz="0" w:space="0" w:color="auto"/>
            <w:bottom w:val="none" w:sz="0" w:space="0" w:color="auto"/>
            <w:right w:val="none" w:sz="0" w:space="0" w:color="auto"/>
          </w:divBdr>
        </w:div>
        <w:div w:id="394665349">
          <w:marLeft w:val="640"/>
          <w:marRight w:val="0"/>
          <w:marTop w:val="0"/>
          <w:marBottom w:val="0"/>
          <w:divBdr>
            <w:top w:val="none" w:sz="0" w:space="0" w:color="auto"/>
            <w:left w:val="none" w:sz="0" w:space="0" w:color="auto"/>
            <w:bottom w:val="none" w:sz="0" w:space="0" w:color="auto"/>
            <w:right w:val="none" w:sz="0" w:space="0" w:color="auto"/>
          </w:divBdr>
        </w:div>
        <w:div w:id="1987397578">
          <w:marLeft w:val="640"/>
          <w:marRight w:val="0"/>
          <w:marTop w:val="0"/>
          <w:marBottom w:val="0"/>
          <w:divBdr>
            <w:top w:val="none" w:sz="0" w:space="0" w:color="auto"/>
            <w:left w:val="none" w:sz="0" w:space="0" w:color="auto"/>
            <w:bottom w:val="none" w:sz="0" w:space="0" w:color="auto"/>
            <w:right w:val="none" w:sz="0" w:space="0" w:color="auto"/>
          </w:divBdr>
        </w:div>
        <w:div w:id="931016314">
          <w:marLeft w:val="640"/>
          <w:marRight w:val="0"/>
          <w:marTop w:val="0"/>
          <w:marBottom w:val="0"/>
          <w:divBdr>
            <w:top w:val="none" w:sz="0" w:space="0" w:color="auto"/>
            <w:left w:val="none" w:sz="0" w:space="0" w:color="auto"/>
            <w:bottom w:val="none" w:sz="0" w:space="0" w:color="auto"/>
            <w:right w:val="none" w:sz="0" w:space="0" w:color="auto"/>
          </w:divBdr>
        </w:div>
        <w:div w:id="590699530">
          <w:marLeft w:val="640"/>
          <w:marRight w:val="0"/>
          <w:marTop w:val="0"/>
          <w:marBottom w:val="0"/>
          <w:divBdr>
            <w:top w:val="none" w:sz="0" w:space="0" w:color="auto"/>
            <w:left w:val="none" w:sz="0" w:space="0" w:color="auto"/>
            <w:bottom w:val="none" w:sz="0" w:space="0" w:color="auto"/>
            <w:right w:val="none" w:sz="0" w:space="0" w:color="auto"/>
          </w:divBdr>
        </w:div>
        <w:div w:id="397748178">
          <w:marLeft w:val="640"/>
          <w:marRight w:val="0"/>
          <w:marTop w:val="0"/>
          <w:marBottom w:val="0"/>
          <w:divBdr>
            <w:top w:val="none" w:sz="0" w:space="0" w:color="auto"/>
            <w:left w:val="none" w:sz="0" w:space="0" w:color="auto"/>
            <w:bottom w:val="none" w:sz="0" w:space="0" w:color="auto"/>
            <w:right w:val="none" w:sz="0" w:space="0" w:color="auto"/>
          </w:divBdr>
        </w:div>
        <w:div w:id="830103890">
          <w:marLeft w:val="640"/>
          <w:marRight w:val="0"/>
          <w:marTop w:val="0"/>
          <w:marBottom w:val="0"/>
          <w:divBdr>
            <w:top w:val="none" w:sz="0" w:space="0" w:color="auto"/>
            <w:left w:val="none" w:sz="0" w:space="0" w:color="auto"/>
            <w:bottom w:val="none" w:sz="0" w:space="0" w:color="auto"/>
            <w:right w:val="none" w:sz="0" w:space="0" w:color="auto"/>
          </w:divBdr>
        </w:div>
        <w:div w:id="962273891">
          <w:marLeft w:val="640"/>
          <w:marRight w:val="0"/>
          <w:marTop w:val="0"/>
          <w:marBottom w:val="0"/>
          <w:divBdr>
            <w:top w:val="none" w:sz="0" w:space="0" w:color="auto"/>
            <w:left w:val="none" w:sz="0" w:space="0" w:color="auto"/>
            <w:bottom w:val="none" w:sz="0" w:space="0" w:color="auto"/>
            <w:right w:val="none" w:sz="0" w:space="0" w:color="auto"/>
          </w:divBdr>
        </w:div>
        <w:div w:id="1415515950">
          <w:marLeft w:val="640"/>
          <w:marRight w:val="0"/>
          <w:marTop w:val="0"/>
          <w:marBottom w:val="0"/>
          <w:divBdr>
            <w:top w:val="none" w:sz="0" w:space="0" w:color="auto"/>
            <w:left w:val="none" w:sz="0" w:space="0" w:color="auto"/>
            <w:bottom w:val="none" w:sz="0" w:space="0" w:color="auto"/>
            <w:right w:val="none" w:sz="0" w:space="0" w:color="auto"/>
          </w:divBdr>
        </w:div>
        <w:div w:id="1624002574">
          <w:marLeft w:val="640"/>
          <w:marRight w:val="0"/>
          <w:marTop w:val="0"/>
          <w:marBottom w:val="0"/>
          <w:divBdr>
            <w:top w:val="none" w:sz="0" w:space="0" w:color="auto"/>
            <w:left w:val="none" w:sz="0" w:space="0" w:color="auto"/>
            <w:bottom w:val="none" w:sz="0" w:space="0" w:color="auto"/>
            <w:right w:val="none" w:sz="0" w:space="0" w:color="auto"/>
          </w:divBdr>
        </w:div>
        <w:div w:id="1275478574">
          <w:marLeft w:val="640"/>
          <w:marRight w:val="0"/>
          <w:marTop w:val="0"/>
          <w:marBottom w:val="0"/>
          <w:divBdr>
            <w:top w:val="none" w:sz="0" w:space="0" w:color="auto"/>
            <w:left w:val="none" w:sz="0" w:space="0" w:color="auto"/>
            <w:bottom w:val="none" w:sz="0" w:space="0" w:color="auto"/>
            <w:right w:val="none" w:sz="0" w:space="0" w:color="auto"/>
          </w:divBdr>
        </w:div>
        <w:div w:id="1827816988">
          <w:marLeft w:val="640"/>
          <w:marRight w:val="0"/>
          <w:marTop w:val="0"/>
          <w:marBottom w:val="0"/>
          <w:divBdr>
            <w:top w:val="none" w:sz="0" w:space="0" w:color="auto"/>
            <w:left w:val="none" w:sz="0" w:space="0" w:color="auto"/>
            <w:bottom w:val="none" w:sz="0" w:space="0" w:color="auto"/>
            <w:right w:val="none" w:sz="0" w:space="0" w:color="auto"/>
          </w:divBdr>
        </w:div>
        <w:div w:id="937178402">
          <w:marLeft w:val="640"/>
          <w:marRight w:val="0"/>
          <w:marTop w:val="0"/>
          <w:marBottom w:val="0"/>
          <w:divBdr>
            <w:top w:val="none" w:sz="0" w:space="0" w:color="auto"/>
            <w:left w:val="none" w:sz="0" w:space="0" w:color="auto"/>
            <w:bottom w:val="none" w:sz="0" w:space="0" w:color="auto"/>
            <w:right w:val="none" w:sz="0" w:space="0" w:color="auto"/>
          </w:divBdr>
        </w:div>
        <w:div w:id="1909726474">
          <w:marLeft w:val="640"/>
          <w:marRight w:val="0"/>
          <w:marTop w:val="0"/>
          <w:marBottom w:val="0"/>
          <w:divBdr>
            <w:top w:val="none" w:sz="0" w:space="0" w:color="auto"/>
            <w:left w:val="none" w:sz="0" w:space="0" w:color="auto"/>
            <w:bottom w:val="none" w:sz="0" w:space="0" w:color="auto"/>
            <w:right w:val="none" w:sz="0" w:space="0" w:color="auto"/>
          </w:divBdr>
        </w:div>
        <w:div w:id="364062905">
          <w:marLeft w:val="640"/>
          <w:marRight w:val="0"/>
          <w:marTop w:val="0"/>
          <w:marBottom w:val="0"/>
          <w:divBdr>
            <w:top w:val="none" w:sz="0" w:space="0" w:color="auto"/>
            <w:left w:val="none" w:sz="0" w:space="0" w:color="auto"/>
            <w:bottom w:val="none" w:sz="0" w:space="0" w:color="auto"/>
            <w:right w:val="none" w:sz="0" w:space="0" w:color="auto"/>
          </w:divBdr>
        </w:div>
        <w:div w:id="1562136910">
          <w:marLeft w:val="640"/>
          <w:marRight w:val="0"/>
          <w:marTop w:val="0"/>
          <w:marBottom w:val="0"/>
          <w:divBdr>
            <w:top w:val="none" w:sz="0" w:space="0" w:color="auto"/>
            <w:left w:val="none" w:sz="0" w:space="0" w:color="auto"/>
            <w:bottom w:val="none" w:sz="0" w:space="0" w:color="auto"/>
            <w:right w:val="none" w:sz="0" w:space="0" w:color="auto"/>
          </w:divBdr>
        </w:div>
        <w:div w:id="905917909">
          <w:marLeft w:val="640"/>
          <w:marRight w:val="0"/>
          <w:marTop w:val="0"/>
          <w:marBottom w:val="0"/>
          <w:divBdr>
            <w:top w:val="none" w:sz="0" w:space="0" w:color="auto"/>
            <w:left w:val="none" w:sz="0" w:space="0" w:color="auto"/>
            <w:bottom w:val="none" w:sz="0" w:space="0" w:color="auto"/>
            <w:right w:val="none" w:sz="0" w:space="0" w:color="auto"/>
          </w:divBdr>
        </w:div>
        <w:div w:id="1417703147">
          <w:marLeft w:val="640"/>
          <w:marRight w:val="0"/>
          <w:marTop w:val="0"/>
          <w:marBottom w:val="0"/>
          <w:divBdr>
            <w:top w:val="none" w:sz="0" w:space="0" w:color="auto"/>
            <w:left w:val="none" w:sz="0" w:space="0" w:color="auto"/>
            <w:bottom w:val="none" w:sz="0" w:space="0" w:color="auto"/>
            <w:right w:val="none" w:sz="0" w:space="0" w:color="auto"/>
          </w:divBdr>
        </w:div>
        <w:div w:id="1653410420">
          <w:marLeft w:val="640"/>
          <w:marRight w:val="0"/>
          <w:marTop w:val="0"/>
          <w:marBottom w:val="0"/>
          <w:divBdr>
            <w:top w:val="none" w:sz="0" w:space="0" w:color="auto"/>
            <w:left w:val="none" w:sz="0" w:space="0" w:color="auto"/>
            <w:bottom w:val="none" w:sz="0" w:space="0" w:color="auto"/>
            <w:right w:val="none" w:sz="0" w:space="0" w:color="auto"/>
          </w:divBdr>
        </w:div>
        <w:div w:id="254900363">
          <w:marLeft w:val="640"/>
          <w:marRight w:val="0"/>
          <w:marTop w:val="0"/>
          <w:marBottom w:val="0"/>
          <w:divBdr>
            <w:top w:val="none" w:sz="0" w:space="0" w:color="auto"/>
            <w:left w:val="none" w:sz="0" w:space="0" w:color="auto"/>
            <w:bottom w:val="none" w:sz="0" w:space="0" w:color="auto"/>
            <w:right w:val="none" w:sz="0" w:space="0" w:color="auto"/>
          </w:divBdr>
        </w:div>
        <w:div w:id="174075207">
          <w:marLeft w:val="640"/>
          <w:marRight w:val="0"/>
          <w:marTop w:val="0"/>
          <w:marBottom w:val="0"/>
          <w:divBdr>
            <w:top w:val="none" w:sz="0" w:space="0" w:color="auto"/>
            <w:left w:val="none" w:sz="0" w:space="0" w:color="auto"/>
            <w:bottom w:val="none" w:sz="0" w:space="0" w:color="auto"/>
            <w:right w:val="none" w:sz="0" w:space="0" w:color="auto"/>
          </w:divBdr>
        </w:div>
        <w:div w:id="249781842">
          <w:marLeft w:val="640"/>
          <w:marRight w:val="0"/>
          <w:marTop w:val="0"/>
          <w:marBottom w:val="0"/>
          <w:divBdr>
            <w:top w:val="none" w:sz="0" w:space="0" w:color="auto"/>
            <w:left w:val="none" w:sz="0" w:space="0" w:color="auto"/>
            <w:bottom w:val="none" w:sz="0" w:space="0" w:color="auto"/>
            <w:right w:val="none" w:sz="0" w:space="0" w:color="auto"/>
          </w:divBdr>
        </w:div>
        <w:div w:id="573902627">
          <w:marLeft w:val="640"/>
          <w:marRight w:val="0"/>
          <w:marTop w:val="0"/>
          <w:marBottom w:val="0"/>
          <w:divBdr>
            <w:top w:val="none" w:sz="0" w:space="0" w:color="auto"/>
            <w:left w:val="none" w:sz="0" w:space="0" w:color="auto"/>
            <w:bottom w:val="none" w:sz="0" w:space="0" w:color="auto"/>
            <w:right w:val="none" w:sz="0" w:space="0" w:color="auto"/>
          </w:divBdr>
        </w:div>
        <w:div w:id="1124930459">
          <w:marLeft w:val="640"/>
          <w:marRight w:val="0"/>
          <w:marTop w:val="0"/>
          <w:marBottom w:val="0"/>
          <w:divBdr>
            <w:top w:val="none" w:sz="0" w:space="0" w:color="auto"/>
            <w:left w:val="none" w:sz="0" w:space="0" w:color="auto"/>
            <w:bottom w:val="none" w:sz="0" w:space="0" w:color="auto"/>
            <w:right w:val="none" w:sz="0" w:space="0" w:color="auto"/>
          </w:divBdr>
        </w:div>
        <w:div w:id="807477679">
          <w:marLeft w:val="640"/>
          <w:marRight w:val="0"/>
          <w:marTop w:val="0"/>
          <w:marBottom w:val="0"/>
          <w:divBdr>
            <w:top w:val="none" w:sz="0" w:space="0" w:color="auto"/>
            <w:left w:val="none" w:sz="0" w:space="0" w:color="auto"/>
            <w:bottom w:val="none" w:sz="0" w:space="0" w:color="auto"/>
            <w:right w:val="none" w:sz="0" w:space="0" w:color="auto"/>
          </w:divBdr>
        </w:div>
        <w:div w:id="1002968877">
          <w:marLeft w:val="640"/>
          <w:marRight w:val="0"/>
          <w:marTop w:val="0"/>
          <w:marBottom w:val="0"/>
          <w:divBdr>
            <w:top w:val="none" w:sz="0" w:space="0" w:color="auto"/>
            <w:left w:val="none" w:sz="0" w:space="0" w:color="auto"/>
            <w:bottom w:val="none" w:sz="0" w:space="0" w:color="auto"/>
            <w:right w:val="none" w:sz="0" w:space="0" w:color="auto"/>
          </w:divBdr>
        </w:div>
        <w:div w:id="610623446">
          <w:marLeft w:val="640"/>
          <w:marRight w:val="0"/>
          <w:marTop w:val="0"/>
          <w:marBottom w:val="0"/>
          <w:divBdr>
            <w:top w:val="none" w:sz="0" w:space="0" w:color="auto"/>
            <w:left w:val="none" w:sz="0" w:space="0" w:color="auto"/>
            <w:bottom w:val="none" w:sz="0" w:space="0" w:color="auto"/>
            <w:right w:val="none" w:sz="0" w:space="0" w:color="auto"/>
          </w:divBdr>
        </w:div>
        <w:div w:id="966931657">
          <w:marLeft w:val="640"/>
          <w:marRight w:val="0"/>
          <w:marTop w:val="0"/>
          <w:marBottom w:val="0"/>
          <w:divBdr>
            <w:top w:val="none" w:sz="0" w:space="0" w:color="auto"/>
            <w:left w:val="none" w:sz="0" w:space="0" w:color="auto"/>
            <w:bottom w:val="none" w:sz="0" w:space="0" w:color="auto"/>
            <w:right w:val="none" w:sz="0" w:space="0" w:color="auto"/>
          </w:divBdr>
        </w:div>
      </w:divsChild>
    </w:div>
    <w:div w:id="576213225">
      <w:bodyDiv w:val="1"/>
      <w:marLeft w:val="0"/>
      <w:marRight w:val="0"/>
      <w:marTop w:val="0"/>
      <w:marBottom w:val="0"/>
      <w:divBdr>
        <w:top w:val="none" w:sz="0" w:space="0" w:color="auto"/>
        <w:left w:val="none" w:sz="0" w:space="0" w:color="auto"/>
        <w:bottom w:val="none" w:sz="0" w:space="0" w:color="auto"/>
        <w:right w:val="none" w:sz="0" w:space="0" w:color="auto"/>
      </w:divBdr>
      <w:divsChild>
        <w:div w:id="551694021">
          <w:marLeft w:val="480"/>
          <w:marRight w:val="0"/>
          <w:marTop w:val="0"/>
          <w:marBottom w:val="0"/>
          <w:divBdr>
            <w:top w:val="none" w:sz="0" w:space="0" w:color="auto"/>
            <w:left w:val="none" w:sz="0" w:space="0" w:color="auto"/>
            <w:bottom w:val="none" w:sz="0" w:space="0" w:color="auto"/>
            <w:right w:val="none" w:sz="0" w:space="0" w:color="auto"/>
          </w:divBdr>
        </w:div>
        <w:div w:id="1193612301">
          <w:marLeft w:val="480"/>
          <w:marRight w:val="0"/>
          <w:marTop w:val="0"/>
          <w:marBottom w:val="0"/>
          <w:divBdr>
            <w:top w:val="none" w:sz="0" w:space="0" w:color="auto"/>
            <w:left w:val="none" w:sz="0" w:space="0" w:color="auto"/>
            <w:bottom w:val="none" w:sz="0" w:space="0" w:color="auto"/>
            <w:right w:val="none" w:sz="0" w:space="0" w:color="auto"/>
          </w:divBdr>
        </w:div>
        <w:div w:id="1114792193">
          <w:marLeft w:val="480"/>
          <w:marRight w:val="0"/>
          <w:marTop w:val="0"/>
          <w:marBottom w:val="0"/>
          <w:divBdr>
            <w:top w:val="none" w:sz="0" w:space="0" w:color="auto"/>
            <w:left w:val="none" w:sz="0" w:space="0" w:color="auto"/>
            <w:bottom w:val="none" w:sz="0" w:space="0" w:color="auto"/>
            <w:right w:val="none" w:sz="0" w:space="0" w:color="auto"/>
          </w:divBdr>
        </w:div>
        <w:div w:id="352851268">
          <w:marLeft w:val="480"/>
          <w:marRight w:val="0"/>
          <w:marTop w:val="0"/>
          <w:marBottom w:val="0"/>
          <w:divBdr>
            <w:top w:val="none" w:sz="0" w:space="0" w:color="auto"/>
            <w:left w:val="none" w:sz="0" w:space="0" w:color="auto"/>
            <w:bottom w:val="none" w:sz="0" w:space="0" w:color="auto"/>
            <w:right w:val="none" w:sz="0" w:space="0" w:color="auto"/>
          </w:divBdr>
        </w:div>
        <w:div w:id="1664553336">
          <w:marLeft w:val="480"/>
          <w:marRight w:val="0"/>
          <w:marTop w:val="0"/>
          <w:marBottom w:val="0"/>
          <w:divBdr>
            <w:top w:val="none" w:sz="0" w:space="0" w:color="auto"/>
            <w:left w:val="none" w:sz="0" w:space="0" w:color="auto"/>
            <w:bottom w:val="none" w:sz="0" w:space="0" w:color="auto"/>
            <w:right w:val="none" w:sz="0" w:space="0" w:color="auto"/>
          </w:divBdr>
        </w:div>
        <w:div w:id="925303647">
          <w:marLeft w:val="480"/>
          <w:marRight w:val="0"/>
          <w:marTop w:val="0"/>
          <w:marBottom w:val="0"/>
          <w:divBdr>
            <w:top w:val="none" w:sz="0" w:space="0" w:color="auto"/>
            <w:left w:val="none" w:sz="0" w:space="0" w:color="auto"/>
            <w:bottom w:val="none" w:sz="0" w:space="0" w:color="auto"/>
            <w:right w:val="none" w:sz="0" w:space="0" w:color="auto"/>
          </w:divBdr>
        </w:div>
        <w:div w:id="1384603093">
          <w:marLeft w:val="480"/>
          <w:marRight w:val="0"/>
          <w:marTop w:val="0"/>
          <w:marBottom w:val="0"/>
          <w:divBdr>
            <w:top w:val="none" w:sz="0" w:space="0" w:color="auto"/>
            <w:left w:val="none" w:sz="0" w:space="0" w:color="auto"/>
            <w:bottom w:val="none" w:sz="0" w:space="0" w:color="auto"/>
            <w:right w:val="none" w:sz="0" w:space="0" w:color="auto"/>
          </w:divBdr>
        </w:div>
        <w:div w:id="1286619736">
          <w:marLeft w:val="480"/>
          <w:marRight w:val="0"/>
          <w:marTop w:val="0"/>
          <w:marBottom w:val="0"/>
          <w:divBdr>
            <w:top w:val="none" w:sz="0" w:space="0" w:color="auto"/>
            <w:left w:val="none" w:sz="0" w:space="0" w:color="auto"/>
            <w:bottom w:val="none" w:sz="0" w:space="0" w:color="auto"/>
            <w:right w:val="none" w:sz="0" w:space="0" w:color="auto"/>
          </w:divBdr>
        </w:div>
        <w:div w:id="955868020">
          <w:marLeft w:val="480"/>
          <w:marRight w:val="0"/>
          <w:marTop w:val="0"/>
          <w:marBottom w:val="0"/>
          <w:divBdr>
            <w:top w:val="none" w:sz="0" w:space="0" w:color="auto"/>
            <w:left w:val="none" w:sz="0" w:space="0" w:color="auto"/>
            <w:bottom w:val="none" w:sz="0" w:space="0" w:color="auto"/>
            <w:right w:val="none" w:sz="0" w:space="0" w:color="auto"/>
          </w:divBdr>
        </w:div>
        <w:div w:id="2123182227">
          <w:marLeft w:val="480"/>
          <w:marRight w:val="0"/>
          <w:marTop w:val="0"/>
          <w:marBottom w:val="0"/>
          <w:divBdr>
            <w:top w:val="none" w:sz="0" w:space="0" w:color="auto"/>
            <w:left w:val="none" w:sz="0" w:space="0" w:color="auto"/>
            <w:bottom w:val="none" w:sz="0" w:space="0" w:color="auto"/>
            <w:right w:val="none" w:sz="0" w:space="0" w:color="auto"/>
          </w:divBdr>
        </w:div>
        <w:div w:id="351566429">
          <w:marLeft w:val="480"/>
          <w:marRight w:val="0"/>
          <w:marTop w:val="0"/>
          <w:marBottom w:val="0"/>
          <w:divBdr>
            <w:top w:val="none" w:sz="0" w:space="0" w:color="auto"/>
            <w:left w:val="none" w:sz="0" w:space="0" w:color="auto"/>
            <w:bottom w:val="none" w:sz="0" w:space="0" w:color="auto"/>
            <w:right w:val="none" w:sz="0" w:space="0" w:color="auto"/>
          </w:divBdr>
        </w:div>
        <w:div w:id="1554733579">
          <w:marLeft w:val="480"/>
          <w:marRight w:val="0"/>
          <w:marTop w:val="0"/>
          <w:marBottom w:val="0"/>
          <w:divBdr>
            <w:top w:val="none" w:sz="0" w:space="0" w:color="auto"/>
            <w:left w:val="none" w:sz="0" w:space="0" w:color="auto"/>
            <w:bottom w:val="none" w:sz="0" w:space="0" w:color="auto"/>
            <w:right w:val="none" w:sz="0" w:space="0" w:color="auto"/>
          </w:divBdr>
        </w:div>
        <w:div w:id="1796439181">
          <w:marLeft w:val="480"/>
          <w:marRight w:val="0"/>
          <w:marTop w:val="0"/>
          <w:marBottom w:val="0"/>
          <w:divBdr>
            <w:top w:val="none" w:sz="0" w:space="0" w:color="auto"/>
            <w:left w:val="none" w:sz="0" w:space="0" w:color="auto"/>
            <w:bottom w:val="none" w:sz="0" w:space="0" w:color="auto"/>
            <w:right w:val="none" w:sz="0" w:space="0" w:color="auto"/>
          </w:divBdr>
        </w:div>
        <w:div w:id="1774131283">
          <w:marLeft w:val="480"/>
          <w:marRight w:val="0"/>
          <w:marTop w:val="0"/>
          <w:marBottom w:val="0"/>
          <w:divBdr>
            <w:top w:val="none" w:sz="0" w:space="0" w:color="auto"/>
            <w:left w:val="none" w:sz="0" w:space="0" w:color="auto"/>
            <w:bottom w:val="none" w:sz="0" w:space="0" w:color="auto"/>
            <w:right w:val="none" w:sz="0" w:space="0" w:color="auto"/>
          </w:divBdr>
        </w:div>
        <w:div w:id="1127360405">
          <w:marLeft w:val="480"/>
          <w:marRight w:val="0"/>
          <w:marTop w:val="0"/>
          <w:marBottom w:val="0"/>
          <w:divBdr>
            <w:top w:val="none" w:sz="0" w:space="0" w:color="auto"/>
            <w:left w:val="none" w:sz="0" w:space="0" w:color="auto"/>
            <w:bottom w:val="none" w:sz="0" w:space="0" w:color="auto"/>
            <w:right w:val="none" w:sz="0" w:space="0" w:color="auto"/>
          </w:divBdr>
        </w:div>
        <w:div w:id="245454421">
          <w:marLeft w:val="480"/>
          <w:marRight w:val="0"/>
          <w:marTop w:val="0"/>
          <w:marBottom w:val="0"/>
          <w:divBdr>
            <w:top w:val="none" w:sz="0" w:space="0" w:color="auto"/>
            <w:left w:val="none" w:sz="0" w:space="0" w:color="auto"/>
            <w:bottom w:val="none" w:sz="0" w:space="0" w:color="auto"/>
            <w:right w:val="none" w:sz="0" w:space="0" w:color="auto"/>
          </w:divBdr>
        </w:div>
        <w:div w:id="393894662">
          <w:marLeft w:val="480"/>
          <w:marRight w:val="0"/>
          <w:marTop w:val="0"/>
          <w:marBottom w:val="0"/>
          <w:divBdr>
            <w:top w:val="none" w:sz="0" w:space="0" w:color="auto"/>
            <w:left w:val="none" w:sz="0" w:space="0" w:color="auto"/>
            <w:bottom w:val="none" w:sz="0" w:space="0" w:color="auto"/>
            <w:right w:val="none" w:sz="0" w:space="0" w:color="auto"/>
          </w:divBdr>
        </w:div>
        <w:div w:id="564873118">
          <w:marLeft w:val="480"/>
          <w:marRight w:val="0"/>
          <w:marTop w:val="0"/>
          <w:marBottom w:val="0"/>
          <w:divBdr>
            <w:top w:val="none" w:sz="0" w:space="0" w:color="auto"/>
            <w:left w:val="none" w:sz="0" w:space="0" w:color="auto"/>
            <w:bottom w:val="none" w:sz="0" w:space="0" w:color="auto"/>
            <w:right w:val="none" w:sz="0" w:space="0" w:color="auto"/>
          </w:divBdr>
        </w:div>
        <w:div w:id="615793985">
          <w:marLeft w:val="480"/>
          <w:marRight w:val="0"/>
          <w:marTop w:val="0"/>
          <w:marBottom w:val="0"/>
          <w:divBdr>
            <w:top w:val="none" w:sz="0" w:space="0" w:color="auto"/>
            <w:left w:val="none" w:sz="0" w:space="0" w:color="auto"/>
            <w:bottom w:val="none" w:sz="0" w:space="0" w:color="auto"/>
            <w:right w:val="none" w:sz="0" w:space="0" w:color="auto"/>
          </w:divBdr>
        </w:div>
        <w:div w:id="1592664417">
          <w:marLeft w:val="480"/>
          <w:marRight w:val="0"/>
          <w:marTop w:val="0"/>
          <w:marBottom w:val="0"/>
          <w:divBdr>
            <w:top w:val="none" w:sz="0" w:space="0" w:color="auto"/>
            <w:left w:val="none" w:sz="0" w:space="0" w:color="auto"/>
            <w:bottom w:val="none" w:sz="0" w:space="0" w:color="auto"/>
            <w:right w:val="none" w:sz="0" w:space="0" w:color="auto"/>
          </w:divBdr>
        </w:div>
        <w:div w:id="622466700">
          <w:marLeft w:val="480"/>
          <w:marRight w:val="0"/>
          <w:marTop w:val="0"/>
          <w:marBottom w:val="0"/>
          <w:divBdr>
            <w:top w:val="none" w:sz="0" w:space="0" w:color="auto"/>
            <w:left w:val="none" w:sz="0" w:space="0" w:color="auto"/>
            <w:bottom w:val="none" w:sz="0" w:space="0" w:color="auto"/>
            <w:right w:val="none" w:sz="0" w:space="0" w:color="auto"/>
          </w:divBdr>
        </w:div>
        <w:div w:id="333723729">
          <w:marLeft w:val="480"/>
          <w:marRight w:val="0"/>
          <w:marTop w:val="0"/>
          <w:marBottom w:val="0"/>
          <w:divBdr>
            <w:top w:val="none" w:sz="0" w:space="0" w:color="auto"/>
            <w:left w:val="none" w:sz="0" w:space="0" w:color="auto"/>
            <w:bottom w:val="none" w:sz="0" w:space="0" w:color="auto"/>
            <w:right w:val="none" w:sz="0" w:space="0" w:color="auto"/>
          </w:divBdr>
        </w:div>
        <w:div w:id="443571761">
          <w:marLeft w:val="480"/>
          <w:marRight w:val="0"/>
          <w:marTop w:val="0"/>
          <w:marBottom w:val="0"/>
          <w:divBdr>
            <w:top w:val="none" w:sz="0" w:space="0" w:color="auto"/>
            <w:left w:val="none" w:sz="0" w:space="0" w:color="auto"/>
            <w:bottom w:val="none" w:sz="0" w:space="0" w:color="auto"/>
            <w:right w:val="none" w:sz="0" w:space="0" w:color="auto"/>
          </w:divBdr>
        </w:div>
        <w:div w:id="544560502">
          <w:marLeft w:val="480"/>
          <w:marRight w:val="0"/>
          <w:marTop w:val="0"/>
          <w:marBottom w:val="0"/>
          <w:divBdr>
            <w:top w:val="none" w:sz="0" w:space="0" w:color="auto"/>
            <w:left w:val="none" w:sz="0" w:space="0" w:color="auto"/>
            <w:bottom w:val="none" w:sz="0" w:space="0" w:color="auto"/>
            <w:right w:val="none" w:sz="0" w:space="0" w:color="auto"/>
          </w:divBdr>
        </w:div>
        <w:div w:id="828987467">
          <w:marLeft w:val="480"/>
          <w:marRight w:val="0"/>
          <w:marTop w:val="0"/>
          <w:marBottom w:val="0"/>
          <w:divBdr>
            <w:top w:val="none" w:sz="0" w:space="0" w:color="auto"/>
            <w:left w:val="none" w:sz="0" w:space="0" w:color="auto"/>
            <w:bottom w:val="none" w:sz="0" w:space="0" w:color="auto"/>
            <w:right w:val="none" w:sz="0" w:space="0" w:color="auto"/>
          </w:divBdr>
        </w:div>
        <w:div w:id="1533571148">
          <w:marLeft w:val="480"/>
          <w:marRight w:val="0"/>
          <w:marTop w:val="0"/>
          <w:marBottom w:val="0"/>
          <w:divBdr>
            <w:top w:val="none" w:sz="0" w:space="0" w:color="auto"/>
            <w:left w:val="none" w:sz="0" w:space="0" w:color="auto"/>
            <w:bottom w:val="none" w:sz="0" w:space="0" w:color="auto"/>
            <w:right w:val="none" w:sz="0" w:space="0" w:color="auto"/>
          </w:divBdr>
        </w:div>
        <w:div w:id="832180569">
          <w:marLeft w:val="480"/>
          <w:marRight w:val="0"/>
          <w:marTop w:val="0"/>
          <w:marBottom w:val="0"/>
          <w:divBdr>
            <w:top w:val="none" w:sz="0" w:space="0" w:color="auto"/>
            <w:left w:val="none" w:sz="0" w:space="0" w:color="auto"/>
            <w:bottom w:val="none" w:sz="0" w:space="0" w:color="auto"/>
            <w:right w:val="none" w:sz="0" w:space="0" w:color="auto"/>
          </w:divBdr>
        </w:div>
      </w:divsChild>
    </w:div>
    <w:div w:id="579868916">
      <w:bodyDiv w:val="1"/>
      <w:marLeft w:val="0"/>
      <w:marRight w:val="0"/>
      <w:marTop w:val="0"/>
      <w:marBottom w:val="0"/>
      <w:divBdr>
        <w:top w:val="none" w:sz="0" w:space="0" w:color="auto"/>
        <w:left w:val="none" w:sz="0" w:space="0" w:color="auto"/>
        <w:bottom w:val="none" w:sz="0" w:space="0" w:color="auto"/>
        <w:right w:val="none" w:sz="0" w:space="0" w:color="auto"/>
      </w:divBdr>
    </w:div>
    <w:div w:id="580604246">
      <w:bodyDiv w:val="1"/>
      <w:marLeft w:val="0"/>
      <w:marRight w:val="0"/>
      <w:marTop w:val="0"/>
      <w:marBottom w:val="0"/>
      <w:divBdr>
        <w:top w:val="none" w:sz="0" w:space="0" w:color="auto"/>
        <w:left w:val="none" w:sz="0" w:space="0" w:color="auto"/>
        <w:bottom w:val="none" w:sz="0" w:space="0" w:color="auto"/>
        <w:right w:val="none" w:sz="0" w:space="0" w:color="auto"/>
      </w:divBdr>
    </w:div>
    <w:div w:id="581305678">
      <w:bodyDiv w:val="1"/>
      <w:marLeft w:val="0"/>
      <w:marRight w:val="0"/>
      <w:marTop w:val="0"/>
      <w:marBottom w:val="0"/>
      <w:divBdr>
        <w:top w:val="none" w:sz="0" w:space="0" w:color="auto"/>
        <w:left w:val="none" w:sz="0" w:space="0" w:color="auto"/>
        <w:bottom w:val="none" w:sz="0" w:space="0" w:color="auto"/>
        <w:right w:val="none" w:sz="0" w:space="0" w:color="auto"/>
      </w:divBdr>
    </w:div>
    <w:div w:id="584218998">
      <w:bodyDiv w:val="1"/>
      <w:marLeft w:val="0"/>
      <w:marRight w:val="0"/>
      <w:marTop w:val="0"/>
      <w:marBottom w:val="0"/>
      <w:divBdr>
        <w:top w:val="none" w:sz="0" w:space="0" w:color="auto"/>
        <w:left w:val="none" w:sz="0" w:space="0" w:color="auto"/>
        <w:bottom w:val="none" w:sz="0" w:space="0" w:color="auto"/>
        <w:right w:val="none" w:sz="0" w:space="0" w:color="auto"/>
      </w:divBdr>
      <w:divsChild>
        <w:div w:id="1136803514">
          <w:marLeft w:val="640"/>
          <w:marRight w:val="0"/>
          <w:marTop w:val="0"/>
          <w:marBottom w:val="0"/>
          <w:divBdr>
            <w:top w:val="none" w:sz="0" w:space="0" w:color="auto"/>
            <w:left w:val="none" w:sz="0" w:space="0" w:color="auto"/>
            <w:bottom w:val="none" w:sz="0" w:space="0" w:color="auto"/>
            <w:right w:val="none" w:sz="0" w:space="0" w:color="auto"/>
          </w:divBdr>
        </w:div>
        <w:div w:id="316152102">
          <w:marLeft w:val="640"/>
          <w:marRight w:val="0"/>
          <w:marTop w:val="0"/>
          <w:marBottom w:val="0"/>
          <w:divBdr>
            <w:top w:val="none" w:sz="0" w:space="0" w:color="auto"/>
            <w:left w:val="none" w:sz="0" w:space="0" w:color="auto"/>
            <w:bottom w:val="none" w:sz="0" w:space="0" w:color="auto"/>
            <w:right w:val="none" w:sz="0" w:space="0" w:color="auto"/>
          </w:divBdr>
        </w:div>
        <w:div w:id="1237322659">
          <w:marLeft w:val="640"/>
          <w:marRight w:val="0"/>
          <w:marTop w:val="0"/>
          <w:marBottom w:val="0"/>
          <w:divBdr>
            <w:top w:val="none" w:sz="0" w:space="0" w:color="auto"/>
            <w:left w:val="none" w:sz="0" w:space="0" w:color="auto"/>
            <w:bottom w:val="none" w:sz="0" w:space="0" w:color="auto"/>
            <w:right w:val="none" w:sz="0" w:space="0" w:color="auto"/>
          </w:divBdr>
        </w:div>
        <w:div w:id="1804469384">
          <w:marLeft w:val="640"/>
          <w:marRight w:val="0"/>
          <w:marTop w:val="0"/>
          <w:marBottom w:val="0"/>
          <w:divBdr>
            <w:top w:val="none" w:sz="0" w:space="0" w:color="auto"/>
            <w:left w:val="none" w:sz="0" w:space="0" w:color="auto"/>
            <w:bottom w:val="none" w:sz="0" w:space="0" w:color="auto"/>
            <w:right w:val="none" w:sz="0" w:space="0" w:color="auto"/>
          </w:divBdr>
        </w:div>
        <w:div w:id="1766992888">
          <w:marLeft w:val="640"/>
          <w:marRight w:val="0"/>
          <w:marTop w:val="0"/>
          <w:marBottom w:val="0"/>
          <w:divBdr>
            <w:top w:val="none" w:sz="0" w:space="0" w:color="auto"/>
            <w:left w:val="none" w:sz="0" w:space="0" w:color="auto"/>
            <w:bottom w:val="none" w:sz="0" w:space="0" w:color="auto"/>
            <w:right w:val="none" w:sz="0" w:space="0" w:color="auto"/>
          </w:divBdr>
        </w:div>
        <w:div w:id="1661277609">
          <w:marLeft w:val="640"/>
          <w:marRight w:val="0"/>
          <w:marTop w:val="0"/>
          <w:marBottom w:val="0"/>
          <w:divBdr>
            <w:top w:val="none" w:sz="0" w:space="0" w:color="auto"/>
            <w:left w:val="none" w:sz="0" w:space="0" w:color="auto"/>
            <w:bottom w:val="none" w:sz="0" w:space="0" w:color="auto"/>
            <w:right w:val="none" w:sz="0" w:space="0" w:color="auto"/>
          </w:divBdr>
        </w:div>
        <w:div w:id="194394980">
          <w:marLeft w:val="640"/>
          <w:marRight w:val="0"/>
          <w:marTop w:val="0"/>
          <w:marBottom w:val="0"/>
          <w:divBdr>
            <w:top w:val="none" w:sz="0" w:space="0" w:color="auto"/>
            <w:left w:val="none" w:sz="0" w:space="0" w:color="auto"/>
            <w:bottom w:val="none" w:sz="0" w:space="0" w:color="auto"/>
            <w:right w:val="none" w:sz="0" w:space="0" w:color="auto"/>
          </w:divBdr>
        </w:div>
        <w:div w:id="202526298">
          <w:marLeft w:val="640"/>
          <w:marRight w:val="0"/>
          <w:marTop w:val="0"/>
          <w:marBottom w:val="0"/>
          <w:divBdr>
            <w:top w:val="none" w:sz="0" w:space="0" w:color="auto"/>
            <w:left w:val="none" w:sz="0" w:space="0" w:color="auto"/>
            <w:bottom w:val="none" w:sz="0" w:space="0" w:color="auto"/>
            <w:right w:val="none" w:sz="0" w:space="0" w:color="auto"/>
          </w:divBdr>
        </w:div>
        <w:div w:id="1798529563">
          <w:marLeft w:val="640"/>
          <w:marRight w:val="0"/>
          <w:marTop w:val="0"/>
          <w:marBottom w:val="0"/>
          <w:divBdr>
            <w:top w:val="none" w:sz="0" w:space="0" w:color="auto"/>
            <w:left w:val="none" w:sz="0" w:space="0" w:color="auto"/>
            <w:bottom w:val="none" w:sz="0" w:space="0" w:color="auto"/>
            <w:right w:val="none" w:sz="0" w:space="0" w:color="auto"/>
          </w:divBdr>
        </w:div>
        <w:div w:id="1360811541">
          <w:marLeft w:val="640"/>
          <w:marRight w:val="0"/>
          <w:marTop w:val="0"/>
          <w:marBottom w:val="0"/>
          <w:divBdr>
            <w:top w:val="none" w:sz="0" w:space="0" w:color="auto"/>
            <w:left w:val="none" w:sz="0" w:space="0" w:color="auto"/>
            <w:bottom w:val="none" w:sz="0" w:space="0" w:color="auto"/>
            <w:right w:val="none" w:sz="0" w:space="0" w:color="auto"/>
          </w:divBdr>
        </w:div>
        <w:div w:id="118761389">
          <w:marLeft w:val="640"/>
          <w:marRight w:val="0"/>
          <w:marTop w:val="0"/>
          <w:marBottom w:val="0"/>
          <w:divBdr>
            <w:top w:val="none" w:sz="0" w:space="0" w:color="auto"/>
            <w:left w:val="none" w:sz="0" w:space="0" w:color="auto"/>
            <w:bottom w:val="none" w:sz="0" w:space="0" w:color="auto"/>
            <w:right w:val="none" w:sz="0" w:space="0" w:color="auto"/>
          </w:divBdr>
        </w:div>
        <w:div w:id="446432244">
          <w:marLeft w:val="640"/>
          <w:marRight w:val="0"/>
          <w:marTop w:val="0"/>
          <w:marBottom w:val="0"/>
          <w:divBdr>
            <w:top w:val="none" w:sz="0" w:space="0" w:color="auto"/>
            <w:left w:val="none" w:sz="0" w:space="0" w:color="auto"/>
            <w:bottom w:val="none" w:sz="0" w:space="0" w:color="auto"/>
            <w:right w:val="none" w:sz="0" w:space="0" w:color="auto"/>
          </w:divBdr>
        </w:div>
        <w:div w:id="701563055">
          <w:marLeft w:val="640"/>
          <w:marRight w:val="0"/>
          <w:marTop w:val="0"/>
          <w:marBottom w:val="0"/>
          <w:divBdr>
            <w:top w:val="none" w:sz="0" w:space="0" w:color="auto"/>
            <w:left w:val="none" w:sz="0" w:space="0" w:color="auto"/>
            <w:bottom w:val="none" w:sz="0" w:space="0" w:color="auto"/>
            <w:right w:val="none" w:sz="0" w:space="0" w:color="auto"/>
          </w:divBdr>
        </w:div>
        <w:div w:id="1355184857">
          <w:marLeft w:val="640"/>
          <w:marRight w:val="0"/>
          <w:marTop w:val="0"/>
          <w:marBottom w:val="0"/>
          <w:divBdr>
            <w:top w:val="none" w:sz="0" w:space="0" w:color="auto"/>
            <w:left w:val="none" w:sz="0" w:space="0" w:color="auto"/>
            <w:bottom w:val="none" w:sz="0" w:space="0" w:color="auto"/>
            <w:right w:val="none" w:sz="0" w:space="0" w:color="auto"/>
          </w:divBdr>
        </w:div>
        <w:div w:id="297613281">
          <w:marLeft w:val="640"/>
          <w:marRight w:val="0"/>
          <w:marTop w:val="0"/>
          <w:marBottom w:val="0"/>
          <w:divBdr>
            <w:top w:val="none" w:sz="0" w:space="0" w:color="auto"/>
            <w:left w:val="none" w:sz="0" w:space="0" w:color="auto"/>
            <w:bottom w:val="none" w:sz="0" w:space="0" w:color="auto"/>
            <w:right w:val="none" w:sz="0" w:space="0" w:color="auto"/>
          </w:divBdr>
        </w:div>
        <w:div w:id="1584532095">
          <w:marLeft w:val="640"/>
          <w:marRight w:val="0"/>
          <w:marTop w:val="0"/>
          <w:marBottom w:val="0"/>
          <w:divBdr>
            <w:top w:val="none" w:sz="0" w:space="0" w:color="auto"/>
            <w:left w:val="none" w:sz="0" w:space="0" w:color="auto"/>
            <w:bottom w:val="none" w:sz="0" w:space="0" w:color="auto"/>
            <w:right w:val="none" w:sz="0" w:space="0" w:color="auto"/>
          </w:divBdr>
        </w:div>
        <w:div w:id="1001738594">
          <w:marLeft w:val="640"/>
          <w:marRight w:val="0"/>
          <w:marTop w:val="0"/>
          <w:marBottom w:val="0"/>
          <w:divBdr>
            <w:top w:val="none" w:sz="0" w:space="0" w:color="auto"/>
            <w:left w:val="none" w:sz="0" w:space="0" w:color="auto"/>
            <w:bottom w:val="none" w:sz="0" w:space="0" w:color="auto"/>
            <w:right w:val="none" w:sz="0" w:space="0" w:color="auto"/>
          </w:divBdr>
        </w:div>
        <w:div w:id="739248712">
          <w:marLeft w:val="640"/>
          <w:marRight w:val="0"/>
          <w:marTop w:val="0"/>
          <w:marBottom w:val="0"/>
          <w:divBdr>
            <w:top w:val="none" w:sz="0" w:space="0" w:color="auto"/>
            <w:left w:val="none" w:sz="0" w:space="0" w:color="auto"/>
            <w:bottom w:val="none" w:sz="0" w:space="0" w:color="auto"/>
            <w:right w:val="none" w:sz="0" w:space="0" w:color="auto"/>
          </w:divBdr>
        </w:div>
        <w:div w:id="2051027068">
          <w:marLeft w:val="640"/>
          <w:marRight w:val="0"/>
          <w:marTop w:val="0"/>
          <w:marBottom w:val="0"/>
          <w:divBdr>
            <w:top w:val="none" w:sz="0" w:space="0" w:color="auto"/>
            <w:left w:val="none" w:sz="0" w:space="0" w:color="auto"/>
            <w:bottom w:val="none" w:sz="0" w:space="0" w:color="auto"/>
            <w:right w:val="none" w:sz="0" w:space="0" w:color="auto"/>
          </w:divBdr>
        </w:div>
        <w:div w:id="619847562">
          <w:marLeft w:val="640"/>
          <w:marRight w:val="0"/>
          <w:marTop w:val="0"/>
          <w:marBottom w:val="0"/>
          <w:divBdr>
            <w:top w:val="none" w:sz="0" w:space="0" w:color="auto"/>
            <w:left w:val="none" w:sz="0" w:space="0" w:color="auto"/>
            <w:bottom w:val="none" w:sz="0" w:space="0" w:color="auto"/>
            <w:right w:val="none" w:sz="0" w:space="0" w:color="auto"/>
          </w:divBdr>
        </w:div>
        <w:div w:id="2124839792">
          <w:marLeft w:val="640"/>
          <w:marRight w:val="0"/>
          <w:marTop w:val="0"/>
          <w:marBottom w:val="0"/>
          <w:divBdr>
            <w:top w:val="none" w:sz="0" w:space="0" w:color="auto"/>
            <w:left w:val="none" w:sz="0" w:space="0" w:color="auto"/>
            <w:bottom w:val="none" w:sz="0" w:space="0" w:color="auto"/>
            <w:right w:val="none" w:sz="0" w:space="0" w:color="auto"/>
          </w:divBdr>
        </w:div>
        <w:div w:id="522518711">
          <w:marLeft w:val="640"/>
          <w:marRight w:val="0"/>
          <w:marTop w:val="0"/>
          <w:marBottom w:val="0"/>
          <w:divBdr>
            <w:top w:val="none" w:sz="0" w:space="0" w:color="auto"/>
            <w:left w:val="none" w:sz="0" w:space="0" w:color="auto"/>
            <w:bottom w:val="none" w:sz="0" w:space="0" w:color="auto"/>
            <w:right w:val="none" w:sz="0" w:space="0" w:color="auto"/>
          </w:divBdr>
        </w:div>
        <w:div w:id="1827941235">
          <w:marLeft w:val="640"/>
          <w:marRight w:val="0"/>
          <w:marTop w:val="0"/>
          <w:marBottom w:val="0"/>
          <w:divBdr>
            <w:top w:val="none" w:sz="0" w:space="0" w:color="auto"/>
            <w:left w:val="none" w:sz="0" w:space="0" w:color="auto"/>
            <w:bottom w:val="none" w:sz="0" w:space="0" w:color="auto"/>
            <w:right w:val="none" w:sz="0" w:space="0" w:color="auto"/>
          </w:divBdr>
        </w:div>
        <w:div w:id="1887643502">
          <w:marLeft w:val="640"/>
          <w:marRight w:val="0"/>
          <w:marTop w:val="0"/>
          <w:marBottom w:val="0"/>
          <w:divBdr>
            <w:top w:val="none" w:sz="0" w:space="0" w:color="auto"/>
            <w:left w:val="none" w:sz="0" w:space="0" w:color="auto"/>
            <w:bottom w:val="none" w:sz="0" w:space="0" w:color="auto"/>
            <w:right w:val="none" w:sz="0" w:space="0" w:color="auto"/>
          </w:divBdr>
        </w:div>
        <w:div w:id="1138032894">
          <w:marLeft w:val="640"/>
          <w:marRight w:val="0"/>
          <w:marTop w:val="0"/>
          <w:marBottom w:val="0"/>
          <w:divBdr>
            <w:top w:val="none" w:sz="0" w:space="0" w:color="auto"/>
            <w:left w:val="none" w:sz="0" w:space="0" w:color="auto"/>
            <w:bottom w:val="none" w:sz="0" w:space="0" w:color="auto"/>
            <w:right w:val="none" w:sz="0" w:space="0" w:color="auto"/>
          </w:divBdr>
        </w:div>
        <w:div w:id="211428420">
          <w:marLeft w:val="640"/>
          <w:marRight w:val="0"/>
          <w:marTop w:val="0"/>
          <w:marBottom w:val="0"/>
          <w:divBdr>
            <w:top w:val="none" w:sz="0" w:space="0" w:color="auto"/>
            <w:left w:val="none" w:sz="0" w:space="0" w:color="auto"/>
            <w:bottom w:val="none" w:sz="0" w:space="0" w:color="auto"/>
            <w:right w:val="none" w:sz="0" w:space="0" w:color="auto"/>
          </w:divBdr>
        </w:div>
        <w:div w:id="1399943003">
          <w:marLeft w:val="640"/>
          <w:marRight w:val="0"/>
          <w:marTop w:val="0"/>
          <w:marBottom w:val="0"/>
          <w:divBdr>
            <w:top w:val="none" w:sz="0" w:space="0" w:color="auto"/>
            <w:left w:val="none" w:sz="0" w:space="0" w:color="auto"/>
            <w:bottom w:val="none" w:sz="0" w:space="0" w:color="auto"/>
            <w:right w:val="none" w:sz="0" w:space="0" w:color="auto"/>
          </w:divBdr>
        </w:div>
      </w:divsChild>
    </w:div>
    <w:div w:id="586884418">
      <w:bodyDiv w:val="1"/>
      <w:marLeft w:val="0"/>
      <w:marRight w:val="0"/>
      <w:marTop w:val="0"/>
      <w:marBottom w:val="0"/>
      <w:divBdr>
        <w:top w:val="none" w:sz="0" w:space="0" w:color="auto"/>
        <w:left w:val="none" w:sz="0" w:space="0" w:color="auto"/>
        <w:bottom w:val="none" w:sz="0" w:space="0" w:color="auto"/>
        <w:right w:val="none" w:sz="0" w:space="0" w:color="auto"/>
      </w:divBdr>
    </w:div>
    <w:div w:id="596980958">
      <w:bodyDiv w:val="1"/>
      <w:marLeft w:val="0"/>
      <w:marRight w:val="0"/>
      <w:marTop w:val="0"/>
      <w:marBottom w:val="0"/>
      <w:divBdr>
        <w:top w:val="none" w:sz="0" w:space="0" w:color="auto"/>
        <w:left w:val="none" w:sz="0" w:space="0" w:color="auto"/>
        <w:bottom w:val="none" w:sz="0" w:space="0" w:color="auto"/>
        <w:right w:val="none" w:sz="0" w:space="0" w:color="auto"/>
      </w:divBdr>
    </w:div>
    <w:div w:id="601763322">
      <w:bodyDiv w:val="1"/>
      <w:marLeft w:val="0"/>
      <w:marRight w:val="0"/>
      <w:marTop w:val="0"/>
      <w:marBottom w:val="0"/>
      <w:divBdr>
        <w:top w:val="none" w:sz="0" w:space="0" w:color="auto"/>
        <w:left w:val="none" w:sz="0" w:space="0" w:color="auto"/>
        <w:bottom w:val="none" w:sz="0" w:space="0" w:color="auto"/>
        <w:right w:val="none" w:sz="0" w:space="0" w:color="auto"/>
      </w:divBdr>
      <w:divsChild>
        <w:div w:id="74211741">
          <w:marLeft w:val="640"/>
          <w:marRight w:val="0"/>
          <w:marTop w:val="0"/>
          <w:marBottom w:val="0"/>
          <w:divBdr>
            <w:top w:val="none" w:sz="0" w:space="0" w:color="auto"/>
            <w:left w:val="none" w:sz="0" w:space="0" w:color="auto"/>
            <w:bottom w:val="none" w:sz="0" w:space="0" w:color="auto"/>
            <w:right w:val="none" w:sz="0" w:space="0" w:color="auto"/>
          </w:divBdr>
        </w:div>
        <w:div w:id="1810393215">
          <w:marLeft w:val="640"/>
          <w:marRight w:val="0"/>
          <w:marTop w:val="0"/>
          <w:marBottom w:val="0"/>
          <w:divBdr>
            <w:top w:val="none" w:sz="0" w:space="0" w:color="auto"/>
            <w:left w:val="none" w:sz="0" w:space="0" w:color="auto"/>
            <w:bottom w:val="none" w:sz="0" w:space="0" w:color="auto"/>
            <w:right w:val="none" w:sz="0" w:space="0" w:color="auto"/>
          </w:divBdr>
        </w:div>
        <w:div w:id="1968655491">
          <w:marLeft w:val="640"/>
          <w:marRight w:val="0"/>
          <w:marTop w:val="0"/>
          <w:marBottom w:val="0"/>
          <w:divBdr>
            <w:top w:val="none" w:sz="0" w:space="0" w:color="auto"/>
            <w:left w:val="none" w:sz="0" w:space="0" w:color="auto"/>
            <w:bottom w:val="none" w:sz="0" w:space="0" w:color="auto"/>
            <w:right w:val="none" w:sz="0" w:space="0" w:color="auto"/>
          </w:divBdr>
        </w:div>
        <w:div w:id="1328092919">
          <w:marLeft w:val="640"/>
          <w:marRight w:val="0"/>
          <w:marTop w:val="0"/>
          <w:marBottom w:val="0"/>
          <w:divBdr>
            <w:top w:val="none" w:sz="0" w:space="0" w:color="auto"/>
            <w:left w:val="none" w:sz="0" w:space="0" w:color="auto"/>
            <w:bottom w:val="none" w:sz="0" w:space="0" w:color="auto"/>
            <w:right w:val="none" w:sz="0" w:space="0" w:color="auto"/>
          </w:divBdr>
        </w:div>
        <w:div w:id="150173196">
          <w:marLeft w:val="640"/>
          <w:marRight w:val="0"/>
          <w:marTop w:val="0"/>
          <w:marBottom w:val="0"/>
          <w:divBdr>
            <w:top w:val="none" w:sz="0" w:space="0" w:color="auto"/>
            <w:left w:val="none" w:sz="0" w:space="0" w:color="auto"/>
            <w:bottom w:val="none" w:sz="0" w:space="0" w:color="auto"/>
            <w:right w:val="none" w:sz="0" w:space="0" w:color="auto"/>
          </w:divBdr>
        </w:div>
        <w:div w:id="1388919871">
          <w:marLeft w:val="640"/>
          <w:marRight w:val="0"/>
          <w:marTop w:val="0"/>
          <w:marBottom w:val="0"/>
          <w:divBdr>
            <w:top w:val="none" w:sz="0" w:space="0" w:color="auto"/>
            <w:left w:val="none" w:sz="0" w:space="0" w:color="auto"/>
            <w:bottom w:val="none" w:sz="0" w:space="0" w:color="auto"/>
            <w:right w:val="none" w:sz="0" w:space="0" w:color="auto"/>
          </w:divBdr>
        </w:div>
        <w:div w:id="1654095848">
          <w:marLeft w:val="640"/>
          <w:marRight w:val="0"/>
          <w:marTop w:val="0"/>
          <w:marBottom w:val="0"/>
          <w:divBdr>
            <w:top w:val="none" w:sz="0" w:space="0" w:color="auto"/>
            <w:left w:val="none" w:sz="0" w:space="0" w:color="auto"/>
            <w:bottom w:val="none" w:sz="0" w:space="0" w:color="auto"/>
            <w:right w:val="none" w:sz="0" w:space="0" w:color="auto"/>
          </w:divBdr>
        </w:div>
        <w:div w:id="77100860">
          <w:marLeft w:val="640"/>
          <w:marRight w:val="0"/>
          <w:marTop w:val="0"/>
          <w:marBottom w:val="0"/>
          <w:divBdr>
            <w:top w:val="none" w:sz="0" w:space="0" w:color="auto"/>
            <w:left w:val="none" w:sz="0" w:space="0" w:color="auto"/>
            <w:bottom w:val="none" w:sz="0" w:space="0" w:color="auto"/>
            <w:right w:val="none" w:sz="0" w:space="0" w:color="auto"/>
          </w:divBdr>
        </w:div>
        <w:div w:id="1827168460">
          <w:marLeft w:val="640"/>
          <w:marRight w:val="0"/>
          <w:marTop w:val="0"/>
          <w:marBottom w:val="0"/>
          <w:divBdr>
            <w:top w:val="none" w:sz="0" w:space="0" w:color="auto"/>
            <w:left w:val="none" w:sz="0" w:space="0" w:color="auto"/>
            <w:bottom w:val="none" w:sz="0" w:space="0" w:color="auto"/>
            <w:right w:val="none" w:sz="0" w:space="0" w:color="auto"/>
          </w:divBdr>
        </w:div>
        <w:div w:id="126289700">
          <w:marLeft w:val="640"/>
          <w:marRight w:val="0"/>
          <w:marTop w:val="0"/>
          <w:marBottom w:val="0"/>
          <w:divBdr>
            <w:top w:val="none" w:sz="0" w:space="0" w:color="auto"/>
            <w:left w:val="none" w:sz="0" w:space="0" w:color="auto"/>
            <w:bottom w:val="none" w:sz="0" w:space="0" w:color="auto"/>
            <w:right w:val="none" w:sz="0" w:space="0" w:color="auto"/>
          </w:divBdr>
        </w:div>
        <w:div w:id="49231280">
          <w:marLeft w:val="640"/>
          <w:marRight w:val="0"/>
          <w:marTop w:val="0"/>
          <w:marBottom w:val="0"/>
          <w:divBdr>
            <w:top w:val="none" w:sz="0" w:space="0" w:color="auto"/>
            <w:left w:val="none" w:sz="0" w:space="0" w:color="auto"/>
            <w:bottom w:val="none" w:sz="0" w:space="0" w:color="auto"/>
            <w:right w:val="none" w:sz="0" w:space="0" w:color="auto"/>
          </w:divBdr>
        </w:div>
        <w:div w:id="871066993">
          <w:marLeft w:val="640"/>
          <w:marRight w:val="0"/>
          <w:marTop w:val="0"/>
          <w:marBottom w:val="0"/>
          <w:divBdr>
            <w:top w:val="none" w:sz="0" w:space="0" w:color="auto"/>
            <w:left w:val="none" w:sz="0" w:space="0" w:color="auto"/>
            <w:bottom w:val="none" w:sz="0" w:space="0" w:color="auto"/>
            <w:right w:val="none" w:sz="0" w:space="0" w:color="auto"/>
          </w:divBdr>
        </w:div>
        <w:div w:id="722951528">
          <w:marLeft w:val="640"/>
          <w:marRight w:val="0"/>
          <w:marTop w:val="0"/>
          <w:marBottom w:val="0"/>
          <w:divBdr>
            <w:top w:val="none" w:sz="0" w:space="0" w:color="auto"/>
            <w:left w:val="none" w:sz="0" w:space="0" w:color="auto"/>
            <w:bottom w:val="none" w:sz="0" w:space="0" w:color="auto"/>
            <w:right w:val="none" w:sz="0" w:space="0" w:color="auto"/>
          </w:divBdr>
        </w:div>
        <w:div w:id="2123062401">
          <w:marLeft w:val="640"/>
          <w:marRight w:val="0"/>
          <w:marTop w:val="0"/>
          <w:marBottom w:val="0"/>
          <w:divBdr>
            <w:top w:val="none" w:sz="0" w:space="0" w:color="auto"/>
            <w:left w:val="none" w:sz="0" w:space="0" w:color="auto"/>
            <w:bottom w:val="none" w:sz="0" w:space="0" w:color="auto"/>
            <w:right w:val="none" w:sz="0" w:space="0" w:color="auto"/>
          </w:divBdr>
        </w:div>
        <w:div w:id="1821775135">
          <w:marLeft w:val="640"/>
          <w:marRight w:val="0"/>
          <w:marTop w:val="0"/>
          <w:marBottom w:val="0"/>
          <w:divBdr>
            <w:top w:val="none" w:sz="0" w:space="0" w:color="auto"/>
            <w:left w:val="none" w:sz="0" w:space="0" w:color="auto"/>
            <w:bottom w:val="none" w:sz="0" w:space="0" w:color="auto"/>
            <w:right w:val="none" w:sz="0" w:space="0" w:color="auto"/>
          </w:divBdr>
        </w:div>
        <w:div w:id="1487437745">
          <w:marLeft w:val="640"/>
          <w:marRight w:val="0"/>
          <w:marTop w:val="0"/>
          <w:marBottom w:val="0"/>
          <w:divBdr>
            <w:top w:val="none" w:sz="0" w:space="0" w:color="auto"/>
            <w:left w:val="none" w:sz="0" w:space="0" w:color="auto"/>
            <w:bottom w:val="none" w:sz="0" w:space="0" w:color="auto"/>
            <w:right w:val="none" w:sz="0" w:space="0" w:color="auto"/>
          </w:divBdr>
        </w:div>
        <w:div w:id="1183134247">
          <w:marLeft w:val="640"/>
          <w:marRight w:val="0"/>
          <w:marTop w:val="0"/>
          <w:marBottom w:val="0"/>
          <w:divBdr>
            <w:top w:val="none" w:sz="0" w:space="0" w:color="auto"/>
            <w:left w:val="none" w:sz="0" w:space="0" w:color="auto"/>
            <w:bottom w:val="none" w:sz="0" w:space="0" w:color="auto"/>
            <w:right w:val="none" w:sz="0" w:space="0" w:color="auto"/>
          </w:divBdr>
        </w:div>
        <w:div w:id="677460478">
          <w:marLeft w:val="640"/>
          <w:marRight w:val="0"/>
          <w:marTop w:val="0"/>
          <w:marBottom w:val="0"/>
          <w:divBdr>
            <w:top w:val="none" w:sz="0" w:space="0" w:color="auto"/>
            <w:left w:val="none" w:sz="0" w:space="0" w:color="auto"/>
            <w:bottom w:val="none" w:sz="0" w:space="0" w:color="auto"/>
            <w:right w:val="none" w:sz="0" w:space="0" w:color="auto"/>
          </w:divBdr>
        </w:div>
        <w:div w:id="1746487142">
          <w:marLeft w:val="640"/>
          <w:marRight w:val="0"/>
          <w:marTop w:val="0"/>
          <w:marBottom w:val="0"/>
          <w:divBdr>
            <w:top w:val="none" w:sz="0" w:space="0" w:color="auto"/>
            <w:left w:val="none" w:sz="0" w:space="0" w:color="auto"/>
            <w:bottom w:val="none" w:sz="0" w:space="0" w:color="auto"/>
            <w:right w:val="none" w:sz="0" w:space="0" w:color="auto"/>
          </w:divBdr>
        </w:div>
        <w:div w:id="1002976375">
          <w:marLeft w:val="640"/>
          <w:marRight w:val="0"/>
          <w:marTop w:val="0"/>
          <w:marBottom w:val="0"/>
          <w:divBdr>
            <w:top w:val="none" w:sz="0" w:space="0" w:color="auto"/>
            <w:left w:val="none" w:sz="0" w:space="0" w:color="auto"/>
            <w:bottom w:val="none" w:sz="0" w:space="0" w:color="auto"/>
            <w:right w:val="none" w:sz="0" w:space="0" w:color="auto"/>
          </w:divBdr>
        </w:div>
        <w:div w:id="1667782148">
          <w:marLeft w:val="640"/>
          <w:marRight w:val="0"/>
          <w:marTop w:val="0"/>
          <w:marBottom w:val="0"/>
          <w:divBdr>
            <w:top w:val="none" w:sz="0" w:space="0" w:color="auto"/>
            <w:left w:val="none" w:sz="0" w:space="0" w:color="auto"/>
            <w:bottom w:val="none" w:sz="0" w:space="0" w:color="auto"/>
            <w:right w:val="none" w:sz="0" w:space="0" w:color="auto"/>
          </w:divBdr>
        </w:div>
        <w:div w:id="1989287099">
          <w:marLeft w:val="640"/>
          <w:marRight w:val="0"/>
          <w:marTop w:val="0"/>
          <w:marBottom w:val="0"/>
          <w:divBdr>
            <w:top w:val="none" w:sz="0" w:space="0" w:color="auto"/>
            <w:left w:val="none" w:sz="0" w:space="0" w:color="auto"/>
            <w:bottom w:val="none" w:sz="0" w:space="0" w:color="auto"/>
            <w:right w:val="none" w:sz="0" w:space="0" w:color="auto"/>
          </w:divBdr>
        </w:div>
        <w:div w:id="795103072">
          <w:marLeft w:val="640"/>
          <w:marRight w:val="0"/>
          <w:marTop w:val="0"/>
          <w:marBottom w:val="0"/>
          <w:divBdr>
            <w:top w:val="none" w:sz="0" w:space="0" w:color="auto"/>
            <w:left w:val="none" w:sz="0" w:space="0" w:color="auto"/>
            <w:bottom w:val="none" w:sz="0" w:space="0" w:color="auto"/>
            <w:right w:val="none" w:sz="0" w:space="0" w:color="auto"/>
          </w:divBdr>
        </w:div>
        <w:div w:id="878012750">
          <w:marLeft w:val="640"/>
          <w:marRight w:val="0"/>
          <w:marTop w:val="0"/>
          <w:marBottom w:val="0"/>
          <w:divBdr>
            <w:top w:val="none" w:sz="0" w:space="0" w:color="auto"/>
            <w:left w:val="none" w:sz="0" w:space="0" w:color="auto"/>
            <w:bottom w:val="none" w:sz="0" w:space="0" w:color="auto"/>
            <w:right w:val="none" w:sz="0" w:space="0" w:color="auto"/>
          </w:divBdr>
        </w:div>
        <w:div w:id="2048601636">
          <w:marLeft w:val="640"/>
          <w:marRight w:val="0"/>
          <w:marTop w:val="0"/>
          <w:marBottom w:val="0"/>
          <w:divBdr>
            <w:top w:val="none" w:sz="0" w:space="0" w:color="auto"/>
            <w:left w:val="none" w:sz="0" w:space="0" w:color="auto"/>
            <w:bottom w:val="none" w:sz="0" w:space="0" w:color="auto"/>
            <w:right w:val="none" w:sz="0" w:space="0" w:color="auto"/>
          </w:divBdr>
        </w:div>
        <w:div w:id="547306024">
          <w:marLeft w:val="640"/>
          <w:marRight w:val="0"/>
          <w:marTop w:val="0"/>
          <w:marBottom w:val="0"/>
          <w:divBdr>
            <w:top w:val="none" w:sz="0" w:space="0" w:color="auto"/>
            <w:left w:val="none" w:sz="0" w:space="0" w:color="auto"/>
            <w:bottom w:val="none" w:sz="0" w:space="0" w:color="auto"/>
            <w:right w:val="none" w:sz="0" w:space="0" w:color="auto"/>
          </w:divBdr>
        </w:div>
        <w:div w:id="726683227">
          <w:marLeft w:val="640"/>
          <w:marRight w:val="0"/>
          <w:marTop w:val="0"/>
          <w:marBottom w:val="0"/>
          <w:divBdr>
            <w:top w:val="none" w:sz="0" w:space="0" w:color="auto"/>
            <w:left w:val="none" w:sz="0" w:space="0" w:color="auto"/>
            <w:bottom w:val="none" w:sz="0" w:space="0" w:color="auto"/>
            <w:right w:val="none" w:sz="0" w:space="0" w:color="auto"/>
          </w:divBdr>
        </w:div>
      </w:divsChild>
    </w:div>
    <w:div w:id="613557048">
      <w:bodyDiv w:val="1"/>
      <w:marLeft w:val="0"/>
      <w:marRight w:val="0"/>
      <w:marTop w:val="0"/>
      <w:marBottom w:val="0"/>
      <w:divBdr>
        <w:top w:val="none" w:sz="0" w:space="0" w:color="auto"/>
        <w:left w:val="none" w:sz="0" w:space="0" w:color="auto"/>
        <w:bottom w:val="none" w:sz="0" w:space="0" w:color="auto"/>
        <w:right w:val="none" w:sz="0" w:space="0" w:color="auto"/>
      </w:divBdr>
    </w:div>
    <w:div w:id="616762039">
      <w:bodyDiv w:val="1"/>
      <w:marLeft w:val="0"/>
      <w:marRight w:val="0"/>
      <w:marTop w:val="0"/>
      <w:marBottom w:val="0"/>
      <w:divBdr>
        <w:top w:val="none" w:sz="0" w:space="0" w:color="auto"/>
        <w:left w:val="none" w:sz="0" w:space="0" w:color="auto"/>
        <w:bottom w:val="none" w:sz="0" w:space="0" w:color="auto"/>
        <w:right w:val="none" w:sz="0" w:space="0" w:color="auto"/>
      </w:divBdr>
    </w:div>
    <w:div w:id="618951273">
      <w:bodyDiv w:val="1"/>
      <w:marLeft w:val="0"/>
      <w:marRight w:val="0"/>
      <w:marTop w:val="0"/>
      <w:marBottom w:val="0"/>
      <w:divBdr>
        <w:top w:val="none" w:sz="0" w:space="0" w:color="auto"/>
        <w:left w:val="none" w:sz="0" w:space="0" w:color="auto"/>
        <w:bottom w:val="none" w:sz="0" w:space="0" w:color="auto"/>
        <w:right w:val="none" w:sz="0" w:space="0" w:color="auto"/>
      </w:divBdr>
      <w:divsChild>
        <w:div w:id="2051759897">
          <w:marLeft w:val="640"/>
          <w:marRight w:val="0"/>
          <w:marTop w:val="0"/>
          <w:marBottom w:val="0"/>
          <w:divBdr>
            <w:top w:val="none" w:sz="0" w:space="0" w:color="auto"/>
            <w:left w:val="none" w:sz="0" w:space="0" w:color="auto"/>
            <w:bottom w:val="none" w:sz="0" w:space="0" w:color="auto"/>
            <w:right w:val="none" w:sz="0" w:space="0" w:color="auto"/>
          </w:divBdr>
        </w:div>
        <w:div w:id="1786609200">
          <w:marLeft w:val="640"/>
          <w:marRight w:val="0"/>
          <w:marTop w:val="0"/>
          <w:marBottom w:val="0"/>
          <w:divBdr>
            <w:top w:val="none" w:sz="0" w:space="0" w:color="auto"/>
            <w:left w:val="none" w:sz="0" w:space="0" w:color="auto"/>
            <w:bottom w:val="none" w:sz="0" w:space="0" w:color="auto"/>
            <w:right w:val="none" w:sz="0" w:space="0" w:color="auto"/>
          </w:divBdr>
        </w:div>
        <w:div w:id="623923212">
          <w:marLeft w:val="640"/>
          <w:marRight w:val="0"/>
          <w:marTop w:val="0"/>
          <w:marBottom w:val="0"/>
          <w:divBdr>
            <w:top w:val="none" w:sz="0" w:space="0" w:color="auto"/>
            <w:left w:val="none" w:sz="0" w:space="0" w:color="auto"/>
            <w:bottom w:val="none" w:sz="0" w:space="0" w:color="auto"/>
            <w:right w:val="none" w:sz="0" w:space="0" w:color="auto"/>
          </w:divBdr>
        </w:div>
        <w:div w:id="1963804901">
          <w:marLeft w:val="640"/>
          <w:marRight w:val="0"/>
          <w:marTop w:val="0"/>
          <w:marBottom w:val="0"/>
          <w:divBdr>
            <w:top w:val="none" w:sz="0" w:space="0" w:color="auto"/>
            <w:left w:val="none" w:sz="0" w:space="0" w:color="auto"/>
            <w:bottom w:val="none" w:sz="0" w:space="0" w:color="auto"/>
            <w:right w:val="none" w:sz="0" w:space="0" w:color="auto"/>
          </w:divBdr>
        </w:div>
        <w:div w:id="419453157">
          <w:marLeft w:val="640"/>
          <w:marRight w:val="0"/>
          <w:marTop w:val="0"/>
          <w:marBottom w:val="0"/>
          <w:divBdr>
            <w:top w:val="none" w:sz="0" w:space="0" w:color="auto"/>
            <w:left w:val="none" w:sz="0" w:space="0" w:color="auto"/>
            <w:bottom w:val="none" w:sz="0" w:space="0" w:color="auto"/>
            <w:right w:val="none" w:sz="0" w:space="0" w:color="auto"/>
          </w:divBdr>
        </w:div>
        <w:div w:id="1529249278">
          <w:marLeft w:val="640"/>
          <w:marRight w:val="0"/>
          <w:marTop w:val="0"/>
          <w:marBottom w:val="0"/>
          <w:divBdr>
            <w:top w:val="none" w:sz="0" w:space="0" w:color="auto"/>
            <w:left w:val="none" w:sz="0" w:space="0" w:color="auto"/>
            <w:bottom w:val="none" w:sz="0" w:space="0" w:color="auto"/>
            <w:right w:val="none" w:sz="0" w:space="0" w:color="auto"/>
          </w:divBdr>
        </w:div>
        <w:div w:id="465895451">
          <w:marLeft w:val="640"/>
          <w:marRight w:val="0"/>
          <w:marTop w:val="0"/>
          <w:marBottom w:val="0"/>
          <w:divBdr>
            <w:top w:val="none" w:sz="0" w:space="0" w:color="auto"/>
            <w:left w:val="none" w:sz="0" w:space="0" w:color="auto"/>
            <w:bottom w:val="none" w:sz="0" w:space="0" w:color="auto"/>
            <w:right w:val="none" w:sz="0" w:space="0" w:color="auto"/>
          </w:divBdr>
        </w:div>
        <w:div w:id="571041637">
          <w:marLeft w:val="640"/>
          <w:marRight w:val="0"/>
          <w:marTop w:val="0"/>
          <w:marBottom w:val="0"/>
          <w:divBdr>
            <w:top w:val="none" w:sz="0" w:space="0" w:color="auto"/>
            <w:left w:val="none" w:sz="0" w:space="0" w:color="auto"/>
            <w:bottom w:val="none" w:sz="0" w:space="0" w:color="auto"/>
            <w:right w:val="none" w:sz="0" w:space="0" w:color="auto"/>
          </w:divBdr>
        </w:div>
        <w:div w:id="660350268">
          <w:marLeft w:val="640"/>
          <w:marRight w:val="0"/>
          <w:marTop w:val="0"/>
          <w:marBottom w:val="0"/>
          <w:divBdr>
            <w:top w:val="none" w:sz="0" w:space="0" w:color="auto"/>
            <w:left w:val="none" w:sz="0" w:space="0" w:color="auto"/>
            <w:bottom w:val="none" w:sz="0" w:space="0" w:color="auto"/>
            <w:right w:val="none" w:sz="0" w:space="0" w:color="auto"/>
          </w:divBdr>
        </w:div>
        <w:div w:id="333262691">
          <w:marLeft w:val="640"/>
          <w:marRight w:val="0"/>
          <w:marTop w:val="0"/>
          <w:marBottom w:val="0"/>
          <w:divBdr>
            <w:top w:val="none" w:sz="0" w:space="0" w:color="auto"/>
            <w:left w:val="none" w:sz="0" w:space="0" w:color="auto"/>
            <w:bottom w:val="none" w:sz="0" w:space="0" w:color="auto"/>
            <w:right w:val="none" w:sz="0" w:space="0" w:color="auto"/>
          </w:divBdr>
        </w:div>
        <w:div w:id="2123911767">
          <w:marLeft w:val="640"/>
          <w:marRight w:val="0"/>
          <w:marTop w:val="0"/>
          <w:marBottom w:val="0"/>
          <w:divBdr>
            <w:top w:val="none" w:sz="0" w:space="0" w:color="auto"/>
            <w:left w:val="none" w:sz="0" w:space="0" w:color="auto"/>
            <w:bottom w:val="none" w:sz="0" w:space="0" w:color="auto"/>
            <w:right w:val="none" w:sz="0" w:space="0" w:color="auto"/>
          </w:divBdr>
        </w:div>
        <w:div w:id="47851015">
          <w:marLeft w:val="640"/>
          <w:marRight w:val="0"/>
          <w:marTop w:val="0"/>
          <w:marBottom w:val="0"/>
          <w:divBdr>
            <w:top w:val="none" w:sz="0" w:space="0" w:color="auto"/>
            <w:left w:val="none" w:sz="0" w:space="0" w:color="auto"/>
            <w:bottom w:val="none" w:sz="0" w:space="0" w:color="auto"/>
            <w:right w:val="none" w:sz="0" w:space="0" w:color="auto"/>
          </w:divBdr>
        </w:div>
        <w:div w:id="2144810847">
          <w:marLeft w:val="640"/>
          <w:marRight w:val="0"/>
          <w:marTop w:val="0"/>
          <w:marBottom w:val="0"/>
          <w:divBdr>
            <w:top w:val="none" w:sz="0" w:space="0" w:color="auto"/>
            <w:left w:val="none" w:sz="0" w:space="0" w:color="auto"/>
            <w:bottom w:val="none" w:sz="0" w:space="0" w:color="auto"/>
            <w:right w:val="none" w:sz="0" w:space="0" w:color="auto"/>
          </w:divBdr>
        </w:div>
        <w:div w:id="1374187235">
          <w:marLeft w:val="640"/>
          <w:marRight w:val="0"/>
          <w:marTop w:val="0"/>
          <w:marBottom w:val="0"/>
          <w:divBdr>
            <w:top w:val="none" w:sz="0" w:space="0" w:color="auto"/>
            <w:left w:val="none" w:sz="0" w:space="0" w:color="auto"/>
            <w:bottom w:val="none" w:sz="0" w:space="0" w:color="auto"/>
            <w:right w:val="none" w:sz="0" w:space="0" w:color="auto"/>
          </w:divBdr>
        </w:div>
        <w:div w:id="538204987">
          <w:marLeft w:val="640"/>
          <w:marRight w:val="0"/>
          <w:marTop w:val="0"/>
          <w:marBottom w:val="0"/>
          <w:divBdr>
            <w:top w:val="none" w:sz="0" w:space="0" w:color="auto"/>
            <w:left w:val="none" w:sz="0" w:space="0" w:color="auto"/>
            <w:bottom w:val="none" w:sz="0" w:space="0" w:color="auto"/>
            <w:right w:val="none" w:sz="0" w:space="0" w:color="auto"/>
          </w:divBdr>
        </w:div>
        <w:div w:id="51276298">
          <w:marLeft w:val="640"/>
          <w:marRight w:val="0"/>
          <w:marTop w:val="0"/>
          <w:marBottom w:val="0"/>
          <w:divBdr>
            <w:top w:val="none" w:sz="0" w:space="0" w:color="auto"/>
            <w:left w:val="none" w:sz="0" w:space="0" w:color="auto"/>
            <w:bottom w:val="none" w:sz="0" w:space="0" w:color="auto"/>
            <w:right w:val="none" w:sz="0" w:space="0" w:color="auto"/>
          </w:divBdr>
        </w:div>
        <w:div w:id="801308682">
          <w:marLeft w:val="640"/>
          <w:marRight w:val="0"/>
          <w:marTop w:val="0"/>
          <w:marBottom w:val="0"/>
          <w:divBdr>
            <w:top w:val="none" w:sz="0" w:space="0" w:color="auto"/>
            <w:left w:val="none" w:sz="0" w:space="0" w:color="auto"/>
            <w:bottom w:val="none" w:sz="0" w:space="0" w:color="auto"/>
            <w:right w:val="none" w:sz="0" w:space="0" w:color="auto"/>
          </w:divBdr>
        </w:div>
        <w:div w:id="245041906">
          <w:marLeft w:val="640"/>
          <w:marRight w:val="0"/>
          <w:marTop w:val="0"/>
          <w:marBottom w:val="0"/>
          <w:divBdr>
            <w:top w:val="none" w:sz="0" w:space="0" w:color="auto"/>
            <w:left w:val="none" w:sz="0" w:space="0" w:color="auto"/>
            <w:bottom w:val="none" w:sz="0" w:space="0" w:color="auto"/>
            <w:right w:val="none" w:sz="0" w:space="0" w:color="auto"/>
          </w:divBdr>
        </w:div>
        <w:div w:id="1982997112">
          <w:marLeft w:val="640"/>
          <w:marRight w:val="0"/>
          <w:marTop w:val="0"/>
          <w:marBottom w:val="0"/>
          <w:divBdr>
            <w:top w:val="none" w:sz="0" w:space="0" w:color="auto"/>
            <w:left w:val="none" w:sz="0" w:space="0" w:color="auto"/>
            <w:bottom w:val="none" w:sz="0" w:space="0" w:color="auto"/>
            <w:right w:val="none" w:sz="0" w:space="0" w:color="auto"/>
          </w:divBdr>
        </w:div>
        <w:div w:id="1699774119">
          <w:marLeft w:val="640"/>
          <w:marRight w:val="0"/>
          <w:marTop w:val="0"/>
          <w:marBottom w:val="0"/>
          <w:divBdr>
            <w:top w:val="none" w:sz="0" w:space="0" w:color="auto"/>
            <w:left w:val="none" w:sz="0" w:space="0" w:color="auto"/>
            <w:bottom w:val="none" w:sz="0" w:space="0" w:color="auto"/>
            <w:right w:val="none" w:sz="0" w:space="0" w:color="auto"/>
          </w:divBdr>
        </w:div>
        <w:div w:id="1943757219">
          <w:marLeft w:val="640"/>
          <w:marRight w:val="0"/>
          <w:marTop w:val="0"/>
          <w:marBottom w:val="0"/>
          <w:divBdr>
            <w:top w:val="none" w:sz="0" w:space="0" w:color="auto"/>
            <w:left w:val="none" w:sz="0" w:space="0" w:color="auto"/>
            <w:bottom w:val="none" w:sz="0" w:space="0" w:color="auto"/>
            <w:right w:val="none" w:sz="0" w:space="0" w:color="auto"/>
          </w:divBdr>
        </w:div>
        <w:div w:id="1564176512">
          <w:marLeft w:val="640"/>
          <w:marRight w:val="0"/>
          <w:marTop w:val="0"/>
          <w:marBottom w:val="0"/>
          <w:divBdr>
            <w:top w:val="none" w:sz="0" w:space="0" w:color="auto"/>
            <w:left w:val="none" w:sz="0" w:space="0" w:color="auto"/>
            <w:bottom w:val="none" w:sz="0" w:space="0" w:color="auto"/>
            <w:right w:val="none" w:sz="0" w:space="0" w:color="auto"/>
          </w:divBdr>
        </w:div>
        <w:div w:id="2036886102">
          <w:marLeft w:val="640"/>
          <w:marRight w:val="0"/>
          <w:marTop w:val="0"/>
          <w:marBottom w:val="0"/>
          <w:divBdr>
            <w:top w:val="none" w:sz="0" w:space="0" w:color="auto"/>
            <w:left w:val="none" w:sz="0" w:space="0" w:color="auto"/>
            <w:bottom w:val="none" w:sz="0" w:space="0" w:color="auto"/>
            <w:right w:val="none" w:sz="0" w:space="0" w:color="auto"/>
          </w:divBdr>
        </w:div>
        <w:div w:id="2083477806">
          <w:marLeft w:val="640"/>
          <w:marRight w:val="0"/>
          <w:marTop w:val="0"/>
          <w:marBottom w:val="0"/>
          <w:divBdr>
            <w:top w:val="none" w:sz="0" w:space="0" w:color="auto"/>
            <w:left w:val="none" w:sz="0" w:space="0" w:color="auto"/>
            <w:bottom w:val="none" w:sz="0" w:space="0" w:color="auto"/>
            <w:right w:val="none" w:sz="0" w:space="0" w:color="auto"/>
          </w:divBdr>
        </w:div>
        <w:div w:id="1488205081">
          <w:marLeft w:val="640"/>
          <w:marRight w:val="0"/>
          <w:marTop w:val="0"/>
          <w:marBottom w:val="0"/>
          <w:divBdr>
            <w:top w:val="none" w:sz="0" w:space="0" w:color="auto"/>
            <w:left w:val="none" w:sz="0" w:space="0" w:color="auto"/>
            <w:bottom w:val="none" w:sz="0" w:space="0" w:color="auto"/>
            <w:right w:val="none" w:sz="0" w:space="0" w:color="auto"/>
          </w:divBdr>
        </w:div>
      </w:divsChild>
    </w:div>
    <w:div w:id="622464234">
      <w:bodyDiv w:val="1"/>
      <w:marLeft w:val="0"/>
      <w:marRight w:val="0"/>
      <w:marTop w:val="0"/>
      <w:marBottom w:val="0"/>
      <w:divBdr>
        <w:top w:val="none" w:sz="0" w:space="0" w:color="auto"/>
        <w:left w:val="none" w:sz="0" w:space="0" w:color="auto"/>
        <w:bottom w:val="none" w:sz="0" w:space="0" w:color="auto"/>
        <w:right w:val="none" w:sz="0" w:space="0" w:color="auto"/>
      </w:divBdr>
    </w:div>
    <w:div w:id="624239887">
      <w:bodyDiv w:val="1"/>
      <w:marLeft w:val="0"/>
      <w:marRight w:val="0"/>
      <w:marTop w:val="0"/>
      <w:marBottom w:val="0"/>
      <w:divBdr>
        <w:top w:val="none" w:sz="0" w:space="0" w:color="auto"/>
        <w:left w:val="none" w:sz="0" w:space="0" w:color="auto"/>
        <w:bottom w:val="none" w:sz="0" w:space="0" w:color="auto"/>
        <w:right w:val="none" w:sz="0" w:space="0" w:color="auto"/>
      </w:divBdr>
      <w:divsChild>
        <w:div w:id="239485167">
          <w:marLeft w:val="640"/>
          <w:marRight w:val="0"/>
          <w:marTop w:val="0"/>
          <w:marBottom w:val="0"/>
          <w:divBdr>
            <w:top w:val="none" w:sz="0" w:space="0" w:color="auto"/>
            <w:left w:val="none" w:sz="0" w:space="0" w:color="auto"/>
            <w:bottom w:val="none" w:sz="0" w:space="0" w:color="auto"/>
            <w:right w:val="none" w:sz="0" w:space="0" w:color="auto"/>
          </w:divBdr>
        </w:div>
        <w:div w:id="510877186">
          <w:marLeft w:val="640"/>
          <w:marRight w:val="0"/>
          <w:marTop w:val="0"/>
          <w:marBottom w:val="0"/>
          <w:divBdr>
            <w:top w:val="none" w:sz="0" w:space="0" w:color="auto"/>
            <w:left w:val="none" w:sz="0" w:space="0" w:color="auto"/>
            <w:bottom w:val="none" w:sz="0" w:space="0" w:color="auto"/>
            <w:right w:val="none" w:sz="0" w:space="0" w:color="auto"/>
          </w:divBdr>
        </w:div>
        <w:div w:id="386223259">
          <w:marLeft w:val="640"/>
          <w:marRight w:val="0"/>
          <w:marTop w:val="0"/>
          <w:marBottom w:val="0"/>
          <w:divBdr>
            <w:top w:val="none" w:sz="0" w:space="0" w:color="auto"/>
            <w:left w:val="none" w:sz="0" w:space="0" w:color="auto"/>
            <w:bottom w:val="none" w:sz="0" w:space="0" w:color="auto"/>
            <w:right w:val="none" w:sz="0" w:space="0" w:color="auto"/>
          </w:divBdr>
        </w:div>
        <w:div w:id="82532410">
          <w:marLeft w:val="640"/>
          <w:marRight w:val="0"/>
          <w:marTop w:val="0"/>
          <w:marBottom w:val="0"/>
          <w:divBdr>
            <w:top w:val="none" w:sz="0" w:space="0" w:color="auto"/>
            <w:left w:val="none" w:sz="0" w:space="0" w:color="auto"/>
            <w:bottom w:val="none" w:sz="0" w:space="0" w:color="auto"/>
            <w:right w:val="none" w:sz="0" w:space="0" w:color="auto"/>
          </w:divBdr>
        </w:div>
        <w:div w:id="1225408143">
          <w:marLeft w:val="640"/>
          <w:marRight w:val="0"/>
          <w:marTop w:val="0"/>
          <w:marBottom w:val="0"/>
          <w:divBdr>
            <w:top w:val="none" w:sz="0" w:space="0" w:color="auto"/>
            <w:left w:val="none" w:sz="0" w:space="0" w:color="auto"/>
            <w:bottom w:val="none" w:sz="0" w:space="0" w:color="auto"/>
            <w:right w:val="none" w:sz="0" w:space="0" w:color="auto"/>
          </w:divBdr>
        </w:div>
        <w:div w:id="457995687">
          <w:marLeft w:val="640"/>
          <w:marRight w:val="0"/>
          <w:marTop w:val="0"/>
          <w:marBottom w:val="0"/>
          <w:divBdr>
            <w:top w:val="none" w:sz="0" w:space="0" w:color="auto"/>
            <w:left w:val="none" w:sz="0" w:space="0" w:color="auto"/>
            <w:bottom w:val="none" w:sz="0" w:space="0" w:color="auto"/>
            <w:right w:val="none" w:sz="0" w:space="0" w:color="auto"/>
          </w:divBdr>
        </w:div>
        <w:div w:id="746801464">
          <w:marLeft w:val="640"/>
          <w:marRight w:val="0"/>
          <w:marTop w:val="0"/>
          <w:marBottom w:val="0"/>
          <w:divBdr>
            <w:top w:val="none" w:sz="0" w:space="0" w:color="auto"/>
            <w:left w:val="none" w:sz="0" w:space="0" w:color="auto"/>
            <w:bottom w:val="none" w:sz="0" w:space="0" w:color="auto"/>
            <w:right w:val="none" w:sz="0" w:space="0" w:color="auto"/>
          </w:divBdr>
        </w:div>
        <w:div w:id="345518142">
          <w:marLeft w:val="640"/>
          <w:marRight w:val="0"/>
          <w:marTop w:val="0"/>
          <w:marBottom w:val="0"/>
          <w:divBdr>
            <w:top w:val="none" w:sz="0" w:space="0" w:color="auto"/>
            <w:left w:val="none" w:sz="0" w:space="0" w:color="auto"/>
            <w:bottom w:val="none" w:sz="0" w:space="0" w:color="auto"/>
            <w:right w:val="none" w:sz="0" w:space="0" w:color="auto"/>
          </w:divBdr>
        </w:div>
        <w:div w:id="1169638175">
          <w:marLeft w:val="640"/>
          <w:marRight w:val="0"/>
          <w:marTop w:val="0"/>
          <w:marBottom w:val="0"/>
          <w:divBdr>
            <w:top w:val="none" w:sz="0" w:space="0" w:color="auto"/>
            <w:left w:val="none" w:sz="0" w:space="0" w:color="auto"/>
            <w:bottom w:val="none" w:sz="0" w:space="0" w:color="auto"/>
            <w:right w:val="none" w:sz="0" w:space="0" w:color="auto"/>
          </w:divBdr>
        </w:div>
        <w:div w:id="463622938">
          <w:marLeft w:val="640"/>
          <w:marRight w:val="0"/>
          <w:marTop w:val="0"/>
          <w:marBottom w:val="0"/>
          <w:divBdr>
            <w:top w:val="none" w:sz="0" w:space="0" w:color="auto"/>
            <w:left w:val="none" w:sz="0" w:space="0" w:color="auto"/>
            <w:bottom w:val="none" w:sz="0" w:space="0" w:color="auto"/>
            <w:right w:val="none" w:sz="0" w:space="0" w:color="auto"/>
          </w:divBdr>
        </w:div>
        <w:div w:id="500702639">
          <w:marLeft w:val="640"/>
          <w:marRight w:val="0"/>
          <w:marTop w:val="0"/>
          <w:marBottom w:val="0"/>
          <w:divBdr>
            <w:top w:val="none" w:sz="0" w:space="0" w:color="auto"/>
            <w:left w:val="none" w:sz="0" w:space="0" w:color="auto"/>
            <w:bottom w:val="none" w:sz="0" w:space="0" w:color="auto"/>
            <w:right w:val="none" w:sz="0" w:space="0" w:color="auto"/>
          </w:divBdr>
        </w:div>
        <w:div w:id="1377776367">
          <w:marLeft w:val="640"/>
          <w:marRight w:val="0"/>
          <w:marTop w:val="0"/>
          <w:marBottom w:val="0"/>
          <w:divBdr>
            <w:top w:val="none" w:sz="0" w:space="0" w:color="auto"/>
            <w:left w:val="none" w:sz="0" w:space="0" w:color="auto"/>
            <w:bottom w:val="none" w:sz="0" w:space="0" w:color="auto"/>
            <w:right w:val="none" w:sz="0" w:space="0" w:color="auto"/>
          </w:divBdr>
        </w:div>
        <w:div w:id="345443133">
          <w:marLeft w:val="640"/>
          <w:marRight w:val="0"/>
          <w:marTop w:val="0"/>
          <w:marBottom w:val="0"/>
          <w:divBdr>
            <w:top w:val="none" w:sz="0" w:space="0" w:color="auto"/>
            <w:left w:val="none" w:sz="0" w:space="0" w:color="auto"/>
            <w:bottom w:val="none" w:sz="0" w:space="0" w:color="auto"/>
            <w:right w:val="none" w:sz="0" w:space="0" w:color="auto"/>
          </w:divBdr>
        </w:div>
        <w:div w:id="934630457">
          <w:marLeft w:val="640"/>
          <w:marRight w:val="0"/>
          <w:marTop w:val="0"/>
          <w:marBottom w:val="0"/>
          <w:divBdr>
            <w:top w:val="none" w:sz="0" w:space="0" w:color="auto"/>
            <w:left w:val="none" w:sz="0" w:space="0" w:color="auto"/>
            <w:bottom w:val="none" w:sz="0" w:space="0" w:color="auto"/>
            <w:right w:val="none" w:sz="0" w:space="0" w:color="auto"/>
          </w:divBdr>
        </w:div>
        <w:div w:id="1119836022">
          <w:marLeft w:val="640"/>
          <w:marRight w:val="0"/>
          <w:marTop w:val="0"/>
          <w:marBottom w:val="0"/>
          <w:divBdr>
            <w:top w:val="none" w:sz="0" w:space="0" w:color="auto"/>
            <w:left w:val="none" w:sz="0" w:space="0" w:color="auto"/>
            <w:bottom w:val="none" w:sz="0" w:space="0" w:color="auto"/>
            <w:right w:val="none" w:sz="0" w:space="0" w:color="auto"/>
          </w:divBdr>
        </w:div>
        <w:div w:id="1834684181">
          <w:marLeft w:val="640"/>
          <w:marRight w:val="0"/>
          <w:marTop w:val="0"/>
          <w:marBottom w:val="0"/>
          <w:divBdr>
            <w:top w:val="none" w:sz="0" w:space="0" w:color="auto"/>
            <w:left w:val="none" w:sz="0" w:space="0" w:color="auto"/>
            <w:bottom w:val="none" w:sz="0" w:space="0" w:color="auto"/>
            <w:right w:val="none" w:sz="0" w:space="0" w:color="auto"/>
          </w:divBdr>
        </w:div>
        <w:div w:id="911891051">
          <w:marLeft w:val="640"/>
          <w:marRight w:val="0"/>
          <w:marTop w:val="0"/>
          <w:marBottom w:val="0"/>
          <w:divBdr>
            <w:top w:val="none" w:sz="0" w:space="0" w:color="auto"/>
            <w:left w:val="none" w:sz="0" w:space="0" w:color="auto"/>
            <w:bottom w:val="none" w:sz="0" w:space="0" w:color="auto"/>
            <w:right w:val="none" w:sz="0" w:space="0" w:color="auto"/>
          </w:divBdr>
        </w:div>
        <w:div w:id="1526555075">
          <w:marLeft w:val="640"/>
          <w:marRight w:val="0"/>
          <w:marTop w:val="0"/>
          <w:marBottom w:val="0"/>
          <w:divBdr>
            <w:top w:val="none" w:sz="0" w:space="0" w:color="auto"/>
            <w:left w:val="none" w:sz="0" w:space="0" w:color="auto"/>
            <w:bottom w:val="none" w:sz="0" w:space="0" w:color="auto"/>
            <w:right w:val="none" w:sz="0" w:space="0" w:color="auto"/>
          </w:divBdr>
        </w:div>
        <w:div w:id="650987700">
          <w:marLeft w:val="640"/>
          <w:marRight w:val="0"/>
          <w:marTop w:val="0"/>
          <w:marBottom w:val="0"/>
          <w:divBdr>
            <w:top w:val="none" w:sz="0" w:space="0" w:color="auto"/>
            <w:left w:val="none" w:sz="0" w:space="0" w:color="auto"/>
            <w:bottom w:val="none" w:sz="0" w:space="0" w:color="auto"/>
            <w:right w:val="none" w:sz="0" w:space="0" w:color="auto"/>
          </w:divBdr>
        </w:div>
        <w:div w:id="1009137233">
          <w:marLeft w:val="640"/>
          <w:marRight w:val="0"/>
          <w:marTop w:val="0"/>
          <w:marBottom w:val="0"/>
          <w:divBdr>
            <w:top w:val="none" w:sz="0" w:space="0" w:color="auto"/>
            <w:left w:val="none" w:sz="0" w:space="0" w:color="auto"/>
            <w:bottom w:val="none" w:sz="0" w:space="0" w:color="auto"/>
            <w:right w:val="none" w:sz="0" w:space="0" w:color="auto"/>
          </w:divBdr>
        </w:div>
        <w:div w:id="1382247012">
          <w:marLeft w:val="640"/>
          <w:marRight w:val="0"/>
          <w:marTop w:val="0"/>
          <w:marBottom w:val="0"/>
          <w:divBdr>
            <w:top w:val="none" w:sz="0" w:space="0" w:color="auto"/>
            <w:left w:val="none" w:sz="0" w:space="0" w:color="auto"/>
            <w:bottom w:val="none" w:sz="0" w:space="0" w:color="auto"/>
            <w:right w:val="none" w:sz="0" w:space="0" w:color="auto"/>
          </w:divBdr>
        </w:div>
        <w:div w:id="732898618">
          <w:marLeft w:val="640"/>
          <w:marRight w:val="0"/>
          <w:marTop w:val="0"/>
          <w:marBottom w:val="0"/>
          <w:divBdr>
            <w:top w:val="none" w:sz="0" w:space="0" w:color="auto"/>
            <w:left w:val="none" w:sz="0" w:space="0" w:color="auto"/>
            <w:bottom w:val="none" w:sz="0" w:space="0" w:color="auto"/>
            <w:right w:val="none" w:sz="0" w:space="0" w:color="auto"/>
          </w:divBdr>
        </w:div>
        <w:div w:id="939919943">
          <w:marLeft w:val="640"/>
          <w:marRight w:val="0"/>
          <w:marTop w:val="0"/>
          <w:marBottom w:val="0"/>
          <w:divBdr>
            <w:top w:val="none" w:sz="0" w:space="0" w:color="auto"/>
            <w:left w:val="none" w:sz="0" w:space="0" w:color="auto"/>
            <w:bottom w:val="none" w:sz="0" w:space="0" w:color="auto"/>
            <w:right w:val="none" w:sz="0" w:space="0" w:color="auto"/>
          </w:divBdr>
        </w:div>
        <w:div w:id="1676230637">
          <w:marLeft w:val="640"/>
          <w:marRight w:val="0"/>
          <w:marTop w:val="0"/>
          <w:marBottom w:val="0"/>
          <w:divBdr>
            <w:top w:val="none" w:sz="0" w:space="0" w:color="auto"/>
            <w:left w:val="none" w:sz="0" w:space="0" w:color="auto"/>
            <w:bottom w:val="none" w:sz="0" w:space="0" w:color="auto"/>
            <w:right w:val="none" w:sz="0" w:space="0" w:color="auto"/>
          </w:divBdr>
        </w:div>
        <w:div w:id="1978684352">
          <w:marLeft w:val="640"/>
          <w:marRight w:val="0"/>
          <w:marTop w:val="0"/>
          <w:marBottom w:val="0"/>
          <w:divBdr>
            <w:top w:val="none" w:sz="0" w:space="0" w:color="auto"/>
            <w:left w:val="none" w:sz="0" w:space="0" w:color="auto"/>
            <w:bottom w:val="none" w:sz="0" w:space="0" w:color="auto"/>
            <w:right w:val="none" w:sz="0" w:space="0" w:color="auto"/>
          </w:divBdr>
        </w:div>
        <w:div w:id="80565100">
          <w:marLeft w:val="640"/>
          <w:marRight w:val="0"/>
          <w:marTop w:val="0"/>
          <w:marBottom w:val="0"/>
          <w:divBdr>
            <w:top w:val="none" w:sz="0" w:space="0" w:color="auto"/>
            <w:left w:val="none" w:sz="0" w:space="0" w:color="auto"/>
            <w:bottom w:val="none" w:sz="0" w:space="0" w:color="auto"/>
            <w:right w:val="none" w:sz="0" w:space="0" w:color="auto"/>
          </w:divBdr>
        </w:div>
        <w:div w:id="1991902016">
          <w:marLeft w:val="640"/>
          <w:marRight w:val="0"/>
          <w:marTop w:val="0"/>
          <w:marBottom w:val="0"/>
          <w:divBdr>
            <w:top w:val="none" w:sz="0" w:space="0" w:color="auto"/>
            <w:left w:val="none" w:sz="0" w:space="0" w:color="auto"/>
            <w:bottom w:val="none" w:sz="0" w:space="0" w:color="auto"/>
            <w:right w:val="none" w:sz="0" w:space="0" w:color="auto"/>
          </w:divBdr>
        </w:div>
        <w:div w:id="993878366">
          <w:marLeft w:val="640"/>
          <w:marRight w:val="0"/>
          <w:marTop w:val="0"/>
          <w:marBottom w:val="0"/>
          <w:divBdr>
            <w:top w:val="none" w:sz="0" w:space="0" w:color="auto"/>
            <w:left w:val="none" w:sz="0" w:space="0" w:color="auto"/>
            <w:bottom w:val="none" w:sz="0" w:space="0" w:color="auto"/>
            <w:right w:val="none" w:sz="0" w:space="0" w:color="auto"/>
          </w:divBdr>
        </w:div>
        <w:div w:id="1780904046">
          <w:marLeft w:val="640"/>
          <w:marRight w:val="0"/>
          <w:marTop w:val="0"/>
          <w:marBottom w:val="0"/>
          <w:divBdr>
            <w:top w:val="none" w:sz="0" w:space="0" w:color="auto"/>
            <w:left w:val="none" w:sz="0" w:space="0" w:color="auto"/>
            <w:bottom w:val="none" w:sz="0" w:space="0" w:color="auto"/>
            <w:right w:val="none" w:sz="0" w:space="0" w:color="auto"/>
          </w:divBdr>
        </w:div>
        <w:div w:id="1406538087">
          <w:marLeft w:val="640"/>
          <w:marRight w:val="0"/>
          <w:marTop w:val="0"/>
          <w:marBottom w:val="0"/>
          <w:divBdr>
            <w:top w:val="none" w:sz="0" w:space="0" w:color="auto"/>
            <w:left w:val="none" w:sz="0" w:space="0" w:color="auto"/>
            <w:bottom w:val="none" w:sz="0" w:space="0" w:color="auto"/>
            <w:right w:val="none" w:sz="0" w:space="0" w:color="auto"/>
          </w:divBdr>
        </w:div>
      </w:divsChild>
    </w:div>
    <w:div w:id="628314923">
      <w:bodyDiv w:val="1"/>
      <w:marLeft w:val="0"/>
      <w:marRight w:val="0"/>
      <w:marTop w:val="0"/>
      <w:marBottom w:val="0"/>
      <w:divBdr>
        <w:top w:val="none" w:sz="0" w:space="0" w:color="auto"/>
        <w:left w:val="none" w:sz="0" w:space="0" w:color="auto"/>
        <w:bottom w:val="none" w:sz="0" w:space="0" w:color="auto"/>
        <w:right w:val="none" w:sz="0" w:space="0" w:color="auto"/>
      </w:divBdr>
      <w:divsChild>
        <w:div w:id="1234588245">
          <w:marLeft w:val="640"/>
          <w:marRight w:val="0"/>
          <w:marTop w:val="0"/>
          <w:marBottom w:val="0"/>
          <w:divBdr>
            <w:top w:val="none" w:sz="0" w:space="0" w:color="auto"/>
            <w:left w:val="none" w:sz="0" w:space="0" w:color="auto"/>
            <w:bottom w:val="none" w:sz="0" w:space="0" w:color="auto"/>
            <w:right w:val="none" w:sz="0" w:space="0" w:color="auto"/>
          </w:divBdr>
        </w:div>
        <w:div w:id="896546256">
          <w:marLeft w:val="640"/>
          <w:marRight w:val="0"/>
          <w:marTop w:val="0"/>
          <w:marBottom w:val="0"/>
          <w:divBdr>
            <w:top w:val="none" w:sz="0" w:space="0" w:color="auto"/>
            <w:left w:val="none" w:sz="0" w:space="0" w:color="auto"/>
            <w:bottom w:val="none" w:sz="0" w:space="0" w:color="auto"/>
            <w:right w:val="none" w:sz="0" w:space="0" w:color="auto"/>
          </w:divBdr>
        </w:div>
        <w:div w:id="2097558190">
          <w:marLeft w:val="640"/>
          <w:marRight w:val="0"/>
          <w:marTop w:val="0"/>
          <w:marBottom w:val="0"/>
          <w:divBdr>
            <w:top w:val="none" w:sz="0" w:space="0" w:color="auto"/>
            <w:left w:val="none" w:sz="0" w:space="0" w:color="auto"/>
            <w:bottom w:val="none" w:sz="0" w:space="0" w:color="auto"/>
            <w:right w:val="none" w:sz="0" w:space="0" w:color="auto"/>
          </w:divBdr>
        </w:div>
        <w:div w:id="1337029762">
          <w:marLeft w:val="640"/>
          <w:marRight w:val="0"/>
          <w:marTop w:val="0"/>
          <w:marBottom w:val="0"/>
          <w:divBdr>
            <w:top w:val="none" w:sz="0" w:space="0" w:color="auto"/>
            <w:left w:val="none" w:sz="0" w:space="0" w:color="auto"/>
            <w:bottom w:val="none" w:sz="0" w:space="0" w:color="auto"/>
            <w:right w:val="none" w:sz="0" w:space="0" w:color="auto"/>
          </w:divBdr>
        </w:div>
        <w:div w:id="977609862">
          <w:marLeft w:val="640"/>
          <w:marRight w:val="0"/>
          <w:marTop w:val="0"/>
          <w:marBottom w:val="0"/>
          <w:divBdr>
            <w:top w:val="none" w:sz="0" w:space="0" w:color="auto"/>
            <w:left w:val="none" w:sz="0" w:space="0" w:color="auto"/>
            <w:bottom w:val="none" w:sz="0" w:space="0" w:color="auto"/>
            <w:right w:val="none" w:sz="0" w:space="0" w:color="auto"/>
          </w:divBdr>
        </w:div>
        <w:div w:id="722605918">
          <w:marLeft w:val="640"/>
          <w:marRight w:val="0"/>
          <w:marTop w:val="0"/>
          <w:marBottom w:val="0"/>
          <w:divBdr>
            <w:top w:val="none" w:sz="0" w:space="0" w:color="auto"/>
            <w:left w:val="none" w:sz="0" w:space="0" w:color="auto"/>
            <w:bottom w:val="none" w:sz="0" w:space="0" w:color="auto"/>
            <w:right w:val="none" w:sz="0" w:space="0" w:color="auto"/>
          </w:divBdr>
        </w:div>
        <w:div w:id="57751898">
          <w:marLeft w:val="640"/>
          <w:marRight w:val="0"/>
          <w:marTop w:val="0"/>
          <w:marBottom w:val="0"/>
          <w:divBdr>
            <w:top w:val="none" w:sz="0" w:space="0" w:color="auto"/>
            <w:left w:val="none" w:sz="0" w:space="0" w:color="auto"/>
            <w:bottom w:val="none" w:sz="0" w:space="0" w:color="auto"/>
            <w:right w:val="none" w:sz="0" w:space="0" w:color="auto"/>
          </w:divBdr>
        </w:div>
        <w:div w:id="1177110538">
          <w:marLeft w:val="640"/>
          <w:marRight w:val="0"/>
          <w:marTop w:val="0"/>
          <w:marBottom w:val="0"/>
          <w:divBdr>
            <w:top w:val="none" w:sz="0" w:space="0" w:color="auto"/>
            <w:left w:val="none" w:sz="0" w:space="0" w:color="auto"/>
            <w:bottom w:val="none" w:sz="0" w:space="0" w:color="auto"/>
            <w:right w:val="none" w:sz="0" w:space="0" w:color="auto"/>
          </w:divBdr>
        </w:div>
        <w:div w:id="1017075476">
          <w:marLeft w:val="640"/>
          <w:marRight w:val="0"/>
          <w:marTop w:val="0"/>
          <w:marBottom w:val="0"/>
          <w:divBdr>
            <w:top w:val="none" w:sz="0" w:space="0" w:color="auto"/>
            <w:left w:val="none" w:sz="0" w:space="0" w:color="auto"/>
            <w:bottom w:val="none" w:sz="0" w:space="0" w:color="auto"/>
            <w:right w:val="none" w:sz="0" w:space="0" w:color="auto"/>
          </w:divBdr>
        </w:div>
        <w:div w:id="1030185313">
          <w:marLeft w:val="640"/>
          <w:marRight w:val="0"/>
          <w:marTop w:val="0"/>
          <w:marBottom w:val="0"/>
          <w:divBdr>
            <w:top w:val="none" w:sz="0" w:space="0" w:color="auto"/>
            <w:left w:val="none" w:sz="0" w:space="0" w:color="auto"/>
            <w:bottom w:val="none" w:sz="0" w:space="0" w:color="auto"/>
            <w:right w:val="none" w:sz="0" w:space="0" w:color="auto"/>
          </w:divBdr>
        </w:div>
        <w:div w:id="2025983926">
          <w:marLeft w:val="640"/>
          <w:marRight w:val="0"/>
          <w:marTop w:val="0"/>
          <w:marBottom w:val="0"/>
          <w:divBdr>
            <w:top w:val="none" w:sz="0" w:space="0" w:color="auto"/>
            <w:left w:val="none" w:sz="0" w:space="0" w:color="auto"/>
            <w:bottom w:val="none" w:sz="0" w:space="0" w:color="auto"/>
            <w:right w:val="none" w:sz="0" w:space="0" w:color="auto"/>
          </w:divBdr>
        </w:div>
        <w:div w:id="1489588205">
          <w:marLeft w:val="640"/>
          <w:marRight w:val="0"/>
          <w:marTop w:val="0"/>
          <w:marBottom w:val="0"/>
          <w:divBdr>
            <w:top w:val="none" w:sz="0" w:space="0" w:color="auto"/>
            <w:left w:val="none" w:sz="0" w:space="0" w:color="auto"/>
            <w:bottom w:val="none" w:sz="0" w:space="0" w:color="auto"/>
            <w:right w:val="none" w:sz="0" w:space="0" w:color="auto"/>
          </w:divBdr>
        </w:div>
        <w:div w:id="1631203463">
          <w:marLeft w:val="640"/>
          <w:marRight w:val="0"/>
          <w:marTop w:val="0"/>
          <w:marBottom w:val="0"/>
          <w:divBdr>
            <w:top w:val="none" w:sz="0" w:space="0" w:color="auto"/>
            <w:left w:val="none" w:sz="0" w:space="0" w:color="auto"/>
            <w:bottom w:val="none" w:sz="0" w:space="0" w:color="auto"/>
            <w:right w:val="none" w:sz="0" w:space="0" w:color="auto"/>
          </w:divBdr>
        </w:div>
        <w:div w:id="852887363">
          <w:marLeft w:val="640"/>
          <w:marRight w:val="0"/>
          <w:marTop w:val="0"/>
          <w:marBottom w:val="0"/>
          <w:divBdr>
            <w:top w:val="none" w:sz="0" w:space="0" w:color="auto"/>
            <w:left w:val="none" w:sz="0" w:space="0" w:color="auto"/>
            <w:bottom w:val="none" w:sz="0" w:space="0" w:color="auto"/>
            <w:right w:val="none" w:sz="0" w:space="0" w:color="auto"/>
          </w:divBdr>
        </w:div>
        <w:div w:id="386538296">
          <w:marLeft w:val="640"/>
          <w:marRight w:val="0"/>
          <w:marTop w:val="0"/>
          <w:marBottom w:val="0"/>
          <w:divBdr>
            <w:top w:val="none" w:sz="0" w:space="0" w:color="auto"/>
            <w:left w:val="none" w:sz="0" w:space="0" w:color="auto"/>
            <w:bottom w:val="none" w:sz="0" w:space="0" w:color="auto"/>
            <w:right w:val="none" w:sz="0" w:space="0" w:color="auto"/>
          </w:divBdr>
        </w:div>
        <w:div w:id="1401251525">
          <w:marLeft w:val="640"/>
          <w:marRight w:val="0"/>
          <w:marTop w:val="0"/>
          <w:marBottom w:val="0"/>
          <w:divBdr>
            <w:top w:val="none" w:sz="0" w:space="0" w:color="auto"/>
            <w:left w:val="none" w:sz="0" w:space="0" w:color="auto"/>
            <w:bottom w:val="none" w:sz="0" w:space="0" w:color="auto"/>
            <w:right w:val="none" w:sz="0" w:space="0" w:color="auto"/>
          </w:divBdr>
        </w:div>
        <w:div w:id="723794501">
          <w:marLeft w:val="640"/>
          <w:marRight w:val="0"/>
          <w:marTop w:val="0"/>
          <w:marBottom w:val="0"/>
          <w:divBdr>
            <w:top w:val="none" w:sz="0" w:space="0" w:color="auto"/>
            <w:left w:val="none" w:sz="0" w:space="0" w:color="auto"/>
            <w:bottom w:val="none" w:sz="0" w:space="0" w:color="auto"/>
            <w:right w:val="none" w:sz="0" w:space="0" w:color="auto"/>
          </w:divBdr>
        </w:div>
        <w:div w:id="1912504017">
          <w:marLeft w:val="640"/>
          <w:marRight w:val="0"/>
          <w:marTop w:val="0"/>
          <w:marBottom w:val="0"/>
          <w:divBdr>
            <w:top w:val="none" w:sz="0" w:space="0" w:color="auto"/>
            <w:left w:val="none" w:sz="0" w:space="0" w:color="auto"/>
            <w:bottom w:val="none" w:sz="0" w:space="0" w:color="auto"/>
            <w:right w:val="none" w:sz="0" w:space="0" w:color="auto"/>
          </w:divBdr>
        </w:div>
        <w:div w:id="1376199339">
          <w:marLeft w:val="640"/>
          <w:marRight w:val="0"/>
          <w:marTop w:val="0"/>
          <w:marBottom w:val="0"/>
          <w:divBdr>
            <w:top w:val="none" w:sz="0" w:space="0" w:color="auto"/>
            <w:left w:val="none" w:sz="0" w:space="0" w:color="auto"/>
            <w:bottom w:val="none" w:sz="0" w:space="0" w:color="auto"/>
            <w:right w:val="none" w:sz="0" w:space="0" w:color="auto"/>
          </w:divBdr>
        </w:div>
        <w:div w:id="334890323">
          <w:marLeft w:val="640"/>
          <w:marRight w:val="0"/>
          <w:marTop w:val="0"/>
          <w:marBottom w:val="0"/>
          <w:divBdr>
            <w:top w:val="none" w:sz="0" w:space="0" w:color="auto"/>
            <w:left w:val="none" w:sz="0" w:space="0" w:color="auto"/>
            <w:bottom w:val="none" w:sz="0" w:space="0" w:color="auto"/>
            <w:right w:val="none" w:sz="0" w:space="0" w:color="auto"/>
          </w:divBdr>
        </w:div>
        <w:div w:id="1283686244">
          <w:marLeft w:val="640"/>
          <w:marRight w:val="0"/>
          <w:marTop w:val="0"/>
          <w:marBottom w:val="0"/>
          <w:divBdr>
            <w:top w:val="none" w:sz="0" w:space="0" w:color="auto"/>
            <w:left w:val="none" w:sz="0" w:space="0" w:color="auto"/>
            <w:bottom w:val="none" w:sz="0" w:space="0" w:color="auto"/>
            <w:right w:val="none" w:sz="0" w:space="0" w:color="auto"/>
          </w:divBdr>
        </w:div>
        <w:div w:id="1344671023">
          <w:marLeft w:val="640"/>
          <w:marRight w:val="0"/>
          <w:marTop w:val="0"/>
          <w:marBottom w:val="0"/>
          <w:divBdr>
            <w:top w:val="none" w:sz="0" w:space="0" w:color="auto"/>
            <w:left w:val="none" w:sz="0" w:space="0" w:color="auto"/>
            <w:bottom w:val="none" w:sz="0" w:space="0" w:color="auto"/>
            <w:right w:val="none" w:sz="0" w:space="0" w:color="auto"/>
          </w:divBdr>
        </w:div>
        <w:div w:id="1333489331">
          <w:marLeft w:val="640"/>
          <w:marRight w:val="0"/>
          <w:marTop w:val="0"/>
          <w:marBottom w:val="0"/>
          <w:divBdr>
            <w:top w:val="none" w:sz="0" w:space="0" w:color="auto"/>
            <w:left w:val="none" w:sz="0" w:space="0" w:color="auto"/>
            <w:bottom w:val="none" w:sz="0" w:space="0" w:color="auto"/>
            <w:right w:val="none" w:sz="0" w:space="0" w:color="auto"/>
          </w:divBdr>
        </w:div>
        <w:div w:id="2065829209">
          <w:marLeft w:val="640"/>
          <w:marRight w:val="0"/>
          <w:marTop w:val="0"/>
          <w:marBottom w:val="0"/>
          <w:divBdr>
            <w:top w:val="none" w:sz="0" w:space="0" w:color="auto"/>
            <w:left w:val="none" w:sz="0" w:space="0" w:color="auto"/>
            <w:bottom w:val="none" w:sz="0" w:space="0" w:color="auto"/>
            <w:right w:val="none" w:sz="0" w:space="0" w:color="auto"/>
          </w:divBdr>
        </w:div>
        <w:div w:id="216403738">
          <w:marLeft w:val="640"/>
          <w:marRight w:val="0"/>
          <w:marTop w:val="0"/>
          <w:marBottom w:val="0"/>
          <w:divBdr>
            <w:top w:val="none" w:sz="0" w:space="0" w:color="auto"/>
            <w:left w:val="none" w:sz="0" w:space="0" w:color="auto"/>
            <w:bottom w:val="none" w:sz="0" w:space="0" w:color="auto"/>
            <w:right w:val="none" w:sz="0" w:space="0" w:color="auto"/>
          </w:divBdr>
        </w:div>
        <w:div w:id="1914124898">
          <w:marLeft w:val="640"/>
          <w:marRight w:val="0"/>
          <w:marTop w:val="0"/>
          <w:marBottom w:val="0"/>
          <w:divBdr>
            <w:top w:val="none" w:sz="0" w:space="0" w:color="auto"/>
            <w:left w:val="none" w:sz="0" w:space="0" w:color="auto"/>
            <w:bottom w:val="none" w:sz="0" w:space="0" w:color="auto"/>
            <w:right w:val="none" w:sz="0" w:space="0" w:color="auto"/>
          </w:divBdr>
        </w:div>
        <w:div w:id="1366373267">
          <w:marLeft w:val="640"/>
          <w:marRight w:val="0"/>
          <w:marTop w:val="0"/>
          <w:marBottom w:val="0"/>
          <w:divBdr>
            <w:top w:val="none" w:sz="0" w:space="0" w:color="auto"/>
            <w:left w:val="none" w:sz="0" w:space="0" w:color="auto"/>
            <w:bottom w:val="none" w:sz="0" w:space="0" w:color="auto"/>
            <w:right w:val="none" w:sz="0" w:space="0" w:color="auto"/>
          </w:divBdr>
        </w:div>
        <w:div w:id="694617790">
          <w:marLeft w:val="640"/>
          <w:marRight w:val="0"/>
          <w:marTop w:val="0"/>
          <w:marBottom w:val="0"/>
          <w:divBdr>
            <w:top w:val="none" w:sz="0" w:space="0" w:color="auto"/>
            <w:left w:val="none" w:sz="0" w:space="0" w:color="auto"/>
            <w:bottom w:val="none" w:sz="0" w:space="0" w:color="auto"/>
            <w:right w:val="none" w:sz="0" w:space="0" w:color="auto"/>
          </w:divBdr>
        </w:div>
      </w:divsChild>
    </w:div>
    <w:div w:id="633288928">
      <w:bodyDiv w:val="1"/>
      <w:marLeft w:val="0"/>
      <w:marRight w:val="0"/>
      <w:marTop w:val="0"/>
      <w:marBottom w:val="0"/>
      <w:divBdr>
        <w:top w:val="none" w:sz="0" w:space="0" w:color="auto"/>
        <w:left w:val="none" w:sz="0" w:space="0" w:color="auto"/>
        <w:bottom w:val="none" w:sz="0" w:space="0" w:color="auto"/>
        <w:right w:val="none" w:sz="0" w:space="0" w:color="auto"/>
      </w:divBdr>
      <w:divsChild>
        <w:div w:id="2065984744">
          <w:marLeft w:val="640"/>
          <w:marRight w:val="0"/>
          <w:marTop w:val="0"/>
          <w:marBottom w:val="0"/>
          <w:divBdr>
            <w:top w:val="none" w:sz="0" w:space="0" w:color="auto"/>
            <w:left w:val="none" w:sz="0" w:space="0" w:color="auto"/>
            <w:bottom w:val="none" w:sz="0" w:space="0" w:color="auto"/>
            <w:right w:val="none" w:sz="0" w:space="0" w:color="auto"/>
          </w:divBdr>
        </w:div>
        <w:div w:id="866917970">
          <w:marLeft w:val="640"/>
          <w:marRight w:val="0"/>
          <w:marTop w:val="0"/>
          <w:marBottom w:val="0"/>
          <w:divBdr>
            <w:top w:val="none" w:sz="0" w:space="0" w:color="auto"/>
            <w:left w:val="none" w:sz="0" w:space="0" w:color="auto"/>
            <w:bottom w:val="none" w:sz="0" w:space="0" w:color="auto"/>
            <w:right w:val="none" w:sz="0" w:space="0" w:color="auto"/>
          </w:divBdr>
        </w:div>
        <w:div w:id="944458708">
          <w:marLeft w:val="640"/>
          <w:marRight w:val="0"/>
          <w:marTop w:val="0"/>
          <w:marBottom w:val="0"/>
          <w:divBdr>
            <w:top w:val="none" w:sz="0" w:space="0" w:color="auto"/>
            <w:left w:val="none" w:sz="0" w:space="0" w:color="auto"/>
            <w:bottom w:val="none" w:sz="0" w:space="0" w:color="auto"/>
            <w:right w:val="none" w:sz="0" w:space="0" w:color="auto"/>
          </w:divBdr>
        </w:div>
        <w:div w:id="859009634">
          <w:marLeft w:val="640"/>
          <w:marRight w:val="0"/>
          <w:marTop w:val="0"/>
          <w:marBottom w:val="0"/>
          <w:divBdr>
            <w:top w:val="none" w:sz="0" w:space="0" w:color="auto"/>
            <w:left w:val="none" w:sz="0" w:space="0" w:color="auto"/>
            <w:bottom w:val="none" w:sz="0" w:space="0" w:color="auto"/>
            <w:right w:val="none" w:sz="0" w:space="0" w:color="auto"/>
          </w:divBdr>
        </w:div>
        <w:div w:id="1357731490">
          <w:marLeft w:val="640"/>
          <w:marRight w:val="0"/>
          <w:marTop w:val="0"/>
          <w:marBottom w:val="0"/>
          <w:divBdr>
            <w:top w:val="none" w:sz="0" w:space="0" w:color="auto"/>
            <w:left w:val="none" w:sz="0" w:space="0" w:color="auto"/>
            <w:bottom w:val="none" w:sz="0" w:space="0" w:color="auto"/>
            <w:right w:val="none" w:sz="0" w:space="0" w:color="auto"/>
          </w:divBdr>
        </w:div>
        <w:div w:id="347290600">
          <w:marLeft w:val="640"/>
          <w:marRight w:val="0"/>
          <w:marTop w:val="0"/>
          <w:marBottom w:val="0"/>
          <w:divBdr>
            <w:top w:val="none" w:sz="0" w:space="0" w:color="auto"/>
            <w:left w:val="none" w:sz="0" w:space="0" w:color="auto"/>
            <w:bottom w:val="none" w:sz="0" w:space="0" w:color="auto"/>
            <w:right w:val="none" w:sz="0" w:space="0" w:color="auto"/>
          </w:divBdr>
        </w:div>
        <w:div w:id="1603880057">
          <w:marLeft w:val="640"/>
          <w:marRight w:val="0"/>
          <w:marTop w:val="0"/>
          <w:marBottom w:val="0"/>
          <w:divBdr>
            <w:top w:val="none" w:sz="0" w:space="0" w:color="auto"/>
            <w:left w:val="none" w:sz="0" w:space="0" w:color="auto"/>
            <w:bottom w:val="none" w:sz="0" w:space="0" w:color="auto"/>
            <w:right w:val="none" w:sz="0" w:space="0" w:color="auto"/>
          </w:divBdr>
        </w:div>
        <w:div w:id="1916013917">
          <w:marLeft w:val="640"/>
          <w:marRight w:val="0"/>
          <w:marTop w:val="0"/>
          <w:marBottom w:val="0"/>
          <w:divBdr>
            <w:top w:val="none" w:sz="0" w:space="0" w:color="auto"/>
            <w:left w:val="none" w:sz="0" w:space="0" w:color="auto"/>
            <w:bottom w:val="none" w:sz="0" w:space="0" w:color="auto"/>
            <w:right w:val="none" w:sz="0" w:space="0" w:color="auto"/>
          </w:divBdr>
        </w:div>
        <w:div w:id="700400968">
          <w:marLeft w:val="640"/>
          <w:marRight w:val="0"/>
          <w:marTop w:val="0"/>
          <w:marBottom w:val="0"/>
          <w:divBdr>
            <w:top w:val="none" w:sz="0" w:space="0" w:color="auto"/>
            <w:left w:val="none" w:sz="0" w:space="0" w:color="auto"/>
            <w:bottom w:val="none" w:sz="0" w:space="0" w:color="auto"/>
            <w:right w:val="none" w:sz="0" w:space="0" w:color="auto"/>
          </w:divBdr>
        </w:div>
        <w:div w:id="2036467872">
          <w:marLeft w:val="640"/>
          <w:marRight w:val="0"/>
          <w:marTop w:val="0"/>
          <w:marBottom w:val="0"/>
          <w:divBdr>
            <w:top w:val="none" w:sz="0" w:space="0" w:color="auto"/>
            <w:left w:val="none" w:sz="0" w:space="0" w:color="auto"/>
            <w:bottom w:val="none" w:sz="0" w:space="0" w:color="auto"/>
            <w:right w:val="none" w:sz="0" w:space="0" w:color="auto"/>
          </w:divBdr>
        </w:div>
        <w:div w:id="1518040201">
          <w:marLeft w:val="640"/>
          <w:marRight w:val="0"/>
          <w:marTop w:val="0"/>
          <w:marBottom w:val="0"/>
          <w:divBdr>
            <w:top w:val="none" w:sz="0" w:space="0" w:color="auto"/>
            <w:left w:val="none" w:sz="0" w:space="0" w:color="auto"/>
            <w:bottom w:val="none" w:sz="0" w:space="0" w:color="auto"/>
            <w:right w:val="none" w:sz="0" w:space="0" w:color="auto"/>
          </w:divBdr>
        </w:div>
        <w:div w:id="1733656429">
          <w:marLeft w:val="640"/>
          <w:marRight w:val="0"/>
          <w:marTop w:val="0"/>
          <w:marBottom w:val="0"/>
          <w:divBdr>
            <w:top w:val="none" w:sz="0" w:space="0" w:color="auto"/>
            <w:left w:val="none" w:sz="0" w:space="0" w:color="auto"/>
            <w:bottom w:val="none" w:sz="0" w:space="0" w:color="auto"/>
            <w:right w:val="none" w:sz="0" w:space="0" w:color="auto"/>
          </w:divBdr>
        </w:div>
        <w:div w:id="768739081">
          <w:marLeft w:val="640"/>
          <w:marRight w:val="0"/>
          <w:marTop w:val="0"/>
          <w:marBottom w:val="0"/>
          <w:divBdr>
            <w:top w:val="none" w:sz="0" w:space="0" w:color="auto"/>
            <w:left w:val="none" w:sz="0" w:space="0" w:color="auto"/>
            <w:bottom w:val="none" w:sz="0" w:space="0" w:color="auto"/>
            <w:right w:val="none" w:sz="0" w:space="0" w:color="auto"/>
          </w:divBdr>
        </w:div>
        <w:div w:id="1890337834">
          <w:marLeft w:val="640"/>
          <w:marRight w:val="0"/>
          <w:marTop w:val="0"/>
          <w:marBottom w:val="0"/>
          <w:divBdr>
            <w:top w:val="none" w:sz="0" w:space="0" w:color="auto"/>
            <w:left w:val="none" w:sz="0" w:space="0" w:color="auto"/>
            <w:bottom w:val="none" w:sz="0" w:space="0" w:color="auto"/>
            <w:right w:val="none" w:sz="0" w:space="0" w:color="auto"/>
          </w:divBdr>
        </w:div>
        <w:div w:id="404374894">
          <w:marLeft w:val="640"/>
          <w:marRight w:val="0"/>
          <w:marTop w:val="0"/>
          <w:marBottom w:val="0"/>
          <w:divBdr>
            <w:top w:val="none" w:sz="0" w:space="0" w:color="auto"/>
            <w:left w:val="none" w:sz="0" w:space="0" w:color="auto"/>
            <w:bottom w:val="none" w:sz="0" w:space="0" w:color="auto"/>
            <w:right w:val="none" w:sz="0" w:space="0" w:color="auto"/>
          </w:divBdr>
        </w:div>
        <w:div w:id="650839449">
          <w:marLeft w:val="640"/>
          <w:marRight w:val="0"/>
          <w:marTop w:val="0"/>
          <w:marBottom w:val="0"/>
          <w:divBdr>
            <w:top w:val="none" w:sz="0" w:space="0" w:color="auto"/>
            <w:left w:val="none" w:sz="0" w:space="0" w:color="auto"/>
            <w:bottom w:val="none" w:sz="0" w:space="0" w:color="auto"/>
            <w:right w:val="none" w:sz="0" w:space="0" w:color="auto"/>
          </w:divBdr>
        </w:div>
        <w:div w:id="1135561943">
          <w:marLeft w:val="640"/>
          <w:marRight w:val="0"/>
          <w:marTop w:val="0"/>
          <w:marBottom w:val="0"/>
          <w:divBdr>
            <w:top w:val="none" w:sz="0" w:space="0" w:color="auto"/>
            <w:left w:val="none" w:sz="0" w:space="0" w:color="auto"/>
            <w:bottom w:val="none" w:sz="0" w:space="0" w:color="auto"/>
            <w:right w:val="none" w:sz="0" w:space="0" w:color="auto"/>
          </w:divBdr>
        </w:div>
        <w:div w:id="1695106099">
          <w:marLeft w:val="640"/>
          <w:marRight w:val="0"/>
          <w:marTop w:val="0"/>
          <w:marBottom w:val="0"/>
          <w:divBdr>
            <w:top w:val="none" w:sz="0" w:space="0" w:color="auto"/>
            <w:left w:val="none" w:sz="0" w:space="0" w:color="auto"/>
            <w:bottom w:val="none" w:sz="0" w:space="0" w:color="auto"/>
            <w:right w:val="none" w:sz="0" w:space="0" w:color="auto"/>
          </w:divBdr>
        </w:div>
        <w:div w:id="2117558984">
          <w:marLeft w:val="640"/>
          <w:marRight w:val="0"/>
          <w:marTop w:val="0"/>
          <w:marBottom w:val="0"/>
          <w:divBdr>
            <w:top w:val="none" w:sz="0" w:space="0" w:color="auto"/>
            <w:left w:val="none" w:sz="0" w:space="0" w:color="auto"/>
            <w:bottom w:val="none" w:sz="0" w:space="0" w:color="auto"/>
            <w:right w:val="none" w:sz="0" w:space="0" w:color="auto"/>
          </w:divBdr>
        </w:div>
        <w:div w:id="1043209258">
          <w:marLeft w:val="640"/>
          <w:marRight w:val="0"/>
          <w:marTop w:val="0"/>
          <w:marBottom w:val="0"/>
          <w:divBdr>
            <w:top w:val="none" w:sz="0" w:space="0" w:color="auto"/>
            <w:left w:val="none" w:sz="0" w:space="0" w:color="auto"/>
            <w:bottom w:val="none" w:sz="0" w:space="0" w:color="auto"/>
            <w:right w:val="none" w:sz="0" w:space="0" w:color="auto"/>
          </w:divBdr>
        </w:div>
        <w:div w:id="38600854">
          <w:marLeft w:val="640"/>
          <w:marRight w:val="0"/>
          <w:marTop w:val="0"/>
          <w:marBottom w:val="0"/>
          <w:divBdr>
            <w:top w:val="none" w:sz="0" w:space="0" w:color="auto"/>
            <w:left w:val="none" w:sz="0" w:space="0" w:color="auto"/>
            <w:bottom w:val="none" w:sz="0" w:space="0" w:color="auto"/>
            <w:right w:val="none" w:sz="0" w:space="0" w:color="auto"/>
          </w:divBdr>
        </w:div>
        <w:div w:id="27878307">
          <w:marLeft w:val="640"/>
          <w:marRight w:val="0"/>
          <w:marTop w:val="0"/>
          <w:marBottom w:val="0"/>
          <w:divBdr>
            <w:top w:val="none" w:sz="0" w:space="0" w:color="auto"/>
            <w:left w:val="none" w:sz="0" w:space="0" w:color="auto"/>
            <w:bottom w:val="none" w:sz="0" w:space="0" w:color="auto"/>
            <w:right w:val="none" w:sz="0" w:space="0" w:color="auto"/>
          </w:divBdr>
        </w:div>
        <w:div w:id="2090348110">
          <w:marLeft w:val="640"/>
          <w:marRight w:val="0"/>
          <w:marTop w:val="0"/>
          <w:marBottom w:val="0"/>
          <w:divBdr>
            <w:top w:val="none" w:sz="0" w:space="0" w:color="auto"/>
            <w:left w:val="none" w:sz="0" w:space="0" w:color="auto"/>
            <w:bottom w:val="none" w:sz="0" w:space="0" w:color="auto"/>
            <w:right w:val="none" w:sz="0" w:space="0" w:color="auto"/>
          </w:divBdr>
        </w:div>
        <w:div w:id="244581956">
          <w:marLeft w:val="640"/>
          <w:marRight w:val="0"/>
          <w:marTop w:val="0"/>
          <w:marBottom w:val="0"/>
          <w:divBdr>
            <w:top w:val="none" w:sz="0" w:space="0" w:color="auto"/>
            <w:left w:val="none" w:sz="0" w:space="0" w:color="auto"/>
            <w:bottom w:val="none" w:sz="0" w:space="0" w:color="auto"/>
            <w:right w:val="none" w:sz="0" w:space="0" w:color="auto"/>
          </w:divBdr>
        </w:div>
        <w:div w:id="1979454117">
          <w:marLeft w:val="640"/>
          <w:marRight w:val="0"/>
          <w:marTop w:val="0"/>
          <w:marBottom w:val="0"/>
          <w:divBdr>
            <w:top w:val="none" w:sz="0" w:space="0" w:color="auto"/>
            <w:left w:val="none" w:sz="0" w:space="0" w:color="auto"/>
            <w:bottom w:val="none" w:sz="0" w:space="0" w:color="auto"/>
            <w:right w:val="none" w:sz="0" w:space="0" w:color="auto"/>
          </w:divBdr>
        </w:div>
        <w:div w:id="1208646362">
          <w:marLeft w:val="640"/>
          <w:marRight w:val="0"/>
          <w:marTop w:val="0"/>
          <w:marBottom w:val="0"/>
          <w:divBdr>
            <w:top w:val="none" w:sz="0" w:space="0" w:color="auto"/>
            <w:left w:val="none" w:sz="0" w:space="0" w:color="auto"/>
            <w:bottom w:val="none" w:sz="0" w:space="0" w:color="auto"/>
            <w:right w:val="none" w:sz="0" w:space="0" w:color="auto"/>
          </w:divBdr>
        </w:div>
        <w:div w:id="428820452">
          <w:marLeft w:val="640"/>
          <w:marRight w:val="0"/>
          <w:marTop w:val="0"/>
          <w:marBottom w:val="0"/>
          <w:divBdr>
            <w:top w:val="none" w:sz="0" w:space="0" w:color="auto"/>
            <w:left w:val="none" w:sz="0" w:space="0" w:color="auto"/>
            <w:bottom w:val="none" w:sz="0" w:space="0" w:color="auto"/>
            <w:right w:val="none" w:sz="0" w:space="0" w:color="auto"/>
          </w:divBdr>
        </w:div>
      </w:divsChild>
    </w:div>
    <w:div w:id="634410639">
      <w:bodyDiv w:val="1"/>
      <w:marLeft w:val="0"/>
      <w:marRight w:val="0"/>
      <w:marTop w:val="0"/>
      <w:marBottom w:val="0"/>
      <w:divBdr>
        <w:top w:val="none" w:sz="0" w:space="0" w:color="auto"/>
        <w:left w:val="none" w:sz="0" w:space="0" w:color="auto"/>
        <w:bottom w:val="none" w:sz="0" w:space="0" w:color="auto"/>
        <w:right w:val="none" w:sz="0" w:space="0" w:color="auto"/>
      </w:divBdr>
    </w:div>
    <w:div w:id="635260034">
      <w:bodyDiv w:val="1"/>
      <w:marLeft w:val="0"/>
      <w:marRight w:val="0"/>
      <w:marTop w:val="0"/>
      <w:marBottom w:val="0"/>
      <w:divBdr>
        <w:top w:val="none" w:sz="0" w:space="0" w:color="auto"/>
        <w:left w:val="none" w:sz="0" w:space="0" w:color="auto"/>
        <w:bottom w:val="none" w:sz="0" w:space="0" w:color="auto"/>
        <w:right w:val="none" w:sz="0" w:space="0" w:color="auto"/>
      </w:divBdr>
    </w:div>
    <w:div w:id="635993987">
      <w:bodyDiv w:val="1"/>
      <w:marLeft w:val="0"/>
      <w:marRight w:val="0"/>
      <w:marTop w:val="0"/>
      <w:marBottom w:val="0"/>
      <w:divBdr>
        <w:top w:val="none" w:sz="0" w:space="0" w:color="auto"/>
        <w:left w:val="none" w:sz="0" w:space="0" w:color="auto"/>
        <w:bottom w:val="none" w:sz="0" w:space="0" w:color="auto"/>
        <w:right w:val="none" w:sz="0" w:space="0" w:color="auto"/>
      </w:divBdr>
    </w:div>
    <w:div w:id="636498176">
      <w:bodyDiv w:val="1"/>
      <w:marLeft w:val="0"/>
      <w:marRight w:val="0"/>
      <w:marTop w:val="0"/>
      <w:marBottom w:val="0"/>
      <w:divBdr>
        <w:top w:val="none" w:sz="0" w:space="0" w:color="auto"/>
        <w:left w:val="none" w:sz="0" w:space="0" w:color="auto"/>
        <w:bottom w:val="none" w:sz="0" w:space="0" w:color="auto"/>
        <w:right w:val="none" w:sz="0" w:space="0" w:color="auto"/>
      </w:divBdr>
      <w:divsChild>
        <w:div w:id="894318993">
          <w:marLeft w:val="640"/>
          <w:marRight w:val="0"/>
          <w:marTop w:val="0"/>
          <w:marBottom w:val="0"/>
          <w:divBdr>
            <w:top w:val="none" w:sz="0" w:space="0" w:color="auto"/>
            <w:left w:val="none" w:sz="0" w:space="0" w:color="auto"/>
            <w:bottom w:val="none" w:sz="0" w:space="0" w:color="auto"/>
            <w:right w:val="none" w:sz="0" w:space="0" w:color="auto"/>
          </w:divBdr>
        </w:div>
        <w:div w:id="1993176451">
          <w:marLeft w:val="640"/>
          <w:marRight w:val="0"/>
          <w:marTop w:val="0"/>
          <w:marBottom w:val="0"/>
          <w:divBdr>
            <w:top w:val="none" w:sz="0" w:space="0" w:color="auto"/>
            <w:left w:val="none" w:sz="0" w:space="0" w:color="auto"/>
            <w:bottom w:val="none" w:sz="0" w:space="0" w:color="auto"/>
            <w:right w:val="none" w:sz="0" w:space="0" w:color="auto"/>
          </w:divBdr>
        </w:div>
        <w:div w:id="1102384086">
          <w:marLeft w:val="640"/>
          <w:marRight w:val="0"/>
          <w:marTop w:val="0"/>
          <w:marBottom w:val="0"/>
          <w:divBdr>
            <w:top w:val="none" w:sz="0" w:space="0" w:color="auto"/>
            <w:left w:val="none" w:sz="0" w:space="0" w:color="auto"/>
            <w:bottom w:val="none" w:sz="0" w:space="0" w:color="auto"/>
            <w:right w:val="none" w:sz="0" w:space="0" w:color="auto"/>
          </w:divBdr>
        </w:div>
        <w:div w:id="420104831">
          <w:marLeft w:val="640"/>
          <w:marRight w:val="0"/>
          <w:marTop w:val="0"/>
          <w:marBottom w:val="0"/>
          <w:divBdr>
            <w:top w:val="none" w:sz="0" w:space="0" w:color="auto"/>
            <w:left w:val="none" w:sz="0" w:space="0" w:color="auto"/>
            <w:bottom w:val="none" w:sz="0" w:space="0" w:color="auto"/>
            <w:right w:val="none" w:sz="0" w:space="0" w:color="auto"/>
          </w:divBdr>
        </w:div>
        <w:div w:id="109592664">
          <w:marLeft w:val="640"/>
          <w:marRight w:val="0"/>
          <w:marTop w:val="0"/>
          <w:marBottom w:val="0"/>
          <w:divBdr>
            <w:top w:val="none" w:sz="0" w:space="0" w:color="auto"/>
            <w:left w:val="none" w:sz="0" w:space="0" w:color="auto"/>
            <w:bottom w:val="none" w:sz="0" w:space="0" w:color="auto"/>
            <w:right w:val="none" w:sz="0" w:space="0" w:color="auto"/>
          </w:divBdr>
        </w:div>
        <w:div w:id="30957831">
          <w:marLeft w:val="640"/>
          <w:marRight w:val="0"/>
          <w:marTop w:val="0"/>
          <w:marBottom w:val="0"/>
          <w:divBdr>
            <w:top w:val="none" w:sz="0" w:space="0" w:color="auto"/>
            <w:left w:val="none" w:sz="0" w:space="0" w:color="auto"/>
            <w:bottom w:val="none" w:sz="0" w:space="0" w:color="auto"/>
            <w:right w:val="none" w:sz="0" w:space="0" w:color="auto"/>
          </w:divBdr>
        </w:div>
        <w:div w:id="1770079104">
          <w:marLeft w:val="640"/>
          <w:marRight w:val="0"/>
          <w:marTop w:val="0"/>
          <w:marBottom w:val="0"/>
          <w:divBdr>
            <w:top w:val="none" w:sz="0" w:space="0" w:color="auto"/>
            <w:left w:val="none" w:sz="0" w:space="0" w:color="auto"/>
            <w:bottom w:val="none" w:sz="0" w:space="0" w:color="auto"/>
            <w:right w:val="none" w:sz="0" w:space="0" w:color="auto"/>
          </w:divBdr>
        </w:div>
        <w:div w:id="807165079">
          <w:marLeft w:val="640"/>
          <w:marRight w:val="0"/>
          <w:marTop w:val="0"/>
          <w:marBottom w:val="0"/>
          <w:divBdr>
            <w:top w:val="none" w:sz="0" w:space="0" w:color="auto"/>
            <w:left w:val="none" w:sz="0" w:space="0" w:color="auto"/>
            <w:bottom w:val="none" w:sz="0" w:space="0" w:color="auto"/>
            <w:right w:val="none" w:sz="0" w:space="0" w:color="auto"/>
          </w:divBdr>
        </w:div>
        <w:div w:id="548691319">
          <w:marLeft w:val="640"/>
          <w:marRight w:val="0"/>
          <w:marTop w:val="0"/>
          <w:marBottom w:val="0"/>
          <w:divBdr>
            <w:top w:val="none" w:sz="0" w:space="0" w:color="auto"/>
            <w:left w:val="none" w:sz="0" w:space="0" w:color="auto"/>
            <w:bottom w:val="none" w:sz="0" w:space="0" w:color="auto"/>
            <w:right w:val="none" w:sz="0" w:space="0" w:color="auto"/>
          </w:divBdr>
        </w:div>
        <w:div w:id="1284383684">
          <w:marLeft w:val="640"/>
          <w:marRight w:val="0"/>
          <w:marTop w:val="0"/>
          <w:marBottom w:val="0"/>
          <w:divBdr>
            <w:top w:val="none" w:sz="0" w:space="0" w:color="auto"/>
            <w:left w:val="none" w:sz="0" w:space="0" w:color="auto"/>
            <w:bottom w:val="none" w:sz="0" w:space="0" w:color="auto"/>
            <w:right w:val="none" w:sz="0" w:space="0" w:color="auto"/>
          </w:divBdr>
        </w:div>
        <w:div w:id="589199559">
          <w:marLeft w:val="640"/>
          <w:marRight w:val="0"/>
          <w:marTop w:val="0"/>
          <w:marBottom w:val="0"/>
          <w:divBdr>
            <w:top w:val="none" w:sz="0" w:space="0" w:color="auto"/>
            <w:left w:val="none" w:sz="0" w:space="0" w:color="auto"/>
            <w:bottom w:val="none" w:sz="0" w:space="0" w:color="auto"/>
            <w:right w:val="none" w:sz="0" w:space="0" w:color="auto"/>
          </w:divBdr>
        </w:div>
        <w:div w:id="538854626">
          <w:marLeft w:val="640"/>
          <w:marRight w:val="0"/>
          <w:marTop w:val="0"/>
          <w:marBottom w:val="0"/>
          <w:divBdr>
            <w:top w:val="none" w:sz="0" w:space="0" w:color="auto"/>
            <w:left w:val="none" w:sz="0" w:space="0" w:color="auto"/>
            <w:bottom w:val="none" w:sz="0" w:space="0" w:color="auto"/>
            <w:right w:val="none" w:sz="0" w:space="0" w:color="auto"/>
          </w:divBdr>
        </w:div>
        <w:div w:id="1014528551">
          <w:marLeft w:val="640"/>
          <w:marRight w:val="0"/>
          <w:marTop w:val="0"/>
          <w:marBottom w:val="0"/>
          <w:divBdr>
            <w:top w:val="none" w:sz="0" w:space="0" w:color="auto"/>
            <w:left w:val="none" w:sz="0" w:space="0" w:color="auto"/>
            <w:bottom w:val="none" w:sz="0" w:space="0" w:color="auto"/>
            <w:right w:val="none" w:sz="0" w:space="0" w:color="auto"/>
          </w:divBdr>
        </w:div>
        <w:div w:id="1355964118">
          <w:marLeft w:val="640"/>
          <w:marRight w:val="0"/>
          <w:marTop w:val="0"/>
          <w:marBottom w:val="0"/>
          <w:divBdr>
            <w:top w:val="none" w:sz="0" w:space="0" w:color="auto"/>
            <w:left w:val="none" w:sz="0" w:space="0" w:color="auto"/>
            <w:bottom w:val="none" w:sz="0" w:space="0" w:color="auto"/>
            <w:right w:val="none" w:sz="0" w:space="0" w:color="auto"/>
          </w:divBdr>
        </w:div>
        <w:div w:id="1296063075">
          <w:marLeft w:val="640"/>
          <w:marRight w:val="0"/>
          <w:marTop w:val="0"/>
          <w:marBottom w:val="0"/>
          <w:divBdr>
            <w:top w:val="none" w:sz="0" w:space="0" w:color="auto"/>
            <w:left w:val="none" w:sz="0" w:space="0" w:color="auto"/>
            <w:bottom w:val="none" w:sz="0" w:space="0" w:color="auto"/>
            <w:right w:val="none" w:sz="0" w:space="0" w:color="auto"/>
          </w:divBdr>
        </w:div>
        <w:div w:id="784884741">
          <w:marLeft w:val="640"/>
          <w:marRight w:val="0"/>
          <w:marTop w:val="0"/>
          <w:marBottom w:val="0"/>
          <w:divBdr>
            <w:top w:val="none" w:sz="0" w:space="0" w:color="auto"/>
            <w:left w:val="none" w:sz="0" w:space="0" w:color="auto"/>
            <w:bottom w:val="none" w:sz="0" w:space="0" w:color="auto"/>
            <w:right w:val="none" w:sz="0" w:space="0" w:color="auto"/>
          </w:divBdr>
        </w:div>
        <w:div w:id="854611001">
          <w:marLeft w:val="640"/>
          <w:marRight w:val="0"/>
          <w:marTop w:val="0"/>
          <w:marBottom w:val="0"/>
          <w:divBdr>
            <w:top w:val="none" w:sz="0" w:space="0" w:color="auto"/>
            <w:left w:val="none" w:sz="0" w:space="0" w:color="auto"/>
            <w:bottom w:val="none" w:sz="0" w:space="0" w:color="auto"/>
            <w:right w:val="none" w:sz="0" w:space="0" w:color="auto"/>
          </w:divBdr>
        </w:div>
        <w:div w:id="811022671">
          <w:marLeft w:val="640"/>
          <w:marRight w:val="0"/>
          <w:marTop w:val="0"/>
          <w:marBottom w:val="0"/>
          <w:divBdr>
            <w:top w:val="none" w:sz="0" w:space="0" w:color="auto"/>
            <w:left w:val="none" w:sz="0" w:space="0" w:color="auto"/>
            <w:bottom w:val="none" w:sz="0" w:space="0" w:color="auto"/>
            <w:right w:val="none" w:sz="0" w:space="0" w:color="auto"/>
          </w:divBdr>
        </w:div>
        <w:div w:id="351996804">
          <w:marLeft w:val="640"/>
          <w:marRight w:val="0"/>
          <w:marTop w:val="0"/>
          <w:marBottom w:val="0"/>
          <w:divBdr>
            <w:top w:val="none" w:sz="0" w:space="0" w:color="auto"/>
            <w:left w:val="none" w:sz="0" w:space="0" w:color="auto"/>
            <w:bottom w:val="none" w:sz="0" w:space="0" w:color="auto"/>
            <w:right w:val="none" w:sz="0" w:space="0" w:color="auto"/>
          </w:divBdr>
        </w:div>
        <w:div w:id="1066994427">
          <w:marLeft w:val="640"/>
          <w:marRight w:val="0"/>
          <w:marTop w:val="0"/>
          <w:marBottom w:val="0"/>
          <w:divBdr>
            <w:top w:val="none" w:sz="0" w:space="0" w:color="auto"/>
            <w:left w:val="none" w:sz="0" w:space="0" w:color="auto"/>
            <w:bottom w:val="none" w:sz="0" w:space="0" w:color="auto"/>
            <w:right w:val="none" w:sz="0" w:space="0" w:color="auto"/>
          </w:divBdr>
        </w:div>
        <w:div w:id="963190401">
          <w:marLeft w:val="640"/>
          <w:marRight w:val="0"/>
          <w:marTop w:val="0"/>
          <w:marBottom w:val="0"/>
          <w:divBdr>
            <w:top w:val="none" w:sz="0" w:space="0" w:color="auto"/>
            <w:left w:val="none" w:sz="0" w:space="0" w:color="auto"/>
            <w:bottom w:val="none" w:sz="0" w:space="0" w:color="auto"/>
            <w:right w:val="none" w:sz="0" w:space="0" w:color="auto"/>
          </w:divBdr>
        </w:div>
        <w:div w:id="1089233337">
          <w:marLeft w:val="640"/>
          <w:marRight w:val="0"/>
          <w:marTop w:val="0"/>
          <w:marBottom w:val="0"/>
          <w:divBdr>
            <w:top w:val="none" w:sz="0" w:space="0" w:color="auto"/>
            <w:left w:val="none" w:sz="0" w:space="0" w:color="auto"/>
            <w:bottom w:val="none" w:sz="0" w:space="0" w:color="auto"/>
            <w:right w:val="none" w:sz="0" w:space="0" w:color="auto"/>
          </w:divBdr>
        </w:div>
        <w:div w:id="382756957">
          <w:marLeft w:val="640"/>
          <w:marRight w:val="0"/>
          <w:marTop w:val="0"/>
          <w:marBottom w:val="0"/>
          <w:divBdr>
            <w:top w:val="none" w:sz="0" w:space="0" w:color="auto"/>
            <w:left w:val="none" w:sz="0" w:space="0" w:color="auto"/>
            <w:bottom w:val="none" w:sz="0" w:space="0" w:color="auto"/>
            <w:right w:val="none" w:sz="0" w:space="0" w:color="auto"/>
          </w:divBdr>
        </w:div>
        <w:div w:id="1559634361">
          <w:marLeft w:val="640"/>
          <w:marRight w:val="0"/>
          <w:marTop w:val="0"/>
          <w:marBottom w:val="0"/>
          <w:divBdr>
            <w:top w:val="none" w:sz="0" w:space="0" w:color="auto"/>
            <w:left w:val="none" w:sz="0" w:space="0" w:color="auto"/>
            <w:bottom w:val="none" w:sz="0" w:space="0" w:color="auto"/>
            <w:right w:val="none" w:sz="0" w:space="0" w:color="auto"/>
          </w:divBdr>
        </w:div>
        <w:div w:id="1009217734">
          <w:marLeft w:val="640"/>
          <w:marRight w:val="0"/>
          <w:marTop w:val="0"/>
          <w:marBottom w:val="0"/>
          <w:divBdr>
            <w:top w:val="none" w:sz="0" w:space="0" w:color="auto"/>
            <w:left w:val="none" w:sz="0" w:space="0" w:color="auto"/>
            <w:bottom w:val="none" w:sz="0" w:space="0" w:color="auto"/>
            <w:right w:val="none" w:sz="0" w:space="0" w:color="auto"/>
          </w:divBdr>
        </w:div>
        <w:div w:id="2035382220">
          <w:marLeft w:val="640"/>
          <w:marRight w:val="0"/>
          <w:marTop w:val="0"/>
          <w:marBottom w:val="0"/>
          <w:divBdr>
            <w:top w:val="none" w:sz="0" w:space="0" w:color="auto"/>
            <w:left w:val="none" w:sz="0" w:space="0" w:color="auto"/>
            <w:bottom w:val="none" w:sz="0" w:space="0" w:color="auto"/>
            <w:right w:val="none" w:sz="0" w:space="0" w:color="auto"/>
          </w:divBdr>
        </w:div>
        <w:div w:id="1920481753">
          <w:marLeft w:val="640"/>
          <w:marRight w:val="0"/>
          <w:marTop w:val="0"/>
          <w:marBottom w:val="0"/>
          <w:divBdr>
            <w:top w:val="none" w:sz="0" w:space="0" w:color="auto"/>
            <w:left w:val="none" w:sz="0" w:space="0" w:color="auto"/>
            <w:bottom w:val="none" w:sz="0" w:space="0" w:color="auto"/>
            <w:right w:val="none" w:sz="0" w:space="0" w:color="auto"/>
          </w:divBdr>
        </w:div>
        <w:div w:id="1191065237">
          <w:marLeft w:val="640"/>
          <w:marRight w:val="0"/>
          <w:marTop w:val="0"/>
          <w:marBottom w:val="0"/>
          <w:divBdr>
            <w:top w:val="none" w:sz="0" w:space="0" w:color="auto"/>
            <w:left w:val="none" w:sz="0" w:space="0" w:color="auto"/>
            <w:bottom w:val="none" w:sz="0" w:space="0" w:color="auto"/>
            <w:right w:val="none" w:sz="0" w:space="0" w:color="auto"/>
          </w:divBdr>
        </w:div>
        <w:div w:id="2005543627">
          <w:marLeft w:val="640"/>
          <w:marRight w:val="0"/>
          <w:marTop w:val="0"/>
          <w:marBottom w:val="0"/>
          <w:divBdr>
            <w:top w:val="none" w:sz="0" w:space="0" w:color="auto"/>
            <w:left w:val="none" w:sz="0" w:space="0" w:color="auto"/>
            <w:bottom w:val="none" w:sz="0" w:space="0" w:color="auto"/>
            <w:right w:val="none" w:sz="0" w:space="0" w:color="auto"/>
          </w:divBdr>
        </w:div>
        <w:div w:id="1311254903">
          <w:marLeft w:val="640"/>
          <w:marRight w:val="0"/>
          <w:marTop w:val="0"/>
          <w:marBottom w:val="0"/>
          <w:divBdr>
            <w:top w:val="none" w:sz="0" w:space="0" w:color="auto"/>
            <w:left w:val="none" w:sz="0" w:space="0" w:color="auto"/>
            <w:bottom w:val="none" w:sz="0" w:space="0" w:color="auto"/>
            <w:right w:val="none" w:sz="0" w:space="0" w:color="auto"/>
          </w:divBdr>
        </w:div>
        <w:div w:id="1394087361">
          <w:marLeft w:val="640"/>
          <w:marRight w:val="0"/>
          <w:marTop w:val="0"/>
          <w:marBottom w:val="0"/>
          <w:divBdr>
            <w:top w:val="none" w:sz="0" w:space="0" w:color="auto"/>
            <w:left w:val="none" w:sz="0" w:space="0" w:color="auto"/>
            <w:bottom w:val="none" w:sz="0" w:space="0" w:color="auto"/>
            <w:right w:val="none" w:sz="0" w:space="0" w:color="auto"/>
          </w:divBdr>
        </w:div>
        <w:div w:id="201793378">
          <w:marLeft w:val="640"/>
          <w:marRight w:val="0"/>
          <w:marTop w:val="0"/>
          <w:marBottom w:val="0"/>
          <w:divBdr>
            <w:top w:val="none" w:sz="0" w:space="0" w:color="auto"/>
            <w:left w:val="none" w:sz="0" w:space="0" w:color="auto"/>
            <w:bottom w:val="none" w:sz="0" w:space="0" w:color="auto"/>
            <w:right w:val="none" w:sz="0" w:space="0" w:color="auto"/>
          </w:divBdr>
        </w:div>
        <w:div w:id="362172284">
          <w:marLeft w:val="640"/>
          <w:marRight w:val="0"/>
          <w:marTop w:val="0"/>
          <w:marBottom w:val="0"/>
          <w:divBdr>
            <w:top w:val="none" w:sz="0" w:space="0" w:color="auto"/>
            <w:left w:val="none" w:sz="0" w:space="0" w:color="auto"/>
            <w:bottom w:val="none" w:sz="0" w:space="0" w:color="auto"/>
            <w:right w:val="none" w:sz="0" w:space="0" w:color="auto"/>
          </w:divBdr>
        </w:div>
        <w:div w:id="1819689670">
          <w:marLeft w:val="640"/>
          <w:marRight w:val="0"/>
          <w:marTop w:val="0"/>
          <w:marBottom w:val="0"/>
          <w:divBdr>
            <w:top w:val="none" w:sz="0" w:space="0" w:color="auto"/>
            <w:left w:val="none" w:sz="0" w:space="0" w:color="auto"/>
            <w:bottom w:val="none" w:sz="0" w:space="0" w:color="auto"/>
            <w:right w:val="none" w:sz="0" w:space="0" w:color="auto"/>
          </w:divBdr>
        </w:div>
        <w:div w:id="874074811">
          <w:marLeft w:val="640"/>
          <w:marRight w:val="0"/>
          <w:marTop w:val="0"/>
          <w:marBottom w:val="0"/>
          <w:divBdr>
            <w:top w:val="none" w:sz="0" w:space="0" w:color="auto"/>
            <w:left w:val="none" w:sz="0" w:space="0" w:color="auto"/>
            <w:bottom w:val="none" w:sz="0" w:space="0" w:color="auto"/>
            <w:right w:val="none" w:sz="0" w:space="0" w:color="auto"/>
          </w:divBdr>
        </w:div>
        <w:div w:id="2128622200">
          <w:marLeft w:val="640"/>
          <w:marRight w:val="0"/>
          <w:marTop w:val="0"/>
          <w:marBottom w:val="0"/>
          <w:divBdr>
            <w:top w:val="none" w:sz="0" w:space="0" w:color="auto"/>
            <w:left w:val="none" w:sz="0" w:space="0" w:color="auto"/>
            <w:bottom w:val="none" w:sz="0" w:space="0" w:color="auto"/>
            <w:right w:val="none" w:sz="0" w:space="0" w:color="auto"/>
          </w:divBdr>
        </w:div>
        <w:div w:id="1221793901">
          <w:marLeft w:val="640"/>
          <w:marRight w:val="0"/>
          <w:marTop w:val="0"/>
          <w:marBottom w:val="0"/>
          <w:divBdr>
            <w:top w:val="none" w:sz="0" w:space="0" w:color="auto"/>
            <w:left w:val="none" w:sz="0" w:space="0" w:color="auto"/>
            <w:bottom w:val="none" w:sz="0" w:space="0" w:color="auto"/>
            <w:right w:val="none" w:sz="0" w:space="0" w:color="auto"/>
          </w:divBdr>
        </w:div>
        <w:div w:id="628320989">
          <w:marLeft w:val="640"/>
          <w:marRight w:val="0"/>
          <w:marTop w:val="0"/>
          <w:marBottom w:val="0"/>
          <w:divBdr>
            <w:top w:val="none" w:sz="0" w:space="0" w:color="auto"/>
            <w:left w:val="none" w:sz="0" w:space="0" w:color="auto"/>
            <w:bottom w:val="none" w:sz="0" w:space="0" w:color="auto"/>
            <w:right w:val="none" w:sz="0" w:space="0" w:color="auto"/>
          </w:divBdr>
        </w:div>
        <w:div w:id="1237934348">
          <w:marLeft w:val="640"/>
          <w:marRight w:val="0"/>
          <w:marTop w:val="0"/>
          <w:marBottom w:val="0"/>
          <w:divBdr>
            <w:top w:val="none" w:sz="0" w:space="0" w:color="auto"/>
            <w:left w:val="none" w:sz="0" w:space="0" w:color="auto"/>
            <w:bottom w:val="none" w:sz="0" w:space="0" w:color="auto"/>
            <w:right w:val="none" w:sz="0" w:space="0" w:color="auto"/>
          </w:divBdr>
        </w:div>
        <w:div w:id="693114724">
          <w:marLeft w:val="640"/>
          <w:marRight w:val="0"/>
          <w:marTop w:val="0"/>
          <w:marBottom w:val="0"/>
          <w:divBdr>
            <w:top w:val="none" w:sz="0" w:space="0" w:color="auto"/>
            <w:left w:val="none" w:sz="0" w:space="0" w:color="auto"/>
            <w:bottom w:val="none" w:sz="0" w:space="0" w:color="auto"/>
            <w:right w:val="none" w:sz="0" w:space="0" w:color="auto"/>
          </w:divBdr>
        </w:div>
        <w:div w:id="1874808591">
          <w:marLeft w:val="640"/>
          <w:marRight w:val="0"/>
          <w:marTop w:val="0"/>
          <w:marBottom w:val="0"/>
          <w:divBdr>
            <w:top w:val="none" w:sz="0" w:space="0" w:color="auto"/>
            <w:left w:val="none" w:sz="0" w:space="0" w:color="auto"/>
            <w:bottom w:val="none" w:sz="0" w:space="0" w:color="auto"/>
            <w:right w:val="none" w:sz="0" w:space="0" w:color="auto"/>
          </w:divBdr>
        </w:div>
        <w:div w:id="455831286">
          <w:marLeft w:val="640"/>
          <w:marRight w:val="0"/>
          <w:marTop w:val="0"/>
          <w:marBottom w:val="0"/>
          <w:divBdr>
            <w:top w:val="none" w:sz="0" w:space="0" w:color="auto"/>
            <w:left w:val="none" w:sz="0" w:space="0" w:color="auto"/>
            <w:bottom w:val="none" w:sz="0" w:space="0" w:color="auto"/>
            <w:right w:val="none" w:sz="0" w:space="0" w:color="auto"/>
          </w:divBdr>
        </w:div>
        <w:div w:id="18702631">
          <w:marLeft w:val="640"/>
          <w:marRight w:val="0"/>
          <w:marTop w:val="0"/>
          <w:marBottom w:val="0"/>
          <w:divBdr>
            <w:top w:val="none" w:sz="0" w:space="0" w:color="auto"/>
            <w:left w:val="none" w:sz="0" w:space="0" w:color="auto"/>
            <w:bottom w:val="none" w:sz="0" w:space="0" w:color="auto"/>
            <w:right w:val="none" w:sz="0" w:space="0" w:color="auto"/>
          </w:divBdr>
        </w:div>
        <w:div w:id="811677485">
          <w:marLeft w:val="640"/>
          <w:marRight w:val="0"/>
          <w:marTop w:val="0"/>
          <w:marBottom w:val="0"/>
          <w:divBdr>
            <w:top w:val="none" w:sz="0" w:space="0" w:color="auto"/>
            <w:left w:val="none" w:sz="0" w:space="0" w:color="auto"/>
            <w:bottom w:val="none" w:sz="0" w:space="0" w:color="auto"/>
            <w:right w:val="none" w:sz="0" w:space="0" w:color="auto"/>
          </w:divBdr>
        </w:div>
        <w:div w:id="1542863014">
          <w:marLeft w:val="640"/>
          <w:marRight w:val="0"/>
          <w:marTop w:val="0"/>
          <w:marBottom w:val="0"/>
          <w:divBdr>
            <w:top w:val="none" w:sz="0" w:space="0" w:color="auto"/>
            <w:left w:val="none" w:sz="0" w:space="0" w:color="auto"/>
            <w:bottom w:val="none" w:sz="0" w:space="0" w:color="auto"/>
            <w:right w:val="none" w:sz="0" w:space="0" w:color="auto"/>
          </w:divBdr>
        </w:div>
        <w:div w:id="1315447623">
          <w:marLeft w:val="640"/>
          <w:marRight w:val="0"/>
          <w:marTop w:val="0"/>
          <w:marBottom w:val="0"/>
          <w:divBdr>
            <w:top w:val="none" w:sz="0" w:space="0" w:color="auto"/>
            <w:left w:val="none" w:sz="0" w:space="0" w:color="auto"/>
            <w:bottom w:val="none" w:sz="0" w:space="0" w:color="auto"/>
            <w:right w:val="none" w:sz="0" w:space="0" w:color="auto"/>
          </w:divBdr>
        </w:div>
        <w:div w:id="1924992653">
          <w:marLeft w:val="640"/>
          <w:marRight w:val="0"/>
          <w:marTop w:val="0"/>
          <w:marBottom w:val="0"/>
          <w:divBdr>
            <w:top w:val="none" w:sz="0" w:space="0" w:color="auto"/>
            <w:left w:val="none" w:sz="0" w:space="0" w:color="auto"/>
            <w:bottom w:val="none" w:sz="0" w:space="0" w:color="auto"/>
            <w:right w:val="none" w:sz="0" w:space="0" w:color="auto"/>
          </w:divBdr>
        </w:div>
        <w:div w:id="1259213414">
          <w:marLeft w:val="640"/>
          <w:marRight w:val="0"/>
          <w:marTop w:val="0"/>
          <w:marBottom w:val="0"/>
          <w:divBdr>
            <w:top w:val="none" w:sz="0" w:space="0" w:color="auto"/>
            <w:left w:val="none" w:sz="0" w:space="0" w:color="auto"/>
            <w:bottom w:val="none" w:sz="0" w:space="0" w:color="auto"/>
            <w:right w:val="none" w:sz="0" w:space="0" w:color="auto"/>
          </w:divBdr>
        </w:div>
        <w:div w:id="1747919472">
          <w:marLeft w:val="640"/>
          <w:marRight w:val="0"/>
          <w:marTop w:val="0"/>
          <w:marBottom w:val="0"/>
          <w:divBdr>
            <w:top w:val="none" w:sz="0" w:space="0" w:color="auto"/>
            <w:left w:val="none" w:sz="0" w:space="0" w:color="auto"/>
            <w:bottom w:val="none" w:sz="0" w:space="0" w:color="auto"/>
            <w:right w:val="none" w:sz="0" w:space="0" w:color="auto"/>
          </w:divBdr>
        </w:div>
        <w:div w:id="790055751">
          <w:marLeft w:val="640"/>
          <w:marRight w:val="0"/>
          <w:marTop w:val="0"/>
          <w:marBottom w:val="0"/>
          <w:divBdr>
            <w:top w:val="none" w:sz="0" w:space="0" w:color="auto"/>
            <w:left w:val="none" w:sz="0" w:space="0" w:color="auto"/>
            <w:bottom w:val="none" w:sz="0" w:space="0" w:color="auto"/>
            <w:right w:val="none" w:sz="0" w:space="0" w:color="auto"/>
          </w:divBdr>
        </w:div>
        <w:div w:id="1896623750">
          <w:marLeft w:val="640"/>
          <w:marRight w:val="0"/>
          <w:marTop w:val="0"/>
          <w:marBottom w:val="0"/>
          <w:divBdr>
            <w:top w:val="none" w:sz="0" w:space="0" w:color="auto"/>
            <w:left w:val="none" w:sz="0" w:space="0" w:color="auto"/>
            <w:bottom w:val="none" w:sz="0" w:space="0" w:color="auto"/>
            <w:right w:val="none" w:sz="0" w:space="0" w:color="auto"/>
          </w:divBdr>
        </w:div>
        <w:div w:id="1455059796">
          <w:marLeft w:val="640"/>
          <w:marRight w:val="0"/>
          <w:marTop w:val="0"/>
          <w:marBottom w:val="0"/>
          <w:divBdr>
            <w:top w:val="none" w:sz="0" w:space="0" w:color="auto"/>
            <w:left w:val="none" w:sz="0" w:space="0" w:color="auto"/>
            <w:bottom w:val="none" w:sz="0" w:space="0" w:color="auto"/>
            <w:right w:val="none" w:sz="0" w:space="0" w:color="auto"/>
          </w:divBdr>
        </w:div>
        <w:div w:id="209652968">
          <w:marLeft w:val="640"/>
          <w:marRight w:val="0"/>
          <w:marTop w:val="0"/>
          <w:marBottom w:val="0"/>
          <w:divBdr>
            <w:top w:val="none" w:sz="0" w:space="0" w:color="auto"/>
            <w:left w:val="none" w:sz="0" w:space="0" w:color="auto"/>
            <w:bottom w:val="none" w:sz="0" w:space="0" w:color="auto"/>
            <w:right w:val="none" w:sz="0" w:space="0" w:color="auto"/>
          </w:divBdr>
        </w:div>
        <w:div w:id="813834080">
          <w:marLeft w:val="640"/>
          <w:marRight w:val="0"/>
          <w:marTop w:val="0"/>
          <w:marBottom w:val="0"/>
          <w:divBdr>
            <w:top w:val="none" w:sz="0" w:space="0" w:color="auto"/>
            <w:left w:val="none" w:sz="0" w:space="0" w:color="auto"/>
            <w:bottom w:val="none" w:sz="0" w:space="0" w:color="auto"/>
            <w:right w:val="none" w:sz="0" w:space="0" w:color="auto"/>
          </w:divBdr>
        </w:div>
        <w:div w:id="1148281333">
          <w:marLeft w:val="640"/>
          <w:marRight w:val="0"/>
          <w:marTop w:val="0"/>
          <w:marBottom w:val="0"/>
          <w:divBdr>
            <w:top w:val="none" w:sz="0" w:space="0" w:color="auto"/>
            <w:left w:val="none" w:sz="0" w:space="0" w:color="auto"/>
            <w:bottom w:val="none" w:sz="0" w:space="0" w:color="auto"/>
            <w:right w:val="none" w:sz="0" w:space="0" w:color="auto"/>
          </w:divBdr>
        </w:div>
        <w:div w:id="399837689">
          <w:marLeft w:val="640"/>
          <w:marRight w:val="0"/>
          <w:marTop w:val="0"/>
          <w:marBottom w:val="0"/>
          <w:divBdr>
            <w:top w:val="none" w:sz="0" w:space="0" w:color="auto"/>
            <w:left w:val="none" w:sz="0" w:space="0" w:color="auto"/>
            <w:bottom w:val="none" w:sz="0" w:space="0" w:color="auto"/>
            <w:right w:val="none" w:sz="0" w:space="0" w:color="auto"/>
          </w:divBdr>
        </w:div>
        <w:div w:id="718751125">
          <w:marLeft w:val="640"/>
          <w:marRight w:val="0"/>
          <w:marTop w:val="0"/>
          <w:marBottom w:val="0"/>
          <w:divBdr>
            <w:top w:val="none" w:sz="0" w:space="0" w:color="auto"/>
            <w:left w:val="none" w:sz="0" w:space="0" w:color="auto"/>
            <w:bottom w:val="none" w:sz="0" w:space="0" w:color="auto"/>
            <w:right w:val="none" w:sz="0" w:space="0" w:color="auto"/>
          </w:divBdr>
        </w:div>
        <w:div w:id="2136486049">
          <w:marLeft w:val="640"/>
          <w:marRight w:val="0"/>
          <w:marTop w:val="0"/>
          <w:marBottom w:val="0"/>
          <w:divBdr>
            <w:top w:val="none" w:sz="0" w:space="0" w:color="auto"/>
            <w:left w:val="none" w:sz="0" w:space="0" w:color="auto"/>
            <w:bottom w:val="none" w:sz="0" w:space="0" w:color="auto"/>
            <w:right w:val="none" w:sz="0" w:space="0" w:color="auto"/>
          </w:divBdr>
        </w:div>
      </w:divsChild>
    </w:div>
    <w:div w:id="639455055">
      <w:bodyDiv w:val="1"/>
      <w:marLeft w:val="0"/>
      <w:marRight w:val="0"/>
      <w:marTop w:val="0"/>
      <w:marBottom w:val="0"/>
      <w:divBdr>
        <w:top w:val="none" w:sz="0" w:space="0" w:color="auto"/>
        <w:left w:val="none" w:sz="0" w:space="0" w:color="auto"/>
        <w:bottom w:val="none" w:sz="0" w:space="0" w:color="auto"/>
        <w:right w:val="none" w:sz="0" w:space="0" w:color="auto"/>
      </w:divBdr>
    </w:div>
    <w:div w:id="640227750">
      <w:bodyDiv w:val="1"/>
      <w:marLeft w:val="0"/>
      <w:marRight w:val="0"/>
      <w:marTop w:val="0"/>
      <w:marBottom w:val="0"/>
      <w:divBdr>
        <w:top w:val="none" w:sz="0" w:space="0" w:color="auto"/>
        <w:left w:val="none" w:sz="0" w:space="0" w:color="auto"/>
        <w:bottom w:val="none" w:sz="0" w:space="0" w:color="auto"/>
        <w:right w:val="none" w:sz="0" w:space="0" w:color="auto"/>
      </w:divBdr>
      <w:divsChild>
        <w:div w:id="555969558">
          <w:marLeft w:val="640"/>
          <w:marRight w:val="0"/>
          <w:marTop w:val="0"/>
          <w:marBottom w:val="0"/>
          <w:divBdr>
            <w:top w:val="none" w:sz="0" w:space="0" w:color="auto"/>
            <w:left w:val="none" w:sz="0" w:space="0" w:color="auto"/>
            <w:bottom w:val="none" w:sz="0" w:space="0" w:color="auto"/>
            <w:right w:val="none" w:sz="0" w:space="0" w:color="auto"/>
          </w:divBdr>
        </w:div>
        <w:div w:id="650601742">
          <w:marLeft w:val="640"/>
          <w:marRight w:val="0"/>
          <w:marTop w:val="0"/>
          <w:marBottom w:val="0"/>
          <w:divBdr>
            <w:top w:val="none" w:sz="0" w:space="0" w:color="auto"/>
            <w:left w:val="none" w:sz="0" w:space="0" w:color="auto"/>
            <w:bottom w:val="none" w:sz="0" w:space="0" w:color="auto"/>
            <w:right w:val="none" w:sz="0" w:space="0" w:color="auto"/>
          </w:divBdr>
        </w:div>
        <w:div w:id="1654946402">
          <w:marLeft w:val="640"/>
          <w:marRight w:val="0"/>
          <w:marTop w:val="0"/>
          <w:marBottom w:val="0"/>
          <w:divBdr>
            <w:top w:val="none" w:sz="0" w:space="0" w:color="auto"/>
            <w:left w:val="none" w:sz="0" w:space="0" w:color="auto"/>
            <w:bottom w:val="none" w:sz="0" w:space="0" w:color="auto"/>
            <w:right w:val="none" w:sz="0" w:space="0" w:color="auto"/>
          </w:divBdr>
        </w:div>
        <w:div w:id="905649787">
          <w:marLeft w:val="640"/>
          <w:marRight w:val="0"/>
          <w:marTop w:val="0"/>
          <w:marBottom w:val="0"/>
          <w:divBdr>
            <w:top w:val="none" w:sz="0" w:space="0" w:color="auto"/>
            <w:left w:val="none" w:sz="0" w:space="0" w:color="auto"/>
            <w:bottom w:val="none" w:sz="0" w:space="0" w:color="auto"/>
            <w:right w:val="none" w:sz="0" w:space="0" w:color="auto"/>
          </w:divBdr>
        </w:div>
        <w:div w:id="1687294773">
          <w:marLeft w:val="640"/>
          <w:marRight w:val="0"/>
          <w:marTop w:val="0"/>
          <w:marBottom w:val="0"/>
          <w:divBdr>
            <w:top w:val="none" w:sz="0" w:space="0" w:color="auto"/>
            <w:left w:val="none" w:sz="0" w:space="0" w:color="auto"/>
            <w:bottom w:val="none" w:sz="0" w:space="0" w:color="auto"/>
            <w:right w:val="none" w:sz="0" w:space="0" w:color="auto"/>
          </w:divBdr>
        </w:div>
        <w:div w:id="2007048545">
          <w:marLeft w:val="640"/>
          <w:marRight w:val="0"/>
          <w:marTop w:val="0"/>
          <w:marBottom w:val="0"/>
          <w:divBdr>
            <w:top w:val="none" w:sz="0" w:space="0" w:color="auto"/>
            <w:left w:val="none" w:sz="0" w:space="0" w:color="auto"/>
            <w:bottom w:val="none" w:sz="0" w:space="0" w:color="auto"/>
            <w:right w:val="none" w:sz="0" w:space="0" w:color="auto"/>
          </w:divBdr>
        </w:div>
        <w:div w:id="161892223">
          <w:marLeft w:val="640"/>
          <w:marRight w:val="0"/>
          <w:marTop w:val="0"/>
          <w:marBottom w:val="0"/>
          <w:divBdr>
            <w:top w:val="none" w:sz="0" w:space="0" w:color="auto"/>
            <w:left w:val="none" w:sz="0" w:space="0" w:color="auto"/>
            <w:bottom w:val="none" w:sz="0" w:space="0" w:color="auto"/>
            <w:right w:val="none" w:sz="0" w:space="0" w:color="auto"/>
          </w:divBdr>
        </w:div>
        <w:div w:id="1858420867">
          <w:marLeft w:val="640"/>
          <w:marRight w:val="0"/>
          <w:marTop w:val="0"/>
          <w:marBottom w:val="0"/>
          <w:divBdr>
            <w:top w:val="none" w:sz="0" w:space="0" w:color="auto"/>
            <w:left w:val="none" w:sz="0" w:space="0" w:color="auto"/>
            <w:bottom w:val="none" w:sz="0" w:space="0" w:color="auto"/>
            <w:right w:val="none" w:sz="0" w:space="0" w:color="auto"/>
          </w:divBdr>
        </w:div>
        <w:div w:id="139730891">
          <w:marLeft w:val="640"/>
          <w:marRight w:val="0"/>
          <w:marTop w:val="0"/>
          <w:marBottom w:val="0"/>
          <w:divBdr>
            <w:top w:val="none" w:sz="0" w:space="0" w:color="auto"/>
            <w:left w:val="none" w:sz="0" w:space="0" w:color="auto"/>
            <w:bottom w:val="none" w:sz="0" w:space="0" w:color="auto"/>
            <w:right w:val="none" w:sz="0" w:space="0" w:color="auto"/>
          </w:divBdr>
        </w:div>
        <w:div w:id="1015886429">
          <w:marLeft w:val="640"/>
          <w:marRight w:val="0"/>
          <w:marTop w:val="0"/>
          <w:marBottom w:val="0"/>
          <w:divBdr>
            <w:top w:val="none" w:sz="0" w:space="0" w:color="auto"/>
            <w:left w:val="none" w:sz="0" w:space="0" w:color="auto"/>
            <w:bottom w:val="none" w:sz="0" w:space="0" w:color="auto"/>
            <w:right w:val="none" w:sz="0" w:space="0" w:color="auto"/>
          </w:divBdr>
        </w:div>
        <w:div w:id="770129922">
          <w:marLeft w:val="640"/>
          <w:marRight w:val="0"/>
          <w:marTop w:val="0"/>
          <w:marBottom w:val="0"/>
          <w:divBdr>
            <w:top w:val="none" w:sz="0" w:space="0" w:color="auto"/>
            <w:left w:val="none" w:sz="0" w:space="0" w:color="auto"/>
            <w:bottom w:val="none" w:sz="0" w:space="0" w:color="auto"/>
            <w:right w:val="none" w:sz="0" w:space="0" w:color="auto"/>
          </w:divBdr>
        </w:div>
        <w:div w:id="785202423">
          <w:marLeft w:val="640"/>
          <w:marRight w:val="0"/>
          <w:marTop w:val="0"/>
          <w:marBottom w:val="0"/>
          <w:divBdr>
            <w:top w:val="none" w:sz="0" w:space="0" w:color="auto"/>
            <w:left w:val="none" w:sz="0" w:space="0" w:color="auto"/>
            <w:bottom w:val="none" w:sz="0" w:space="0" w:color="auto"/>
            <w:right w:val="none" w:sz="0" w:space="0" w:color="auto"/>
          </w:divBdr>
        </w:div>
        <w:div w:id="1604142591">
          <w:marLeft w:val="640"/>
          <w:marRight w:val="0"/>
          <w:marTop w:val="0"/>
          <w:marBottom w:val="0"/>
          <w:divBdr>
            <w:top w:val="none" w:sz="0" w:space="0" w:color="auto"/>
            <w:left w:val="none" w:sz="0" w:space="0" w:color="auto"/>
            <w:bottom w:val="none" w:sz="0" w:space="0" w:color="auto"/>
            <w:right w:val="none" w:sz="0" w:space="0" w:color="auto"/>
          </w:divBdr>
        </w:div>
        <w:div w:id="1818305792">
          <w:marLeft w:val="640"/>
          <w:marRight w:val="0"/>
          <w:marTop w:val="0"/>
          <w:marBottom w:val="0"/>
          <w:divBdr>
            <w:top w:val="none" w:sz="0" w:space="0" w:color="auto"/>
            <w:left w:val="none" w:sz="0" w:space="0" w:color="auto"/>
            <w:bottom w:val="none" w:sz="0" w:space="0" w:color="auto"/>
            <w:right w:val="none" w:sz="0" w:space="0" w:color="auto"/>
          </w:divBdr>
        </w:div>
        <w:div w:id="2077438949">
          <w:marLeft w:val="640"/>
          <w:marRight w:val="0"/>
          <w:marTop w:val="0"/>
          <w:marBottom w:val="0"/>
          <w:divBdr>
            <w:top w:val="none" w:sz="0" w:space="0" w:color="auto"/>
            <w:left w:val="none" w:sz="0" w:space="0" w:color="auto"/>
            <w:bottom w:val="none" w:sz="0" w:space="0" w:color="auto"/>
            <w:right w:val="none" w:sz="0" w:space="0" w:color="auto"/>
          </w:divBdr>
        </w:div>
        <w:div w:id="1942685819">
          <w:marLeft w:val="640"/>
          <w:marRight w:val="0"/>
          <w:marTop w:val="0"/>
          <w:marBottom w:val="0"/>
          <w:divBdr>
            <w:top w:val="none" w:sz="0" w:space="0" w:color="auto"/>
            <w:left w:val="none" w:sz="0" w:space="0" w:color="auto"/>
            <w:bottom w:val="none" w:sz="0" w:space="0" w:color="auto"/>
            <w:right w:val="none" w:sz="0" w:space="0" w:color="auto"/>
          </w:divBdr>
        </w:div>
        <w:div w:id="1333676239">
          <w:marLeft w:val="640"/>
          <w:marRight w:val="0"/>
          <w:marTop w:val="0"/>
          <w:marBottom w:val="0"/>
          <w:divBdr>
            <w:top w:val="none" w:sz="0" w:space="0" w:color="auto"/>
            <w:left w:val="none" w:sz="0" w:space="0" w:color="auto"/>
            <w:bottom w:val="none" w:sz="0" w:space="0" w:color="auto"/>
            <w:right w:val="none" w:sz="0" w:space="0" w:color="auto"/>
          </w:divBdr>
        </w:div>
        <w:div w:id="1574923702">
          <w:marLeft w:val="640"/>
          <w:marRight w:val="0"/>
          <w:marTop w:val="0"/>
          <w:marBottom w:val="0"/>
          <w:divBdr>
            <w:top w:val="none" w:sz="0" w:space="0" w:color="auto"/>
            <w:left w:val="none" w:sz="0" w:space="0" w:color="auto"/>
            <w:bottom w:val="none" w:sz="0" w:space="0" w:color="auto"/>
            <w:right w:val="none" w:sz="0" w:space="0" w:color="auto"/>
          </w:divBdr>
        </w:div>
        <w:div w:id="288171222">
          <w:marLeft w:val="640"/>
          <w:marRight w:val="0"/>
          <w:marTop w:val="0"/>
          <w:marBottom w:val="0"/>
          <w:divBdr>
            <w:top w:val="none" w:sz="0" w:space="0" w:color="auto"/>
            <w:left w:val="none" w:sz="0" w:space="0" w:color="auto"/>
            <w:bottom w:val="none" w:sz="0" w:space="0" w:color="auto"/>
            <w:right w:val="none" w:sz="0" w:space="0" w:color="auto"/>
          </w:divBdr>
        </w:div>
        <w:div w:id="849762043">
          <w:marLeft w:val="640"/>
          <w:marRight w:val="0"/>
          <w:marTop w:val="0"/>
          <w:marBottom w:val="0"/>
          <w:divBdr>
            <w:top w:val="none" w:sz="0" w:space="0" w:color="auto"/>
            <w:left w:val="none" w:sz="0" w:space="0" w:color="auto"/>
            <w:bottom w:val="none" w:sz="0" w:space="0" w:color="auto"/>
            <w:right w:val="none" w:sz="0" w:space="0" w:color="auto"/>
          </w:divBdr>
        </w:div>
        <w:div w:id="1876891293">
          <w:marLeft w:val="640"/>
          <w:marRight w:val="0"/>
          <w:marTop w:val="0"/>
          <w:marBottom w:val="0"/>
          <w:divBdr>
            <w:top w:val="none" w:sz="0" w:space="0" w:color="auto"/>
            <w:left w:val="none" w:sz="0" w:space="0" w:color="auto"/>
            <w:bottom w:val="none" w:sz="0" w:space="0" w:color="auto"/>
            <w:right w:val="none" w:sz="0" w:space="0" w:color="auto"/>
          </w:divBdr>
        </w:div>
        <w:div w:id="451441017">
          <w:marLeft w:val="640"/>
          <w:marRight w:val="0"/>
          <w:marTop w:val="0"/>
          <w:marBottom w:val="0"/>
          <w:divBdr>
            <w:top w:val="none" w:sz="0" w:space="0" w:color="auto"/>
            <w:left w:val="none" w:sz="0" w:space="0" w:color="auto"/>
            <w:bottom w:val="none" w:sz="0" w:space="0" w:color="auto"/>
            <w:right w:val="none" w:sz="0" w:space="0" w:color="auto"/>
          </w:divBdr>
        </w:div>
        <w:div w:id="1779984337">
          <w:marLeft w:val="640"/>
          <w:marRight w:val="0"/>
          <w:marTop w:val="0"/>
          <w:marBottom w:val="0"/>
          <w:divBdr>
            <w:top w:val="none" w:sz="0" w:space="0" w:color="auto"/>
            <w:left w:val="none" w:sz="0" w:space="0" w:color="auto"/>
            <w:bottom w:val="none" w:sz="0" w:space="0" w:color="auto"/>
            <w:right w:val="none" w:sz="0" w:space="0" w:color="auto"/>
          </w:divBdr>
        </w:div>
        <w:div w:id="1981761220">
          <w:marLeft w:val="640"/>
          <w:marRight w:val="0"/>
          <w:marTop w:val="0"/>
          <w:marBottom w:val="0"/>
          <w:divBdr>
            <w:top w:val="none" w:sz="0" w:space="0" w:color="auto"/>
            <w:left w:val="none" w:sz="0" w:space="0" w:color="auto"/>
            <w:bottom w:val="none" w:sz="0" w:space="0" w:color="auto"/>
            <w:right w:val="none" w:sz="0" w:space="0" w:color="auto"/>
          </w:divBdr>
        </w:div>
        <w:div w:id="1853295056">
          <w:marLeft w:val="640"/>
          <w:marRight w:val="0"/>
          <w:marTop w:val="0"/>
          <w:marBottom w:val="0"/>
          <w:divBdr>
            <w:top w:val="none" w:sz="0" w:space="0" w:color="auto"/>
            <w:left w:val="none" w:sz="0" w:space="0" w:color="auto"/>
            <w:bottom w:val="none" w:sz="0" w:space="0" w:color="auto"/>
            <w:right w:val="none" w:sz="0" w:space="0" w:color="auto"/>
          </w:divBdr>
        </w:div>
        <w:div w:id="1815681841">
          <w:marLeft w:val="640"/>
          <w:marRight w:val="0"/>
          <w:marTop w:val="0"/>
          <w:marBottom w:val="0"/>
          <w:divBdr>
            <w:top w:val="none" w:sz="0" w:space="0" w:color="auto"/>
            <w:left w:val="none" w:sz="0" w:space="0" w:color="auto"/>
            <w:bottom w:val="none" w:sz="0" w:space="0" w:color="auto"/>
            <w:right w:val="none" w:sz="0" w:space="0" w:color="auto"/>
          </w:divBdr>
        </w:div>
        <w:div w:id="1186671158">
          <w:marLeft w:val="640"/>
          <w:marRight w:val="0"/>
          <w:marTop w:val="0"/>
          <w:marBottom w:val="0"/>
          <w:divBdr>
            <w:top w:val="none" w:sz="0" w:space="0" w:color="auto"/>
            <w:left w:val="none" w:sz="0" w:space="0" w:color="auto"/>
            <w:bottom w:val="none" w:sz="0" w:space="0" w:color="auto"/>
            <w:right w:val="none" w:sz="0" w:space="0" w:color="auto"/>
          </w:divBdr>
        </w:div>
        <w:div w:id="2034378645">
          <w:marLeft w:val="640"/>
          <w:marRight w:val="0"/>
          <w:marTop w:val="0"/>
          <w:marBottom w:val="0"/>
          <w:divBdr>
            <w:top w:val="none" w:sz="0" w:space="0" w:color="auto"/>
            <w:left w:val="none" w:sz="0" w:space="0" w:color="auto"/>
            <w:bottom w:val="none" w:sz="0" w:space="0" w:color="auto"/>
            <w:right w:val="none" w:sz="0" w:space="0" w:color="auto"/>
          </w:divBdr>
        </w:div>
        <w:div w:id="116726175">
          <w:marLeft w:val="640"/>
          <w:marRight w:val="0"/>
          <w:marTop w:val="0"/>
          <w:marBottom w:val="0"/>
          <w:divBdr>
            <w:top w:val="none" w:sz="0" w:space="0" w:color="auto"/>
            <w:left w:val="none" w:sz="0" w:space="0" w:color="auto"/>
            <w:bottom w:val="none" w:sz="0" w:space="0" w:color="auto"/>
            <w:right w:val="none" w:sz="0" w:space="0" w:color="auto"/>
          </w:divBdr>
        </w:div>
        <w:div w:id="119033873">
          <w:marLeft w:val="640"/>
          <w:marRight w:val="0"/>
          <w:marTop w:val="0"/>
          <w:marBottom w:val="0"/>
          <w:divBdr>
            <w:top w:val="none" w:sz="0" w:space="0" w:color="auto"/>
            <w:left w:val="none" w:sz="0" w:space="0" w:color="auto"/>
            <w:bottom w:val="none" w:sz="0" w:space="0" w:color="auto"/>
            <w:right w:val="none" w:sz="0" w:space="0" w:color="auto"/>
          </w:divBdr>
        </w:div>
        <w:div w:id="764765078">
          <w:marLeft w:val="640"/>
          <w:marRight w:val="0"/>
          <w:marTop w:val="0"/>
          <w:marBottom w:val="0"/>
          <w:divBdr>
            <w:top w:val="none" w:sz="0" w:space="0" w:color="auto"/>
            <w:left w:val="none" w:sz="0" w:space="0" w:color="auto"/>
            <w:bottom w:val="none" w:sz="0" w:space="0" w:color="auto"/>
            <w:right w:val="none" w:sz="0" w:space="0" w:color="auto"/>
          </w:divBdr>
        </w:div>
        <w:div w:id="443574797">
          <w:marLeft w:val="640"/>
          <w:marRight w:val="0"/>
          <w:marTop w:val="0"/>
          <w:marBottom w:val="0"/>
          <w:divBdr>
            <w:top w:val="none" w:sz="0" w:space="0" w:color="auto"/>
            <w:left w:val="none" w:sz="0" w:space="0" w:color="auto"/>
            <w:bottom w:val="none" w:sz="0" w:space="0" w:color="auto"/>
            <w:right w:val="none" w:sz="0" w:space="0" w:color="auto"/>
          </w:divBdr>
        </w:div>
      </w:divsChild>
    </w:div>
    <w:div w:id="643193624">
      <w:bodyDiv w:val="1"/>
      <w:marLeft w:val="0"/>
      <w:marRight w:val="0"/>
      <w:marTop w:val="0"/>
      <w:marBottom w:val="0"/>
      <w:divBdr>
        <w:top w:val="none" w:sz="0" w:space="0" w:color="auto"/>
        <w:left w:val="none" w:sz="0" w:space="0" w:color="auto"/>
        <w:bottom w:val="none" w:sz="0" w:space="0" w:color="auto"/>
        <w:right w:val="none" w:sz="0" w:space="0" w:color="auto"/>
      </w:divBdr>
      <w:divsChild>
        <w:div w:id="1413315418">
          <w:marLeft w:val="640"/>
          <w:marRight w:val="0"/>
          <w:marTop w:val="0"/>
          <w:marBottom w:val="0"/>
          <w:divBdr>
            <w:top w:val="none" w:sz="0" w:space="0" w:color="auto"/>
            <w:left w:val="none" w:sz="0" w:space="0" w:color="auto"/>
            <w:bottom w:val="none" w:sz="0" w:space="0" w:color="auto"/>
            <w:right w:val="none" w:sz="0" w:space="0" w:color="auto"/>
          </w:divBdr>
        </w:div>
        <w:div w:id="1165316839">
          <w:marLeft w:val="640"/>
          <w:marRight w:val="0"/>
          <w:marTop w:val="0"/>
          <w:marBottom w:val="0"/>
          <w:divBdr>
            <w:top w:val="none" w:sz="0" w:space="0" w:color="auto"/>
            <w:left w:val="none" w:sz="0" w:space="0" w:color="auto"/>
            <w:bottom w:val="none" w:sz="0" w:space="0" w:color="auto"/>
            <w:right w:val="none" w:sz="0" w:space="0" w:color="auto"/>
          </w:divBdr>
        </w:div>
        <w:div w:id="98843707">
          <w:marLeft w:val="640"/>
          <w:marRight w:val="0"/>
          <w:marTop w:val="0"/>
          <w:marBottom w:val="0"/>
          <w:divBdr>
            <w:top w:val="none" w:sz="0" w:space="0" w:color="auto"/>
            <w:left w:val="none" w:sz="0" w:space="0" w:color="auto"/>
            <w:bottom w:val="none" w:sz="0" w:space="0" w:color="auto"/>
            <w:right w:val="none" w:sz="0" w:space="0" w:color="auto"/>
          </w:divBdr>
        </w:div>
        <w:div w:id="1217468486">
          <w:marLeft w:val="640"/>
          <w:marRight w:val="0"/>
          <w:marTop w:val="0"/>
          <w:marBottom w:val="0"/>
          <w:divBdr>
            <w:top w:val="none" w:sz="0" w:space="0" w:color="auto"/>
            <w:left w:val="none" w:sz="0" w:space="0" w:color="auto"/>
            <w:bottom w:val="none" w:sz="0" w:space="0" w:color="auto"/>
            <w:right w:val="none" w:sz="0" w:space="0" w:color="auto"/>
          </w:divBdr>
        </w:div>
        <w:div w:id="1189030644">
          <w:marLeft w:val="640"/>
          <w:marRight w:val="0"/>
          <w:marTop w:val="0"/>
          <w:marBottom w:val="0"/>
          <w:divBdr>
            <w:top w:val="none" w:sz="0" w:space="0" w:color="auto"/>
            <w:left w:val="none" w:sz="0" w:space="0" w:color="auto"/>
            <w:bottom w:val="none" w:sz="0" w:space="0" w:color="auto"/>
            <w:right w:val="none" w:sz="0" w:space="0" w:color="auto"/>
          </w:divBdr>
        </w:div>
        <w:div w:id="1818910543">
          <w:marLeft w:val="640"/>
          <w:marRight w:val="0"/>
          <w:marTop w:val="0"/>
          <w:marBottom w:val="0"/>
          <w:divBdr>
            <w:top w:val="none" w:sz="0" w:space="0" w:color="auto"/>
            <w:left w:val="none" w:sz="0" w:space="0" w:color="auto"/>
            <w:bottom w:val="none" w:sz="0" w:space="0" w:color="auto"/>
            <w:right w:val="none" w:sz="0" w:space="0" w:color="auto"/>
          </w:divBdr>
        </w:div>
        <w:div w:id="1920019368">
          <w:marLeft w:val="640"/>
          <w:marRight w:val="0"/>
          <w:marTop w:val="0"/>
          <w:marBottom w:val="0"/>
          <w:divBdr>
            <w:top w:val="none" w:sz="0" w:space="0" w:color="auto"/>
            <w:left w:val="none" w:sz="0" w:space="0" w:color="auto"/>
            <w:bottom w:val="none" w:sz="0" w:space="0" w:color="auto"/>
            <w:right w:val="none" w:sz="0" w:space="0" w:color="auto"/>
          </w:divBdr>
        </w:div>
        <w:div w:id="1360398509">
          <w:marLeft w:val="640"/>
          <w:marRight w:val="0"/>
          <w:marTop w:val="0"/>
          <w:marBottom w:val="0"/>
          <w:divBdr>
            <w:top w:val="none" w:sz="0" w:space="0" w:color="auto"/>
            <w:left w:val="none" w:sz="0" w:space="0" w:color="auto"/>
            <w:bottom w:val="none" w:sz="0" w:space="0" w:color="auto"/>
            <w:right w:val="none" w:sz="0" w:space="0" w:color="auto"/>
          </w:divBdr>
        </w:div>
        <w:div w:id="1442607899">
          <w:marLeft w:val="640"/>
          <w:marRight w:val="0"/>
          <w:marTop w:val="0"/>
          <w:marBottom w:val="0"/>
          <w:divBdr>
            <w:top w:val="none" w:sz="0" w:space="0" w:color="auto"/>
            <w:left w:val="none" w:sz="0" w:space="0" w:color="auto"/>
            <w:bottom w:val="none" w:sz="0" w:space="0" w:color="auto"/>
            <w:right w:val="none" w:sz="0" w:space="0" w:color="auto"/>
          </w:divBdr>
        </w:div>
        <w:div w:id="2035110788">
          <w:marLeft w:val="640"/>
          <w:marRight w:val="0"/>
          <w:marTop w:val="0"/>
          <w:marBottom w:val="0"/>
          <w:divBdr>
            <w:top w:val="none" w:sz="0" w:space="0" w:color="auto"/>
            <w:left w:val="none" w:sz="0" w:space="0" w:color="auto"/>
            <w:bottom w:val="none" w:sz="0" w:space="0" w:color="auto"/>
            <w:right w:val="none" w:sz="0" w:space="0" w:color="auto"/>
          </w:divBdr>
        </w:div>
        <w:div w:id="223370058">
          <w:marLeft w:val="640"/>
          <w:marRight w:val="0"/>
          <w:marTop w:val="0"/>
          <w:marBottom w:val="0"/>
          <w:divBdr>
            <w:top w:val="none" w:sz="0" w:space="0" w:color="auto"/>
            <w:left w:val="none" w:sz="0" w:space="0" w:color="auto"/>
            <w:bottom w:val="none" w:sz="0" w:space="0" w:color="auto"/>
            <w:right w:val="none" w:sz="0" w:space="0" w:color="auto"/>
          </w:divBdr>
        </w:div>
        <w:div w:id="920141025">
          <w:marLeft w:val="640"/>
          <w:marRight w:val="0"/>
          <w:marTop w:val="0"/>
          <w:marBottom w:val="0"/>
          <w:divBdr>
            <w:top w:val="none" w:sz="0" w:space="0" w:color="auto"/>
            <w:left w:val="none" w:sz="0" w:space="0" w:color="auto"/>
            <w:bottom w:val="none" w:sz="0" w:space="0" w:color="auto"/>
            <w:right w:val="none" w:sz="0" w:space="0" w:color="auto"/>
          </w:divBdr>
        </w:div>
        <w:div w:id="791872924">
          <w:marLeft w:val="640"/>
          <w:marRight w:val="0"/>
          <w:marTop w:val="0"/>
          <w:marBottom w:val="0"/>
          <w:divBdr>
            <w:top w:val="none" w:sz="0" w:space="0" w:color="auto"/>
            <w:left w:val="none" w:sz="0" w:space="0" w:color="auto"/>
            <w:bottom w:val="none" w:sz="0" w:space="0" w:color="auto"/>
            <w:right w:val="none" w:sz="0" w:space="0" w:color="auto"/>
          </w:divBdr>
        </w:div>
        <w:div w:id="907883079">
          <w:marLeft w:val="640"/>
          <w:marRight w:val="0"/>
          <w:marTop w:val="0"/>
          <w:marBottom w:val="0"/>
          <w:divBdr>
            <w:top w:val="none" w:sz="0" w:space="0" w:color="auto"/>
            <w:left w:val="none" w:sz="0" w:space="0" w:color="auto"/>
            <w:bottom w:val="none" w:sz="0" w:space="0" w:color="auto"/>
            <w:right w:val="none" w:sz="0" w:space="0" w:color="auto"/>
          </w:divBdr>
        </w:div>
        <w:div w:id="1728646632">
          <w:marLeft w:val="640"/>
          <w:marRight w:val="0"/>
          <w:marTop w:val="0"/>
          <w:marBottom w:val="0"/>
          <w:divBdr>
            <w:top w:val="none" w:sz="0" w:space="0" w:color="auto"/>
            <w:left w:val="none" w:sz="0" w:space="0" w:color="auto"/>
            <w:bottom w:val="none" w:sz="0" w:space="0" w:color="auto"/>
            <w:right w:val="none" w:sz="0" w:space="0" w:color="auto"/>
          </w:divBdr>
        </w:div>
        <w:div w:id="2010474244">
          <w:marLeft w:val="640"/>
          <w:marRight w:val="0"/>
          <w:marTop w:val="0"/>
          <w:marBottom w:val="0"/>
          <w:divBdr>
            <w:top w:val="none" w:sz="0" w:space="0" w:color="auto"/>
            <w:left w:val="none" w:sz="0" w:space="0" w:color="auto"/>
            <w:bottom w:val="none" w:sz="0" w:space="0" w:color="auto"/>
            <w:right w:val="none" w:sz="0" w:space="0" w:color="auto"/>
          </w:divBdr>
        </w:div>
        <w:div w:id="819929935">
          <w:marLeft w:val="640"/>
          <w:marRight w:val="0"/>
          <w:marTop w:val="0"/>
          <w:marBottom w:val="0"/>
          <w:divBdr>
            <w:top w:val="none" w:sz="0" w:space="0" w:color="auto"/>
            <w:left w:val="none" w:sz="0" w:space="0" w:color="auto"/>
            <w:bottom w:val="none" w:sz="0" w:space="0" w:color="auto"/>
            <w:right w:val="none" w:sz="0" w:space="0" w:color="auto"/>
          </w:divBdr>
        </w:div>
        <w:div w:id="556279039">
          <w:marLeft w:val="640"/>
          <w:marRight w:val="0"/>
          <w:marTop w:val="0"/>
          <w:marBottom w:val="0"/>
          <w:divBdr>
            <w:top w:val="none" w:sz="0" w:space="0" w:color="auto"/>
            <w:left w:val="none" w:sz="0" w:space="0" w:color="auto"/>
            <w:bottom w:val="none" w:sz="0" w:space="0" w:color="auto"/>
            <w:right w:val="none" w:sz="0" w:space="0" w:color="auto"/>
          </w:divBdr>
        </w:div>
        <w:div w:id="1737700110">
          <w:marLeft w:val="640"/>
          <w:marRight w:val="0"/>
          <w:marTop w:val="0"/>
          <w:marBottom w:val="0"/>
          <w:divBdr>
            <w:top w:val="none" w:sz="0" w:space="0" w:color="auto"/>
            <w:left w:val="none" w:sz="0" w:space="0" w:color="auto"/>
            <w:bottom w:val="none" w:sz="0" w:space="0" w:color="auto"/>
            <w:right w:val="none" w:sz="0" w:space="0" w:color="auto"/>
          </w:divBdr>
        </w:div>
        <w:div w:id="841162515">
          <w:marLeft w:val="640"/>
          <w:marRight w:val="0"/>
          <w:marTop w:val="0"/>
          <w:marBottom w:val="0"/>
          <w:divBdr>
            <w:top w:val="none" w:sz="0" w:space="0" w:color="auto"/>
            <w:left w:val="none" w:sz="0" w:space="0" w:color="auto"/>
            <w:bottom w:val="none" w:sz="0" w:space="0" w:color="auto"/>
            <w:right w:val="none" w:sz="0" w:space="0" w:color="auto"/>
          </w:divBdr>
        </w:div>
        <w:div w:id="489106135">
          <w:marLeft w:val="640"/>
          <w:marRight w:val="0"/>
          <w:marTop w:val="0"/>
          <w:marBottom w:val="0"/>
          <w:divBdr>
            <w:top w:val="none" w:sz="0" w:space="0" w:color="auto"/>
            <w:left w:val="none" w:sz="0" w:space="0" w:color="auto"/>
            <w:bottom w:val="none" w:sz="0" w:space="0" w:color="auto"/>
            <w:right w:val="none" w:sz="0" w:space="0" w:color="auto"/>
          </w:divBdr>
        </w:div>
        <w:div w:id="171116300">
          <w:marLeft w:val="640"/>
          <w:marRight w:val="0"/>
          <w:marTop w:val="0"/>
          <w:marBottom w:val="0"/>
          <w:divBdr>
            <w:top w:val="none" w:sz="0" w:space="0" w:color="auto"/>
            <w:left w:val="none" w:sz="0" w:space="0" w:color="auto"/>
            <w:bottom w:val="none" w:sz="0" w:space="0" w:color="auto"/>
            <w:right w:val="none" w:sz="0" w:space="0" w:color="auto"/>
          </w:divBdr>
        </w:div>
        <w:div w:id="1336416752">
          <w:marLeft w:val="640"/>
          <w:marRight w:val="0"/>
          <w:marTop w:val="0"/>
          <w:marBottom w:val="0"/>
          <w:divBdr>
            <w:top w:val="none" w:sz="0" w:space="0" w:color="auto"/>
            <w:left w:val="none" w:sz="0" w:space="0" w:color="auto"/>
            <w:bottom w:val="none" w:sz="0" w:space="0" w:color="auto"/>
            <w:right w:val="none" w:sz="0" w:space="0" w:color="auto"/>
          </w:divBdr>
        </w:div>
        <w:div w:id="597107566">
          <w:marLeft w:val="640"/>
          <w:marRight w:val="0"/>
          <w:marTop w:val="0"/>
          <w:marBottom w:val="0"/>
          <w:divBdr>
            <w:top w:val="none" w:sz="0" w:space="0" w:color="auto"/>
            <w:left w:val="none" w:sz="0" w:space="0" w:color="auto"/>
            <w:bottom w:val="none" w:sz="0" w:space="0" w:color="auto"/>
            <w:right w:val="none" w:sz="0" w:space="0" w:color="auto"/>
          </w:divBdr>
        </w:div>
        <w:div w:id="1153982032">
          <w:marLeft w:val="640"/>
          <w:marRight w:val="0"/>
          <w:marTop w:val="0"/>
          <w:marBottom w:val="0"/>
          <w:divBdr>
            <w:top w:val="none" w:sz="0" w:space="0" w:color="auto"/>
            <w:left w:val="none" w:sz="0" w:space="0" w:color="auto"/>
            <w:bottom w:val="none" w:sz="0" w:space="0" w:color="auto"/>
            <w:right w:val="none" w:sz="0" w:space="0" w:color="auto"/>
          </w:divBdr>
        </w:div>
        <w:div w:id="1121069019">
          <w:marLeft w:val="640"/>
          <w:marRight w:val="0"/>
          <w:marTop w:val="0"/>
          <w:marBottom w:val="0"/>
          <w:divBdr>
            <w:top w:val="none" w:sz="0" w:space="0" w:color="auto"/>
            <w:left w:val="none" w:sz="0" w:space="0" w:color="auto"/>
            <w:bottom w:val="none" w:sz="0" w:space="0" w:color="auto"/>
            <w:right w:val="none" w:sz="0" w:space="0" w:color="auto"/>
          </w:divBdr>
        </w:div>
        <w:div w:id="2122407582">
          <w:marLeft w:val="640"/>
          <w:marRight w:val="0"/>
          <w:marTop w:val="0"/>
          <w:marBottom w:val="0"/>
          <w:divBdr>
            <w:top w:val="none" w:sz="0" w:space="0" w:color="auto"/>
            <w:left w:val="none" w:sz="0" w:space="0" w:color="auto"/>
            <w:bottom w:val="none" w:sz="0" w:space="0" w:color="auto"/>
            <w:right w:val="none" w:sz="0" w:space="0" w:color="auto"/>
          </w:divBdr>
        </w:div>
        <w:div w:id="2016107398">
          <w:marLeft w:val="640"/>
          <w:marRight w:val="0"/>
          <w:marTop w:val="0"/>
          <w:marBottom w:val="0"/>
          <w:divBdr>
            <w:top w:val="none" w:sz="0" w:space="0" w:color="auto"/>
            <w:left w:val="none" w:sz="0" w:space="0" w:color="auto"/>
            <w:bottom w:val="none" w:sz="0" w:space="0" w:color="auto"/>
            <w:right w:val="none" w:sz="0" w:space="0" w:color="auto"/>
          </w:divBdr>
        </w:div>
        <w:div w:id="967933491">
          <w:marLeft w:val="640"/>
          <w:marRight w:val="0"/>
          <w:marTop w:val="0"/>
          <w:marBottom w:val="0"/>
          <w:divBdr>
            <w:top w:val="none" w:sz="0" w:space="0" w:color="auto"/>
            <w:left w:val="none" w:sz="0" w:space="0" w:color="auto"/>
            <w:bottom w:val="none" w:sz="0" w:space="0" w:color="auto"/>
            <w:right w:val="none" w:sz="0" w:space="0" w:color="auto"/>
          </w:divBdr>
        </w:div>
      </w:divsChild>
    </w:div>
    <w:div w:id="644286943">
      <w:bodyDiv w:val="1"/>
      <w:marLeft w:val="0"/>
      <w:marRight w:val="0"/>
      <w:marTop w:val="0"/>
      <w:marBottom w:val="0"/>
      <w:divBdr>
        <w:top w:val="none" w:sz="0" w:space="0" w:color="auto"/>
        <w:left w:val="none" w:sz="0" w:space="0" w:color="auto"/>
        <w:bottom w:val="none" w:sz="0" w:space="0" w:color="auto"/>
        <w:right w:val="none" w:sz="0" w:space="0" w:color="auto"/>
      </w:divBdr>
    </w:div>
    <w:div w:id="649869472">
      <w:bodyDiv w:val="1"/>
      <w:marLeft w:val="0"/>
      <w:marRight w:val="0"/>
      <w:marTop w:val="0"/>
      <w:marBottom w:val="0"/>
      <w:divBdr>
        <w:top w:val="none" w:sz="0" w:space="0" w:color="auto"/>
        <w:left w:val="none" w:sz="0" w:space="0" w:color="auto"/>
        <w:bottom w:val="none" w:sz="0" w:space="0" w:color="auto"/>
        <w:right w:val="none" w:sz="0" w:space="0" w:color="auto"/>
      </w:divBdr>
    </w:div>
    <w:div w:id="653072081">
      <w:bodyDiv w:val="1"/>
      <w:marLeft w:val="0"/>
      <w:marRight w:val="0"/>
      <w:marTop w:val="0"/>
      <w:marBottom w:val="0"/>
      <w:divBdr>
        <w:top w:val="none" w:sz="0" w:space="0" w:color="auto"/>
        <w:left w:val="none" w:sz="0" w:space="0" w:color="auto"/>
        <w:bottom w:val="none" w:sz="0" w:space="0" w:color="auto"/>
        <w:right w:val="none" w:sz="0" w:space="0" w:color="auto"/>
      </w:divBdr>
    </w:div>
    <w:div w:id="664822809">
      <w:bodyDiv w:val="1"/>
      <w:marLeft w:val="0"/>
      <w:marRight w:val="0"/>
      <w:marTop w:val="0"/>
      <w:marBottom w:val="0"/>
      <w:divBdr>
        <w:top w:val="none" w:sz="0" w:space="0" w:color="auto"/>
        <w:left w:val="none" w:sz="0" w:space="0" w:color="auto"/>
        <w:bottom w:val="none" w:sz="0" w:space="0" w:color="auto"/>
        <w:right w:val="none" w:sz="0" w:space="0" w:color="auto"/>
      </w:divBdr>
    </w:div>
    <w:div w:id="677924274">
      <w:bodyDiv w:val="1"/>
      <w:marLeft w:val="0"/>
      <w:marRight w:val="0"/>
      <w:marTop w:val="0"/>
      <w:marBottom w:val="0"/>
      <w:divBdr>
        <w:top w:val="none" w:sz="0" w:space="0" w:color="auto"/>
        <w:left w:val="none" w:sz="0" w:space="0" w:color="auto"/>
        <w:bottom w:val="none" w:sz="0" w:space="0" w:color="auto"/>
        <w:right w:val="none" w:sz="0" w:space="0" w:color="auto"/>
      </w:divBdr>
    </w:div>
    <w:div w:id="679550610">
      <w:bodyDiv w:val="1"/>
      <w:marLeft w:val="0"/>
      <w:marRight w:val="0"/>
      <w:marTop w:val="0"/>
      <w:marBottom w:val="0"/>
      <w:divBdr>
        <w:top w:val="none" w:sz="0" w:space="0" w:color="auto"/>
        <w:left w:val="none" w:sz="0" w:space="0" w:color="auto"/>
        <w:bottom w:val="none" w:sz="0" w:space="0" w:color="auto"/>
        <w:right w:val="none" w:sz="0" w:space="0" w:color="auto"/>
      </w:divBdr>
      <w:divsChild>
        <w:div w:id="1934318379">
          <w:marLeft w:val="640"/>
          <w:marRight w:val="0"/>
          <w:marTop w:val="0"/>
          <w:marBottom w:val="0"/>
          <w:divBdr>
            <w:top w:val="none" w:sz="0" w:space="0" w:color="auto"/>
            <w:left w:val="none" w:sz="0" w:space="0" w:color="auto"/>
            <w:bottom w:val="none" w:sz="0" w:space="0" w:color="auto"/>
            <w:right w:val="none" w:sz="0" w:space="0" w:color="auto"/>
          </w:divBdr>
        </w:div>
        <w:div w:id="357241847">
          <w:marLeft w:val="640"/>
          <w:marRight w:val="0"/>
          <w:marTop w:val="0"/>
          <w:marBottom w:val="0"/>
          <w:divBdr>
            <w:top w:val="none" w:sz="0" w:space="0" w:color="auto"/>
            <w:left w:val="none" w:sz="0" w:space="0" w:color="auto"/>
            <w:bottom w:val="none" w:sz="0" w:space="0" w:color="auto"/>
            <w:right w:val="none" w:sz="0" w:space="0" w:color="auto"/>
          </w:divBdr>
        </w:div>
        <w:div w:id="73405860">
          <w:marLeft w:val="640"/>
          <w:marRight w:val="0"/>
          <w:marTop w:val="0"/>
          <w:marBottom w:val="0"/>
          <w:divBdr>
            <w:top w:val="none" w:sz="0" w:space="0" w:color="auto"/>
            <w:left w:val="none" w:sz="0" w:space="0" w:color="auto"/>
            <w:bottom w:val="none" w:sz="0" w:space="0" w:color="auto"/>
            <w:right w:val="none" w:sz="0" w:space="0" w:color="auto"/>
          </w:divBdr>
        </w:div>
        <w:div w:id="1409497368">
          <w:marLeft w:val="640"/>
          <w:marRight w:val="0"/>
          <w:marTop w:val="0"/>
          <w:marBottom w:val="0"/>
          <w:divBdr>
            <w:top w:val="none" w:sz="0" w:space="0" w:color="auto"/>
            <w:left w:val="none" w:sz="0" w:space="0" w:color="auto"/>
            <w:bottom w:val="none" w:sz="0" w:space="0" w:color="auto"/>
            <w:right w:val="none" w:sz="0" w:space="0" w:color="auto"/>
          </w:divBdr>
        </w:div>
        <w:div w:id="1624848443">
          <w:marLeft w:val="640"/>
          <w:marRight w:val="0"/>
          <w:marTop w:val="0"/>
          <w:marBottom w:val="0"/>
          <w:divBdr>
            <w:top w:val="none" w:sz="0" w:space="0" w:color="auto"/>
            <w:left w:val="none" w:sz="0" w:space="0" w:color="auto"/>
            <w:bottom w:val="none" w:sz="0" w:space="0" w:color="auto"/>
            <w:right w:val="none" w:sz="0" w:space="0" w:color="auto"/>
          </w:divBdr>
        </w:div>
        <w:div w:id="1021972400">
          <w:marLeft w:val="640"/>
          <w:marRight w:val="0"/>
          <w:marTop w:val="0"/>
          <w:marBottom w:val="0"/>
          <w:divBdr>
            <w:top w:val="none" w:sz="0" w:space="0" w:color="auto"/>
            <w:left w:val="none" w:sz="0" w:space="0" w:color="auto"/>
            <w:bottom w:val="none" w:sz="0" w:space="0" w:color="auto"/>
            <w:right w:val="none" w:sz="0" w:space="0" w:color="auto"/>
          </w:divBdr>
        </w:div>
        <w:div w:id="1624846621">
          <w:marLeft w:val="640"/>
          <w:marRight w:val="0"/>
          <w:marTop w:val="0"/>
          <w:marBottom w:val="0"/>
          <w:divBdr>
            <w:top w:val="none" w:sz="0" w:space="0" w:color="auto"/>
            <w:left w:val="none" w:sz="0" w:space="0" w:color="auto"/>
            <w:bottom w:val="none" w:sz="0" w:space="0" w:color="auto"/>
            <w:right w:val="none" w:sz="0" w:space="0" w:color="auto"/>
          </w:divBdr>
        </w:div>
        <w:div w:id="694968723">
          <w:marLeft w:val="640"/>
          <w:marRight w:val="0"/>
          <w:marTop w:val="0"/>
          <w:marBottom w:val="0"/>
          <w:divBdr>
            <w:top w:val="none" w:sz="0" w:space="0" w:color="auto"/>
            <w:left w:val="none" w:sz="0" w:space="0" w:color="auto"/>
            <w:bottom w:val="none" w:sz="0" w:space="0" w:color="auto"/>
            <w:right w:val="none" w:sz="0" w:space="0" w:color="auto"/>
          </w:divBdr>
        </w:div>
        <w:div w:id="1603029407">
          <w:marLeft w:val="640"/>
          <w:marRight w:val="0"/>
          <w:marTop w:val="0"/>
          <w:marBottom w:val="0"/>
          <w:divBdr>
            <w:top w:val="none" w:sz="0" w:space="0" w:color="auto"/>
            <w:left w:val="none" w:sz="0" w:space="0" w:color="auto"/>
            <w:bottom w:val="none" w:sz="0" w:space="0" w:color="auto"/>
            <w:right w:val="none" w:sz="0" w:space="0" w:color="auto"/>
          </w:divBdr>
        </w:div>
        <w:div w:id="2102145158">
          <w:marLeft w:val="640"/>
          <w:marRight w:val="0"/>
          <w:marTop w:val="0"/>
          <w:marBottom w:val="0"/>
          <w:divBdr>
            <w:top w:val="none" w:sz="0" w:space="0" w:color="auto"/>
            <w:left w:val="none" w:sz="0" w:space="0" w:color="auto"/>
            <w:bottom w:val="none" w:sz="0" w:space="0" w:color="auto"/>
            <w:right w:val="none" w:sz="0" w:space="0" w:color="auto"/>
          </w:divBdr>
        </w:div>
        <w:div w:id="286550555">
          <w:marLeft w:val="640"/>
          <w:marRight w:val="0"/>
          <w:marTop w:val="0"/>
          <w:marBottom w:val="0"/>
          <w:divBdr>
            <w:top w:val="none" w:sz="0" w:space="0" w:color="auto"/>
            <w:left w:val="none" w:sz="0" w:space="0" w:color="auto"/>
            <w:bottom w:val="none" w:sz="0" w:space="0" w:color="auto"/>
            <w:right w:val="none" w:sz="0" w:space="0" w:color="auto"/>
          </w:divBdr>
        </w:div>
        <w:div w:id="1172062092">
          <w:marLeft w:val="640"/>
          <w:marRight w:val="0"/>
          <w:marTop w:val="0"/>
          <w:marBottom w:val="0"/>
          <w:divBdr>
            <w:top w:val="none" w:sz="0" w:space="0" w:color="auto"/>
            <w:left w:val="none" w:sz="0" w:space="0" w:color="auto"/>
            <w:bottom w:val="none" w:sz="0" w:space="0" w:color="auto"/>
            <w:right w:val="none" w:sz="0" w:space="0" w:color="auto"/>
          </w:divBdr>
        </w:div>
        <w:div w:id="1921089361">
          <w:marLeft w:val="640"/>
          <w:marRight w:val="0"/>
          <w:marTop w:val="0"/>
          <w:marBottom w:val="0"/>
          <w:divBdr>
            <w:top w:val="none" w:sz="0" w:space="0" w:color="auto"/>
            <w:left w:val="none" w:sz="0" w:space="0" w:color="auto"/>
            <w:bottom w:val="none" w:sz="0" w:space="0" w:color="auto"/>
            <w:right w:val="none" w:sz="0" w:space="0" w:color="auto"/>
          </w:divBdr>
        </w:div>
        <w:div w:id="1997226882">
          <w:marLeft w:val="640"/>
          <w:marRight w:val="0"/>
          <w:marTop w:val="0"/>
          <w:marBottom w:val="0"/>
          <w:divBdr>
            <w:top w:val="none" w:sz="0" w:space="0" w:color="auto"/>
            <w:left w:val="none" w:sz="0" w:space="0" w:color="auto"/>
            <w:bottom w:val="none" w:sz="0" w:space="0" w:color="auto"/>
            <w:right w:val="none" w:sz="0" w:space="0" w:color="auto"/>
          </w:divBdr>
        </w:div>
        <w:div w:id="1626109922">
          <w:marLeft w:val="640"/>
          <w:marRight w:val="0"/>
          <w:marTop w:val="0"/>
          <w:marBottom w:val="0"/>
          <w:divBdr>
            <w:top w:val="none" w:sz="0" w:space="0" w:color="auto"/>
            <w:left w:val="none" w:sz="0" w:space="0" w:color="auto"/>
            <w:bottom w:val="none" w:sz="0" w:space="0" w:color="auto"/>
            <w:right w:val="none" w:sz="0" w:space="0" w:color="auto"/>
          </w:divBdr>
        </w:div>
        <w:div w:id="898711056">
          <w:marLeft w:val="640"/>
          <w:marRight w:val="0"/>
          <w:marTop w:val="0"/>
          <w:marBottom w:val="0"/>
          <w:divBdr>
            <w:top w:val="none" w:sz="0" w:space="0" w:color="auto"/>
            <w:left w:val="none" w:sz="0" w:space="0" w:color="auto"/>
            <w:bottom w:val="none" w:sz="0" w:space="0" w:color="auto"/>
            <w:right w:val="none" w:sz="0" w:space="0" w:color="auto"/>
          </w:divBdr>
        </w:div>
        <w:div w:id="297272615">
          <w:marLeft w:val="640"/>
          <w:marRight w:val="0"/>
          <w:marTop w:val="0"/>
          <w:marBottom w:val="0"/>
          <w:divBdr>
            <w:top w:val="none" w:sz="0" w:space="0" w:color="auto"/>
            <w:left w:val="none" w:sz="0" w:space="0" w:color="auto"/>
            <w:bottom w:val="none" w:sz="0" w:space="0" w:color="auto"/>
            <w:right w:val="none" w:sz="0" w:space="0" w:color="auto"/>
          </w:divBdr>
        </w:div>
        <w:div w:id="852112345">
          <w:marLeft w:val="640"/>
          <w:marRight w:val="0"/>
          <w:marTop w:val="0"/>
          <w:marBottom w:val="0"/>
          <w:divBdr>
            <w:top w:val="none" w:sz="0" w:space="0" w:color="auto"/>
            <w:left w:val="none" w:sz="0" w:space="0" w:color="auto"/>
            <w:bottom w:val="none" w:sz="0" w:space="0" w:color="auto"/>
            <w:right w:val="none" w:sz="0" w:space="0" w:color="auto"/>
          </w:divBdr>
        </w:div>
        <w:div w:id="823349344">
          <w:marLeft w:val="640"/>
          <w:marRight w:val="0"/>
          <w:marTop w:val="0"/>
          <w:marBottom w:val="0"/>
          <w:divBdr>
            <w:top w:val="none" w:sz="0" w:space="0" w:color="auto"/>
            <w:left w:val="none" w:sz="0" w:space="0" w:color="auto"/>
            <w:bottom w:val="none" w:sz="0" w:space="0" w:color="auto"/>
            <w:right w:val="none" w:sz="0" w:space="0" w:color="auto"/>
          </w:divBdr>
        </w:div>
        <w:div w:id="22681895">
          <w:marLeft w:val="640"/>
          <w:marRight w:val="0"/>
          <w:marTop w:val="0"/>
          <w:marBottom w:val="0"/>
          <w:divBdr>
            <w:top w:val="none" w:sz="0" w:space="0" w:color="auto"/>
            <w:left w:val="none" w:sz="0" w:space="0" w:color="auto"/>
            <w:bottom w:val="none" w:sz="0" w:space="0" w:color="auto"/>
            <w:right w:val="none" w:sz="0" w:space="0" w:color="auto"/>
          </w:divBdr>
        </w:div>
        <w:div w:id="2014263312">
          <w:marLeft w:val="640"/>
          <w:marRight w:val="0"/>
          <w:marTop w:val="0"/>
          <w:marBottom w:val="0"/>
          <w:divBdr>
            <w:top w:val="none" w:sz="0" w:space="0" w:color="auto"/>
            <w:left w:val="none" w:sz="0" w:space="0" w:color="auto"/>
            <w:bottom w:val="none" w:sz="0" w:space="0" w:color="auto"/>
            <w:right w:val="none" w:sz="0" w:space="0" w:color="auto"/>
          </w:divBdr>
        </w:div>
        <w:div w:id="1713307740">
          <w:marLeft w:val="640"/>
          <w:marRight w:val="0"/>
          <w:marTop w:val="0"/>
          <w:marBottom w:val="0"/>
          <w:divBdr>
            <w:top w:val="none" w:sz="0" w:space="0" w:color="auto"/>
            <w:left w:val="none" w:sz="0" w:space="0" w:color="auto"/>
            <w:bottom w:val="none" w:sz="0" w:space="0" w:color="auto"/>
            <w:right w:val="none" w:sz="0" w:space="0" w:color="auto"/>
          </w:divBdr>
        </w:div>
        <w:div w:id="1578174875">
          <w:marLeft w:val="640"/>
          <w:marRight w:val="0"/>
          <w:marTop w:val="0"/>
          <w:marBottom w:val="0"/>
          <w:divBdr>
            <w:top w:val="none" w:sz="0" w:space="0" w:color="auto"/>
            <w:left w:val="none" w:sz="0" w:space="0" w:color="auto"/>
            <w:bottom w:val="none" w:sz="0" w:space="0" w:color="auto"/>
            <w:right w:val="none" w:sz="0" w:space="0" w:color="auto"/>
          </w:divBdr>
        </w:div>
        <w:div w:id="299842397">
          <w:marLeft w:val="640"/>
          <w:marRight w:val="0"/>
          <w:marTop w:val="0"/>
          <w:marBottom w:val="0"/>
          <w:divBdr>
            <w:top w:val="none" w:sz="0" w:space="0" w:color="auto"/>
            <w:left w:val="none" w:sz="0" w:space="0" w:color="auto"/>
            <w:bottom w:val="none" w:sz="0" w:space="0" w:color="auto"/>
            <w:right w:val="none" w:sz="0" w:space="0" w:color="auto"/>
          </w:divBdr>
        </w:div>
        <w:div w:id="1932816855">
          <w:marLeft w:val="640"/>
          <w:marRight w:val="0"/>
          <w:marTop w:val="0"/>
          <w:marBottom w:val="0"/>
          <w:divBdr>
            <w:top w:val="none" w:sz="0" w:space="0" w:color="auto"/>
            <w:left w:val="none" w:sz="0" w:space="0" w:color="auto"/>
            <w:bottom w:val="none" w:sz="0" w:space="0" w:color="auto"/>
            <w:right w:val="none" w:sz="0" w:space="0" w:color="auto"/>
          </w:divBdr>
        </w:div>
        <w:div w:id="1615206945">
          <w:marLeft w:val="640"/>
          <w:marRight w:val="0"/>
          <w:marTop w:val="0"/>
          <w:marBottom w:val="0"/>
          <w:divBdr>
            <w:top w:val="none" w:sz="0" w:space="0" w:color="auto"/>
            <w:left w:val="none" w:sz="0" w:space="0" w:color="auto"/>
            <w:bottom w:val="none" w:sz="0" w:space="0" w:color="auto"/>
            <w:right w:val="none" w:sz="0" w:space="0" w:color="auto"/>
          </w:divBdr>
        </w:div>
        <w:div w:id="2015105866">
          <w:marLeft w:val="640"/>
          <w:marRight w:val="0"/>
          <w:marTop w:val="0"/>
          <w:marBottom w:val="0"/>
          <w:divBdr>
            <w:top w:val="none" w:sz="0" w:space="0" w:color="auto"/>
            <w:left w:val="none" w:sz="0" w:space="0" w:color="auto"/>
            <w:bottom w:val="none" w:sz="0" w:space="0" w:color="auto"/>
            <w:right w:val="none" w:sz="0" w:space="0" w:color="auto"/>
          </w:divBdr>
        </w:div>
        <w:div w:id="470441009">
          <w:marLeft w:val="640"/>
          <w:marRight w:val="0"/>
          <w:marTop w:val="0"/>
          <w:marBottom w:val="0"/>
          <w:divBdr>
            <w:top w:val="none" w:sz="0" w:space="0" w:color="auto"/>
            <w:left w:val="none" w:sz="0" w:space="0" w:color="auto"/>
            <w:bottom w:val="none" w:sz="0" w:space="0" w:color="auto"/>
            <w:right w:val="none" w:sz="0" w:space="0" w:color="auto"/>
          </w:divBdr>
        </w:div>
        <w:div w:id="1416829231">
          <w:marLeft w:val="640"/>
          <w:marRight w:val="0"/>
          <w:marTop w:val="0"/>
          <w:marBottom w:val="0"/>
          <w:divBdr>
            <w:top w:val="none" w:sz="0" w:space="0" w:color="auto"/>
            <w:left w:val="none" w:sz="0" w:space="0" w:color="auto"/>
            <w:bottom w:val="none" w:sz="0" w:space="0" w:color="auto"/>
            <w:right w:val="none" w:sz="0" w:space="0" w:color="auto"/>
          </w:divBdr>
        </w:div>
        <w:div w:id="1077479941">
          <w:marLeft w:val="640"/>
          <w:marRight w:val="0"/>
          <w:marTop w:val="0"/>
          <w:marBottom w:val="0"/>
          <w:divBdr>
            <w:top w:val="none" w:sz="0" w:space="0" w:color="auto"/>
            <w:left w:val="none" w:sz="0" w:space="0" w:color="auto"/>
            <w:bottom w:val="none" w:sz="0" w:space="0" w:color="auto"/>
            <w:right w:val="none" w:sz="0" w:space="0" w:color="auto"/>
          </w:divBdr>
        </w:div>
        <w:div w:id="1649279709">
          <w:marLeft w:val="640"/>
          <w:marRight w:val="0"/>
          <w:marTop w:val="0"/>
          <w:marBottom w:val="0"/>
          <w:divBdr>
            <w:top w:val="none" w:sz="0" w:space="0" w:color="auto"/>
            <w:left w:val="none" w:sz="0" w:space="0" w:color="auto"/>
            <w:bottom w:val="none" w:sz="0" w:space="0" w:color="auto"/>
            <w:right w:val="none" w:sz="0" w:space="0" w:color="auto"/>
          </w:divBdr>
        </w:div>
        <w:div w:id="1648510200">
          <w:marLeft w:val="640"/>
          <w:marRight w:val="0"/>
          <w:marTop w:val="0"/>
          <w:marBottom w:val="0"/>
          <w:divBdr>
            <w:top w:val="none" w:sz="0" w:space="0" w:color="auto"/>
            <w:left w:val="none" w:sz="0" w:space="0" w:color="auto"/>
            <w:bottom w:val="none" w:sz="0" w:space="0" w:color="auto"/>
            <w:right w:val="none" w:sz="0" w:space="0" w:color="auto"/>
          </w:divBdr>
        </w:div>
        <w:div w:id="1992169234">
          <w:marLeft w:val="640"/>
          <w:marRight w:val="0"/>
          <w:marTop w:val="0"/>
          <w:marBottom w:val="0"/>
          <w:divBdr>
            <w:top w:val="none" w:sz="0" w:space="0" w:color="auto"/>
            <w:left w:val="none" w:sz="0" w:space="0" w:color="auto"/>
            <w:bottom w:val="none" w:sz="0" w:space="0" w:color="auto"/>
            <w:right w:val="none" w:sz="0" w:space="0" w:color="auto"/>
          </w:divBdr>
        </w:div>
        <w:div w:id="719934821">
          <w:marLeft w:val="640"/>
          <w:marRight w:val="0"/>
          <w:marTop w:val="0"/>
          <w:marBottom w:val="0"/>
          <w:divBdr>
            <w:top w:val="none" w:sz="0" w:space="0" w:color="auto"/>
            <w:left w:val="none" w:sz="0" w:space="0" w:color="auto"/>
            <w:bottom w:val="none" w:sz="0" w:space="0" w:color="auto"/>
            <w:right w:val="none" w:sz="0" w:space="0" w:color="auto"/>
          </w:divBdr>
        </w:div>
        <w:div w:id="519197904">
          <w:marLeft w:val="640"/>
          <w:marRight w:val="0"/>
          <w:marTop w:val="0"/>
          <w:marBottom w:val="0"/>
          <w:divBdr>
            <w:top w:val="none" w:sz="0" w:space="0" w:color="auto"/>
            <w:left w:val="none" w:sz="0" w:space="0" w:color="auto"/>
            <w:bottom w:val="none" w:sz="0" w:space="0" w:color="auto"/>
            <w:right w:val="none" w:sz="0" w:space="0" w:color="auto"/>
          </w:divBdr>
        </w:div>
        <w:div w:id="1347026958">
          <w:marLeft w:val="640"/>
          <w:marRight w:val="0"/>
          <w:marTop w:val="0"/>
          <w:marBottom w:val="0"/>
          <w:divBdr>
            <w:top w:val="none" w:sz="0" w:space="0" w:color="auto"/>
            <w:left w:val="none" w:sz="0" w:space="0" w:color="auto"/>
            <w:bottom w:val="none" w:sz="0" w:space="0" w:color="auto"/>
            <w:right w:val="none" w:sz="0" w:space="0" w:color="auto"/>
          </w:divBdr>
        </w:div>
      </w:divsChild>
    </w:div>
    <w:div w:id="684091514">
      <w:bodyDiv w:val="1"/>
      <w:marLeft w:val="0"/>
      <w:marRight w:val="0"/>
      <w:marTop w:val="0"/>
      <w:marBottom w:val="0"/>
      <w:divBdr>
        <w:top w:val="none" w:sz="0" w:space="0" w:color="auto"/>
        <w:left w:val="none" w:sz="0" w:space="0" w:color="auto"/>
        <w:bottom w:val="none" w:sz="0" w:space="0" w:color="auto"/>
        <w:right w:val="none" w:sz="0" w:space="0" w:color="auto"/>
      </w:divBdr>
      <w:divsChild>
        <w:div w:id="1194001913">
          <w:marLeft w:val="640"/>
          <w:marRight w:val="0"/>
          <w:marTop w:val="0"/>
          <w:marBottom w:val="0"/>
          <w:divBdr>
            <w:top w:val="none" w:sz="0" w:space="0" w:color="auto"/>
            <w:left w:val="none" w:sz="0" w:space="0" w:color="auto"/>
            <w:bottom w:val="none" w:sz="0" w:space="0" w:color="auto"/>
            <w:right w:val="none" w:sz="0" w:space="0" w:color="auto"/>
          </w:divBdr>
        </w:div>
        <w:div w:id="477454617">
          <w:marLeft w:val="640"/>
          <w:marRight w:val="0"/>
          <w:marTop w:val="0"/>
          <w:marBottom w:val="0"/>
          <w:divBdr>
            <w:top w:val="none" w:sz="0" w:space="0" w:color="auto"/>
            <w:left w:val="none" w:sz="0" w:space="0" w:color="auto"/>
            <w:bottom w:val="none" w:sz="0" w:space="0" w:color="auto"/>
            <w:right w:val="none" w:sz="0" w:space="0" w:color="auto"/>
          </w:divBdr>
        </w:div>
        <w:div w:id="623078855">
          <w:marLeft w:val="640"/>
          <w:marRight w:val="0"/>
          <w:marTop w:val="0"/>
          <w:marBottom w:val="0"/>
          <w:divBdr>
            <w:top w:val="none" w:sz="0" w:space="0" w:color="auto"/>
            <w:left w:val="none" w:sz="0" w:space="0" w:color="auto"/>
            <w:bottom w:val="none" w:sz="0" w:space="0" w:color="auto"/>
            <w:right w:val="none" w:sz="0" w:space="0" w:color="auto"/>
          </w:divBdr>
        </w:div>
        <w:div w:id="649796718">
          <w:marLeft w:val="640"/>
          <w:marRight w:val="0"/>
          <w:marTop w:val="0"/>
          <w:marBottom w:val="0"/>
          <w:divBdr>
            <w:top w:val="none" w:sz="0" w:space="0" w:color="auto"/>
            <w:left w:val="none" w:sz="0" w:space="0" w:color="auto"/>
            <w:bottom w:val="none" w:sz="0" w:space="0" w:color="auto"/>
            <w:right w:val="none" w:sz="0" w:space="0" w:color="auto"/>
          </w:divBdr>
        </w:div>
        <w:div w:id="861283702">
          <w:marLeft w:val="640"/>
          <w:marRight w:val="0"/>
          <w:marTop w:val="0"/>
          <w:marBottom w:val="0"/>
          <w:divBdr>
            <w:top w:val="none" w:sz="0" w:space="0" w:color="auto"/>
            <w:left w:val="none" w:sz="0" w:space="0" w:color="auto"/>
            <w:bottom w:val="none" w:sz="0" w:space="0" w:color="auto"/>
            <w:right w:val="none" w:sz="0" w:space="0" w:color="auto"/>
          </w:divBdr>
        </w:div>
        <w:div w:id="962611803">
          <w:marLeft w:val="640"/>
          <w:marRight w:val="0"/>
          <w:marTop w:val="0"/>
          <w:marBottom w:val="0"/>
          <w:divBdr>
            <w:top w:val="none" w:sz="0" w:space="0" w:color="auto"/>
            <w:left w:val="none" w:sz="0" w:space="0" w:color="auto"/>
            <w:bottom w:val="none" w:sz="0" w:space="0" w:color="auto"/>
            <w:right w:val="none" w:sz="0" w:space="0" w:color="auto"/>
          </w:divBdr>
        </w:div>
        <w:div w:id="829516980">
          <w:marLeft w:val="640"/>
          <w:marRight w:val="0"/>
          <w:marTop w:val="0"/>
          <w:marBottom w:val="0"/>
          <w:divBdr>
            <w:top w:val="none" w:sz="0" w:space="0" w:color="auto"/>
            <w:left w:val="none" w:sz="0" w:space="0" w:color="auto"/>
            <w:bottom w:val="none" w:sz="0" w:space="0" w:color="auto"/>
            <w:right w:val="none" w:sz="0" w:space="0" w:color="auto"/>
          </w:divBdr>
        </w:div>
        <w:div w:id="1526364412">
          <w:marLeft w:val="640"/>
          <w:marRight w:val="0"/>
          <w:marTop w:val="0"/>
          <w:marBottom w:val="0"/>
          <w:divBdr>
            <w:top w:val="none" w:sz="0" w:space="0" w:color="auto"/>
            <w:left w:val="none" w:sz="0" w:space="0" w:color="auto"/>
            <w:bottom w:val="none" w:sz="0" w:space="0" w:color="auto"/>
            <w:right w:val="none" w:sz="0" w:space="0" w:color="auto"/>
          </w:divBdr>
        </w:div>
        <w:div w:id="382482149">
          <w:marLeft w:val="640"/>
          <w:marRight w:val="0"/>
          <w:marTop w:val="0"/>
          <w:marBottom w:val="0"/>
          <w:divBdr>
            <w:top w:val="none" w:sz="0" w:space="0" w:color="auto"/>
            <w:left w:val="none" w:sz="0" w:space="0" w:color="auto"/>
            <w:bottom w:val="none" w:sz="0" w:space="0" w:color="auto"/>
            <w:right w:val="none" w:sz="0" w:space="0" w:color="auto"/>
          </w:divBdr>
        </w:div>
        <w:div w:id="63115726">
          <w:marLeft w:val="640"/>
          <w:marRight w:val="0"/>
          <w:marTop w:val="0"/>
          <w:marBottom w:val="0"/>
          <w:divBdr>
            <w:top w:val="none" w:sz="0" w:space="0" w:color="auto"/>
            <w:left w:val="none" w:sz="0" w:space="0" w:color="auto"/>
            <w:bottom w:val="none" w:sz="0" w:space="0" w:color="auto"/>
            <w:right w:val="none" w:sz="0" w:space="0" w:color="auto"/>
          </w:divBdr>
        </w:div>
        <w:div w:id="596601857">
          <w:marLeft w:val="640"/>
          <w:marRight w:val="0"/>
          <w:marTop w:val="0"/>
          <w:marBottom w:val="0"/>
          <w:divBdr>
            <w:top w:val="none" w:sz="0" w:space="0" w:color="auto"/>
            <w:left w:val="none" w:sz="0" w:space="0" w:color="auto"/>
            <w:bottom w:val="none" w:sz="0" w:space="0" w:color="auto"/>
            <w:right w:val="none" w:sz="0" w:space="0" w:color="auto"/>
          </w:divBdr>
        </w:div>
        <w:div w:id="314457440">
          <w:marLeft w:val="640"/>
          <w:marRight w:val="0"/>
          <w:marTop w:val="0"/>
          <w:marBottom w:val="0"/>
          <w:divBdr>
            <w:top w:val="none" w:sz="0" w:space="0" w:color="auto"/>
            <w:left w:val="none" w:sz="0" w:space="0" w:color="auto"/>
            <w:bottom w:val="none" w:sz="0" w:space="0" w:color="auto"/>
            <w:right w:val="none" w:sz="0" w:space="0" w:color="auto"/>
          </w:divBdr>
        </w:div>
        <w:div w:id="907761963">
          <w:marLeft w:val="640"/>
          <w:marRight w:val="0"/>
          <w:marTop w:val="0"/>
          <w:marBottom w:val="0"/>
          <w:divBdr>
            <w:top w:val="none" w:sz="0" w:space="0" w:color="auto"/>
            <w:left w:val="none" w:sz="0" w:space="0" w:color="auto"/>
            <w:bottom w:val="none" w:sz="0" w:space="0" w:color="auto"/>
            <w:right w:val="none" w:sz="0" w:space="0" w:color="auto"/>
          </w:divBdr>
        </w:div>
        <w:div w:id="1707027915">
          <w:marLeft w:val="640"/>
          <w:marRight w:val="0"/>
          <w:marTop w:val="0"/>
          <w:marBottom w:val="0"/>
          <w:divBdr>
            <w:top w:val="none" w:sz="0" w:space="0" w:color="auto"/>
            <w:left w:val="none" w:sz="0" w:space="0" w:color="auto"/>
            <w:bottom w:val="none" w:sz="0" w:space="0" w:color="auto"/>
            <w:right w:val="none" w:sz="0" w:space="0" w:color="auto"/>
          </w:divBdr>
        </w:div>
        <w:div w:id="1471629481">
          <w:marLeft w:val="640"/>
          <w:marRight w:val="0"/>
          <w:marTop w:val="0"/>
          <w:marBottom w:val="0"/>
          <w:divBdr>
            <w:top w:val="none" w:sz="0" w:space="0" w:color="auto"/>
            <w:left w:val="none" w:sz="0" w:space="0" w:color="auto"/>
            <w:bottom w:val="none" w:sz="0" w:space="0" w:color="auto"/>
            <w:right w:val="none" w:sz="0" w:space="0" w:color="auto"/>
          </w:divBdr>
        </w:div>
        <w:div w:id="445269076">
          <w:marLeft w:val="640"/>
          <w:marRight w:val="0"/>
          <w:marTop w:val="0"/>
          <w:marBottom w:val="0"/>
          <w:divBdr>
            <w:top w:val="none" w:sz="0" w:space="0" w:color="auto"/>
            <w:left w:val="none" w:sz="0" w:space="0" w:color="auto"/>
            <w:bottom w:val="none" w:sz="0" w:space="0" w:color="auto"/>
            <w:right w:val="none" w:sz="0" w:space="0" w:color="auto"/>
          </w:divBdr>
        </w:div>
        <w:div w:id="1854108194">
          <w:marLeft w:val="640"/>
          <w:marRight w:val="0"/>
          <w:marTop w:val="0"/>
          <w:marBottom w:val="0"/>
          <w:divBdr>
            <w:top w:val="none" w:sz="0" w:space="0" w:color="auto"/>
            <w:left w:val="none" w:sz="0" w:space="0" w:color="auto"/>
            <w:bottom w:val="none" w:sz="0" w:space="0" w:color="auto"/>
            <w:right w:val="none" w:sz="0" w:space="0" w:color="auto"/>
          </w:divBdr>
        </w:div>
        <w:div w:id="1041587290">
          <w:marLeft w:val="640"/>
          <w:marRight w:val="0"/>
          <w:marTop w:val="0"/>
          <w:marBottom w:val="0"/>
          <w:divBdr>
            <w:top w:val="none" w:sz="0" w:space="0" w:color="auto"/>
            <w:left w:val="none" w:sz="0" w:space="0" w:color="auto"/>
            <w:bottom w:val="none" w:sz="0" w:space="0" w:color="auto"/>
            <w:right w:val="none" w:sz="0" w:space="0" w:color="auto"/>
          </w:divBdr>
        </w:div>
        <w:div w:id="198855681">
          <w:marLeft w:val="640"/>
          <w:marRight w:val="0"/>
          <w:marTop w:val="0"/>
          <w:marBottom w:val="0"/>
          <w:divBdr>
            <w:top w:val="none" w:sz="0" w:space="0" w:color="auto"/>
            <w:left w:val="none" w:sz="0" w:space="0" w:color="auto"/>
            <w:bottom w:val="none" w:sz="0" w:space="0" w:color="auto"/>
            <w:right w:val="none" w:sz="0" w:space="0" w:color="auto"/>
          </w:divBdr>
        </w:div>
        <w:div w:id="1723871440">
          <w:marLeft w:val="640"/>
          <w:marRight w:val="0"/>
          <w:marTop w:val="0"/>
          <w:marBottom w:val="0"/>
          <w:divBdr>
            <w:top w:val="none" w:sz="0" w:space="0" w:color="auto"/>
            <w:left w:val="none" w:sz="0" w:space="0" w:color="auto"/>
            <w:bottom w:val="none" w:sz="0" w:space="0" w:color="auto"/>
            <w:right w:val="none" w:sz="0" w:space="0" w:color="auto"/>
          </w:divBdr>
        </w:div>
        <w:div w:id="684018378">
          <w:marLeft w:val="640"/>
          <w:marRight w:val="0"/>
          <w:marTop w:val="0"/>
          <w:marBottom w:val="0"/>
          <w:divBdr>
            <w:top w:val="none" w:sz="0" w:space="0" w:color="auto"/>
            <w:left w:val="none" w:sz="0" w:space="0" w:color="auto"/>
            <w:bottom w:val="none" w:sz="0" w:space="0" w:color="auto"/>
            <w:right w:val="none" w:sz="0" w:space="0" w:color="auto"/>
          </w:divBdr>
        </w:div>
        <w:div w:id="1035928261">
          <w:marLeft w:val="640"/>
          <w:marRight w:val="0"/>
          <w:marTop w:val="0"/>
          <w:marBottom w:val="0"/>
          <w:divBdr>
            <w:top w:val="none" w:sz="0" w:space="0" w:color="auto"/>
            <w:left w:val="none" w:sz="0" w:space="0" w:color="auto"/>
            <w:bottom w:val="none" w:sz="0" w:space="0" w:color="auto"/>
            <w:right w:val="none" w:sz="0" w:space="0" w:color="auto"/>
          </w:divBdr>
        </w:div>
        <w:div w:id="891308018">
          <w:marLeft w:val="640"/>
          <w:marRight w:val="0"/>
          <w:marTop w:val="0"/>
          <w:marBottom w:val="0"/>
          <w:divBdr>
            <w:top w:val="none" w:sz="0" w:space="0" w:color="auto"/>
            <w:left w:val="none" w:sz="0" w:space="0" w:color="auto"/>
            <w:bottom w:val="none" w:sz="0" w:space="0" w:color="auto"/>
            <w:right w:val="none" w:sz="0" w:space="0" w:color="auto"/>
          </w:divBdr>
        </w:div>
        <w:div w:id="471825106">
          <w:marLeft w:val="640"/>
          <w:marRight w:val="0"/>
          <w:marTop w:val="0"/>
          <w:marBottom w:val="0"/>
          <w:divBdr>
            <w:top w:val="none" w:sz="0" w:space="0" w:color="auto"/>
            <w:left w:val="none" w:sz="0" w:space="0" w:color="auto"/>
            <w:bottom w:val="none" w:sz="0" w:space="0" w:color="auto"/>
            <w:right w:val="none" w:sz="0" w:space="0" w:color="auto"/>
          </w:divBdr>
        </w:div>
        <w:div w:id="2110391438">
          <w:marLeft w:val="640"/>
          <w:marRight w:val="0"/>
          <w:marTop w:val="0"/>
          <w:marBottom w:val="0"/>
          <w:divBdr>
            <w:top w:val="none" w:sz="0" w:space="0" w:color="auto"/>
            <w:left w:val="none" w:sz="0" w:space="0" w:color="auto"/>
            <w:bottom w:val="none" w:sz="0" w:space="0" w:color="auto"/>
            <w:right w:val="none" w:sz="0" w:space="0" w:color="auto"/>
          </w:divBdr>
        </w:div>
        <w:div w:id="1098671385">
          <w:marLeft w:val="640"/>
          <w:marRight w:val="0"/>
          <w:marTop w:val="0"/>
          <w:marBottom w:val="0"/>
          <w:divBdr>
            <w:top w:val="none" w:sz="0" w:space="0" w:color="auto"/>
            <w:left w:val="none" w:sz="0" w:space="0" w:color="auto"/>
            <w:bottom w:val="none" w:sz="0" w:space="0" w:color="auto"/>
            <w:right w:val="none" w:sz="0" w:space="0" w:color="auto"/>
          </w:divBdr>
        </w:div>
        <w:div w:id="378361207">
          <w:marLeft w:val="640"/>
          <w:marRight w:val="0"/>
          <w:marTop w:val="0"/>
          <w:marBottom w:val="0"/>
          <w:divBdr>
            <w:top w:val="none" w:sz="0" w:space="0" w:color="auto"/>
            <w:left w:val="none" w:sz="0" w:space="0" w:color="auto"/>
            <w:bottom w:val="none" w:sz="0" w:space="0" w:color="auto"/>
            <w:right w:val="none" w:sz="0" w:space="0" w:color="auto"/>
          </w:divBdr>
        </w:div>
        <w:div w:id="1720930835">
          <w:marLeft w:val="640"/>
          <w:marRight w:val="0"/>
          <w:marTop w:val="0"/>
          <w:marBottom w:val="0"/>
          <w:divBdr>
            <w:top w:val="none" w:sz="0" w:space="0" w:color="auto"/>
            <w:left w:val="none" w:sz="0" w:space="0" w:color="auto"/>
            <w:bottom w:val="none" w:sz="0" w:space="0" w:color="auto"/>
            <w:right w:val="none" w:sz="0" w:space="0" w:color="auto"/>
          </w:divBdr>
        </w:div>
        <w:div w:id="846139936">
          <w:marLeft w:val="640"/>
          <w:marRight w:val="0"/>
          <w:marTop w:val="0"/>
          <w:marBottom w:val="0"/>
          <w:divBdr>
            <w:top w:val="none" w:sz="0" w:space="0" w:color="auto"/>
            <w:left w:val="none" w:sz="0" w:space="0" w:color="auto"/>
            <w:bottom w:val="none" w:sz="0" w:space="0" w:color="auto"/>
            <w:right w:val="none" w:sz="0" w:space="0" w:color="auto"/>
          </w:divBdr>
        </w:div>
        <w:div w:id="1504078950">
          <w:marLeft w:val="640"/>
          <w:marRight w:val="0"/>
          <w:marTop w:val="0"/>
          <w:marBottom w:val="0"/>
          <w:divBdr>
            <w:top w:val="none" w:sz="0" w:space="0" w:color="auto"/>
            <w:left w:val="none" w:sz="0" w:space="0" w:color="auto"/>
            <w:bottom w:val="none" w:sz="0" w:space="0" w:color="auto"/>
            <w:right w:val="none" w:sz="0" w:space="0" w:color="auto"/>
          </w:divBdr>
        </w:div>
        <w:div w:id="920601213">
          <w:marLeft w:val="640"/>
          <w:marRight w:val="0"/>
          <w:marTop w:val="0"/>
          <w:marBottom w:val="0"/>
          <w:divBdr>
            <w:top w:val="none" w:sz="0" w:space="0" w:color="auto"/>
            <w:left w:val="none" w:sz="0" w:space="0" w:color="auto"/>
            <w:bottom w:val="none" w:sz="0" w:space="0" w:color="auto"/>
            <w:right w:val="none" w:sz="0" w:space="0" w:color="auto"/>
          </w:divBdr>
        </w:div>
        <w:div w:id="1603143783">
          <w:marLeft w:val="640"/>
          <w:marRight w:val="0"/>
          <w:marTop w:val="0"/>
          <w:marBottom w:val="0"/>
          <w:divBdr>
            <w:top w:val="none" w:sz="0" w:space="0" w:color="auto"/>
            <w:left w:val="none" w:sz="0" w:space="0" w:color="auto"/>
            <w:bottom w:val="none" w:sz="0" w:space="0" w:color="auto"/>
            <w:right w:val="none" w:sz="0" w:space="0" w:color="auto"/>
          </w:divBdr>
        </w:div>
        <w:div w:id="1391344774">
          <w:marLeft w:val="640"/>
          <w:marRight w:val="0"/>
          <w:marTop w:val="0"/>
          <w:marBottom w:val="0"/>
          <w:divBdr>
            <w:top w:val="none" w:sz="0" w:space="0" w:color="auto"/>
            <w:left w:val="none" w:sz="0" w:space="0" w:color="auto"/>
            <w:bottom w:val="none" w:sz="0" w:space="0" w:color="auto"/>
            <w:right w:val="none" w:sz="0" w:space="0" w:color="auto"/>
          </w:divBdr>
        </w:div>
        <w:div w:id="185098574">
          <w:marLeft w:val="640"/>
          <w:marRight w:val="0"/>
          <w:marTop w:val="0"/>
          <w:marBottom w:val="0"/>
          <w:divBdr>
            <w:top w:val="none" w:sz="0" w:space="0" w:color="auto"/>
            <w:left w:val="none" w:sz="0" w:space="0" w:color="auto"/>
            <w:bottom w:val="none" w:sz="0" w:space="0" w:color="auto"/>
            <w:right w:val="none" w:sz="0" w:space="0" w:color="auto"/>
          </w:divBdr>
        </w:div>
        <w:div w:id="43406808">
          <w:marLeft w:val="640"/>
          <w:marRight w:val="0"/>
          <w:marTop w:val="0"/>
          <w:marBottom w:val="0"/>
          <w:divBdr>
            <w:top w:val="none" w:sz="0" w:space="0" w:color="auto"/>
            <w:left w:val="none" w:sz="0" w:space="0" w:color="auto"/>
            <w:bottom w:val="none" w:sz="0" w:space="0" w:color="auto"/>
            <w:right w:val="none" w:sz="0" w:space="0" w:color="auto"/>
          </w:divBdr>
        </w:div>
        <w:div w:id="1555581237">
          <w:marLeft w:val="640"/>
          <w:marRight w:val="0"/>
          <w:marTop w:val="0"/>
          <w:marBottom w:val="0"/>
          <w:divBdr>
            <w:top w:val="none" w:sz="0" w:space="0" w:color="auto"/>
            <w:left w:val="none" w:sz="0" w:space="0" w:color="auto"/>
            <w:bottom w:val="none" w:sz="0" w:space="0" w:color="auto"/>
            <w:right w:val="none" w:sz="0" w:space="0" w:color="auto"/>
          </w:divBdr>
        </w:div>
        <w:div w:id="427821383">
          <w:marLeft w:val="640"/>
          <w:marRight w:val="0"/>
          <w:marTop w:val="0"/>
          <w:marBottom w:val="0"/>
          <w:divBdr>
            <w:top w:val="none" w:sz="0" w:space="0" w:color="auto"/>
            <w:left w:val="none" w:sz="0" w:space="0" w:color="auto"/>
            <w:bottom w:val="none" w:sz="0" w:space="0" w:color="auto"/>
            <w:right w:val="none" w:sz="0" w:space="0" w:color="auto"/>
          </w:divBdr>
        </w:div>
        <w:div w:id="2084721565">
          <w:marLeft w:val="640"/>
          <w:marRight w:val="0"/>
          <w:marTop w:val="0"/>
          <w:marBottom w:val="0"/>
          <w:divBdr>
            <w:top w:val="none" w:sz="0" w:space="0" w:color="auto"/>
            <w:left w:val="none" w:sz="0" w:space="0" w:color="auto"/>
            <w:bottom w:val="none" w:sz="0" w:space="0" w:color="auto"/>
            <w:right w:val="none" w:sz="0" w:space="0" w:color="auto"/>
          </w:divBdr>
        </w:div>
        <w:div w:id="1374159336">
          <w:marLeft w:val="640"/>
          <w:marRight w:val="0"/>
          <w:marTop w:val="0"/>
          <w:marBottom w:val="0"/>
          <w:divBdr>
            <w:top w:val="none" w:sz="0" w:space="0" w:color="auto"/>
            <w:left w:val="none" w:sz="0" w:space="0" w:color="auto"/>
            <w:bottom w:val="none" w:sz="0" w:space="0" w:color="auto"/>
            <w:right w:val="none" w:sz="0" w:space="0" w:color="auto"/>
          </w:divBdr>
        </w:div>
        <w:div w:id="629361147">
          <w:marLeft w:val="640"/>
          <w:marRight w:val="0"/>
          <w:marTop w:val="0"/>
          <w:marBottom w:val="0"/>
          <w:divBdr>
            <w:top w:val="none" w:sz="0" w:space="0" w:color="auto"/>
            <w:left w:val="none" w:sz="0" w:space="0" w:color="auto"/>
            <w:bottom w:val="none" w:sz="0" w:space="0" w:color="auto"/>
            <w:right w:val="none" w:sz="0" w:space="0" w:color="auto"/>
          </w:divBdr>
        </w:div>
        <w:div w:id="932395443">
          <w:marLeft w:val="640"/>
          <w:marRight w:val="0"/>
          <w:marTop w:val="0"/>
          <w:marBottom w:val="0"/>
          <w:divBdr>
            <w:top w:val="none" w:sz="0" w:space="0" w:color="auto"/>
            <w:left w:val="none" w:sz="0" w:space="0" w:color="auto"/>
            <w:bottom w:val="none" w:sz="0" w:space="0" w:color="auto"/>
            <w:right w:val="none" w:sz="0" w:space="0" w:color="auto"/>
          </w:divBdr>
        </w:div>
        <w:div w:id="546185597">
          <w:marLeft w:val="640"/>
          <w:marRight w:val="0"/>
          <w:marTop w:val="0"/>
          <w:marBottom w:val="0"/>
          <w:divBdr>
            <w:top w:val="none" w:sz="0" w:space="0" w:color="auto"/>
            <w:left w:val="none" w:sz="0" w:space="0" w:color="auto"/>
            <w:bottom w:val="none" w:sz="0" w:space="0" w:color="auto"/>
            <w:right w:val="none" w:sz="0" w:space="0" w:color="auto"/>
          </w:divBdr>
        </w:div>
        <w:div w:id="1138183387">
          <w:marLeft w:val="640"/>
          <w:marRight w:val="0"/>
          <w:marTop w:val="0"/>
          <w:marBottom w:val="0"/>
          <w:divBdr>
            <w:top w:val="none" w:sz="0" w:space="0" w:color="auto"/>
            <w:left w:val="none" w:sz="0" w:space="0" w:color="auto"/>
            <w:bottom w:val="none" w:sz="0" w:space="0" w:color="auto"/>
            <w:right w:val="none" w:sz="0" w:space="0" w:color="auto"/>
          </w:divBdr>
        </w:div>
        <w:div w:id="422385827">
          <w:marLeft w:val="640"/>
          <w:marRight w:val="0"/>
          <w:marTop w:val="0"/>
          <w:marBottom w:val="0"/>
          <w:divBdr>
            <w:top w:val="none" w:sz="0" w:space="0" w:color="auto"/>
            <w:left w:val="none" w:sz="0" w:space="0" w:color="auto"/>
            <w:bottom w:val="none" w:sz="0" w:space="0" w:color="auto"/>
            <w:right w:val="none" w:sz="0" w:space="0" w:color="auto"/>
          </w:divBdr>
        </w:div>
        <w:div w:id="847407191">
          <w:marLeft w:val="640"/>
          <w:marRight w:val="0"/>
          <w:marTop w:val="0"/>
          <w:marBottom w:val="0"/>
          <w:divBdr>
            <w:top w:val="none" w:sz="0" w:space="0" w:color="auto"/>
            <w:left w:val="none" w:sz="0" w:space="0" w:color="auto"/>
            <w:bottom w:val="none" w:sz="0" w:space="0" w:color="auto"/>
            <w:right w:val="none" w:sz="0" w:space="0" w:color="auto"/>
          </w:divBdr>
        </w:div>
        <w:div w:id="2074430496">
          <w:marLeft w:val="640"/>
          <w:marRight w:val="0"/>
          <w:marTop w:val="0"/>
          <w:marBottom w:val="0"/>
          <w:divBdr>
            <w:top w:val="none" w:sz="0" w:space="0" w:color="auto"/>
            <w:left w:val="none" w:sz="0" w:space="0" w:color="auto"/>
            <w:bottom w:val="none" w:sz="0" w:space="0" w:color="auto"/>
            <w:right w:val="none" w:sz="0" w:space="0" w:color="auto"/>
          </w:divBdr>
        </w:div>
        <w:div w:id="108283537">
          <w:marLeft w:val="640"/>
          <w:marRight w:val="0"/>
          <w:marTop w:val="0"/>
          <w:marBottom w:val="0"/>
          <w:divBdr>
            <w:top w:val="none" w:sz="0" w:space="0" w:color="auto"/>
            <w:left w:val="none" w:sz="0" w:space="0" w:color="auto"/>
            <w:bottom w:val="none" w:sz="0" w:space="0" w:color="auto"/>
            <w:right w:val="none" w:sz="0" w:space="0" w:color="auto"/>
          </w:divBdr>
        </w:div>
        <w:div w:id="1357461261">
          <w:marLeft w:val="640"/>
          <w:marRight w:val="0"/>
          <w:marTop w:val="0"/>
          <w:marBottom w:val="0"/>
          <w:divBdr>
            <w:top w:val="none" w:sz="0" w:space="0" w:color="auto"/>
            <w:left w:val="none" w:sz="0" w:space="0" w:color="auto"/>
            <w:bottom w:val="none" w:sz="0" w:space="0" w:color="auto"/>
            <w:right w:val="none" w:sz="0" w:space="0" w:color="auto"/>
          </w:divBdr>
        </w:div>
        <w:div w:id="2055229328">
          <w:marLeft w:val="640"/>
          <w:marRight w:val="0"/>
          <w:marTop w:val="0"/>
          <w:marBottom w:val="0"/>
          <w:divBdr>
            <w:top w:val="none" w:sz="0" w:space="0" w:color="auto"/>
            <w:left w:val="none" w:sz="0" w:space="0" w:color="auto"/>
            <w:bottom w:val="none" w:sz="0" w:space="0" w:color="auto"/>
            <w:right w:val="none" w:sz="0" w:space="0" w:color="auto"/>
          </w:divBdr>
        </w:div>
        <w:div w:id="2010400509">
          <w:marLeft w:val="640"/>
          <w:marRight w:val="0"/>
          <w:marTop w:val="0"/>
          <w:marBottom w:val="0"/>
          <w:divBdr>
            <w:top w:val="none" w:sz="0" w:space="0" w:color="auto"/>
            <w:left w:val="none" w:sz="0" w:space="0" w:color="auto"/>
            <w:bottom w:val="none" w:sz="0" w:space="0" w:color="auto"/>
            <w:right w:val="none" w:sz="0" w:space="0" w:color="auto"/>
          </w:divBdr>
        </w:div>
        <w:div w:id="2116902503">
          <w:marLeft w:val="640"/>
          <w:marRight w:val="0"/>
          <w:marTop w:val="0"/>
          <w:marBottom w:val="0"/>
          <w:divBdr>
            <w:top w:val="none" w:sz="0" w:space="0" w:color="auto"/>
            <w:left w:val="none" w:sz="0" w:space="0" w:color="auto"/>
            <w:bottom w:val="none" w:sz="0" w:space="0" w:color="auto"/>
            <w:right w:val="none" w:sz="0" w:space="0" w:color="auto"/>
          </w:divBdr>
        </w:div>
        <w:div w:id="778186943">
          <w:marLeft w:val="640"/>
          <w:marRight w:val="0"/>
          <w:marTop w:val="0"/>
          <w:marBottom w:val="0"/>
          <w:divBdr>
            <w:top w:val="none" w:sz="0" w:space="0" w:color="auto"/>
            <w:left w:val="none" w:sz="0" w:space="0" w:color="auto"/>
            <w:bottom w:val="none" w:sz="0" w:space="0" w:color="auto"/>
            <w:right w:val="none" w:sz="0" w:space="0" w:color="auto"/>
          </w:divBdr>
        </w:div>
        <w:div w:id="796023008">
          <w:marLeft w:val="640"/>
          <w:marRight w:val="0"/>
          <w:marTop w:val="0"/>
          <w:marBottom w:val="0"/>
          <w:divBdr>
            <w:top w:val="none" w:sz="0" w:space="0" w:color="auto"/>
            <w:left w:val="none" w:sz="0" w:space="0" w:color="auto"/>
            <w:bottom w:val="none" w:sz="0" w:space="0" w:color="auto"/>
            <w:right w:val="none" w:sz="0" w:space="0" w:color="auto"/>
          </w:divBdr>
        </w:div>
        <w:div w:id="1044595747">
          <w:marLeft w:val="640"/>
          <w:marRight w:val="0"/>
          <w:marTop w:val="0"/>
          <w:marBottom w:val="0"/>
          <w:divBdr>
            <w:top w:val="none" w:sz="0" w:space="0" w:color="auto"/>
            <w:left w:val="none" w:sz="0" w:space="0" w:color="auto"/>
            <w:bottom w:val="none" w:sz="0" w:space="0" w:color="auto"/>
            <w:right w:val="none" w:sz="0" w:space="0" w:color="auto"/>
          </w:divBdr>
        </w:div>
        <w:div w:id="402416564">
          <w:marLeft w:val="640"/>
          <w:marRight w:val="0"/>
          <w:marTop w:val="0"/>
          <w:marBottom w:val="0"/>
          <w:divBdr>
            <w:top w:val="none" w:sz="0" w:space="0" w:color="auto"/>
            <w:left w:val="none" w:sz="0" w:space="0" w:color="auto"/>
            <w:bottom w:val="none" w:sz="0" w:space="0" w:color="auto"/>
            <w:right w:val="none" w:sz="0" w:space="0" w:color="auto"/>
          </w:divBdr>
        </w:div>
      </w:divsChild>
    </w:div>
    <w:div w:id="684985742">
      <w:bodyDiv w:val="1"/>
      <w:marLeft w:val="0"/>
      <w:marRight w:val="0"/>
      <w:marTop w:val="0"/>
      <w:marBottom w:val="0"/>
      <w:divBdr>
        <w:top w:val="none" w:sz="0" w:space="0" w:color="auto"/>
        <w:left w:val="none" w:sz="0" w:space="0" w:color="auto"/>
        <w:bottom w:val="none" w:sz="0" w:space="0" w:color="auto"/>
        <w:right w:val="none" w:sz="0" w:space="0" w:color="auto"/>
      </w:divBdr>
      <w:divsChild>
        <w:div w:id="1284186926">
          <w:marLeft w:val="0"/>
          <w:marRight w:val="0"/>
          <w:marTop w:val="0"/>
          <w:marBottom w:val="0"/>
          <w:divBdr>
            <w:top w:val="none" w:sz="0" w:space="0" w:color="auto"/>
            <w:left w:val="none" w:sz="0" w:space="0" w:color="auto"/>
            <w:bottom w:val="none" w:sz="0" w:space="0" w:color="auto"/>
            <w:right w:val="none" w:sz="0" w:space="0" w:color="auto"/>
          </w:divBdr>
          <w:divsChild>
            <w:div w:id="2005356285">
              <w:marLeft w:val="0"/>
              <w:marRight w:val="0"/>
              <w:marTop w:val="0"/>
              <w:marBottom w:val="0"/>
              <w:divBdr>
                <w:top w:val="none" w:sz="0" w:space="0" w:color="auto"/>
                <w:left w:val="none" w:sz="0" w:space="0" w:color="auto"/>
                <w:bottom w:val="none" w:sz="0" w:space="0" w:color="auto"/>
                <w:right w:val="none" w:sz="0" w:space="0" w:color="auto"/>
              </w:divBdr>
            </w:div>
          </w:divsChild>
        </w:div>
        <w:div w:id="39062338">
          <w:marLeft w:val="0"/>
          <w:marRight w:val="0"/>
          <w:marTop w:val="0"/>
          <w:marBottom w:val="0"/>
          <w:divBdr>
            <w:top w:val="none" w:sz="0" w:space="0" w:color="auto"/>
            <w:left w:val="none" w:sz="0" w:space="0" w:color="auto"/>
            <w:bottom w:val="none" w:sz="0" w:space="0" w:color="auto"/>
            <w:right w:val="none" w:sz="0" w:space="0" w:color="auto"/>
          </w:divBdr>
          <w:divsChild>
            <w:div w:id="563688051">
              <w:marLeft w:val="0"/>
              <w:marRight w:val="0"/>
              <w:marTop w:val="0"/>
              <w:marBottom w:val="0"/>
              <w:divBdr>
                <w:top w:val="none" w:sz="0" w:space="0" w:color="auto"/>
                <w:left w:val="none" w:sz="0" w:space="0" w:color="auto"/>
                <w:bottom w:val="none" w:sz="0" w:space="0" w:color="auto"/>
                <w:right w:val="none" w:sz="0" w:space="0" w:color="auto"/>
              </w:divBdr>
            </w:div>
          </w:divsChild>
        </w:div>
        <w:div w:id="1819492171">
          <w:marLeft w:val="0"/>
          <w:marRight w:val="0"/>
          <w:marTop w:val="0"/>
          <w:marBottom w:val="0"/>
          <w:divBdr>
            <w:top w:val="none" w:sz="0" w:space="0" w:color="auto"/>
            <w:left w:val="none" w:sz="0" w:space="0" w:color="auto"/>
            <w:bottom w:val="none" w:sz="0" w:space="0" w:color="auto"/>
            <w:right w:val="none" w:sz="0" w:space="0" w:color="auto"/>
          </w:divBdr>
          <w:divsChild>
            <w:div w:id="1570461144">
              <w:marLeft w:val="0"/>
              <w:marRight w:val="0"/>
              <w:marTop w:val="0"/>
              <w:marBottom w:val="0"/>
              <w:divBdr>
                <w:top w:val="none" w:sz="0" w:space="0" w:color="auto"/>
                <w:left w:val="none" w:sz="0" w:space="0" w:color="auto"/>
                <w:bottom w:val="none" w:sz="0" w:space="0" w:color="auto"/>
                <w:right w:val="none" w:sz="0" w:space="0" w:color="auto"/>
              </w:divBdr>
            </w:div>
          </w:divsChild>
        </w:div>
        <w:div w:id="1364403977">
          <w:marLeft w:val="0"/>
          <w:marRight w:val="0"/>
          <w:marTop w:val="0"/>
          <w:marBottom w:val="0"/>
          <w:divBdr>
            <w:top w:val="none" w:sz="0" w:space="0" w:color="auto"/>
            <w:left w:val="none" w:sz="0" w:space="0" w:color="auto"/>
            <w:bottom w:val="none" w:sz="0" w:space="0" w:color="auto"/>
            <w:right w:val="none" w:sz="0" w:space="0" w:color="auto"/>
          </w:divBdr>
          <w:divsChild>
            <w:div w:id="1103458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377286">
      <w:bodyDiv w:val="1"/>
      <w:marLeft w:val="0"/>
      <w:marRight w:val="0"/>
      <w:marTop w:val="0"/>
      <w:marBottom w:val="0"/>
      <w:divBdr>
        <w:top w:val="none" w:sz="0" w:space="0" w:color="auto"/>
        <w:left w:val="none" w:sz="0" w:space="0" w:color="auto"/>
        <w:bottom w:val="none" w:sz="0" w:space="0" w:color="auto"/>
        <w:right w:val="none" w:sz="0" w:space="0" w:color="auto"/>
      </w:divBdr>
    </w:div>
    <w:div w:id="691761765">
      <w:bodyDiv w:val="1"/>
      <w:marLeft w:val="0"/>
      <w:marRight w:val="0"/>
      <w:marTop w:val="0"/>
      <w:marBottom w:val="0"/>
      <w:divBdr>
        <w:top w:val="none" w:sz="0" w:space="0" w:color="auto"/>
        <w:left w:val="none" w:sz="0" w:space="0" w:color="auto"/>
        <w:bottom w:val="none" w:sz="0" w:space="0" w:color="auto"/>
        <w:right w:val="none" w:sz="0" w:space="0" w:color="auto"/>
      </w:divBdr>
      <w:divsChild>
        <w:div w:id="404957947">
          <w:marLeft w:val="640"/>
          <w:marRight w:val="0"/>
          <w:marTop w:val="0"/>
          <w:marBottom w:val="0"/>
          <w:divBdr>
            <w:top w:val="none" w:sz="0" w:space="0" w:color="auto"/>
            <w:left w:val="none" w:sz="0" w:space="0" w:color="auto"/>
            <w:bottom w:val="none" w:sz="0" w:space="0" w:color="auto"/>
            <w:right w:val="none" w:sz="0" w:space="0" w:color="auto"/>
          </w:divBdr>
        </w:div>
        <w:div w:id="1251187">
          <w:marLeft w:val="640"/>
          <w:marRight w:val="0"/>
          <w:marTop w:val="0"/>
          <w:marBottom w:val="0"/>
          <w:divBdr>
            <w:top w:val="none" w:sz="0" w:space="0" w:color="auto"/>
            <w:left w:val="none" w:sz="0" w:space="0" w:color="auto"/>
            <w:bottom w:val="none" w:sz="0" w:space="0" w:color="auto"/>
            <w:right w:val="none" w:sz="0" w:space="0" w:color="auto"/>
          </w:divBdr>
        </w:div>
        <w:div w:id="612592682">
          <w:marLeft w:val="640"/>
          <w:marRight w:val="0"/>
          <w:marTop w:val="0"/>
          <w:marBottom w:val="0"/>
          <w:divBdr>
            <w:top w:val="none" w:sz="0" w:space="0" w:color="auto"/>
            <w:left w:val="none" w:sz="0" w:space="0" w:color="auto"/>
            <w:bottom w:val="none" w:sz="0" w:space="0" w:color="auto"/>
            <w:right w:val="none" w:sz="0" w:space="0" w:color="auto"/>
          </w:divBdr>
        </w:div>
        <w:div w:id="637339233">
          <w:marLeft w:val="640"/>
          <w:marRight w:val="0"/>
          <w:marTop w:val="0"/>
          <w:marBottom w:val="0"/>
          <w:divBdr>
            <w:top w:val="none" w:sz="0" w:space="0" w:color="auto"/>
            <w:left w:val="none" w:sz="0" w:space="0" w:color="auto"/>
            <w:bottom w:val="none" w:sz="0" w:space="0" w:color="auto"/>
            <w:right w:val="none" w:sz="0" w:space="0" w:color="auto"/>
          </w:divBdr>
        </w:div>
        <w:div w:id="1291478825">
          <w:marLeft w:val="640"/>
          <w:marRight w:val="0"/>
          <w:marTop w:val="0"/>
          <w:marBottom w:val="0"/>
          <w:divBdr>
            <w:top w:val="none" w:sz="0" w:space="0" w:color="auto"/>
            <w:left w:val="none" w:sz="0" w:space="0" w:color="auto"/>
            <w:bottom w:val="none" w:sz="0" w:space="0" w:color="auto"/>
            <w:right w:val="none" w:sz="0" w:space="0" w:color="auto"/>
          </w:divBdr>
        </w:div>
        <w:div w:id="729500398">
          <w:marLeft w:val="640"/>
          <w:marRight w:val="0"/>
          <w:marTop w:val="0"/>
          <w:marBottom w:val="0"/>
          <w:divBdr>
            <w:top w:val="none" w:sz="0" w:space="0" w:color="auto"/>
            <w:left w:val="none" w:sz="0" w:space="0" w:color="auto"/>
            <w:bottom w:val="none" w:sz="0" w:space="0" w:color="auto"/>
            <w:right w:val="none" w:sz="0" w:space="0" w:color="auto"/>
          </w:divBdr>
        </w:div>
        <w:div w:id="655185493">
          <w:marLeft w:val="640"/>
          <w:marRight w:val="0"/>
          <w:marTop w:val="0"/>
          <w:marBottom w:val="0"/>
          <w:divBdr>
            <w:top w:val="none" w:sz="0" w:space="0" w:color="auto"/>
            <w:left w:val="none" w:sz="0" w:space="0" w:color="auto"/>
            <w:bottom w:val="none" w:sz="0" w:space="0" w:color="auto"/>
            <w:right w:val="none" w:sz="0" w:space="0" w:color="auto"/>
          </w:divBdr>
        </w:div>
        <w:div w:id="416446090">
          <w:marLeft w:val="640"/>
          <w:marRight w:val="0"/>
          <w:marTop w:val="0"/>
          <w:marBottom w:val="0"/>
          <w:divBdr>
            <w:top w:val="none" w:sz="0" w:space="0" w:color="auto"/>
            <w:left w:val="none" w:sz="0" w:space="0" w:color="auto"/>
            <w:bottom w:val="none" w:sz="0" w:space="0" w:color="auto"/>
            <w:right w:val="none" w:sz="0" w:space="0" w:color="auto"/>
          </w:divBdr>
        </w:div>
        <w:div w:id="855390836">
          <w:marLeft w:val="640"/>
          <w:marRight w:val="0"/>
          <w:marTop w:val="0"/>
          <w:marBottom w:val="0"/>
          <w:divBdr>
            <w:top w:val="none" w:sz="0" w:space="0" w:color="auto"/>
            <w:left w:val="none" w:sz="0" w:space="0" w:color="auto"/>
            <w:bottom w:val="none" w:sz="0" w:space="0" w:color="auto"/>
            <w:right w:val="none" w:sz="0" w:space="0" w:color="auto"/>
          </w:divBdr>
        </w:div>
        <w:div w:id="102696696">
          <w:marLeft w:val="640"/>
          <w:marRight w:val="0"/>
          <w:marTop w:val="0"/>
          <w:marBottom w:val="0"/>
          <w:divBdr>
            <w:top w:val="none" w:sz="0" w:space="0" w:color="auto"/>
            <w:left w:val="none" w:sz="0" w:space="0" w:color="auto"/>
            <w:bottom w:val="none" w:sz="0" w:space="0" w:color="auto"/>
            <w:right w:val="none" w:sz="0" w:space="0" w:color="auto"/>
          </w:divBdr>
        </w:div>
        <w:div w:id="1539008251">
          <w:marLeft w:val="640"/>
          <w:marRight w:val="0"/>
          <w:marTop w:val="0"/>
          <w:marBottom w:val="0"/>
          <w:divBdr>
            <w:top w:val="none" w:sz="0" w:space="0" w:color="auto"/>
            <w:left w:val="none" w:sz="0" w:space="0" w:color="auto"/>
            <w:bottom w:val="none" w:sz="0" w:space="0" w:color="auto"/>
            <w:right w:val="none" w:sz="0" w:space="0" w:color="auto"/>
          </w:divBdr>
        </w:div>
        <w:div w:id="1583371120">
          <w:marLeft w:val="640"/>
          <w:marRight w:val="0"/>
          <w:marTop w:val="0"/>
          <w:marBottom w:val="0"/>
          <w:divBdr>
            <w:top w:val="none" w:sz="0" w:space="0" w:color="auto"/>
            <w:left w:val="none" w:sz="0" w:space="0" w:color="auto"/>
            <w:bottom w:val="none" w:sz="0" w:space="0" w:color="auto"/>
            <w:right w:val="none" w:sz="0" w:space="0" w:color="auto"/>
          </w:divBdr>
        </w:div>
        <w:div w:id="469245928">
          <w:marLeft w:val="640"/>
          <w:marRight w:val="0"/>
          <w:marTop w:val="0"/>
          <w:marBottom w:val="0"/>
          <w:divBdr>
            <w:top w:val="none" w:sz="0" w:space="0" w:color="auto"/>
            <w:left w:val="none" w:sz="0" w:space="0" w:color="auto"/>
            <w:bottom w:val="none" w:sz="0" w:space="0" w:color="auto"/>
            <w:right w:val="none" w:sz="0" w:space="0" w:color="auto"/>
          </w:divBdr>
        </w:div>
        <w:div w:id="636034121">
          <w:marLeft w:val="640"/>
          <w:marRight w:val="0"/>
          <w:marTop w:val="0"/>
          <w:marBottom w:val="0"/>
          <w:divBdr>
            <w:top w:val="none" w:sz="0" w:space="0" w:color="auto"/>
            <w:left w:val="none" w:sz="0" w:space="0" w:color="auto"/>
            <w:bottom w:val="none" w:sz="0" w:space="0" w:color="auto"/>
            <w:right w:val="none" w:sz="0" w:space="0" w:color="auto"/>
          </w:divBdr>
        </w:div>
        <w:div w:id="954823367">
          <w:marLeft w:val="640"/>
          <w:marRight w:val="0"/>
          <w:marTop w:val="0"/>
          <w:marBottom w:val="0"/>
          <w:divBdr>
            <w:top w:val="none" w:sz="0" w:space="0" w:color="auto"/>
            <w:left w:val="none" w:sz="0" w:space="0" w:color="auto"/>
            <w:bottom w:val="none" w:sz="0" w:space="0" w:color="auto"/>
            <w:right w:val="none" w:sz="0" w:space="0" w:color="auto"/>
          </w:divBdr>
        </w:div>
        <w:div w:id="1801878828">
          <w:marLeft w:val="640"/>
          <w:marRight w:val="0"/>
          <w:marTop w:val="0"/>
          <w:marBottom w:val="0"/>
          <w:divBdr>
            <w:top w:val="none" w:sz="0" w:space="0" w:color="auto"/>
            <w:left w:val="none" w:sz="0" w:space="0" w:color="auto"/>
            <w:bottom w:val="none" w:sz="0" w:space="0" w:color="auto"/>
            <w:right w:val="none" w:sz="0" w:space="0" w:color="auto"/>
          </w:divBdr>
        </w:div>
        <w:div w:id="705907578">
          <w:marLeft w:val="640"/>
          <w:marRight w:val="0"/>
          <w:marTop w:val="0"/>
          <w:marBottom w:val="0"/>
          <w:divBdr>
            <w:top w:val="none" w:sz="0" w:space="0" w:color="auto"/>
            <w:left w:val="none" w:sz="0" w:space="0" w:color="auto"/>
            <w:bottom w:val="none" w:sz="0" w:space="0" w:color="auto"/>
            <w:right w:val="none" w:sz="0" w:space="0" w:color="auto"/>
          </w:divBdr>
        </w:div>
        <w:div w:id="845367152">
          <w:marLeft w:val="640"/>
          <w:marRight w:val="0"/>
          <w:marTop w:val="0"/>
          <w:marBottom w:val="0"/>
          <w:divBdr>
            <w:top w:val="none" w:sz="0" w:space="0" w:color="auto"/>
            <w:left w:val="none" w:sz="0" w:space="0" w:color="auto"/>
            <w:bottom w:val="none" w:sz="0" w:space="0" w:color="auto"/>
            <w:right w:val="none" w:sz="0" w:space="0" w:color="auto"/>
          </w:divBdr>
        </w:div>
        <w:div w:id="886138590">
          <w:marLeft w:val="640"/>
          <w:marRight w:val="0"/>
          <w:marTop w:val="0"/>
          <w:marBottom w:val="0"/>
          <w:divBdr>
            <w:top w:val="none" w:sz="0" w:space="0" w:color="auto"/>
            <w:left w:val="none" w:sz="0" w:space="0" w:color="auto"/>
            <w:bottom w:val="none" w:sz="0" w:space="0" w:color="auto"/>
            <w:right w:val="none" w:sz="0" w:space="0" w:color="auto"/>
          </w:divBdr>
        </w:div>
        <w:div w:id="1746609166">
          <w:marLeft w:val="640"/>
          <w:marRight w:val="0"/>
          <w:marTop w:val="0"/>
          <w:marBottom w:val="0"/>
          <w:divBdr>
            <w:top w:val="none" w:sz="0" w:space="0" w:color="auto"/>
            <w:left w:val="none" w:sz="0" w:space="0" w:color="auto"/>
            <w:bottom w:val="none" w:sz="0" w:space="0" w:color="auto"/>
            <w:right w:val="none" w:sz="0" w:space="0" w:color="auto"/>
          </w:divBdr>
        </w:div>
        <w:div w:id="869102684">
          <w:marLeft w:val="640"/>
          <w:marRight w:val="0"/>
          <w:marTop w:val="0"/>
          <w:marBottom w:val="0"/>
          <w:divBdr>
            <w:top w:val="none" w:sz="0" w:space="0" w:color="auto"/>
            <w:left w:val="none" w:sz="0" w:space="0" w:color="auto"/>
            <w:bottom w:val="none" w:sz="0" w:space="0" w:color="auto"/>
            <w:right w:val="none" w:sz="0" w:space="0" w:color="auto"/>
          </w:divBdr>
        </w:div>
        <w:div w:id="371927031">
          <w:marLeft w:val="640"/>
          <w:marRight w:val="0"/>
          <w:marTop w:val="0"/>
          <w:marBottom w:val="0"/>
          <w:divBdr>
            <w:top w:val="none" w:sz="0" w:space="0" w:color="auto"/>
            <w:left w:val="none" w:sz="0" w:space="0" w:color="auto"/>
            <w:bottom w:val="none" w:sz="0" w:space="0" w:color="auto"/>
            <w:right w:val="none" w:sz="0" w:space="0" w:color="auto"/>
          </w:divBdr>
        </w:div>
        <w:div w:id="1289897089">
          <w:marLeft w:val="640"/>
          <w:marRight w:val="0"/>
          <w:marTop w:val="0"/>
          <w:marBottom w:val="0"/>
          <w:divBdr>
            <w:top w:val="none" w:sz="0" w:space="0" w:color="auto"/>
            <w:left w:val="none" w:sz="0" w:space="0" w:color="auto"/>
            <w:bottom w:val="none" w:sz="0" w:space="0" w:color="auto"/>
            <w:right w:val="none" w:sz="0" w:space="0" w:color="auto"/>
          </w:divBdr>
        </w:div>
        <w:div w:id="388380683">
          <w:marLeft w:val="640"/>
          <w:marRight w:val="0"/>
          <w:marTop w:val="0"/>
          <w:marBottom w:val="0"/>
          <w:divBdr>
            <w:top w:val="none" w:sz="0" w:space="0" w:color="auto"/>
            <w:left w:val="none" w:sz="0" w:space="0" w:color="auto"/>
            <w:bottom w:val="none" w:sz="0" w:space="0" w:color="auto"/>
            <w:right w:val="none" w:sz="0" w:space="0" w:color="auto"/>
          </w:divBdr>
        </w:div>
        <w:div w:id="299387268">
          <w:marLeft w:val="640"/>
          <w:marRight w:val="0"/>
          <w:marTop w:val="0"/>
          <w:marBottom w:val="0"/>
          <w:divBdr>
            <w:top w:val="none" w:sz="0" w:space="0" w:color="auto"/>
            <w:left w:val="none" w:sz="0" w:space="0" w:color="auto"/>
            <w:bottom w:val="none" w:sz="0" w:space="0" w:color="auto"/>
            <w:right w:val="none" w:sz="0" w:space="0" w:color="auto"/>
          </w:divBdr>
        </w:div>
        <w:div w:id="1679691364">
          <w:marLeft w:val="640"/>
          <w:marRight w:val="0"/>
          <w:marTop w:val="0"/>
          <w:marBottom w:val="0"/>
          <w:divBdr>
            <w:top w:val="none" w:sz="0" w:space="0" w:color="auto"/>
            <w:left w:val="none" w:sz="0" w:space="0" w:color="auto"/>
            <w:bottom w:val="none" w:sz="0" w:space="0" w:color="auto"/>
            <w:right w:val="none" w:sz="0" w:space="0" w:color="auto"/>
          </w:divBdr>
        </w:div>
        <w:div w:id="371148953">
          <w:marLeft w:val="640"/>
          <w:marRight w:val="0"/>
          <w:marTop w:val="0"/>
          <w:marBottom w:val="0"/>
          <w:divBdr>
            <w:top w:val="none" w:sz="0" w:space="0" w:color="auto"/>
            <w:left w:val="none" w:sz="0" w:space="0" w:color="auto"/>
            <w:bottom w:val="none" w:sz="0" w:space="0" w:color="auto"/>
            <w:right w:val="none" w:sz="0" w:space="0" w:color="auto"/>
          </w:divBdr>
        </w:div>
        <w:div w:id="1041904885">
          <w:marLeft w:val="640"/>
          <w:marRight w:val="0"/>
          <w:marTop w:val="0"/>
          <w:marBottom w:val="0"/>
          <w:divBdr>
            <w:top w:val="none" w:sz="0" w:space="0" w:color="auto"/>
            <w:left w:val="none" w:sz="0" w:space="0" w:color="auto"/>
            <w:bottom w:val="none" w:sz="0" w:space="0" w:color="auto"/>
            <w:right w:val="none" w:sz="0" w:space="0" w:color="auto"/>
          </w:divBdr>
        </w:div>
      </w:divsChild>
    </w:div>
    <w:div w:id="693847455">
      <w:bodyDiv w:val="1"/>
      <w:marLeft w:val="0"/>
      <w:marRight w:val="0"/>
      <w:marTop w:val="0"/>
      <w:marBottom w:val="0"/>
      <w:divBdr>
        <w:top w:val="none" w:sz="0" w:space="0" w:color="auto"/>
        <w:left w:val="none" w:sz="0" w:space="0" w:color="auto"/>
        <w:bottom w:val="none" w:sz="0" w:space="0" w:color="auto"/>
        <w:right w:val="none" w:sz="0" w:space="0" w:color="auto"/>
      </w:divBdr>
      <w:divsChild>
        <w:div w:id="301155026">
          <w:marLeft w:val="640"/>
          <w:marRight w:val="0"/>
          <w:marTop w:val="0"/>
          <w:marBottom w:val="0"/>
          <w:divBdr>
            <w:top w:val="none" w:sz="0" w:space="0" w:color="auto"/>
            <w:left w:val="none" w:sz="0" w:space="0" w:color="auto"/>
            <w:bottom w:val="none" w:sz="0" w:space="0" w:color="auto"/>
            <w:right w:val="none" w:sz="0" w:space="0" w:color="auto"/>
          </w:divBdr>
        </w:div>
        <w:div w:id="241523200">
          <w:marLeft w:val="640"/>
          <w:marRight w:val="0"/>
          <w:marTop w:val="0"/>
          <w:marBottom w:val="0"/>
          <w:divBdr>
            <w:top w:val="none" w:sz="0" w:space="0" w:color="auto"/>
            <w:left w:val="none" w:sz="0" w:space="0" w:color="auto"/>
            <w:bottom w:val="none" w:sz="0" w:space="0" w:color="auto"/>
            <w:right w:val="none" w:sz="0" w:space="0" w:color="auto"/>
          </w:divBdr>
        </w:div>
        <w:div w:id="1735153437">
          <w:marLeft w:val="640"/>
          <w:marRight w:val="0"/>
          <w:marTop w:val="0"/>
          <w:marBottom w:val="0"/>
          <w:divBdr>
            <w:top w:val="none" w:sz="0" w:space="0" w:color="auto"/>
            <w:left w:val="none" w:sz="0" w:space="0" w:color="auto"/>
            <w:bottom w:val="none" w:sz="0" w:space="0" w:color="auto"/>
            <w:right w:val="none" w:sz="0" w:space="0" w:color="auto"/>
          </w:divBdr>
        </w:div>
        <w:div w:id="258565450">
          <w:marLeft w:val="640"/>
          <w:marRight w:val="0"/>
          <w:marTop w:val="0"/>
          <w:marBottom w:val="0"/>
          <w:divBdr>
            <w:top w:val="none" w:sz="0" w:space="0" w:color="auto"/>
            <w:left w:val="none" w:sz="0" w:space="0" w:color="auto"/>
            <w:bottom w:val="none" w:sz="0" w:space="0" w:color="auto"/>
            <w:right w:val="none" w:sz="0" w:space="0" w:color="auto"/>
          </w:divBdr>
        </w:div>
        <w:div w:id="1713799132">
          <w:marLeft w:val="640"/>
          <w:marRight w:val="0"/>
          <w:marTop w:val="0"/>
          <w:marBottom w:val="0"/>
          <w:divBdr>
            <w:top w:val="none" w:sz="0" w:space="0" w:color="auto"/>
            <w:left w:val="none" w:sz="0" w:space="0" w:color="auto"/>
            <w:bottom w:val="none" w:sz="0" w:space="0" w:color="auto"/>
            <w:right w:val="none" w:sz="0" w:space="0" w:color="auto"/>
          </w:divBdr>
        </w:div>
        <w:div w:id="956255022">
          <w:marLeft w:val="640"/>
          <w:marRight w:val="0"/>
          <w:marTop w:val="0"/>
          <w:marBottom w:val="0"/>
          <w:divBdr>
            <w:top w:val="none" w:sz="0" w:space="0" w:color="auto"/>
            <w:left w:val="none" w:sz="0" w:space="0" w:color="auto"/>
            <w:bottom w:val="none" w:sz="0" w:space="0" w:color="auto"/>
            <w:right w:val="none" w:sz="0" w:space="0" w:color="auto"/>
          </w:divBdr>
        </w:div>
        <w:div w:id="1413702005">
          <w:marLeft w:val="640"/>
          <w:marRight w:val="0"/>
          <w:marTop w:val="0"/>
          <w:marBottom w:val="0"/>
          <w:divBdr>
            <w:top w:val="none" w:sz="0" w:space="0" w:color="auto"/>
            <w:left w:val="none" w:sz="0" w:space="0" w:color="auto"/>
            <w:bottom w:val="none" w:sz="0" w:space="0" w:color="auto"/>
            <w:right w:val="none" w:sz="0" w:space="0" w:color="auto"/>
          </w:divBdr>
        </w:div>
        <w:div w:id="1836872231">
          <w:marLeft w:val="640"/>
          <w:marRight w:val="0"/>
          <w:marTop w:val="0"/>
          <w:marBottom w:val="0"/>
          <w:divBdr>
            <w:top w:val="none" w:sz="0" w:space="0" w:color="auto"/>
            <w:left w:val="none" w:sz="0" w:space="0" w:color="auto"/>
            <w:bottom w:val="none" w:sz="0" w:space="0" w:color="auto"/>
            <w:right w:val="none" w:sz="0" w:space="0" w:color="auto"/>
          </w:divBdr>
        </w:div>
        <w:div w:id="1947615163">
          <w:marLeft w:val="640"/>
          <w:marRight w:val="0"/>
          <w:marTop w:val="0"/>
          <w:marBottom w:val="0"/>
          <w:divBdr>
            <w:top w:val="none" w:sz="0" w:space="0" w:color="auto"/>
            <w:left w:val="none" w:sz="0" w:space="0" w:color="auto"/>
            <w:bottom w:val="none" w:sz="0" w:space="0" w:color="auto"/>
            <w:right w:val="none" w:sz="0" w:space="0" w:color="auto"/>
          </w:divBdr>
        </w:div>
        <w:div w:id="2063752069">
          <w:marLeft w:val="640"/>
          <w:marRight w:val="0"/>
          <w:marTop w:val="0"/>
          <w:marBottom w:val="0"/>
          <w:divBdr>
            <w:top w:val="none" w:sz="0" w:space="0" w:color="auto"/>
            <w:left w:val="none" w:sz="0" w:space="0" w:color="auto"/>
            <w:bottom w:val="none" w:sz="0" w:space="0" w:color="auto"/>
            <w:right w:val="none" w:sz="0" w:space="0" w:color="auto"/>
          </w:divBdr>
        </w:div>
        <w:div w:id="638731292">
          <w:marLeft w:val="640"/>
          <w:marRight w:val="0"/>
          <w:marTop w:val="0"/>
          <w:marBottom w:val="0"/>
          <w:divBdr>
            <w:top w:val="none" w:sz="0" w:space="0" w:color="auto"/>
            <w:left w:val="none" w:sz="0" w:space="0" w:color="auto"/>
            <w:bottom w:val="none" w:sz="0" w:space="0" w:color="auto"/>
            <w:right w:val="none" w:sz="0" w:space="0" w:color="auto"/>
          </w:divBdr>
        </w:div>
        <w:div w:id="19401071">
          <w:marLeft w:val="640"/>
          <w:marRight w:val="0"/>
          <w:marTop w:val="0"/>
          <w:marBottom w:val="0"/>
          <w:divBdr>
            <w:top w:val="none" w:sz="0" w:space="0" w:color="auto"/>
            <w:left w:val="none" w:sz="0" w:space="0" w:color="auto"/>
            <w:bottom w:val="none" w:sz="0" w:space="0" w:color="auto"/>
            <w:right w:val="none" w:sz="0" w:space="0" w:color="auto"/>
          </w:divBdr>
        </w:div>
        <w:div w:id="2095009471">
          <w:marLeft w:val="640"/>
          <w:marRight w:val="0"/>
          <w:marTop w:val="0"/>
          <w:marBottom w:val="0"/>
          <w:divBdr>
            <w:top w:val="none" w:sz="0" w:space="0" w:color="auto"/>
            <w:left w:val="none" w:sz="0" w:space="0" w:color="auto"/>
            <w:bottom w:val="none" w:sz="0" w:space="0" w:color="auto"/>
            <w:right w:val="none" w:sz="0" w:space="0" w:color="auto"/>
          </w:divBdr>
        </w:div>
        <w:div w:id="504176128">
          <w:marLeft w:val="640"/>
          <w:marRight w:val="0"/>
          <w:marTop w:val="0"/>
          <w:marBottom w:val="0"/>
          <w:divBdr>
            <w:top w:val="none" w:sz="0" w:space="0" w:color="auto"/>
            <w:left w:val="none" w:sz="0" w:space="0" w:color="auto"/>
            <w:bottom w:val="none" w:sz="0" w:space="0" w:color="auto"/>
            <w:right w:val="none" w:sz="0" w:space="0" w:color="auto"/>
          </w:divBdr>
        </w:div>
        <w:div w:id="1759249382">
          <w:marLeft w:val="640"/>
          <w:marRight w:val="0"/>
          <w:marTop w:val="0"/>
          <w:marBottom w:val="0"/>
          <w:divBdr>
            <w:top w:val="none" w:sz="0" w:space="0" w:color="auto"/>
            <w:left w:val="none" w:sz="0" w:space="0" w:color="auto"/>
            <w:bottom w:val="none" w:sz="0" w:space="0" w:color="auto"/>
            <w:right w:val="none" w:sz="0" w:space="0" w:color="auto"/>
          </w:divBdr>
        </w:div>
        <w:div w:id="286547427">
          <w:marLeft w:val="640"/>
          <w:marRight w:val="0"/>
          <w:marTop w:val="0"/>
          <w:marBottom w:val="0"/>
          <w:divBdr>
            <w:top w:val="none" w:sz="0" w:space="0" w:color="auto"/>
            <w:left w:val="none" w:sz="0" w:space="0" w:color="auto"/>
            <w:bottom w:val="none" w:sz="0" w:space="0" w:color="auto"/>
            <w:right w:val="none" w:sz="0" w:space="0" w:color="auto"/>
          </w:divBdr>
        </w:div>
        <w:div w:id="1992825292">
          <w:marLeft w:val="640"/>
          <w:marRight w:val="0"/>
          <w:marTop w:val="0"/>
          <w:marBottom w:val="0"/>
          <w:divBdr>
            <w:top w:val="none" w:sz="0" w:space="0" w:color="auto"/>
            <w:left w:val="none" w:sz="0" w:space="0" w:color="auto"/>
            <w:bottom w:val="none" w:sz="0" w:space="0" w:color="auto"/>
            <w:right w:val="none" w:sz="0" w:space="0" w:color="auto"/>
          </w:divBdr>
        </w:div>
        <w:div w:id="771634303">
          <w:marLeft w:val="640"/>
          <w:marRight w:val="0"/>
          <w:marTop w:val="0"/>
          <w:marBottom w:val="0"/>
          <w:divBdr>
            <w:top w:val="none" w:sz="0" w:space="0" w:color="auto"/>
            <w:left w:val="none" w:sz="0" w:space="0" w:color="auto"/>
            <w:bottom w:val="none" w:sz="0" w:space="0" w:color="auto"/>
            <w:right w:val="none" w:sz="0" w:space="0" w:color="auto"/>
          </w:divBdr>
        </w:div>
        <w:div w:id="287511268">
          <w:marLeft w:val="640"/>
          <w:marRight w:val="0"/>
          <w:marTop w:val="0"/>
          <w:marBottom w:val="0"/>
          <w:divBdr>
            <w:top w:val="none" w:sz="0" w:space="0" w:color="auto"/>
            <w:left w:val="none" w:sz="0" w:space="0" w:color="auto"/>
            <w:bottom w:val="none" w:sz="0" w:space="0" w:color="auto"/>
            <w:right w:val="none" w:sz="0" w:space="0" w:color="auto"/>
          </w:divBdr>
        </w:div>
        <w:div w:id="829954064">
          <w:marLeft w:val="640"/>
          <w:marRight w:val="0"/>
          <w:marTop w:val="0"/>
          <w:marBottom w:val="0"/>
          <w:divBdr>
            <w:top w:val="none" w:sz="0" w:space="0" w:color="auto"/>
            <w:left w:val="none" w:sz="0" w:space="0" w:color="auto"/>
            <w:bottom w:val="none" w:sz="0" w:space="0" w:color="auto"/>
            <w:right w:val="none" w:sz="0" w:space="0" w:color="auto"/>
          </w:divBdr>
        </w:div>
        <w:div w:id="1036390902">
          <w:marLeft w:val="640"/>
          <w:marRight w:val="0"/>
          <w:marTop w:val="0"/>
          <w:marBottom w:val="0"/>
          <w:divBdr>
            <w:top w:val="none" w:sz="0" w:space="0" w:color="auto"/>
            <w:left w:val="none" w:sz="0" w:space="0" w:color="auto"/>
            <w:bottom w:val="none" w:sz="0" w:space="0" w:color="auto"/>
            <w:right w:val="none" w:sz="0" w:space="0" w:color="auto"/>
          </w:divBdr>
        </w:div>
        <w:div w:id="150221755">
          <w:marLeft w:val="640"/>
          <w:marRight w:val="0"/>
          <w:marTop w:val="0"/>
          <w:marBottom w:val="0"/>
          <w:divBdr>
            <w:top w:val="none" w:sz="0" w:space="0" w:color="auto"/>
            <w:left w:val="none" w:sz="0" w:space="0" w:color="auto"/>
            <w:bottom w:val="none" w:sz="0" w:space="0" w:color="auto"/>
            <w:right w:val="none" w:sz="0" w:space="0" w:color="auto"/>
          </w:divBdr>
        </w:div>
        <w:div w:id="670302687">
          <w:marLeft w:val="640"/>
          <w:marRight w:val="0"/>
          <w:marTop w:val="0"/>
          <w:marBottom w:val="0"/>
          <w:divBdr>
            <w:top w:val="none" w:sz="0" w:space="0" w:color="auto"/>
            <w:left w:val="none" w:sz="0" w:space="0" w:color="auto"/>
            <w:bottom w:val="none" w:sz="0" w:space="0" w:color="auto"/>
            <w:right w:val="none" w:sz="0" w:space="0" w:color="auto"/>
          </w:divBdr>
        </w:div>
        <w:div w:id="1487042758">
          <w:marLeft w:val="640"/>
          <w:marRight w:val="0"/>
          <w:marTop w:val="0"/>
          <w:marBottom w:val="0"/>
          <w:divBdr>
            <w:top w:val="none" w:sz="0" w:space="0" w:color="auto"/>
            <w:left w:val="none" w:sz="0" w:space="0" w:color="auto"/>
            <w:bottom w:val="none" w:sz="0" w:space="0" w:color="auto"/>
            <w:right w:val="none" w:sz="0" w:space="0" w:color="auto"/>
          </w:divBdr>
        </w:div>
        <w:div w:id="1999770962">
          <w:marLeft w:val="640"/>
          <w:marRight w:val="0"/>
          <w:marTop w:val="0"/>
          <w:marBottom w:val="0"/>
          <w:divBdr>
            <w:top w:val="none" w:sz="0" w:space="0" w:color="auto"/>
            <w:left w:val="none" w:sz="0" w:space="0" w:color="auto"/>
            <w:bottom w:val="none" w:sz="0" w:space="0" w:color="auto"/>
            <w:right w:val="none" w:sz="0" w:space="0" w:color="auto"/>
          </w:divBdr>
        </w:div>
        <w:div w:id="1996837850">
          <w:marLeft w:val="640"/>
          <w:marRight w:val="0"/>
          <w:marTop w:val="0"/>
          <w:marBottom w:val="0"/>
          <w:divBdr>
            <w:top w:val="none" w:sz="0" w:space="0" w:color="auto"/>
            <w:left w:val="none" w:sz="0" w:space="0" w:color="auto"/>
            <w:bottom w:val="none" w:sz="0" w:space="0" w:color="auto"/>
            <w:right w:val="none" w:sz="0" w:space="0" w:color="auto"/>
          </w:divBdr>
        </w:div>
        <w:div w:id="1993873722">
          <w:marLeft w:val="640"/>
          <w:marRight w:val="0"/>
          <w:marTop w:val="0"/>
          <w:marBottom w:val="0"/>
          <w:divBdr>
            <w:top w:val="none" w:sz="0" w:space="0" w:color="auto"/>
            <w:left w:val="none" w:sz="0" w:space="0" w:color="auto"/>
            <w:bottom w:val="none" w:sz="0" w:space="0" w:color="auto"/>
            <w:right w:val="none" w:sz="0" w:space="0" w:color="auto"/>
          </w:divBdr>
        </w:div>
        <w:div w:id="1234388816">
          <w:marLeft w:val="640"/>
          <w:marRight w:val="0"/>
          <w:marTop w:val="0"/>
          <w:marBottom w:val="0"/>
          <w:divBdr>
            <w:top w:val="none" w:sz="0" w:space="0" w:color="auto"/>
            <w:left w:val="none" w:sz="0" w:space="0" w:color="auto"/>
            <w:bottom w:val="none" w:sz="0" w:space="0" w:color="auto"/>
            <w:right w:val="none" w:sz="0" w:space="0" w:color="auto"/>
          </w:divBdr>
        </w:div>
        <w:div w:id="1971202968">
          <w:marLeft w:val="640"/>
          <w:marRight w:val="0"/>
          <w:marTop w:val="0"/>
          <w:marBottom w:val="0"/>
          <w:divBdr>
            <w:top w:val="none" w:sz="0" w:space="0" w:color="auto"/>
            <w:left w:val="none" w:sz="0" w:space="0" w:color="auto"/>
            <w:bottom w:val="none" w:sz="0" w:space="0" w:color="auto"/>
            <w:right w:val="none" w:sz="0" w:space="0" w:color="auto"/>
          </w:divBdr>
        </w:div>
        <w:div w:id="1844201058">
          <w:marLeft w:val="640"/>
          <w:marRight w:val="0"/>
          <w:marTop w:val="0"/>
          <w:marBottom w:val="0"/>
          <w:divBdr>
            <w:top w:val="none" w:sz="0" w:space="0" w:color="auto"/>
            <w:left w:val="none" w:sz="0" w:space="0" w:color="auto"/>
            <w:bottom w:val="none" w:sz="0" w:space="0" w:color="auto"/>
            <w:right w:val="none" w:sz="0" w:space="0" w:color="auto"/>
          </w:divBdr>
        </w:div>
      </w:divsChild>
    </w:div>
    <w:div w:id="695813283">
      <w:bodyDiv w:val="1"/>
      <w:marLeft w:val="0"/>
      <w:marRight w:val="0"/>
      <w:marTop w:val="0"/>
      <w:marBottom w:val="0"/>
      <w:divBdr>
        <w:top w:val="none" w:sz="0" w:space="0" w:color="auto"/>
        <w:left w:val="none" w:sz="0" w:space="0" w:color="auto"/>
        <w:bottom w:val="none" w:sz="0" w:space="0" w:color="auto"/>
        <w:right w:val="none" w:sz="0" w:space="0" w:color="auto"/>
      </w:divBdr>
    </w:div>
    <w:div w:id="697702346">
      <w:bodyDiv w:val="1"/>
      <w:marLeft w:val="0"/>
      <w:marRight w:val="0"/>
      <w:marTop w:val="0"/>
      <w:marBottom w:val="0"/>
      <w:divBdr>
        <w:top w:val="none" w:sz="0" w:space="0" w:color="auto"/>
        <w:left w:val="none" w:sz="0" w:space="0" w:color="auto"/>
        <w:bottom w:val="none" w:sz="0" w:space="0" w:color="auto"/>
        <w:right w:val="none" w:sz="0" w:space="0" w:color="auto"/>
      </w:divBdr>
      <w:divsChild>
        <w:div w:id="1578704296">
          <w:marLeft w:val="640"/>
          <w:marRight w:val="0"/>
          <w:marTop w:val="0"/>
          <w:marBottom w:val="0"/>
          <w:divBdr>
            <w:top w:val="none" w:sz="0" w:space="0" w:color="auto"/>
            <w:left w:val="none" w:sz="0" w:space="0" w:color="auto"/>
            <w:bottom w:val="none" w:sz="0" w:space="0" w:color="auto"/>
            <w:right w:val="none" w:sz="0" w:space="0" w:color="auto"/>
          </w:divBdr>
        </w:div>
        <w:div w:id="1115952245">
          <w:marLeft w:val="640"/>
          <w:marRight w:val="0"/>
          <w:marTop w:val="0"/>
          <w:marBottom w:val="0"/>
          <w:divBdr>
            <w:top w:val="none" w:sz="0" w:space="0" w:color="auto"/>
            <w:left w:val="none" w:sz="0" w:space="0" w:color="auto"/>
            <w:bottom w:val="none" w:sz="0" w:space="0" w:color="auto"/>
            <w:right w:val="none" w:sz="0" w:space="0" w:color="auto"/>
          </w:divBdr>
        </w:div>
        <w:div w:id="1241520231">
          <w:marLeft w:val="640"/>
          <w:marRight w:val="0"/>
          <w:marTop w:val="0"/>
          <w:marBottom w:val="0"/>
          <w:divBdr>
            <w:top w:val="none" w:sz="0" w:space="0" w:color="auto"/>
            <w:left w:val="none" w:sz="0" w:space="0" w:color="auto"/>
            <w:bottom w:val="none" w:sz="0" w:space="0" w:color="auto"/>
            <w:right w:val="none" w:sz="0" w:space="0" w:color="auto"/>
          </w:divBdr>
        </w:div>
        <w:div w:id="1042946031">
          <w:marLeft w:val="640"/>
          <w:marRight w:val="0"/>
          <w:marTop w:val="0"/>
          <w:marBottom w:val="0"/>
          <w:divBdr>
            <w:top w:val="none" w:sz="0" w:space="0" w:color="auto"/>
            <w:left w:val="none" w:sz="0" w:space="0" w:color="auto"/>
            <w:bottom w:val="none" w:sz="0" w:space="0" w:color="auto"/>
            <w:right w:val="none" w:sz="0" w:space="0" w:color="auto"/>
          </w:divBdr>
        </w:div>
        <w:div w:id="1235357713">
          <w:marLeft w:val="640"/>
          <w:marRight w:val="0"/>
          <w:marTop w:val="0"/>
          <w:marBottom w:val="0"/>
          <w:divBdr>
            <w:top w:val="none" w:sz="0" w:space="0" w:color="auto"/>
            <w:left w:val="none" w:sz="0" w:space="0" w:color="auto"/>
            <w:bottom w:val="none" w:sz="0" w:space="0" w:color="auto"/>
            <w:right w:val="none" w:sz="0" w:space="0" w:color="auto"/>
          </w:divBdr>
        </w:div>
        <w:div w:id="1571116691">
          <w:marLeft w:val="640"/>
          <w:marRight w:val="0"/>
          <w:marTop w:val="0"/>
          <w:marBottom w:val="0"/>
          <w:divBdr>
            <w:top w:val="none" w:sz="0" w:space="0" w:color="auto"/>
            <w:left w:val="none" w:sz="0" w:space="0" w:color="auto"/>
            <w:bottom w:val="none" w:sz="0" w:space="0" w:color="auto"/>
            <w:right w:val="none" w:sz="0" w:space="0" w:color="auto"/>
          </w:divBdr>
        </w:div>
        <w:div w:id="1930581777">
          <w:marLeft w:val="640"/>
          <w:marRight w:val="0"/>
          <w:marTop w:val="0"/>
          <w:marBottom w:val="0"/>
          <w:divBdr>
            <w:top w:val="none" w:sz="0" w:space="0" w:color="auto"/>
            <w:left w:val="none" w:sz="0" w:space="0" w:color="auto"/>
            <w:bottom w:val="none" w:sz="0" w:space="0" w:color="auto"/>
            <w:right w:val="none" w:sz="0" w:space="0" w:color="auto"/>
          </w:divBdr>
        </w:div>
        <w:div w:id="1209760115">
          <w:marLeft w:val="640"/>
          <w:marRight w:val="0"/>
          <w:marTop w:val="0"/>
          <w:marBottom w:val="0"/>
          <w:divBdr>
            <w:top w:val="none" w:sz="0" w:space="0" w:color="auto"/>
            <w:left w:val="none" w:sz="0" w:space="0" w:color="auto"/>
            <w:bottom w:val="none" w:sz="0" w:space="0" w:color="auto"/>
            <w:right w:val="none" w:sz="0" w:space="0" w:color="auto"/>
          </w:divBdr>
        </w:div>
        <w:div w:id="1480463198">
          <w:marLeft w:val="640"/>
          <w:marRight w:val="0"/>
          <w:marTop w:val="0"/>
          <w:marBottom w:val="0"/>
          <w:divBdr>
            <w:top w:val="none" w:sz="0" w:space="0" w:color="auto"/>
            <w:left w:val="none" w:sz="0" w:space="0" w:color="auto"/>
            <w:bottom w:val="none" w:sz="0" w:space="0" w:color="auto"/>
            <w:right w:val="none" w:sz="0" w:space="0" w:color="auto"/>
          </w:divBdr>
        </w:div>
        <w:div w:id="393043335">
          <w:marLeft w:val="640"/>
          <w:marRight w:val="0"/>
          <w:marTop w:val="0"/>
          <w:marBottom w:val="0"/>
          <w:divBdr>
            <w:top w:val="none" w:sz="0" w:space="0" w:color="auto"/>
            <w:left w:val="none" w:sz="0" w:space="0" w:color="auto"/>
            <w:bottom w:val="none" w:sz="0" w:space="0" w:color="auto"/>
            <w:right w:val="none" w:sz="0" w:space="0" w:color="auto"/>
          </w:divBdr>
        </w:div>
        <w:div w:id="959606069">
          <w:marLeft w:val="640"/>
          <w:marRight w:val="0"/>
          <w:marTop w:val="0"/>
          <w:marBottom w:val="0"/>
          <w:divBdr>
            <w:top w:val="none" w:sz="0" w:space="0" w:color="auto"/>
            <w:left w:val="none" w:sz="0" w:space="0" w:color="auto"/>
            <w:bottom w:val="none" w:sz="0" w:space="0" w:color="auto"/>
            <w:right w:val="none" w:sz="0" w:space="0" w:color="auto"/>
          </w:divBdr>
        </w:div>
        <w:div w:id="621227721">
          <w:marLeft w:val="640"/>
          <w:marRight w:val="0"/>
          <w:marTop w:val="0"/>
          <w:marBottom w:val="0"/>
          <w:divBdr>
            <w:top w:val="none" w:sz="0" w:space="0" w:color="auto"/>
            <w:left w:val="none" w:sz="0" w:space="0" w:color="auto"/>
            <w:bottom w:val="none" w:sz="0" w:space="0" w:color="auto"/>
            <w:right w:val="none" w:sz="0" w:space="0" w:color="auto"/>
          </w:divBdr>
        </w:div>
        <w:div w:id="1742288181">
          <w:marLeft w:val="640"/>
          <w:marRight w:val="0"/>
          <w:marTop w:val="0"/>
          <w:marBottom w:val="0"/>
          <w:divBdr>
            <w:top w:val="none" w:sz="0" w:space="0" w:color="auto"/>
            <w:left w:val="none" w:sz="0" w:space="0" w:color="auto"/>
            <w:bottom w:val="none" w:sz="0" w:space="0" w:color="auto"/>
            <w:right w:val="none" w:sz="0" w:space="0" w:color="auto"/>
          </w:divBdr>
        </w:div>
        <w:div w:id="1331526561">
          <w:marLeft w:val="640"/>
          <w:marRight w:val="0"/>
          <w:marTop w:val="0"/>
          <w:marBottom w:val="0"/>
          <w:divBdr>
            <w:top w:val="none" w:sz="0" w:space="0" w:color="auto"/>
            <w:left w:val="none" w:sz="0" w:space="0" w:color="auto"/>
            <w:bottom w:val="none" w:sz="0" w:space="0" w:color="auto"/>
            <w:right w:val="none" w:sz="0" w:space="0" w:color="auto"/>
          </w:divBdr>
        </w:div>
        <w:div w:id="1857033153">
          <w:marLeft w:val="640"/>
          <w:marRight w:val="0"/>
          <w:marTop w:val="0"/>
          <w:marBottom w:val="0"/>
          <w:divBdr>
            <w:top w:val="none" w:sz="0" w:space="0" w:color="auto"/>
            <w:left w:val="none" w:sz="0" w:space="0" w:color="auto"/>
            <w:bottom w:val="none" w:sz="0" w:space="0" w:color="auto"/>
            <w:right w:val="none" w:sz="0" w:space="0" w:color="auto"/>
          </w:divBdr>
        </w:div>
        <w:div w:id="1634096151">
          <w:marLeft w:val="640"/>
          <w:marRight w:val="0"/>
          <w:marTop w:val="0"/>
          <w:marBottom w:val="0"/>
          <w:divBdr>
            <w:top w:val="none" w:sz="0" w:space="0" w:color="auto"/>
            <w:left w:val="none" w:sz="0" w:space="0" w:color="auto"/>
            <w:bottom w:val="none" w:sz="0" w:space="0" w:color="auto"/>
            <w:right w:val="none" w:sz="0" w:space="0" w:color="auto"/>
          </w:divBdr>
        </w:div>
        <w:div w:id="209463699">
          <w:marLeft w:val="640"/>
          <w:marRight w:val="0"/>
          <w:marTop w:val="0"/>
          <w:marBottom w:val="0"/>
          <w:divBdr>
            <w:top w:val="none" w:sz="0" w:space="0" w:color="auto"/>
            <w:left w:val="none" w:sz="0" w:space="0" w:color="auto"/>
            <w:bottom w:val="none" w:sz="0" w:space="0" w:color="auto"/>
            <w:right w:val="none" w:sz="0" w:space="0" w:color="auto"/>
          </w:divBdr>
        </w:div>
        <w:div w:id="2137799055">
          <w:marLeft w:val="640"/>
          <w:marRight w:val="0"/>
          <w:marTop w:val="0"/>
          <w:marBottom w:val="0"/>
          <w:divBdr>
            <w:top w:val="none" w:sz="0" w:space="0" w:color="auto"/>
            <w:left w:val="none" w:sz="0" w:space="0" w:color="auto"/>
            <w:bottom w:val="none" w:sz="0" w:space="0" w:color="auto"/>
            <w:right w:val="none" w:sz="0" w:space="0" w:color="auto"/>
          </w:divBdr>
        </w:div>
        <w:div w:id="1250969249">
          <w:marLeft w:val="640"/>
          <w:marRight w:val="0"/>
          <w:marTop w:val="0"/>
          <w:marBottom w:val="0"/>
          <w:divBdr>
            <w:top w:val="none" w:sz="0" w:space="0" w:color="auto"/>
            <w:left w:val="none" w:sz="0" w:space="0" w:color="auto"/>
            <w:bottom w:val="none" w:sz="0" w:space="0" w:color="auto"/>
            <w:right w:val="none" w:sz="0" w:space="0" w:color="auto"/>
          </w:divBdr>
        </w:div>
        <w:div w:id="964235922">
          <w:marLeft w:val="640"/>
          <w:marRight w:val="0"/>
          <w:marTop w:val="0"/>
          <w:marBottom w:val="0"/>
          <w:divBdr>
            <w:top w:val="none" w:sz="0" w:space="0" w:color="auto"/>
            <w:left w:val="none" w:sz="0" w:space="0" w:color="auto"/>
            <w:bottom w:val="none" w:sz="0" w:space="0" w:color="auto"/>
            <w:right w:val="none" w:sz="0" w:space="0" w:color="auto"/>
          </w:divBdr>
        </w:div>
        <w:div w:id="1968319648">
          <w:marLeft w:val="640"/>
          <w:marRight w:val="0"/>
          <w:marTop w:val="0"/>
          <w:marBottom w:val="0"/>
          <w:divBdr>
            <w:top w:val="none" w:sz="0" w:space="0" w:color="auto"/>
            <w:left w:val="none" w:sz="0" w:space="0" w:color="auto"/>
            <w:bottom w:val="none" w:sz="0" w:space="0" w:color="auto"/>
            <w:right w:val="none" w:sz="0" w:space="0" w:color="auto"/>
          </w:divBdr>
        </w:div>
        <w:div w:id="47536208">
          <w:marLeft w:val="640"/>
          <w:marRight w:val="0"/>
          <w:marTop w:val="0"/>
          <w:marBottom w:val="0"/>
          <w:divBdr>
            <w:top w:val="none" w:sz="0" w:space="0" w:color="auto"/>
            <w:left w:val="none" w:sz="0" w:space="0" w:color="auto"/>
            <w:bottom w:val="none" w:sz="0" w:space="0" w:color="auto"/>
            <w:right w:val="none" w:sz="0" w:space="0" w:color="auto"/>
          </w:divBdr>
        </w:div>
        <w:div w:id="523326839">
          <w:marLeft w:val="640"/>
          <w:marRight w:val="0"/>
          <w:marTop w:val="0"/>
          <w:marBottom w:val="0"/>
          <w:divBdr>
            <w:top w:val="none" w:sz="0" w:space="0" w:color="auto"/>
            <w:left w:val="none" w:sz="0" w:space="0" w:color="auto"/>
            <w:bottom w:val="none" w:sz="0" w:space="0" w:color="auto"/>
            <w:right w:val="none" w:sz="0" w:space="0" w:color="auto"/>
          </w:divBdr>
        </w:div>
        <w:div w:id="1163199141">
          <w:marLeft w:val="640"/>
          <w:marRight w:val="0"/>
          <w:marTop w:val="0"/>
          <w:marBottom w:val="0"/>
          <w:divBdr>
            <w:top w:val="none" w:sz="0" w:space="0" w:color="auto"/>
            <w:left w:val="none" w:sz="0" w:space="0" w:color="auto"/>
            <w:bottom w:val="none" w:sz="0" w:space="0" w:color="auto"/>
            <w:right w:val="none" w:sz="0" w:space="0" w:color="auto"/>
          </w:divBdr>
        </w:div>
        <w:div w:id="187566732">
          <w:marLeft w:val="640"/>
          <w:marRight w:val="0"/>
          <w:marTop w:val="0"/>
          <w:marBottom w:val="0"/>
          <w:divBdr>
            <w:top w:val="none" w:sz="0" w:space="0" w:color="auto"/>
            <w:left w:val="none" w:sz="0" w:space="0" w:color="auto"/>
            <w:bottom w:val="none" w:sz="0" w:space="0" w:color="auto"/>
            <w:right w:val="none" w:sz="0" w:space="0" w:color="auto"/>
          </w:divBdr>
        </w:div>
        <w:div w:id="956716510">
          <w:marLeft w:val="640"/>
          <w:marRight w:val="0"/>
          <w:marTop w:val="0"/>
          <w:marBottom w:val="0"/>
          <w:divBdr>
            <w:top w:val="none" w:sz="0" w:space="0" w:color="auto"/>
            <w:left w:val="none" w:sz="0" w:space="0" w:color="auto"/>
            <w:bottom w:val="none" w:sz="0" w:space="0" w:color="auto"/>
            <w:right w:val="none" w:sz="0" w:space="0" w:color="auto"/>
          </w:divBdr>
        </w:div>
        <w:div w:id="874006918">
          <w:marLeft w:val="640"/>
          <w:marRight w:val="0"/>
          <w:marTop w:val="0"/>
          <w:marBottom w:val="0"/>
          <w:divBdr>
            <w:top w:val="none" w:sz="0" w:space="0" w:color="auto"/>
            <w:left w:val="none" w:sz="0" w:space="0" w:color="auto"/>
            <w:bottom w:val="none" w:sz="0" w:space="0" w:color="auto"/>
            <w:right w:val="none" w:sz="0" w:space="0" w:color="auto"/>
          </w:divBdr>
        </w:div>
        <w:div w:id="747115632">
          <w:marLeft w:val="640"/>
          <w:marRight w:val="0"/>
          <w:marTop w:val="0"/>
          <w:marBottom w:val="0"/>
          <w:divBdr>
            <w:top w:val="none" w:sz="0" w:space="0" w:color="auto"/>
            <w:left w:val="none" w:sz="0" w:space="0" w:color="auto"/>
            <w:bottom w:val="none" w:sz="0" w:space="0" w:color="auto"/>
            <w:right w:val="none" w:sz="0" w:space="0" w:color="auto"/>
          </w:divBdr>
        </w:div>
        <w:div w:id="404913916">
          <w:marLeft w:val="640"/>
          <w:marRight w:val="0"/>
          <w:marTop w:val="0"/>
          <w:marBottom w:val="0"/>
          <w:divBdr>
            <w:top w:val="none" w:sz="0" w:space="0" w:color="auto"/>
            <w:left w:val="none" w:sz="0" w:space="0" w:color="auto"/>
            <w:bottom w:val="none" w:sz="0" w:space="0" w:color="auto"/>
            <w:right w:val="none" w:sz="0" w:space="0" w:color="auto"/>
          </w:divBdr>
        </w:div>
        <w:div w:id="747925145">
          <w:marLeft w:val="640"/>
          <w:marRight w:val="0"/>
          <w:marTop w:val="0"/>
          <w:marBottom w:val="0"/>
          <w:divBdr>
            <w:top w:val="none" w:sz="0" w:space="0" w:color="auto"/>
            <w:left w:val="none" w:sz="0" w:space="0" w:color="auto"/>
            <w:bottom w:val="none" w:sz="0" w:space="0" w:color="auto"/>
            <w:right w:val="none" w:sz="0" w:space="0" w:color="auto"/>
          </w:divBdr>
        </w:div>
        <w:div w:id="234244966">
          <w:marLeft w:val="640"/>
          <w:marRight w:val="0"/>
          <w:marTop w:val="0"/>
          <w:marBottom w:val="0"/>
          <w:divBdr>
            <w:top w:val="none" w:sz="0" w:space="0" w:color="auto"/>
            <w:left w:val="none" w:sz="0" w:space="0" w:color="auto"/>
            <w:bottom w:val="none" w:sz="0" w:space="0" w:color="auto"/>
            <w:right w:val="none" w:sz="0" w:space="0" w:color="auto"/>
          </w:divBdr>
        </w:div>
        <w:div w:id="758795746">
          <w:marLeft w:val="640"/>
          <w:marRight w:val="0"/>
          <w:marTop w:val="0"/>
          <w:marBottom w:val="0"/>
          <w:divBdr>
            <w:top w:val="none" w:sz="0" w:space="0" w:color="auto"/>
            <w:left w:val="none" w:sz="0" w:space="0" w:color="auto"/>
            <w:bottom w:val="none" w:sz="0" w:space="0" w:color="auto"/>
            <w:right w:val="none" w:sz="0" w:space="0" w:color="auto"/>
          </w:divBdr>
        </w:div>
        <w:div w:id="1818645579">
          <w:marLeft w:val="640"/>
          <w:marRight w:val="0"/>
          <w:marTop w:val="0"/>
          <w:marBottom w:val="0"/>
          <w:divBdr>
            <w:top w:val="none" w:sz="0" w:space="0" w:color="auto"/>
            <w:left w:val="none" w:sz="0" w:space="0" w:color="auto"/>
            <w:bottom w:val="none" w:sz="0" w:space="0" w:color="auto"/>
            <w:right w:val="none" w:sz="0" w:space="0" w:color="auto"/>
          </w:divBdr>
        </w:div>
        <w:div w:id="1890145313">
          <w:marLeft w:val="640"/>
          <w:marRight w:val="0"/>
          <w:marTop w:val="0"/>
          <w:marBottom w:val="0"/>
          <w:divBdr>
            <w:top w:val="none" w:sz="0" w:space="0" w:color="auto"/>
            <w:left w:val="none" w:sz="0" w:space="0" w:color="auto"/>
            <w:bottom w:val="none" w:sz="0" w:space="0" w:color="auto"/>
            <w:right w:val="none" w:sz="0" w:space="0" w:color="auto"/>
          </w:divBdr>
        </w:div>
        <w:div w:id="339964567">
          <w:marLeft w:val="640"/>
          <w:marRight w:val="0"/>
          <w:marTop w:val="0"/>
          <w:marBottom w:val="0"/>
          <w:divBdr>
            <w:top w:val="none" w:sz="0" w:space="0" w:color="auto"/>
            <w:left w:val="none" w:sz="0" w:space="0" w:color="auto"/>
            <w:bottom w:val="none" w:sz="0" w:space="0" w:color="auto"/>
            <w:right w:val="none" w:sz="0" w:space="0" w:color="auto"/>
          </w:divBdr>
        </w:div>
        <w:div w:id="798649222">
          <w:marLeft w:val="640"/>
          <w:marRight w:val="0"/>
          <w:marTop w:val="0"/>
          <w:marBottom w:val="0"/>
          <w:divBdr>
            <w:top w:val="none" w:sz="0" w:space="0" w:color="auto"/>
            <w:left w:val="none" w:sz="0" w:space="0" w:color="auto"/>
            <w:bottom w:val="none" w:sz="0" w:space="0" w:color="auto"/>
            <w:right w:val="none" w:sz="0" w:space="0" w:color="auto"/>
          </w:divBdr>
        </w:div>
        <w:div w:id="616761132">
          <w:marLeft w:val="640"/>
          <w:marRight w:val="0"/>
          <w:marTop w:val="0"/>
          <w:marBottom w:val="0"/>
          <w:divBdr>
            <w:top w:val="none" w:sz="0" w:space="0" w:color="auto"/>
            <w:left w:val="none" w:sz="0" w:space="0" w:color="auto"/>
            <w:bottom w:val="none" w:sz="0" w:space="0" w:color="auto"/>
            <w:right w:val="none" w:sz="0" w:space="0" w:color="auto"/>
          </w:divBdr>
        </w:div>
      </w:divsChild>
    </w:div>
    <w:div w:id="698507933">
      <w:bodyDiv w:val="1"/>
      <w:marLeft w:val="0"/>
      <w:marRight w:val="0"/>
      <w:marTop w:val="0"/>
      <w:marBottom w:val="0"/>
      <w:divBdr>
        <w:top w:val="none" w:sz="0" w:space="0" w:color="auto"/>
        <w:left w:val="none" w:sz="0" w:space="0" w:color="auto"/>
        <w:bottom w:val="none" w:sz="0" w:space="0" w:color="auto"/>
        <w:right w:val="none" w:sz="0" w:space="0" w:color="auto"/>
      </w:divBdr>
    </w:div>
    <w:div w:id="699432631">
      <w:bodyDiv w:val="1"/>
      <w:marLeft w:val="0"/>
      <w:marRight w:val="0"/>
      <w:marTop w:val="0"/>
      <w:marBottom w:val="0"/>
      <w:divBdr>
        <w:top w:val="none" w:sz="0" w:space="0" w:color="auto"/>
        <w:left w:val="none" w:sz="0" w:space="0" w:color="auto"/>
        <w:bottom w:val="none" w:sz="0" w:space="0" w:color="auto"/>
        <w:right w:val="none" w:sz="0" w:space="0" w:color="auto"/>
      </w:divBdr>
      <w:divsChild>
        <w:div w:id="644240338">
          <w:marLeft w:val="640"/>
          <w:marRight w:val="0"/>
          <w:marTop w:val="0"/>
          <w:marBottom w:val="0"/>
          <w:divBdr>
            <w:top w:val="none" w:sz="0" w:space="0" w:color="auto"/>
            <w:left w:val="none" w:sz="0" w:space="0" w:color="auto"/>
            <w:bottom w:val="none" w:sz="0" w:space="0" w:color="auto"/>
            <w:right w:val="none" w:sz="0" w:space="0" w:color="auto"/>
          </w:divBdr>
        </w:div>
        <w:div w:id="1198199732">
          <w:marLeft w:val="640"/>
          <w:marRight w:val="0"/>
          <w:marTop w:val="0"/>
          <w:marBottom w:val="0"/>
          <w:divBdr>
            <w:top w:val="none" w:sz="0" w:space="0" w:color="auto"/>
            <w:left w:val="none" w:sz="0" w:space="0" w:color="auto"/>
            <w:bottom w:val="none" w:sz="0" w:space="0" w:color="auto"/>
            <w:right w:val="none" w:sz="0" w:space="0" w:color="auto"/>
          </w:divBdr>
        </w:div>
        <w:div w:id="2039235465">
          <w:marLeft w:val="640"/>
          <w:marRight w:val="0"/>
          <w:marTop w:val="0"/>
          <w:marBottom w:val="0"/>
          <w:divBdr>
            <w:top w:val="none" w:sz="0" w:space="0" w:color="auto"/>
            <w:left w:val="none" w:sz="0" w:space="0" w:color="auto"/>
            <w:bottom w:val="none" w:sz="0" w:space="0" w:color="auto"/>
            <w:right w:val="none" w:sz="0" w:space="0" w:color="auto"/>
          </w:divBdr>
        </w:div>
        <w:div w:id="1752920811">
          <w:marLeft w:val="640"/>
          <w:marRight w:val="0"/>
          <w:marTop w:val="0"/>
          <w:marBottom w:val="0"/>
          <w:divBdr>
            <w:top w:val="none" w:sz="0" w:space="0" w:color="auto"/>
            <w:left w:val="none" w:sz="0" w:space="0" w:color="auto"/>
            <w:bottom w:val="none" w:sz="0" w:space="0" w:color="auto"/>
            <w:right w:val="none" w:sz="0" w:space="0" w:color="auto"/>
          </w:divBdr>
        </w:div>
        <w:div w:id="1536892435">
          <w:marLeft w:val="640"/>
          <w:marRight w:val="0"/>
          <w:marTop w:val="0"/>
          <w:marBottom w:val="0"/>
          <w:divBdr>
            <w:top w:val="none" w:sz="0" w:space="0" w:color="auto"/>
            <w:left w:val="none" w:sz="0" w:space="0" w:color="auto"/>
            <w:bottom w:val="none" w:sz="0" w:space="0" w:color="auto"/>
            <w:right w:val="none" w:sz="0" w:space="0" w:color="auto"/>
          </w:divBdr>
        </w:div>
        <w:div w:id="1603027055">
          <w:marLeft w:val="640"/>
          <w:marRight w:val="0"/>
          <w:marTop w:val="0"/>
          <w:marBottom w:val="0"/>
          <w:divBdr>
            <w:top w:val="none" w:sz="0" w:space="0" w:color="auto"/>
            <w:left w:val="none" w:sz="0" w:space="0" w:color="auto"/>
            <w:bottom w:val="none" w:sz="0" w:space="0" w:color="auto"/>
            <w:right w:val="none" w:sz="0" w:space="0" w:color="auto"/>
          </w:divBdr>
        </w:div>
        <w:div w:id="10230836">
          <w:marLeft w:val="640"/>
          <w:marRight w:val="0"/>
          <w:marTop w:val="0"/>
          <w:marBottom w:val="0"/>
          <w:divBdr>
            <w:top w:val="none" w:sz="0" w:space="0" w:color="auto"/>
            <w:left w:val="none" w:sz="0" w:space="0" w:color="auto"/>
            <w:bottom w:val="none" w:sz="0" w:space="0" w:color="auto"/>
            <w:right w:val="none" w:sz="0" w:space="0" w:color="auto"/>
          </w:divBdr>
        </w:div>
        <w:div w:id="77364141">
          <w:marLeft w:val="640"/>
          <w:marRight w:val="0"/>
          <w:marTop w:val="0"/>
          <w:marBottom w:val="0"/>
          <w:divBdr>
            <w:top w:val="none" w:sz="0" w:space="0" w:color="auto"/>
            <w:left w:val="none" w:sz="0" w:space="0" w:color="auto"/>
            <w:bottom w:val="none" w:sz="0" w:space="0" w:color="auto"/>
            <w:right w:val="none" w:sz="0" w:space="0" w:color="auto"/>
          </w:divBdr>
        </w:div>
        <w:div w:id="1125006914">
          <w:marLeft w:val="640"/>
          <w:marRight w:val="0"/>
          <w:marTop w:val="0"/>
          <w:marBottom w:val="0"/>
          <w:divBdr>
            <w:top w:val="none" w:sz="0" w:space="0" w:color="auto"/>
            <w:left w:val="none" w:sz="0" w:space="0" w:color="auto"/>
            <w:bottom w:val="none" w:sz="0" w:space="0" w:color="auto"/>
            <w:right w:val="none" w:sz="0" w:space="0" w:color="auto"/>
          </w:divBdr>
        </w:div>
        <w:div w:id="215048796">
          <w:marLeft w:val="640"/>
          <w:marRight w:val="0"/>
          <w:marTop w:val="0"/>
          <w:marBottom w:val="0"/>
          <w:divBdr>
            <w:top w:val="none" w:sz="0" w:space="0" w:color="auto"/>
            <w:left w:val="none" w:sz="0" w:space="0" w:color="auto"/>
            <w:bottom w:val="none" w:sz="0" w:space="0" w:color="auto"/>
            <w:right w:val="none" w:sz="0" w:space="0" w:color="auto"/>
          </w:divBdr>
        </w:div>
        <w:div w:id="2096855657">
          <w:marLeft w:val="640"/>
          <w:marRight w:val="0"/>
          <w:marTop w:val="0"/>
          <w:marBottom w:val="0"/>
          <w:divBdr>
            <w:top w:val="none" w:sz="0" w:space="0" w:color="auto"/>
            <w:left w:val="none" w:sz="0" w:space="0" w:color="auto"/>
            <w:bottom w:val="none" w:sz="0" w:space="0" w:color="auto"/>
            <w:right w:val="none" w:sz="0" w:space="0" w:color="auto"/>
          </w:divBdr>
        </w:div>
        <w:div w:id="936062218">
          <w:marLeft w:val="640"/>
          <w:marRight w:val="0"/>
          <w:marTop w:val="0"/>
          <w:marBottom w:val="0"/>
          <w:divBdr>
            <w:top w:val="none" w:sz="0" w:space="0" w:color="auto"/>
            <w:left w:val="none" w:sz="0" w:space="0" w:color="auto"/>
            <w:bottom w:val="none" w:sz="0" w:space="0" w:color="auto"/>
            <w:right w:val="none" w:sz="0" w:space="0" w:color="auto"/>
          </w:divBdr>
        </w:div>
        <w:div w:id="2020040981">
          <w:marLeft w:val="640"/>
          <w:marRight w:val="0"/>
          <w:marTop w:val="0"/>
          <w:marBottom w:val="0"/>
          <w:divBdr>
            <w:top w:val="none" w:sz="0" w:space="0" w:color="auto"/>
            <w:left w:val="none" w:sz="0" w:space="0" w:color="auto"/>
            <w:bottom w:val="none" w:sz="0" w:space="0" w:color="auto"/>
            <w:right w:val="none" w:sz="0" w:space="0" w:color="auto"/>
          </w:divBdr>
        </w:div>
        <w:div w:id="230388577">
          <w:marLeft w:val="640"/>
          <w:marRight w:val="0"/>
          <w:marTop w:val="0"/>
          <w:marBottom w:val="0"/>
          <w:divBdr>
            <w:top w:val="none" w:sz="0" w:space="0" w:color="auto"/>
            <w:left w:val="none" w:sz="0" w:space="0" w:color="auto"/>
            <w:bottom w:val="none" w:sz="0" w:space="0" w:color="auto"/>
            <w:right w:val="none" w:sz="0" w:space="0" w:color="auto"/>
          </w:divBdr>
        </w:div>
        <w:div w:id="42219948">
          <w:marLeft w:val="640"/>
          <w:marRight w:val="0"/>
          <w:marTop w:val="0"/>
          <w:marBottom w:val="0"/>
          <w:divBdr>
            <w:top w:val="none" w:sz="0" w:space="0" w:color="auto"/>
            <w:left w:val="none" w:sz="0" w:space="0" w:color="auto"/>
            <w:bottom w:val="none" w:sz="0" w:space="0" w:color="auto"/>
            <w:right w:val="none" w:sz="0" w:space="0" w:color="auto"/>
          </w:divBdr>
        </w:div>
        <w:div w:id="91827387">
          <w:marLeft w:val="640"/>
          <w:marRight w:val="0"/>
          <w:marTop w:val="0"/>
          <w:marBottom w:val="0"/>
          <w:divBdr>
            <w:top w:val="none" w:sz="0" w:space="0" w:color="auto"/>
            <w:left w:val="none" w:sz="0" w:space="0" w:color="auto"/>
            <w:bottom w:val="none" w:sz="0" w:space="0" w:color="auto"/>
            <w:right w:val="none" w:sz="0" w:space="0" w:color="auto"/>
          </w:divBdr>
        </w:div>
        <w:div w:id="224411652">
          <w:marLeft w:val="640"/>
          <w:marRight w:val="0"/>
          <w:marTop w:val="0"/>
          <w:marBottom w:val="0"/>
          <w:divBdr>
            <w:top w:val="none" w:sz="0" w:space="0" w:color="auto"/>
            <w:left w:val="none" w:sz="0" w:space="0" w:color="auto"/>
            <w:bottom w:val="none" w:sz="0" w:space="0" w:color="auto"/>
            <w:right w:val="none" w:sz="0" w:space="0" w:color="auto"/>
          </w:divBdr>
        </w:div>
        <w:div w:id="2135515853">
          <w:marLeft w:val="640"/>
          <w:marRight w:val="0"/>
          <w:marTop w:val="0"/>
          <w:marBottom w:val="0"/>
          <w:divBdr>
            <w:top w:val="none" w:sz="0" w:space="0" w:color="auto"/>
            <w:left w:val="none" w:sz="0" w:space="0" w:color="auto"/>
            <w:bottom w:val="none" w:sz="0" w:space="0" w:color="auto"/>
            <w:right w:val="none" w:sz="0" w:space="0" w:color="auto"/>
          </w:divBdr>
        </w:div>
        <w:div w:id="2008553646">
          <w:marLeft w:val="640"/>
          <w:marRight w:val="0"/>
          <w:marTop w:val="0"/>
          <w:marBottom w:val="0"/>
          <w:divBdr>
            <w:top w:val="none" w:sz="0" w:space="0" w:color="auto"/>
            <w:left w:val="none" w:sz="0" w:space="0" w:color="auto"/>
            <w:bottom w:val="none" w:sz="0" w:space="0" w:color="auto"/>
            <w:right w:val="none" w:sz="0" w:space="0" w:color="auto"/>
          </w:divBdr>
        </w:div>
        <w:div w:id="1789739290">
          <w:marLeft w:val="640"/>
          <w:marRight w:val="0"/>
          <w:marTop w:val="0"/>
          <w:marBottom w:val="0"/>
          <w:divBdr>
            <w:top w:val="none" w:sz="0" w:space="0" w:color="auto"/>
            <w:left w:val="none" w:sz="0" w:space="0" w:color="auto"/>
            <w:bottom w:val="none" w:sz="0" w:space="0" w:color="auto"/>
            <w:right w:val="none" w:sz="0" w:space="0" w:color="auto"/>
          </w:divBdr>
        </w:div>
        <w:div w:id="336855214">
          <w:marLeft w:val="640"/>
          <w:marRight w:val="0"/>
          <w:marTop w:val="0"/>
          <w:marBottom w:val="0"/>
          <w:divBdr>
            <w:top w:val="none" w:sz="0" w:space="0" w:color="auto"/>
            <w:left w:val="none" w:sz="0" w:space="0" w:color="auto"/>
            <w:bottom w:val="none" w:sz="0" w:space="0" w:color="auto"/>
            <w:right w:val="none" w:sz="0" w:space="0" w:color="auto"/>
          </w:divBdr>
        </w:div>
        <w:div w:id="255869971">
          <w:marLeft w:val="640"/>
          <w:marRight w:val="0"/>
          <w:marTop w:val="0"/>
          <w:marBottom w:val="0"/>
          <w:divBdr>
            <w:top w:val="none" w:sz="0" w:space="0" w:color="auto"/>
            <w:left w:val="none" w:sz="0" w:space="0" w:color="auto"/>
            <w:bottom w:val="none" w:sz="0" w:space="0" w:color="auto"/>
            <w:right w:val="none" w:sz="0" w:space="0" w:color="auto"/>
          </w:divBdr>
        </w:div>
        <w:div w:id="931009124">
          <w:marLeft w:val="640"/>
          <w:marRight w:val="0"/>
          <w:marTop w:val="0"/>
          <w:marBottom w:val="0"/>
          <w:divBdr>
            <w:top w:val="none" w:sz="0" w:space="0" w:color="auto"/>
            <w:left w:val="none" w:sz="0" w:space="0" w:color="auto"/>
            <w:bottom w:val="none" w:sz="0" w:space="0" w:color="auto"/>
            <w:right w:val="none" w:sz="0" w:space="0" w:color="auto"/>
          </w:divBdr>
        </w:div>
        <w:div w:id="541284930">
          <w:marLeft w:val="640"/>
          <w:marRight w:val="0"/>
          <w:marTop w:val="0"/>
          <w:marBottom w:val="0"/>
          <w:divBdr>
            <w:top w:val="none" w:sz="0" w:space="0" w:color="auto"/>
            <w:left w:val="none" w:sz="0" w:space="0" w:color="auto"/>
            <w:bottom w:val="none" w:sz="0" w:space="0" w:color="auto"/>
            <w:right w:val="none" w:sz="0" w:space="0" w:color="auto"/>
          </w:divBdr>
        </w:div>
      </w:divsChild>
    </w:div>
    <w:div w:id="700202553">
      <w:bodyDiv w:val="1"/>
      <w:marLeft w:val="0"/>
      <w:marRight w:val="0"/>
      <w:marTop w:val="0"/>
      <w:marBottom w:val="0"/>
      <w:divBdr>
        <w:top w:val="none" w:sz="0" w:space="0" w:color="auto"/>
        <w:left w:val="none" w:sz="0" w:space="0" w:color="auto"/>
        <w:bottom w:val="none" w:sz="0" w:space="0" w:color="auto"/>
        <w:right w:val="none" w:sz="0" w:space="0" w:color="auto"/>
      </w:divBdr>
      <w:divsChild>
        <w:div w:id="874121304">
          <w:marLeft w:val="640"/>
          <w:marRight w:val="0"/>
          <w:marTop w:val="0"/>
          <w:marBottom w:val="0"/>
          <w:divBdr>
            <w:top w:val="none" w:sz="0" w:space="0" w:color="auto"/>
            <w:left w:val="none" w:sz="0" w:space="0" w:color="auto"/>
            <w:bottom w:val="none" w:sz="0" w:space="0" w:color="auto"/>
            <w:right w:val="none" w:sz="0" w:space="0" w:color="auto"/>
          </w:divBdr>
        </w:div>
        <w:div w:id="755398877">
          <w:marLeft w:val="640"/>
          <w:marRight w:val="0"/>
          <w:marTop w:val="0"/>
          <w:marBottom w:val="0"/>
          <w:divBdr>
            <w:top w:val="none" w:sz="0" w:space="0" w:color="auto"/>
            <w:left w:val="none" w:sz="0" w:space="0" w:color="auto"/>
            <w:bottom w:val="none" w:sz="0" w:space="0" w:color="auto"/>
            <w:right w:val="none" w:sz="0" w:space="0" w:color="auto"/>
          </w:divBdr>
        </w:div>
        <w:div w:id="1453015842">
          <w:marLeft w:val="640"/>
          <w:marRight w:val="0"/>
          <w:marTop w:val="0"/>
          <w:marBottom w:val="0"/>
          <w:divBdr>
            <w:top w:val="none" w:sz="0" w:space="0" w:color="auto"/>
            <w:left w:val="none" w:sz="0" w:space="0" w:color="auto"/>
            <w:bottom w:val="none" w:sz="0" w:space="0" w:color="auto"/>
            <w:right w:val="none" w:sz="0" w:space="0" w:color="auto"/>
          </w:divBdr>
        </w:div>
        <w:div w:id="397214524">
          <w:marLeft w:val="640"/>
          <w:marRight w:val="0"/>
          <w:marTop w:val="0"/>
          <w:marBottom w:val="0"/>
          <w:divBdr>
            <w:top w:val="none" w:sz="0" w:space="0" w:color="auto"/>
            <w:left w:val="none" w:sz="0" w:space="0" w:color="auto"/>
            <w:bottom w:val="none" w:sz="0" w:space="0" w:color="auto"/>
            <w:right w:val="none" w:sz="0" w:space="0" w:color="auto"/>
          </w:divBdr>
        </w:div>
        <w:div w:id="545918981">
          <w:marLeft w:val="640"/>
          <w:marRight w:val="0"/>
          <w:marTop w:val="0"/>
          <w:marBottom w:val="0"/>
          <w:divBdr>
            <w:top w:val="none" w:sz="0" w:space="0" w:color="auto"/>
            <w:left w:val="none" w:sz="0" w:space="0" w:color="auto"/>
            <w:bottom w:val="none" w:sz="0" w:space="0" w:color="auto"/>
            <w:right w:val="none" w:sz="0" w:space="0" w:color="auto"/>
          </w:divBdr>
        </w:div>
        <w:div w:id="182670967">
          <w:marLeft w:val="640"/>
          <w:marRight w:val="0"/>
          <w:marTop w:val="0"/>
          <w:marBottom w:val="0"/>
          <w:divBdr>
            <w:top w:val="none" w:sz="0" w:space="0" w:color="auto"/>
            <w:left w:val="none" w:sz="0" w:space="0" w:color="auto"/>
            <w:bottom w:val="none" w:sz="0" w:space="0" w:color="auto"/>
            <w:right w:val="none" w:sz="0" w:space="0" w:color="auto"/>
          </w:divBdr>
        </w:div>
        <w:div w:id="708258478">
          <w:marLeft w:val="640"/>
          <w:marRight w:val="0"/>
          <w:marTop w:val="0"/>
          <w:marBottom w:val="0"/>
          <w:divBdr>
            <w:top w:val="none" w:sz="0" w:space="0" w:color="auto"/>
            <w:left w:val="none" w:sz="0" w:space="0" w:color="auto"/>
            <w:bottom w:val="none" w:sz="0" w:space="0" w:color="auto"/>
            <w:right w:val="none" w:sz="0" w:space="0" w:color="auto"/>
          </w:divBdr>
        </w:div>
        <w:div w:id="1831868142">
          <w:marLeft w:val="640"/>
          <w:marRight w:val="0"/>
          <w:marTop w:val="0"/>
          <w:marBottom w:val="0"/>
          <w:divBdr>
            <w:top w:val="none" w:sz="0" w:space="0" w:color="auto"/>
            <w:left w:val="none" w:sz="0" w:space="0" w:color="auto"/>
            <w:bottom w:val="none" w:sz="0" w:space="0" w:color="auto"/>
            <w:right w:val="none" w:sz="0" w:space="0" w:color="auto"/>
          </w:divBdr>
        </w:div>
        <w:div w:id="969703177">
          <w:marLeft w:val="640"/>
          <w:marRight w:val="0"/>
          <w:marTop w:val="0"/>
          <w:marBottom w:val="0"/>
          <w:divBdr>
            <w:top w:val="none" w:sz="0" w:space="0" w:color="auto"/>
            <w:left w:val="none" w:sz="0" w:space="0" w:color="auto"/>
            <w:bottom w:val="none" w:sz="0" w:space="0" w:color="auto"/>
            <w:right w:val="none" w:sz="0" w:space="0" w:color="auto"/>
          </w:divBdr>
        </w:div>
        <w:div w:id="625545665">
          <w:marLeft w:val="640"/>
          <w:marRight w:val="0"/>
          <w:marTop w:val="0"/>
          <w:marBottom w:val="0"/>
          <w:divBdr>
            <w:top w:val="none" w:sz="0" w:space="0" w:color="auto"/>
            <w:left w:val="none" w:sz="0" w:space="0" w:color="auto"/>
            <w:bottom w:val="none" w:sz="0" w:space="0" w:color="auto"/>
            <w:right w:val="none" w:sz="0" w:space="0" w:color="auto"/>
          </w:divBdr>
        </w:div>
        <w:div w:id="538444171">
          <w:marLeft w:val="640"/>
          <w:marRight w:val="0"/>
          <w:marTop w:val="0"/>
          <w:marBottom w:val="0"/>
          <w:divBdr>
            <w:top w:val="none" w:sz="0" w:space="0" w:color="auto"/>
            <w:left w:val="none" w:sz="0" w:space="0" w:color="auto"/>
            <w:bottom w:val="none" w:sz="0" w:space="0" w:color="auto"/>
            <w:right w:val="none" w:sz="0" w:space="0" w:color="auto"/>
          </w:divBdr>
        </w:div>
      </w:divsChild>
    </w:div>
    <w:div w:id="700252861">
      <w:bodyDiv w:val="1"/>
      <w:marLeft w:val="0"/>
      <w:marRight w:val="0"/>
      <w:marTop w:val="0"/>
      <w:marBottom w:val="0"/>
      <w:divBdr>
        <w:top w:val="none" w:sz="0" w:space="0" w:color="auto"/>
        <w:left w:val="none" w:sz="0" w:space="0" w:color="auto"/>
        <w:bottom w:val="none" w:sz="0" w:space="0" w:color="auto"/>
        <w:right w:val="none" w:sz="0" w:space="0" w:color="auto"/>
      </w:divBdr>
      <w:divsChild>
        <w:div w:id="1317346307">
          <w:marLeft w:val="640"/>
          <w:marRight w:val="0"/>
          <w:marTop w:val="0"/>
          <w:marBottom w:val="0"/>
          <w:divBdr>
            <w:top w:val="none" w:sz="0" w:space="0" w:color="auto"/>
            <w:left w:val="none" w:sz="0" w:space="0" w:color="auto"/>
            <w:bottom w:val="none" w:sz="0" w:space="0" w:color="auto"/>
            <w:right w:val="none" w:sz="0" w:space="0" w:color="auto"/>
          </w:divBdr>
        </w:div>
        <w:div w:id="1102799410">
          <w:marLeft w:val="640"/>
          <w:marRight w:val="0"/>
          <w:marTop w:val="0"/>
          <w:marBottom w:val="0"/>
          <w:divBdr>
            <w:top w:val="none" w:sz="0" w:space="0" w:color="auto"/>
            <w:left w:val="none" w:sz="0" w:space="0" w:color="auto"/>
            <w:bottom w:val="none" w:sz="0" w:space="0" w:color="auto"/>
            <w:right w:val="none" w:sz="0" w:space="0" w:color="auto"/>
          </w:divBdr>
        </w:div>
        <w:div w:id="1341734611">
          <w:marLeft w:val="640"/>
          <w:marRight w:val="0"/>
          <w:marTop w:val="0"/>
          <w:marBottom w:val="0"/>
          <w:divBdr>
            <w:top w:val="none" w:sz="0" w:space="0" w:color="auto"/>
            <w:left w:val="none" w:sz="0" w:space="0" w:color="auto"/>
            <w:bottom w:val="none" w:sz="0" w:space="0" w:color="auto"/>
            <w:right w:val="none" w:sz="0" w:space="0" w:color="auto"/>
          </w:divBdr>
        </w:div>
        <w:div w:id="751120877">
          <w:marLeft w:val="640"/>
          <w:marRight w:val="0"/>
          <w:marTop w:val="0"/>
          <w:marBottom w:val="0"/>
          <w:divBdr>
            <w:top w:val="none" w:sz="0" w:space="0" w:color="auto"/>
            <w:left w:val="none" w:sz="0" w:space="0" w:color="auto"/>
            <w:bottom w:val="none" w:sz="0" w:space="0" w:color="auto"/>
            <w:right w:val="none" w:sz="0" w:space="0" w:color="auto"/>
          </w:divBdr>
        </w:div>
        <w:div w:id="1446581613">
          <w:marLeft w:val="640"/>
          <w:marRight w:val="0"/>
          <w:marTop w:val="0"/>
          <w:marBottom w:val="0"/>
          <w:divBdr>
            <w:top w:val="none" w:sz="0" w:space="0" w:color="auto"/>
            <w:left w:val="none" w:sz="0" w:space="0" w:color="auto"/>
            <w:bottom w:val="none" w:sz="0" w:space="0" w:color="auto"/>
            <w:right w:val="none" w:sz="0" w:space="0" w:color="auto"/>
          </w:divBdr>
        </w:div>
        <w:div w:id="305740677">
          <w:marLeft w:val="640"/>
          <w:marRight w:val="0"/>
          <w:marTop w:val="0"/>
          <w:marBottom w:val="0"/>
          <w:divBdr>
            <w:top w:val="none" w:sz="0" w:space="0" w:color="auto"/>
            <w:left w:val="none" w:sz="0" w:space="0" w:color="auto"/>
            <w:bottom w:val="none" w:sz="0" w:space="0" w:color="auto"/>
            <w:right w:val="none" w:sz="0" w:space="0" w:color="auto"/>
          </w:divBdr>
        </w:div>
        <w:div w:id="1850369303">
          <w:marLeft w:val="640"/>
          <w:marRight w:val="0"/>
          <w:marTop w:val="0"/>
          <w:marBottom w:val="0"/>
          <w:divBdr>
            <w:top w:val="none" w:sz="0" w:space="0" w:color="auto"/>
            <w:left w:val="none" w:sz="0" w:space="0" w:color="auto"/>
            <w:bottom w:val="none" w:sz="0" w:space="0" w:color="auto"/>
            <w:right w:val="none" w:sz="0" w:space="0" w:color="auto"/>
          </w:divBdr>
        </w:div>
        <w:div w:id="1081945337">
          <w:marLeft w:val="640"/>
          <w:marRight w:val="0"/>
          <w:marTop w:val="0"/>
          <w:marBottom w:val="0"/>
          <w:divBdr>
            <w:top w:val="none" w:sz="0" w:space="0" w:color="auto"/>
            <w:left w:val="none" w:sz="0" w:space="0" w:color="auto"/>
            <w:bottom w:val="none" w:sz="0" w:space="0" w:color="auto"/>
            <w:right w:val="none" w:sz="0" w:space="0" w:color="auto"/>
          </w:divBdr>
        </w:div>
        <w:div w:id="1346904125">
          <w:marLeft w:val="640"/>
          <w:marRight w:val="0"/>
          <w:marTop w:val="0"/>
          <w:marBottom w:val="0"/>
          <w:divBdr>
            <w:top w:val="none" w:sz="0" w:space="0" w:color="auto"/>
            <w:left w:val="none" w:sz="0" w:space="0" w:color="auto"/>
            <w:bottom w:val="none" w:sz="0" w:space="0" w:color="auto"/>
            <w:right w:val="none" w:sz="0" w:space="0" w:color="auto"/>
          </w:divBdr>
        </w:div>
        <w:div w:id="1561940938">
          <w:marLeft w:val="640"/>
          <w:marRight w:val="0"/>
          <w:marTop w:val="0"/>
          <w:marBottom w:val="0"/>
          <w:divBdr>
            <w:top w:val="none" w:sz="0" w:space="0" w:color="auto"/>
            <w:left w:val="none" w:sz="0" w:space="0" w:color="auto"/>
            <w:bottom w:val="none" w:sz="0" w:space="0" w:color="auto"/>
            <w:right w:val="none" w:sz="0" w:space="0" w:color="auto"/>
          </w:divBdr>
        </w:div>
        <w:div w:id="406075946">
          <w:marLeft w:val="640"/>
          <w:marRight w:val="0"/>
          <w:marTop w:val="0"/>
          <w:marBottom w:val="0"/>
          <w:divBdr>
            <w:top w:val="none" w:sz="0" w:space="0" w:color="auto"/>
            <w:left w:val="none" w:sz="0" w:space="0" w:color="auto"/>
            <w:bottom w:val="none" w:sz="0" w:space="0" w:color="auto"/>
            <w:right w:val="none" w:sz="0" w:space="0" w:color="auto"/>
          </w:divBdr>
        </w:div>
        <w:div w:id="1790051472">
          <w:marLeft w:val="640"/>
          <w:marRight w:val="0"/>
          <w:marTop w:val="0"/>
          <w:marBottom w:val="0"/>
          <w:divBdr>
            <w:top w:val="none" w:sz="0" w:space="0" w:color="auto"/>
            <w:left w:val="none" w:sz="0" w:space="0" w:color="auto"/>
            <w:bottom w:val="none" w:sz="0" w:space="0" w:color="auto"/>
            <w:right w:val="none" w:sz="0" w:space="0" w:color="auto"/>
          </w:divBdr>
        </w:div>
        <w:div w:id="470296556">
          <w:marLeft w:val="640"/>
          <w:marRight w:val="0"/>
          <w:marTop w:val="0"/>
          <w:marBottom w:val="0"/>
          <w:divBdr>
            <w:top w:val="none" w:sz="0" w:space="0" w:color="auto"/>
            <w:left w:val="none" w:sz="0" w:space="0" w:color="auto"/>
            <w:bottom w:val="none" w:sz="0" w:space="0" w:color="auto"/>
            <w:right w:val="none" w:sz="0" w:space="0" w:color="auto"/>
          </w:divBdr>
        </w:div>
        <w:div w:id="431821356">
          <w:marLeft w:val="640"/>
          <w:marRight w:val="0"/>
          <w:marTop w:val="0"/>
          <w:marBottom w:val="0"/>
          <w:divBdr>
            <w:top w:val="none" w:sz="0" w:space="0" w:color="auto"/>
            <w:left w:val="none" w:sz="0" w:space="0" w:color="auto"/>
            <w:bottom w:val="none" w:sz="0" w:space="0" w:color="auto"/>
            <w:right w:val="none" w:sz="0" w:space="0" w:color="auto"/>
          </w:divBdr>
        </w:div>
        <w:div w:id="655380920">
          <w:marLeft w:val="640"/>
          <w:marRight w:val="0"/>
          <w:marTop w:val="0"/>
          <w:marBottom w:val="0"/>
          <w:divBdr>
            <w:top w:val="none" w:sz="0" w:space="0" w:color="auto"/>
            <w:left w:val="none" w:sz="0" w:space="0" w:color="auto"/>
            <w:bottom w:val="none" w:sz="0" w:space="0" w:color="auto"/>
            <w:right w:val="none" w:sz="0" w:space="0" w:color="auto"/>
          </w:divBdr>
        </w:div>
        <w:div w:id="858810265">
          <w:marLeft w:val="640"/>
          <w:marRight w:val="0"/>
          <w:marTop w:val="0"/>
          <w:marBottom w:val="0"/>
          <w:divBdr>
            <w:top w:val="none" w:sz="0" w:space="0" w:color="auto"/>
            <w:left w:val="none" w:sz="0" w:space="0" w:color="auto"/>
            <w:bottom w:val="none" w:sz="0" w:space="0" w:color="auto"/>
            <w:right w:val="none" w:sz="0" w:space="0" w:color="auto"/>
          </w:divBdr>
        </w:div>
        <w:div w:id="109905310">
          <w:marLeft w:val="640"/>
          <w:marRight w:val="0"/>
          <w:marTop w:val="0"/>
          <w:marBottom w:val="0"/>
          <w:divBdr>
            <w:top w:val="none" w:sz="0" w:space="0" w:color="auto"/>
            <w:left w:val="none" w:sz="0" w:space="0" w:color="auto"/>
            <w:bottom w:val="none" w:sz="0" w:space="0" w:color="auto"/>
            <w:right w:val="none" w:sz="0" w:space="0" w:color="auto"/>
          </w:divBdr>
        </w:div>
        <w:div w:id="354430131">
          <w:marLeft w:val="640"/>
          <w:marRight w:val="0"/>
          <w:marTop w:val="0"/>
          <w:marBottom w:val="0"/>
          <w:divBdr>
            <w:top w:val="none" w:sz="0" w:space="0" w:color="auto"/>
            <w:left w:val="none" w:sz="0" w:space="0" w:color="auto"/>
            <w:bottom w:val="none" w:sz="0" w:space="0" w:color="auto"/>
            <w:right w:val="none" w:sz="0" w:space="0" w:color="auto"/>
          </w:divBdr>
        </w:div>
        <w:div w:id="1698509379">
          <w:marLeft w:val="640"/>
          <w:marRight w:val="0"/>
          <w:marTop w:val="0"/>
          <w:marBottom w:val="0"/>
          <w:divBdr>
            <w:top w:val="none" w:sz="0" w:space="0" w:color="auto"/>
            <w:left w:val="none" w:sz="0" w:space="0" w:color="auto"/>
            <w:bottom w:val="none" w:sz="0" w:space="0" w:color="auto"/>
            <w:right w:val="none" w:sz="0" w:space="0" w:color="auto"/>
          </w:divBdr>
        </w:div>
        <w:div w:id="1428039198">
          <w:marLeft w:val="640"/>
          <w:marRight w:val="0"/>
          <w:marTop w:val="0"/>
          <w:marBottom w:val="0"/>
          <w:divBdr>
            <w:top w:val="none" w:sz="0" w:space="0" w:color="auto"/>
            <w:left w:val="none" w:sz="0" w:space="0" w:color="auto"/>
            <w:bottom w:val="none" w:sz="0" w:space="0" w:color="auto"/>
            <w:right w:val="none" w:sz="0" w:space="0" w:color="auto"/>
          </w:divBdr>
        </w:div>
        <w:div w:id="1815685023">
          <w:marLeft w:val="640"/>
          <w:marRight w:val="0"/>
          <w:marTop w:val="0"/>
          <w:marBottom w:val="0"/>
          <w:divBdr>
            <w:top w:val="none" w:sz="0" w:space="0" w:color="auto"/>
            <w:left w:val="none" w:sz="0" w:space="0" w:color="auto"/>
            <w:bottom w:val="none" w:sz="0" w:space="0" w:color="auto"/>
            <w:right w:val="none" w:sz="0" w:space="0" w:color="auto"/>
          </w:divBdr>
        </w:div>
        <w:div w:id="259801318">
          <w:marLeft w:val="640"/>
          <w:marRight w:val="0"/>
          <w:marTop w:val="0"/>
          <w:marBottom w:val="0"/>
          <w:divBdr>
            <w:top w:val="none" w:sz="0" w:space="0" w:color="auto"/>
            <w:left w:val="none" w:sz="0" w:space="0" w:color="auto"/>
            <w:bottom w:val="none" w:sz="0" w:space="0" w:color="auto"/>
            <w:right w:val="none" w:sz="0" w:space="0" w:color="auto"/>
          </w:divBdr>
        </w:div>
        <w:div w:id="1259558839">
          <w:marLeft w:val="640"/>
          <w:marRight w:val="0"/>
          <w:marTop w:val="0"/>
          <w:marBottom w:val="0"/>
          <w:divBdr>
            <w:top w:val="none" w:sz="0" w:space="0" w:color="auto"/>
            <w:left w:val="none" w:sz="0" w:space="0" w:color="auto"/>
            <w:bottom w:val="none" w:sz="0" w:space="0" w:color="auto"/>
            <w:right w:val="none" w:sz="0" w:space="0" w:color="auto"/>
          </w:divBdr>
        </w:div>
        <w:div w:id="854656363">
          <w:marLeft w:val="640"/>
          <w:marRight w:val="0"/>
          <w:marTop w:val="0"/>
          <w:marBottom w:val="0"/>
          <w:divBdr>
            <w:top w:val="none" w:sz="0" w:space="0" w:color="auto"/>
            <w:left w:val="none" w:sz="0" w:space="0" w:color="auto"/>
            <w:bottom w:val="none" w:sz="0" w:space="0" w:color="auto"/>
            <w:right w:val="none" w:sz="0" w:space="0" w:color="auto"/>
          </w:divBdr>
        </w:div>
        <w:div w:id="1729960585">
          <w:marLeft w:val="640"/>
          <w:marRight w:val="0"/>
          <w:marTop w:val="0"/>
          <w:marBottom w:val="0"/>
          <w:divBdr>
            <w:top w:val="none" w:sz="0" w:space="0" w:color="auto"/>
            <w:left w:val="none" w:sz="0" w:space="0" w:color="auto"/>
            <w:bottom w:val="none" w:sz="0" w:space="0" w:color="auto"/>
            <w:right w:val="none" w:sz="0" w:space="0" w:color="auto"/>
          </w:divBdr>
        </w:div>
        <w:div w:id="65612796">
          <w:marLeft w:val="640"/>
          <w:marRight w:val="0"/>
          <w:marTop w:val="0"/>
          <w:marBottom w:val="0"/>
          <w:divBdr>
            <w:top w:val="none" w:sz="0" w:space="0" w:color="auto"/>
            <w:left w:val="none" w:sz="0" w:space="0" w:color="auto"/>
            <w:bottom w:val="none" w:sz="0" w:space="0" w:color="auto"/>
            <w:right w:val="none" w:sz="0" w:space="0" w:color="auto"/>
          </w:divBdr>
        </w:div>
        <w:div w:id="1951888175">
          <w:marLeft w:val="640"/>
          <w:marRight w:val="0"/>
          <w:marTop w:val="0"/>
          <w:marBottom w:val="0"/>
          <w:divBdr>
            <w:top w:val="none" w:sz="0" w:space="0" w:color="auto"/>
            <w:left w:val="none" w:sz="0" w:space="0" w:color="auto"/>
            <w:bottom w:val="none" w:sz="0" w:space="0" w:color="auto"/>
            <w:right w:val="none" w:sz="0" w:space="0" w:color="auto"/>
          </w:divBdr>
        </w:div>
        <w:div w:id="1868366664">
          <w:marLeft w:val="640"/>
          <w:marRight w:val="0"/>
          <w:marTop w:val="0"/>
          <w:marBottom w:val="0"/>
          <w:divBdr>
            <w:top w:val="none" w:sz="0" w:space="0" w:color="auto"/>
            <w:left w:val="none" w:sz="0" w:space="0" w:color="auto"/>
            <w:bottom w:val="none" w:sz="0" w:space="0" w:color="auto"/>
            <w:right w:val="none" w:sz="0" w:space="0" w:color="auto"/>
          </w:divBdr>
        </w:div>
        <w:div w:id="1719010807">
          <w:marLeft w:val="640"/>
          <w:marRight w:val="0"/>
          <w:marTop w:val="0"/>
          <w:marBottom w:val="0"/>
          <w:divBdr>
            <w:top w:val="none" w:sz="0" w:space="0" w:color="auto"/>
            <w:left w:val="none" w:sz="0" w:space="0" w:color="auto"/>
            <w:bottom w:val="none" w:sz="0" w:space="0" w:color="auto"/>
            <w:right w:val="none" w:sz="0" w:space="0" w:color="auto"/>
          </w:divBdr>
        </w:div>
        <w:div w:id="1654678623">
          <w:marLeft w:val="640"/>
          <w:marRight w:val="0"/>
          <w:marTop w:val="0"/>
          <w:marBottom w:val="0"/>
          <w:divBdr>
            <w:top w:val="none" w:sz="0" w:space="0" w:color="auto"/>
            <w:left w:val="none" w:sz="0" w:space="0" w:color="auto"/>
            <w:bottom w:val="none" w:sz="0" w:space="0" w:color="auto"/>
            <w:right w:val="none" w:sz="0" w:space="0" w:color="auto"/>
          </w:divBdr>
        </w:div>
        <w:div w:id="889683699">
          <w:marLeft w:val="640"/>
          <w:marRight w:val="0"/>
          <w:marTop w:val="0"/>
          <w:marBottom w:val="0"/>
          <w:divBdr>
            <w:top w:val="none" w:sz="0" w:space="0" w:color="auto"/>
            <w:left w:val="none" w:sz="0" w:space="0" w:color="auto"/>
            <w:bottom w:val="none" w:sz="0" w:space="0" w:color="auto"/>
            <w:right w:val="none" w:sz="0" w:space="0" w:color="auto"/>
          </w:divBdr>
        </w:div>
        <w:div w:id="1357346960">
          <w:marLeft w:val="640"/>
          <w:marRight w:val="0"/>
          <w:marTop w:val="0"/>
          <w:marBottom w:val="0"/>
          <w:divBdr>
            <w:top w:val="none" w:sz="0" w:space="0" w:color="auto"/>
            <w:left w:val="none" w:sz="0" w:space="0" w:color="auto"/>
            <w:bottom w:val="none" w:sz="0" w:space="0" w:color="auto"/>
            <w:right w:val="none" w:sz="0" w:space="0" w:color="auto"/>
          </w:divBdr>
        </w:div>
        <w:div w:id="1745027325">
          <w:marLeft w:val="640"/>
          <w:marRight w:val="0"/>
          <w:marTop w:val="0"/>
          <w:marBottom w:val="0"/>
          <w:divBdr>
            <w:top w:val="none" w:sz="0" w:space="0" w:color="auto"/>
            <w:left w:val="none" w:sz="0" w:space="0" w:color="auto"/>
            <w:bottom w:val="none" w:sz="0" w:space="0" w:color="auto"/>
            <w:right w:val="none" w:sz="0" w:space="0" w:color="auto"/>
          </w:divBdr>
        </w:div>
        <w:div w:id="45835613">
          <w:marLeft w:val="640"/>
          <w:marRight w:val="0"/>
          <w:marTop w:val="0"/>
          <w:marBottom w:val="0"/>
          <w:divBdr>
            <w:top w:val="none" w:sz="0" w:space="0" w:color="auto"/>
            <w:left w:val="none" w:sz="0" w:space="0" w:color="auto"/>
            <w:bottom w:val="none" w:sz="0" w:space="0" w:color="auto"/>
            <w:right w:val="none" w:sz="0" w:space="0" w:color="auto"/>
          </w:divBdr>
        </w:div>
        <w:div w:id="1206062307">
          <w:marLeft w:val="640"/>
          <w:marRight w:val="0"/>
          <w:marTop w:val="0"/>
          <w:marBottom w:val="0"/>
          <w:divBdr>
            <w:top w:val="none" w:sz="0" w:space="0" w:color="auto"/>
            <w:left w:val="none" w:sz="0" w:space="0" w:color="auto"/>
            <w:bottom w:val="none" w:sz="0" w:space="0" w:color="auto"/>
            <w:right w:val="none" w:sz="0" w:space="0" w:color="auto"/>
          </w:divBdr>
        </w:div>
        <w:div w:id="2052067539">
          <w:marLeft w:val="640"/>
          <w:marRight w:val="0"/>
          <w:marTop w:val="0"/>
          <w:marBottom w:val="0"/>
          <w:divBdr>
            <w:top w:val="none" w:sz="0" w:space="0" w:color="auto"/>
            <w:left w:val="none" w:sz="0" w:space="0" w:color="auto"/>
            <w:bottom w:val="none" w:sz="0" w:space="0" w:color="auto"/>
            <w:right w:val="none" w:sz="0" w:space="0" w:color="auto"/>
          </w:divBdr>
        </w:div>
        <w:div w:id="148518018">
          <w:marLeft w:val="640"/>
          <w:marRight w:val="0"/>
          <w:marTop w:val="0"/>
          <w:marBottom w:val="0"/>
          <w:divBdr>
            <w:top w:val="none" w:sz="0" w:space="0" w:color="auto"/>
            <w:left w:val="none" w:sz="0" w:space="0" w:color="auto"/>
            <w:bottom w:val="none" w:sz="0" w:space="0" w:color="auto"/>
            <w:right w:val="none" w:sz="0" w:space="0" w:color="auto"/>
          </w:divBdr>
        </w:div>
        <w:div w:id="1792819586">
          <w:marLeft w:val="640"/>
          <w:marRight w:val="0"/>
          <w:marTop w:val="0"/>
          <w:marBottom w:val="0"/>
          <w:divBdr>
            <w:top w:val="none" w:sz="0" w:space="0" w:color="auto"/>
            <w:left w:val="none" w:sz="0" w:space="0" w:color="auto"/>
            <w:bottom w:val="none" w:sz="0" w:space="0" w:color="auto"/>
            <w:right w:val="none" w:sz="0" w:space="0" w:color="auto"/>
          </w:divBdr>
        </w:div>
        <w:div w:id="771901946">
          <w:marLeft w:val="640"/>
          <w:marRight w:val="0"/>
          <w:marTop w:val="0"/>
          <w:marBottom w:val="0"/>
          <w:divBdr>
            <w:top w:val="none" w:sz="0" w:space="0" w:color="auto"/>
            <w:left w:val="none" w:sz="0" w:space="0" w:color="auto"/>
            <w:bottom w:val="none" w:sz="0" w:space="0" w:color="auto"/>
            <w:right w:val="none" w:sz="0" w:space="0" w:color="auto"/>
          </w:divBdr>
        </w:div>
      </w:divsChild>
    </w:div>
    <w:div w:id="709957571">
      <w:bodyDiv w:val="1"/>
      <w:marLeft w:val="0"/>
      <w:marRight w:val="0"/>
      <w:marTop w:val="0"/>
      <w:marBottom w:val="0"/>
      <w:divBdr>
        <w:top w:val="none" w:sz="0" w:space="0" w:color="auto"/>
        <w:left w:val="none" w:sz="0" w:space="0" w:color="auto"/>
        <w:bottom w:val="none" w:sz="0" w:space="0" w:color="auto"/>
        <w:right w:val="none" w:sz="0" w:space="0" w:color="auto"/>
      </w:divBdr>
      <w:divsChild>
        <w:div w:id="2067099902">
          <w:marLeft w:val="640"/>
          <w:marRight w:val="0"/>
          <w:marTop w:val="0"/>
          <w:marBottom w:val="0"/>
          <w:divBdr>
            <w:top w:val="none" w:sz="0" w:space="0" w:color="auto"/>
            <w:left w:val="none" w:sz="0" w:space="0" w:color="auto"/>
            <w:bottom w:val="none" w:sz="0" w:space="0" w:color="auto"/>
            <w:right w:val="none" w:sz="0" w:space="0" w:color="auto"/>
          </w:divBdr>
        </w:div>
        <w:div w:id="1780485827">
          <w:marLeft w:val="640"/>
          <w:marRight w:val="0"/>
          <w:marTop w:val="0"/>
          <w:marBottom w:val="0"/>
          <w:divBdr>
            <w:top w:val="none" w:sz="0" w:space="0" w:color="auto"/>
            <w:left w:val="none" w:sz="0" w:space="0" w:color="auto"/>
            <w:bottom w:val="none" w:sz="0" w:space="0" w:color="auto"/>
            <w:right w:val="none" w:sz="0" w:space="0" w:color="auto"/>
          </w:divBdr>
        </w:div>
        <w:div w:id="1843009543">
          <w:marLeft w:val="640"/>
          <w:marRight w:val="0"/>
          <w:marTop w:val="0"/>
          <w:marBottom w:val="0"/>
          <w:divBdr>
            <w:top w:val="none" w:sz="0" w:space="0" w:color="auto"/>
            <w:left w:val="none" w:sz="0" w:space="0" w:color="auto"/>
            <w:bottom w:val="none" w:sz="0" w:space="0" w:color="auto"/>
            <w:right w:val="none" w:sz="0" w:space="0" w:color="auto"/>
          </w:divBdr>
        </w:div>
        <w:div w:id="1619147152">
          <w:marLeft w:val="640"/>
          <w:marRight w:val="0"/>
          <w:marTop w:val="0"/>
          <w:marBottom w:val="0"/>
          <w:divBdr>
            <w:top w:val="none" w:sz="0" w:space="0" w:color="auto"/>
            <w:left w:val="none" w:sz="0" w:space="0" w:color="auto"/>
            <w:bottom w:val="none" w:sz="0" w:space="0" w:color="auto"/>
            <w:right w:val="none" w:sz="0" w:space="0" w:color="auto"/>
          </w:divBdr>
        </w:div>
        <w:div w:id="1331635199">
          <w:marLeft w:val="640"/>
          <w:marRight w:val="0"/>
          <w:marTop w:val="0"/>
          <w:marBottom w:val="0"/>
          <w:divBdr>
            <w:top w:val="none" w:sz="0" w:space="0" w:color="auto"/>
            <w:left w:val="none" w:sz="0" w:space="0" w:color="auto"/>
            <w:bottom w:val="none" w:sz="0" w:space="0" w:color="auto"/>
            <w:right w:val="none" w:sz="0" w:space="0" w:color="auto"/>
          </w:divBdr>
        </w:div>
        <w:div w:id="1950432752">
          <w:marLeft w:val="640"/>
          <w:marRight w:val="0"/>
          <w:marTop w:val="0"/>
          <w:marBottom w:val="0"/>
          <w:divBdr>
            <w:top w:val="none" w:sz="0" w:space="0" w:color="auto"/>
            <w:left w:val="none" w:sz="0" w:space="0" w:color="auto"/>
            <w:bottom w:val="none" w:sz="0" w:space="0" w:color="auto"/>
            <w:right w:val="none" w:sz="0" w:space="0" w:color="auto"/>
          </w:divBdr>
        </w:div>
        <w:div w:id="741369480">
          <w:marLeft w:val="640"/>
          <w:marRight w:val="0"/>
          <w:marTop w:val="0"/>
          <w:marBottom w:val="0"/>
          <w:divBdr>
            <w:top w:val="none" w:sz="0" w:space="0" w:color="auto"/>
            <w:left w:val="none" w:sz="0" w:space="0" w:color="auto"/>
            <w:bottom w:val="none" w:sz="0" w:space="0" w:color="auto"/>
            <w:right w:val="none" w:sz="0" w:space="0" w:color="auto"/>
          </w:divBdr>
        </w:div>
        <w:div w:id="510800293">
          <w:marLeft w:val="640"/>
          <w:marRight w:val="0"/>
          <w:marTop w:val="0"/>
          <w:marBottom w:val="0"/>
          <w:divBdr>
            <w:top w:val="none" w:sz="0" w:space="0" w:color="auto"/>
            <w:left w:val="none" w:sz="0" w:space="0" w:color="auto"/>
            <w:bottom w:val="none" w:sz="0" w:space="0" w:color="auto"/>
            <w:right w:val="none" w:sz="0" w:space="0" w:color="auto"/>
          </w:divBdr>
        </w:div>
        <w:div w:id="713121085">
          <w:marLeft w:val="640"/>
          <w:marRight w:val="0"/>
          <w:marTop w:val="0"/>
          <w:marBottom w:val="0"/>
          <w:divBdr>
            <w:top w:val="none" w:sz="0" w:space="0" w:color="auto"/>
            <w:left w:val="none" w:sz="0" w:space="0" w:color="auto"/>
            <w:bottom w:val="none" w:sz="0" w:space="0" w:color="auto"/>
            <w:right w:val="none" w:sz="0" w:space="0" w:color="auto"/>
          </w:divBdr>
        </w:div>
        <w:div w:id="279261748">
          <w:marLeft w:val="640"/>
          <w:marRight w:val="0"/>
          <w:marTop w:val="0"/>
          <w:marBottom w:val="0"/>
          <w:divBdr>
            <w:top w:val="none" w:sz="0" w:space="0" w:color="auto"/>
            <w:left w:val="none" w:sz="0" w:space="0" w:color="auto"/>
            <w:bottom w:val="none" w:sz="0" w:space="0" w:color="auto"/>
            <w:right w:val="none" w:sz="0" w:space="0" w:color="auto"/>
          </w:divBdr>
        </w:div>
        <w:div w:id="167448092">
          <w:marLeft w:val="640"/>
          <w:marRight w:val="0"/>
          <w:marTop w:val="0"/>
          <w:marBottom w:val="0"/>
          <w:divBdr>
            <w:top w:val="none" w:sz="0" w:space="0" w:color="auto"/>
            <w:left w:val="none" w:sz="0" w:space="0" w:color="auto"/>
            <w:bottom w:val="none" w:sz="0" w:space="0" w:color="auto"/>
            <w:right w:val="none" w:sz="0" w:space="0" w:color="auto"/>
          </w:divBdr>
        </w:div>
        <w:div w:id="1486049488">
          <w:marLeft w:val="640"/>
          <w:marRight w:val="0"/>
          <w:marTop w:val="0"/>
          <w:marBottom w:val="0"/>
          <w:divBdr>
            <w:top w:val="none" w:sz="0" w:space="0" w:color="auto"/>
            <w:left w:val="none" w:sz="0" w:space="0" w:color="auto"/>
            <w:bottom w:val="none" w:sz="0" w:space="0" w:color="auto"/>
            <w:right w:val="none" w:sz="0" w:space="0" w:color="auto"/>
          </w:divBdr>
        </w:div>
        <w:div w:id="1440488718">
          <w:marLeft w:val="640"/>
          <w:marRight w:val="0"/>
          <w:marTop w:val="0"/>
          <w:marBottom w:val="0"/>
          <w:divBdr>
            <w:top w:val="none" w:sz="0" w:space="0" w:color="auto"/>
            <w:left w:val="none" w:sz="0" w:space="0" w:color="auto"/>
            <w:bottom w:val="none" w:sz="0" w:space="0" w:color="auto"/>
            <w:right w:val="none" w:sz="0" w:space="0" w:color="auto"/>
          </w:divBdr>
        </w:div>
        <w:div w:id="627779730">
          <w:marLeft w:val="640"/>
          <w:marRight w:val="0"/>
          <w:marTop w:val="0"/>
          <w:marBottom w:val="0"/>
          <w:divBdr>
            <w:top w:val="none" w:sz="0" w:space="0" w:color="auto"/>
            <w:left w:val="none" w:sz="0" w:space="0" w:color="auto"/>
            <w:bottom w:val="none" w:sz="0" w:space="0" w:color="auto"/>
            <w:right w:val="none" w:sz="0" w:space="0" w:color="auto"/>
          </w:divBdr>
        </w:div>
        <w:div w:id="211769381">
          <w:marLeft w:val="640"/>
          <w:marRight w:val="0"/>
          <w:marTop w:val="0"/>
          <w:marBottom w:val="0"/>
          <w:divBdr>
            <w:top w:val="none" w:sz="0" w:space="0" w:color="auto"/>
            <w:left w:val="none" w:sz="0" w:space="0" w:color="auto"/>
            <w:bottom w:val="none" w:sz="0" w:space="0" w:color="auto"/>
            <w:right w:val="none" w:sz="0" w:space="0" w:color="auto"/>
          </w:divBdr>
        </w:div>
        <w:div w:id="794251492">
          <w:marLeft w:val="640"/>
          <w:marRight w:val="0"/>
          <w:marTop w:val="0"/>
          <w:marBottom w:val="0"/>
          <w:divBdr>
            <w:top w:val="none" w:sz="0" w:space="0" w:color="auto"/>
            <w:left w:val="none" w:sz="0" w:space="0" w:color="auto"/>
            <w:bottom w:val="none" w:sz="0" w:space="0" w:color="auto"/>
            <w:right w:val="none" w:sz="0" w:space="0" w:color="auto"/>
          </w:divBdr>
        </w:div>
        <w:div w:id="1447041088">
          <w:marLeft w:val="640"/>
          <w:marRight w:val="0"/>
          <w:marTop w:val="0"/>
          <w:marBottom w:val="0"/>
          <w:divBdr>
            <w:top w:val="none" w:sz="0" w:space="0" w:color="auto"/>
            <w:left w:val="none" w:sz="0" w:space="0" w:color="auto"/>
            <w:bottom w:val="none" w:sz="0" w:space="0" w:color="auto"/>
            <w:right w:val="none" w:sz="0" w:space="0" w:color="auto"/>
          </w:divBdr>
        </w:div>
        <w:div w:id="1362512472">
          <w:marLeft w:val="640"/>
          <w:marRight w:val="0"/>
          <w:marTop w:val="0"/>
          <w:marBottom w:val="0"/>
          <w:divBdr>
            <w:top w:val="none" w:sz="0" w:space="0" w:color="auto"/>
            <w:left w:val="none" w:sz="0" w:space="0" w:color="auto"/>
            <w:bottom w:val="none" w:sz="0" w:space="0" w:color="auto"/>
            <w:right w:val="none" w:sz="0" w:space="0" w:color="auto"/>
          </w:divBdr>
        </w:div>
        <w:div w:id="762189118">
          <w:marLeft w:val="640"/>
          <w:marRight w:val="0"/>
          <w:marTop w:val="0"/>
          <w:marBottom w:val="0"/>
          <w:divBdr>
            <w:top w:val="none" w:sz="0" w:space="0" w:color="auto"/>
            <w:left w:val="none" w:sz="0" w:space="0" w:color="auto"/>
            <w:bottom w:val="none" w:sz="0" w:space="0" w:color="auto"/>
            <w:right w:val="none" w:sz="0" w:space="0" w:color="auto"/>
          </w:divBdr>
        </w:div>
        <w:div w:id="2070031040">
          <w:marLeft w:val="640"/>
          <w:marRight w:val="0"/>
          <w:marTop w:val="0"/>
          <w:marBottom w:val="0"/>
          <w:divBdr>
            <w:top w:val="none" w:sz="0" w:space="0" w:color="auto"/>
            <w:left w:val="none" w:sz="0" w:space="0" w:color="auto"/>
            <w:bottom w:val="none" w:sz="0" w:space="0" w:color="auto"/>
            <w:right w:val="none" w:sz="0" w:space="0" w:color="auto"/>
          </w:divBdr>
        </w:div>
        <w:div w:id="667828428">
          <w:marLeft w:val="640"/>
          <w:marRight w:val="0"/>
          <w:marTop w:val="0"/>
          <w:marBottom w:val="0"/>
          <w:divBdr>
            <w:top w:val="none" w:sz="0" w:space="0" w:color="auto"/>
            <w:left w:val="none" w:sz="0" w:space="0" w:color="auto"/>
            <w:bottom w:val="none" w:sz="0" w:space="0" w:color="auto"/>
            <w:right w:val="none" w:sz="0" w:space="0" w:color="auto"/>
          </w:divBdr>
        </w:div>
        <w:div w:id="1739404787">
          <w:marLeft w:val="640"/>
          <w:marRight w:val="0"/>
          <w:marTop w:val="0"/>
          <w:marBottom w:val="0"/>
          <w:divBdr>
            <w:top w:val="none" w:sz="0" w:space="0" w:color="auto"/>
            <w:left w:val="none" w:sz="0" w:space="0" w:color="auto"/>
            <w:bottom w:val="none" w:sz="0" w:space="0" w:color="auto"/>
            <w:right w:val="none" w:sz="0" w:space="0" w:color="auto"/>
          </w:divBdr>
        </w:div>
        <w:div w:id="1272250405">
          <w:marLeft w:val="640"/>
          <w:marRight w:val="0"/>
          <w:marTop w:val="0"/>
          <w:marBottom w:val="0"/>
          <w:divBdr>
            <w:top w:val="none" w:sz="0" w:space="0" w:color="auto"/>
            <w:left w:val="none" w:sz="0" w:space="0" w:color="auto"/>
            <w:bottom w:val="none" w:sz="0" w:space="0" w:color="auto"/>
            <w:right w:val="none" w:sz="0" w:space="0" w:color="auto"/>
          </w:divBdr>
        </w:div>
        <w:div w:id="30497620">
          <w:marLeft w:val="640"/>
          <w:marRight w:val="0"/>
          <w:marTop w:val="0"/>
          <w:marBottom w:val="0"/>
          <w:divBdr>
            <w:top w:val="none" w:sz="0" w:space="0" w:color="auto"/>
            <w:left w:val="none" w:sz="0" w:space="0" w:color="auto"/>
            <w:bottom w:val="none" w:sz="0" w:space="0" w:color="auto"/>
            <w:right w:val="none" w:sz="0" w:space="0" w:color="auto"/>
          </w:divBdr>
        </w:div>
        <w:div w:id="1052464932">
          <w:marLeft w:val="640"/>
          <w:marRight w:val="0"/>
          <w:marTop w:val="0"/>
          <w:marBottom w:val="0"/>
          <w:divBdr>
            <w:top w:val="none" w:sz="0" w:space="0" w:color="auto"/>
            <w:left w:val="none" w:sz="0" w:space="0" w:color="auto"/>
            <w:bottom w:val="none" w:sz="0" w:space="0" w:color="auto"/>
            <w:right w:val="none" w:sz="0" w:space="0" w:color="auto"/>
          </w:divBdr>
        </w:div>
        <w:div w:id="271523284">
          <w:marLeft w:val="640"/>
          <w:marRight w:val="0"/>
          <w:marTop w:val="0"/>
          <w:marBottom w:val="0"/>
          <w:divBdr>
            <w:top w:val="none" w:sz="0" w:space="0" w:color="auto"/>
            <w:left w:val="none" w:sz="0" w:space="0" w:color="auto"/>
            <w:bottom w:val="none" w:sz="0" w:space="0" w:color="auto"/>
            <w:right w:val="none" w:sz="0" w:space="0" w:color="auto"/>
          </w:divBdr>
        </w:div>
        <w:div w:id="1563516322">
          <w:marLeft w:val="640"/>
          <w:marRight w:val="0"/>
          <w:marTop w:val="0"/>
          <w:marBottom w:val="0"/>
          <w:divBdr>
            <w:top w:val="none" w:sz="0" w:space="0" w:color="auto"/>
            <w:left w:val="none" w:sz="0" w:space="0" w:color="auto"/>
            <w:bottom w:val="none" w:sz="0" w:space="0" w:color="auto"/>
            <w:right w:val="none" w:sz="0" w:space="0" w:color="auto"/>
          </w:divBdr>
        </w:div>
        <w:div w:id="1037507812">
          <w:marLeft w:val="640"/>
          <w:marRight w:val="0"/>
          <w:marTop w:val="0"/>
          <w:marBottom w:val="0"/>
          <w:divBdr>
            <w:top w:val="none" w:sz="0" w:space="0" w:color="auto"/>
            <w:left w:val="none" w:sz="0" w:space="0" w:color="auto"/>
            <w:bottom w:val="none" w:sz="0" w:space="0" w:color="auto"/>
            <w:right w:val="none" w:sz="0" w:space="0" w:color="auto"/>
          </w:divBdr>
        </w:div>
        <w:div w:id="1678732686">
          <w:marLeft w:val="640"/>
          <w:marRight w:val="0"/>
          <w:marTop w:val="0"/>
          <w:marBottom w:val="0"/>
          <w:divBdr>
            <w:top w:val="none" w:sz="0" w:space="0" w:color="auto"/>
            <w:left w:val="none" w:sz="0" w:space="0" w:color="auto"/>
            <w:bottom w:val="none" w:sz="0" w:space="0" w:color="auto"/>
            <w:right w:val="none" w:sz="0" w:space="0" w:color="auto"/>
          </w:divBdr>
        </w:div>
        <w:div w:id="69929173">
          <w:marLeft w:val="640"/>
          <w:marRight w:val="0"/>
          <w:marTop w:val="0"/>
          <w:marBottom w:val="0"/>
          <w:divBdr>
            <w:top w:val="none" w:sz="0" w:space="0" w:color="auto"/>
            <w:left w:val="none" w:sz="0" w:space="0" w:color="auto"/>
            <w:bottom w:val="none" w:sz="0" w:space="0" w:color="auto"/>
            <w:right w:val="none" w:sz="0" w:space="0" w:color="auto"/>
          </w:divBdr>
        </w:div>
        <w:div w:id="1400664768">
          <w:marLeft w:val="640"/>
          <w:marRight w:val="0"/>
          <w:marTop w:val="0"/>
          <w:marBottom w:val="0"/>
          <w:divBdr>
            <w:top w:val="none" w:sz="0" w:space="0" w:color="auto"/>
            <w:left w:val="none" w:sz="0" w:space="0" w:color="auto"/>
            <w:bottom w:val="none" w:sz="0" w:space="0" w:color="auto"/>
            <w:right w:val="none" w:sz="0" w:space="0" w:color="auto"/>
          </w:divBdr>
        </w:div>
        <w:div w:id="1518420471">
          <w:marLeft w:val="640"/>
          <w:marRight w:val="0"/>
          <w:marTop w:val="0"/>
          <w:marBottom w:val="0"/>
          <w:divBdr>
            <w:top w:val="none" w:sz="0" w:space="0" w:color="auto"/>
            <w:left w:val="none" w:sz="0" w:space="0" w:color="auto"/>
            <w:bottom w:val="none" w:sz="0" w:space="0" w:color="auto"/>
            <w:right w:val="none" w:sz="0" w:space="0" w:color="auto"/>
          </w:divBdr>
        </w:div>
      </w:divsChild>
    </w:div>
    <w:div w:id="710961684">
      <w:bodyDiv w:val="1"/>
      <w:marLeft w:val="0"/>
      <w:marRight w:val="0"/>
      <w:marTop w:val="0"/>
      <w:marBottom w:val="0"/>
      <w:divBdr>
        <w:top w:val="none" w:sz="0" w:space="0" w:color="auto"/>
        <w:left w:val="none" w:sz="0" w:space="0" w:color="auto"/>
        <w:bottom w:val="none" w:sz="0" w:space="0" w:color="auto"/>
        <w:right w:val="none" w:sz="0" w:space="0" w:color="auto"/>
      </w:divBdr>
    </w:div>
    <w:div w:id="711803967">
      <w:bodyDiv w:val="1"/>
      <w:marLeft w:val="0"/>
      <w:marRight w:val="0"/>
      <w:marTop w:val="0"/>
      <w:marBottom w:val="0"/>
      <w:divBdr>
        <w:top w:val="none" w:sz="0" w:space="0" w:color="auto"/>
        <w:left w:val="none" w:sz="0" w:space="0" w:color="auto"/>
        <w:bottom w:val="none" w:sz="0" w:space="0" w:color="auto"/>
        <w:right w:val="none" w:sz="0" w:space="0" w:color="auto"/>
      </w:divBdr>
      <w:divsChild>
        <w:div w:id="1505435977">
          <w:marLeft w:val="640"/>
          <w:marRight w:val="0"/>
          <w:marTop w:val="0"/>
          <w:marBottom w:val="0"/>
          <w:divBdr>
            <w:top w:val="none" w:sz="0" w:space="0" w:color="auto"/>
            <w:left w:val="none" w:sz="0" w:space="0" w:color="auto"/>
            <w:bottom w:val="none" w:sz="0" w:space="0" w:color="auto"/>
            <w:right w:val="none" w:sz="0" w:space="0" w:color="auto"/>
          </w:divBdr>
        </w:div>
        <w:div w:id="1990479921">
          <w:marLeft w:val="640"/>
          <w:marRight w:val="0"/>
          <w:marTop w:val="0"/>
          <w:marBottom w:val="0"/>
          <w:divBdr>
            <w:top w:val="none" w:sz="0" w:space="0" w:color="auto"/>
            <w:left w:val="none" w:sz="0" w:space="0" w:color="auto"/>
            <w:bottom w:val="none" w:sz="0" w:space="0" w:color="auto"/>
            <w:right w:val="none" w:sz="0" w:space="0" w:color="auto"/>
          </w:divBdr>
        </w:div>
        <w:div w:id="380326492">
          <w:marLeft w:val="640"/>
          <w:marRight w:val="0"/>
          <w:marTop w:val="0"/>
          <w:marBottom w:val="0"/>
          <w:divBdr>
            <w:top w:val="none" w:sz="0" w:space="0" w:color="auto"/>
            <w:left w:val="none" w:sz="0" w:space="0" w:color="auto"/>
            <w:bottom w:val="none" w:sz="0" w:space="0" w:color="auto"/>
            <w:right w:val="none" w:sz="0" w:space="0" w:color="auto"/>
          </w:divBdr>
        </w:div>
        <w:div w:id="622270710">
          <w:marLeft w:val="640"/>
          <w:marRight w:val="0"/>
          <w:marTop w:val="0"/>
          <w:marBottom w:val="0"/>
          <w:divBdr>
            <w:top w:val="none" w:sz="0" w:space="0" w:color="auto"/>
            <w:left w:val="none" w:sz="0" w:space="0" w:color="auto"/>
            <w:bottom w:val="none" w:sz="0" w:space="0" w:color="auto"/>
            <w:right w:val="none" w:sz="0" w:space="0" w:color="auto"/>
          </w:divBdr>
        </w:div>
        <w:div w:id="335419909">
          <w:marLeft w:val="640"/>
          <w:marRight w:val="0"/>
          <w:marTop w:val="0"/>
          <w:marBottom w:val="0"/>
          <w:divBdr>
            <w:top w:val="none" w:sz="0" w:space="0" w:color="auto"/>
            <w:left w:val="none" w:sz="0" w:space="0" w:color="auto"/>
            <w:bottom w:val="none" w:sz="0" w:space="0" w:color="auto"/>
            <w:right w:val="none" w:sz="0" w:space="0" w:color="auto"/>
          </w:divBdr>
        </w:div>
        <w:div w:id="1344042351">
          <w:marLeft w:val="640"/>
          <w:marRight w:val="0"/>
          <w:marTop w:val="0"/>
          <w:marBottom w:val="0"/>
          <w:divBdr>
            <w:top w:val="none" w:sz="0" w:space="0" w:color="auto"/>
            <w:left w:val="none" w:sz="0" w:space="0" w:color="auto"/>
            <w:bottom w:val="none" w:sz="0" w:space="0" w:color="auto"/>
            <w:right w:val="none" w:sz="0" w:space="0" w:color="auto"/>
          </w:divBdr>
        </w:div>
        <w:div w:id="1334379942">
          <w:marLeft w:val="640"/>
          <w:marRight w:val="0"/>
          <w:marTop w:val="0"/>
          <w:marBottom w:val="0"/>
          <w:divBdr>
            <w:top w:val="none" w:sz="0" w:space="0" w:color="auto"/>
            <w:left w:val="none" w:sz="0" w:space="0" w:color="auto"/>
            <w:bottom w:val="none" w:sz="0" w:space="0" w:color="auto"/>
            <w:right w:val="none" w:sz="0" w:space="0" w:color="auto"/>
          </w:divBdr>
        </w:div>
        <w:div w:id="903837813">
          <w:marLeft w:val="640"/>
          <w:marRight w:val="0"/>
          <w:marTop w:val="0"/>
          <w:marBottom w:val="0"/>
          <w:divBdr>
            <w:top w:val="none" w:sz="0" w:space="0" w:color="auto"/>
            <w:left w:val="none" w:sz="0" w:space="0" w:color="auto"/>
            <w:bottom w:val="none" w:sz="0" w:space="0" w:color="auto"/>
            <w:right w:val="none" w:sz="0" w:space="0" w:color="auto"/>
          </w:divBdr>
        </w:div>
        <w:div w:id="1381781524">
          <w:marLeft w:val="640"/>
          <w:marRight w:val="0"/>
          <w:marTop w:val="0"/>
          <w:marBottom w:val="0"/>
          <w:divBdr>
            <w:top w:val="none" w:sz="0" w:space="0" w:color="auto"/>
            <w:left w:val="none" w:sz="0" w:space="0" w:color="auto"/>
            <w:bottom w:val="none" w:sz="0" w:space="0" w:color="auto"/>
            <w:right w:val="none" w:sz="0" w:space="0" w:color="auto"/>
          </w:divBdr>
        </w:div>
        <w:div w:id="623585312">
          <w:marLeft w:val="640"/>
          <w:marRight w:val="0"/>
          <w:marTop w:val="0"/>
          <w:marBottom w:val="0"/>
          <w:divBdr>
            <w:top w:val="none" w:sz="0" w:space="0" w:color="auto"/>
            <w:left w:val="none" w:sz="0" w:space="0" w:color="auto"/>
            <w:bottom w:val="none" w:sz="0" w:space="0" w:color="auto"/>
            <w:right w:val="none" w:sz="0" w:space="0" w:color="auto"/>
          </w:divBdr>
        </w:div>
        <w:div w:id="1978804624">
          <w:marLeft w:val="640"/>
          <w:marRight w:val="0"/>
          <w:marTop w:val="0"/>
          <w:marBottom w:val="0"/>
          <w:divBdr>
            <w:top w:val="none" w:sz="0" w:space="0" w:color="auto"/>
            <w:left w:val="none" w:sz="0" w:space="0" w:color="auto"/>
            <w:bottom w:val="none" w:sz="0" w:space="0" w:color="auto"/>
            <w:right w:val="none" w:sz="0" w:space="0" w:color="auto"/>
          </w:divBdr>
        </w:div>
        <w:div w:id="83841593">
          <w:marLeft w:val="640"/>
          <w:marRight w:val="0"/>
          <w:marTop w:val="0"/>
          <w:marBottom w:val="0"/>
          <w:divBdr>
            <w:top w:val="none" w:sz="0" w:space="0" w:color="auto"/>
            <w:left w:val="none" w:sz="0" w:space="0" w:color="auto"/>
            <w:bottom w:val="none" w:sz="0" w:space="0" w:color="auto"/>
            <w:right w:val="none" w:sz="0" w:space="0" w:color="auto"/>
          </w:divBdr>
        </w:div>
        <w:div w:id="1948613934">
          <w:marLeft w:val="640"/>
          <w:marRight w:val="0"/>
          <w:marTop w:val="0"/>
          <w:marBottom w:val="0"/>
          <w:divBdr>
            <w:top w:val="none" w:sz="0" w:space="0" w:color="auto"/>
            <w:left w:val="none" w:sz="0" w:space="0" w:color="auto"/>
            <w:bottom w:val="none" w:sz="0" w:space="0" w:color="auto"/>
            <w:right w:val="none" w:sz="0" w:space="0" w:color="auto"/>
          </w:divBdr>
        </w:div>
        <w:div w:id="118299902">
          <w:marLeft w:val="640"/>
          <w:marRight w:val="0"/>
          <w:marTop w:val="0"/>
          <w:marBottom w:val="0"/>
          <w:divBdr>
            <w:top w:val="none" w:sz="0" w:space="0" w:color="auto"/>
            <w:left w:val="none" w:sz="0" w:space="0" w:color="auto"/>
            <w:bottom w:val="none" w:sz="0" w:space="0" w:color="auto"/>
            <w:right w:val="none" w:sz="0" w:space="0" w:color="auto"/>
          </w:divBdr>
        </w:div>
        <w:div w:id="1179082469">
          <w:marLeft w:val="640"/>
          <w:marRight w:val="0"/>
          <w:marTop w:val="0"/>
          <w:marBottom w:val="0"/>
          <w:divBdr>
            <w:top w:val="none" w:sz="0" w:space="0" w:color="auto"/>
            <w:left w:val="none" w:sz="0" w:space="0" w:color="auto"/>
            <w:bottom w:val="none" w:sz="0" w:space="0" w:color="auto"/>
            <w:right w:val="none" w:sz="0" w:space="0" w:color="auto"/>
          </w:divBdr>
        </w:div>
        <w:div w:id="453792938">
          <w:marLeft w:val="640"/>
          <w:marRight w:val="0"/>
          <w:marTop w:val="0"/>
          <w:marBottom w:val="0"/>
          <w:divBdr>
            <w:top w:val="none" w:sz="0" w:space="0" w:color="auto"/>
            <w:left w:val="none" w:sz="0" w:space="0" w:color="auto"/>
            <w:bottom w:val="none" w:sz="0" w:space="0" w:color="auto"/>
            <w:right w:val="none" w:sz="0" w:space="0" w:color="auto"/>
          </w:divBdr>
        </w:div>
        <w:div w:id="566306251">
          <w:marLeft w:val="640"/>
          <w:marRight w:val="0"/>
          <w:marTop w:val="0"/>
          <w:marBottom w:val="0"/>
          <w:divBdr>
            <w:top w:val="none" w:sz="0" w:space="0" w:color="auto"/>
            <w:left w:val="none" w:sz="0" w:space="0" w:color="auto"/>
            <w:bottom w:val="none" w:sz="0" w:space="0" w:color="auto"/>
            <w:right w:val="none" w:sz="0" w:space="0" w:color="auto"/>
          </w:divBdr>
        </w:div>
        <w:div w:id="1813907356">
          <w:marLeft w:val="640"/>
          <w:marRight w:val="0"/>
          <w:marTop w:val="0"/>
          <w:marBottom w:val="0"/>
          <w:divBdr>
            <w:top w:val="none" w:sz="0" w:space="0" w:color="auto"/>
            <w:left w:val="none" w:sz="0" w:space="0" w:color="auto"/>
            <w:bottom w:val="none" w:sz="0" w:space="0" w:color="auto"/>
            <w:right w:val="none" w:sz="0" w:space="0" w:color="auto"/>
          </w:divBdr>
        </w:div>
        <w:div w:id="99683401">
          <w:marLeft w:val="640"/>
          <w:marRight w:val="0"/>
          <w:marTop w:val="0"/>
          <w:marBottom w:val="0"/>
          <w:divBdr>
            <w:top w:val="none" w:sz="0" w:space="0" w:color="auto"/>
            <w:left w:val="none" w:sz="0" w:space="0" w:color="auto"/>
            <w:bottom w:val="none" w:sz="0" w:space="0" w:color="auto"/>
            <w:right w:val="none" w:sz="0" w:space="0" w:color="auto"/>
          </w:divBdr>
        </w:div>
        <w:div w:id="1217088586">
          <w:marLeft w:val="640"/>
          <w:marRight w:val="0"/>
          <w:marTop w:val="0"/>
          <w:marBottom w:val="0"/>
          <w:divBdr>
            <w:top w:val="none" w:sz="0" w:space="0" w:color="auto"/>
            <w:left w:val="none" w:sz="0" w:space="0" w:color="auto"/>
            <w:bottom w:val="none" w:sz="0" w:space="0" w:color="auto"/>
            <w:right w:val="none" w:sz="0" w:space="0" w:color="auto"/>
          </w:divBdr>
        </w:div>
        <w:div w:id="1352993402">
          <w:marLeft w:val="640"/>
          <w:marRight w:val="0"/>
          <w:marTop w:val="0"/>
          <w:marBottom w:val="0"/>
          <w:divBdr>
            <w:top w:val="none" w:sz="0" w:space="0" w:color="auto"/>
            <w:left w:val="none" w:sz="0" w:space="0" w:color="auto"/>
            <w:bottom w:val="none" w:sz="0" w:space="0" w:color="auto"/>
            <w:right w:val="none" w:sz="0" w:space="0" w:color="auto"/>
          </w:divBdr>
        </w:div>
        <w:div w:id="1649165655">
          <w:marLeft w:val="640"/>
          <w:marRight w:val="0"/>
          <w:marTop w:val="0"/>
          <w:marBottom w:val="0"/>
          <w:divBdr>
            <w:top w:val="none" w:sz="0" w:space="0" w:color="auto"/>
            <w:left w:val="none" w:sz="0" w:space="0" w:color="auto"/>
            <w:bottom w:val="none" w:sz="0" w:space="0" w:color="auto"/>
            <w:right w:val="none" w:sz="0" w:space="0" w:color="auto"/>
          </w:divBdr>
        </w:div>
        <w:div w:id="941764489">
          <w:marLeft w:val="640"/>
          <w:marRight w:val="0"/>
          <w:marTop w:val="0"/>
          <w:marBottom w:val="0"/>
          <w:divBdr>
            <w:top w:val="none" w:sz="0" w:space="0" w:color="auto"/>
            <w:left w:val="none" w:sz="0" w:space="0" w:color="auto"/>
            <w:bottom w:val="none" w:sz="0" w:space="0" w:color="auto"/>
            <w:right w:val="none" w:sz="0" w:space="0" w:color="auto"/>
          </w:divBdr>
        </w:div>
        <w:div w:id="1035618079">
          <w:marLeft w:val="640"/>
          <w:marRight w:val="0"/>
          <w:marTop w:val="0"/>
          <w:marBottom w:val="0"/>
          <w:divBdr>
            <w:top w:val="none" w:sz="0" w:space="0" w:color="auto"/>
            <w:left w:val="none" w:sz="0" w:space="0" w:color="auto"/>
            <w:bottom w:val="none" w:sz="0" w:space="0" w:color="auto"/>
            <w:right w:val="none" w:sz="0" w:space="0" w:color="auto"/>
          </w:divBdr>
        </w:div>
        <w:div w:id="93987455">
          <w:marLeft w:val="640"/>
          <w:marRight w:val="0"/>
          <w:marTop w:val="0"/>
          <w:marBottom w:val="0"/>
          <w:divBdr>
            <w:top w:val="none" w:sz="0" w:space="0" w:color="auto"/>
            <w:left w:val="none" w:sz="0" w:space="0" w:color="auto"/>
            <w:bottom w:val="none" w:sz="0" w:space="0" w:color="auto"/>
            <w:right w:val="none" w:sz="0" w:space="0" w:color="auto"/>
          </w:divBdr>
        </w:div>
        <w:div w:id="1756511376">
          <w:marLeft w:val="640"/>
          <w:marRight w:val="0"/>
          <w:marTop w:val="0"/>
          <w:marBottom w:val="0"/>
          <w:divBdr>
            <w:top w:val="none" w:sz="0" w:space="0" w:color="auto"/>
            <w:left w:val="none" w:sz="0" w:space="0" w:color="auto"/>
            <w:bottom w:val="none" w:sz="0" w:space="0" w:color="auto"/>
            <w:right w:val="none" w:sz="0" w:space="0" w:color="auto"/>
          </w:divBdr>
        </w:div>
        <w:div w:id="2015985030">
          <w:marLeft w:val="640"/>
          <w:marRight w:val="0"/>
          <w:marTop w:val="0"/>
          <w:marBottom w:val="0"/>
          <w:divBdr>
            <w:top w:val="none" w:sz="0" w:space="0" w:color="auto"/>
            <w:left w:val="none" w:sz="0" w:space="0" w:color="auto"/>
            <w:bottom w:val="none" w:sz="0" w:space="0" w:color="auto"/>
            <w:right w:val="none" w:sz="0" w:space="0" w:color="auto"/>
          </w:divBdr>
        </w:div>
        <w:div w:id="890002869">
          <w:marLeft w:val="640"/>
          <w:marRight w:val="0"/>
          <w:marTop w:val="0"/>
          <w:marBottom w:val="0"/>
          <w:divBdr>
            <w:top w:val="none" w:sz="0" w:space="0" w:color="auto"/>
            <w:left w:val="none" w:sz="0" w:space="0" w:color="auto"/>
            <w:bottom w:val="none" w:sz="0" w:space="0" w:color="auto"/>
            <w:right w:val="none" w:sz="0" w:space="0" w:color="auto"/>
          </w:divBdr>
        </w:div>
        <w:div w:id="369650466">
          <w:marLeft w:val="640"/>
          <w:marRight w:val="0"/>
          <w:marTop w:val="0"/>
          <w:marBottom w:val="0"/>
          <w:divBdr>
            <w:top w:val="none" w:sz="0" w:space="0" w:color="auto"/>
            <w:left w:val="none" w:sz="0" w:space="0" w:color="auto"/>
            <w:bottom w:val="none" w:sz="0" w:space="0" w:color="auto"/>
            <w:right w:val="none" w:sz="0" w:space="0" w:color="auto"/>
          </w:divBdr>
        </w:div>
        <w:div w:id="206457994">
          <w:marLeft w:val="640"/>
          <w:marRight w:val="0"/>
          <w:marTop w:val="0"/>
          <w:marBottom w:val="0"/>
          <w:divBdr>
            <w:top w:val="none" w:sz="0" w:space="0" w:color="auto"/>
            <w:left w:val="none" w:sz="0" w:space="0" w:color="auto"/>
            <w:bottom w:val="none" w:sz="0" w:space="0" w:color="auto"/>
            <w:right w:val="none" w:sz="0" w:space="0" w:color="auto"/>
          </w:divBdr>
        </w:div>
        <w:div w:id="1758673800">
          <w:marLeft w:val="640"/>
          <w:marRight w:val="0"/>
          <w:marTop w:val="0"/>
          <w:marBottom w:val="0"/>
          <w:divBdr>
            <w:top w:val="none" w:sz="0" w:space="0" w:color="auto"/>
            <w:left w:val="none" w:sz="0" w:space="0" w:color="auto"/>
            <w:bottom w:val="none" w:sz="0" w:space="0" w:color="auto"/>
            <w:right w:val="none" w:sz="0" w:space="0" w:color="auto"/>
          </w:divBdr>
        </w:div>
        <w:div w:id="1808207381">
          <w:marLeft w:val="640"/>
          <w:marRight w:val="0"/>
          <w:marTop w:val="0"/>
          <w:marBottom w:val="0"/>
          <w:divBdr>
            <w:top w:val="none" w:sz="0" w:space="0" w:color="auto"/>
            <w:left w:val="none" w:sz="0" w:space="0" w:color="auto"/>
            <w:bottom w:val="none" w:sz="0" w:space="0" w:color="auto"/>
            <w:right w:val="none" w:sz="0" w:space="0" w:color="auto"/>
          </w:divBdr>
        </w:div>
        <w:div w:id="1131558303">
          <w:marLeft w:val="640"/>
          <w:marRight w:val="0"/>
          <w:marTop w:val="0"/>
          <w:marBottom w:val="0"/>
          <w:divBdr>
            <w:top w:val="none" w:sz="0" w:space="0" w:color="auto"/>
            <w:left w:val="none" w:sz="0" w:space="0" w:color="auto"/>
            <w:bottom w:val="none" w:sz="0" w:space="0" w:color="auto"/>
            <w:right w:val="none" w:sz="0" w:space="0" w:color="auto"/>
          </w:divBdr>
        </w:div>
        <w:div w:id="1019089348">
          <w:marLeft w:val="640"/>
          <w:marRight w:val="0"/>
          <w:marTop w:val="0"/>
          <w:marBottom w:val="0"/>
          <w:divBdr>
            <w:top w:val="none" w:sz="0" w:space="0" w:color="auto"/>
            <w:left w:val="none" w:sz="0" w:space="0" w:color="auto"/>
            <w:bottom w:val="none" w:sz="0" w:space="0" w:color="auto"/>
            <w:right w:val="none" w:sz="0" w:space="0" w:color="auto"/>
          </w:divBdr>
        </w:div>
      </w:divsChild>
    </w:div>
    <w:div w:id="720518582">
      <w:bodyDiv w:val="1"/>
      <w:marLeft w:val="0"/>
      <w:marRight w:val="0"/>
      <w:marTop w:val="0"/>
      <w:marBottom w:val="0"/>
      <w:divBdr>
        <w:top w:val="none" w:sz="0" w:space="0" w:color="auto"/>
        <w:left w:val="none" w:sz="0" w:space="0" w:color="auto"/>
        <w:bottom w:val="none" w:sz="0" w:space="0" w:color="auto"/>
        <w:right w:val="none" w:sz="0" w:space="0" w:color="auto"/>
      </w:divBdr>
    </w:div>
    <w:div w:id="720858638">
      <w:bodyDiv w:val="1"/>
      <w:marLeft w:val="0"/>
      <w:marRight w:val="0"/>
      <w:marTop w:val="0"/>
      <w:marBottom w:val="0"/>
      <w:divBdr>
        <w:top w:val="none" w:sz="0" w:space="0" w:color="auto"/>
        <w:left w:val="none" w:sz="0" w:space="0" w:color="auto"/>
        <w:bottom w:val="none" w:sz="0" w:space="0" w:color="auto"/>
        <w:right w:val="none" w:sz="0" w:space="0" w:color="auto"/>
      </w:divBdr>
      <w:divsChild>
        <w:div w:id="1964773335">
          <w:marLeft w:val="640"/>
          <w:marRight w:val="0"/>
          <w:marTop w:val="0"/>
          <w:marBottom w:val="0"/>
          <w:divBdr>
            <w:top w:val="none" w:sz="0" w:space="0" w:color="auto"/>
            <w:left w:val="none" w:sz="0" w:space="0" w:color="auto"/>
            <w:bottom w:val="none" w:sz="0" w:space="0" w:color="auto"/>
            <w:right w:val="none" w:sz="0" w:space="0" w:color="auto"/>
          </w:divBdr>
        </w:div>
        <w:div w:id="1032463931">
          <w:marLeft w:val="640"/>
          <w:marRight w:val="0"/>
          <w:marTop w:val="0"/>
          <w:marBottom w:val="0"/>
          <w:divBdr>
            <w:top w:val="none" w:sz="0" w:space="0" w:color="auto"/>
            <w:left w:val="none" w:sz="0" w:space="0" w:color="auto"/>
            <w:bottom w:val="none" w:sz="0" w:space="0" w:color="auto"/>
            <w:right w:val="none" w:sz="0" w:space="0" w:color="auto"/>
          </w:divBdr>
        </w:div>
        <w:div w:id="642273324">
          <w:marLeft w:val="640"/>
          <w:marRight w:val="0"/>
          <w:marTop w:val="0"/>
          <w:marBottom w:val="0"/>
          <w:divBdr>
            <w:top w:val="none" w:sz="0" w:space="0" w:color="auto"/>
            <w:left w:val="none" w:sz="0" w:space="0" w:color="auto"/>
            <w:bottom w:val="none" w:sz="0" w:space="0" w:color="auto"/>
            <w:right w:val="none" w:sz="0" w:space="0" w:color="auto"/>
          </w:divBdr>
        </w:div>
        <w:div w:id="1469742116">
          <w:marLeft w:val="640"/>
          <w:marRight w:val="0"/>
          <w:marTop w:val="0"/>
          <w:marBottom w:val="0"/>
          <w:divBdr>
            <w:top w:val="none" w:sz="0" w:space="0" w:color="auto"/>
            <w:left w:val="none" w:sz="0" w:space="0" w:color="auto"/>
            <w:bottom w:val="none" w:sz="0" w:space="0" w:color="auto"/>
            <w:right w:val="none" w:sz="0" w:space="0" w:color="auto"/>
          </w:divBdr>
        </w:div>
        <w:div w:id="198011772">
          <w:marLeft w:val="640"/>
          <w:marRight w:val="0"/>
          <w:marTop w:val="0"/>
          <w:marBottom w:val="0"/>
          <w:divBdr>
            <w:top w:val="none" w:sz="0" w:space="0" w:color="auto"/>
            <w:left w:val="none" w:sz="0" w:space="0" w:color="auto"/>
            <w:bottom w:val="none" w:sz="0" w:space="0" w:color="auto"/>
            <w:right w:val="none" w:sz="0" w:space="0" w:color="auto"/>
          </w:divBdr>
        </w:div>
        <w:div w:id="397285204">
          <w:marLeft w:val="640"/>
          <w:marRight w:val="0"/>
          <w:marTop w:val="0"/>
          <w:marBottom w:val="0"/>
          <w:divBdr>
            <w:top w:val="none" w:sz="0" w:space="0" w:color="auto"/>
            <w:left w:val="none" w:sz="0" w:space="0" w:color="auto"/>
            <w:bottom w:val="none" w:sz="0" w:space="0" w:color="auto"/>
            <w:right w:val="none" w:sz="0" w:space="0" w:color="auto"/>
          </w:divBdr>
        </w:div>
        <w:div w:id="109979306">
          <w:marLeft w:val="640"/>
          <w:marRight w:val="0"/>
          <w:marTop w:val="0"/>
          <w:marBottom w:val="0"/>
          <w:divBdr>
            <w:top w:val="none" w:sz="0" w:space="0" w:color="auto"/>
            <w:left w:val="none" w:sz="0" w:space="0" w:color="auto"/>
            <w:bottom w:val="none" w:sz="0" w:space="0" w:color="auto"/>
            <w:right w:val="none" w:sz="0" w:space="0" w:color="auto"/>
          </w:divBdr>
        </w:div>
        <w:div w:id="1370452328">
          <w:marLeft w:val="640"/>
          <w:marRight w:val="0"/>
          <w:marTop w:val="0"/>
          <w:marBottom w:val="0"/>
          <w:divBdr>
            <w:top w:val="none" w:sz="0" w:space="0" w:color="auto"/>
            <w:left w:val="none" w:sz="0" w:space="0" w:color="auto"/>
            <w:bottom w:val="none" w:sz="0" w:space="0" w:color="auto"/>
            <w:right w:val="none" w:sz="0" w:space="0" w:color="auto"/>
          </w:divBdr>
        </w:div>
        <w:div w:id="1424522799">
          <w:marLeft w:val="640"/>
          <w:marRight w:val="0"/>
          <w:marTop w:val="0"/>
          <w:marBottom w:val="0"/>
          <w:divBdr>
            <w:top w:val="none" w:sz="0" w:space="0" w:color="auto"/>
            <w:left w:val="none" w:sz="0" w:space="0" w:color="auto"/>
            <w:bottom w:val="none" w:sz="0" w:space="0" w:color="auto"/>
            <w:right w:val="none" w:sz="0" w:space="0" w:color="auto"/>
          </w:divBdr>
        </w:div>
        <w:div w:id="1862931368">
          <w:marLeft w:val="640"/>
          <w:marRight w:val="0"/>
          <w:marTop w:val="0"/>
          <w:marBottom w:val="0"/>
          <w:divBdr>
            <w:top w:val="none" w:sz="0" w:space="0" w:color="auto"/>
            <w:left w:val="none" w:sz="0" w:space="0" w:color="auto"/>
            <w:bottom w:val="none" w:sz="0" w:space="0" w:color="auto"/>
            <w:right w:val="none" w:sz="0" w:space="0" w:color="auto"/>
          </w:divBdr>
        </w:div>
        <w:div w:id="749695002">
          <w:marLeft w:val="640"/>
          <w:marRight w:val="0"/>
          <w:marTop w:val="0"/>
          <w:marBottom w:val="0"/>
          <w:divBdr>
            <w:top w:val="none" w:sz="0" w:space="0" w:color="auto"/>
            <w:left w:val="none" w:sz="0" w:space="0" w:color="auto"/>
            <w:bottom w:val="none" w:sz="0" w:space="0" w:color="auto"/>
            <w:right w:val="none" w:sz="0" w:space="0" w:color="auto"/>
          </w:divBdr>
        </w:div>
        <w:div w:id="786436611">
          <w:marLeft w:val="640"/>
          <w:marRight w:val="0"/>
          <w:marTop w:val="0"/>
          <w:marBottom w:val="0"/>
          <w:divBdr>
            <w:top w:val="none" w:sz="0" w:space="0" w:color="auto"/>
            <w:left w:val="none" w:sz="0" w:space="0" w:color="auto"/>
            <w:bottom w:val="none" w:sz="0" w:space="0" w:color="auto"/>
            <w:right w:val="none" w:sz="0" w:space="0" w:color="auto"/>
          </w:divBdr>
        </w:div>
        <w:div w:id="89859941">
          <w:marLeft w:val="640"/>
          <w:marRight w:val="0"/>
          <w:marTop w:val="0"/>
          <w:marBottom w:val="0"/>
          <w:divBdr>
            <w:top w:val="none" w:sz="0" w:space="0" w:color="auto"/>
            <w:left w:val="none" w:sz="0" w:space="0" w:color="auto"/>
            <w:bottom w:val="none" w:sz="0" w:space="0" w:color="auto"/>
            <w:right w:val="none" w:sz="0" w:space="0" w:color="auto"/>
          </w:divBdr>
        </w:div>
        <w:div w:id="1568496915">
          <w:marLeft w:val="640"/>
          <w:marRight w:val="0"/>
          <w:marTop w:val="0"/>
          <w:marBottom w:val="0"/>
          <w:divBdr>
            <w:top w:val="none" w:sz="0" w:space="0" w:color="auto"/>
            <w:left w:val="none" w:sz="0" w:space="0" w:color="auto"/>
            <w:bottom w:val="none" w:sz="0" w:space="0" w:color="auto"/>
            <w:right w:val="none" w:sz="0" w:space="0" w:color="auto"/>
          </w:divBdr>
        </w:div>
        <w:div w:id="1060133670">
          <w:marLeft w:val="640"/>
          <w:marRight w:val="0"/>
          <w:marTop w:val="0"/>
          <w:marBottom w:val="0"/>
          <w:divBdr>
            <w:top w:val="none" w:sz="0" w:space="0" w:color="auto"/>
            <w:left w:val="none" w:sz="0" w:space="0" w:color="auto"/>
            <w:bottom w:val="none" w:sz="0" w:space="0" w:color="auto"/>
            <w:right w:val="none" w:sz="0" w:space="0" w:color="auto"/>
          </w:divBdr>
        </w:div>
        <w:div w:id="1382900828">
          <w:marLeft w:val="640"/>
          <w:marRight w:val="0"/>
          <w:marTop w:val="0"/>
          <w:marBottom w:val="0"/>
          <w:divBdr>
            <w:top w:val="none" w:sz="0" w:space="0" w:color="auto"/>
            <w:left w:val="none" w:sz="0" w:space="0" w:color="auto"/>
            <w:bottom w:val="none" w:sz="0" w:space="0" w:color="auto"/>
            <w:right w:val="none" w:sz="0" w:space="0" w:color="auto"/>
          </w:divBdr>
        </w:div>
        <w:div w:id="1213808285">
          <w:marLeft w:val="640"/>
          <w:marRight w:val="0"/>
          <w:marTop w:val="0"/>
          <w:marBottom w:val="0"/>
          <w:divBdr>
            <w:top w:val="none" w:sz="0" w:space="0" w:color="auto"/>
            <w:left w:val="none" w:sz="0" w:space="0" w:color="auto"/>
            <w:bottom w:val="none" w:sz="0" w:space="0" w:color="auto"/>
            <w:right w:val="none" w:sz="0" w:space="0" w:color="auto"/>
          </w:divBdr>
        </w:div>
        <w:div w:id="909265673">
          <w:marLeft w:val="640"/>
          <w:marRight w:val="0"/>
          <w:marTop w:val="0"/>
          <w:marBottom w:val="0"/>
          <w:divBdr>
            <w:top w:val="none" w:sz="0" w:space="0" w:color="auto"/>
            <w:left w:val="none" w:sz="0" w:space="0" w:color="auto"/>
            <w:bottom w:val="none" w:sz="0" w:space="0" w:color="auto"/>
            <w:right w:val="none" w:sz="0" w:space="0" w:color="auto"/>
          </w:divBdr>
        </w:div>
        <w:div w:id="893851107">
          <w:marLeft w:val="640"/>
          <w:marRight w:val="0"/>
          <w:marTop w:val="0"/>
          <w:marBottom w:val="0"/>
          <w:divBdr>
            <w:top w:val="none" w:sz="0" w:space="0" w:color="auto"/>
            <w:left w:val="none" w:sz="0" w:space="0" w:color="auto"/>
            <w:bottom w:val="none" w:sz="0" w:space="0" w:color="auto"/>
            <w:right w:val="none" w:sz="0" w:space="0" w:color="auto"/>
          </w:divBdr>
        </w:div>
        <w:div w:id="614213081">
          <w:marLeft w:val="640"/>
          <w:marRight w:val="0"/>
          <w:marTop w:val="0"/>
          <w:marBottom w:val="0"/>
          <w:divBdr>
            <w:top w:val="none" w:sz="0" w:space="0" w:color="auto"/>
            <w:left w:val="none" w:sz="0" w:space="0" w:color="auto"/>
            <w:bottom w:val="none" w:sz="0" w:space="0" w:color="auto"/>
            <w:right w:val="none" w:sz="0" w:space="0" w:color="auto"/>
          </w:divBdr>
        </w:div>
        <w:div w:id="446043766">
          <w:marLeft w:val="640"/>
          <w:marRight w:val="0"/>
          <w:marTop w:val="0"/>
          <w:marBottom w:val="0"/>
          <w:divBdr>
            <w:top w:val="none" w:sz="0" w:space="0" w:color="auto"/>
            <w:left w:val="none" w:sz="0" w:space="0" w:color="auto"/>
            <w:bottom w:val="none" w:sz="0" w:space="0" w:color="auto"/>
            <w:right w:val="none" w:sz="0" w:space="0" w:color="auto"/>
          </w:divBdr>
        </w:div>
        <w:div w:id="848985905">
          <w:marLeft w:val="640"/>
          <w:marRight w:val="0"/>
          <w:marTop w:val="0"/>
          <w:marBottom w:val="0"/>
          <w:divBdr>
            <w:top w:val="none" w:sz="0" w:space="0" w:color="auto"/>
            <w:left w:val="none" w:sz="0" w:space="0" w:color="auto"/>
            <w:bottom w:val="none" w:sz="0" w:space="0" w:color="auto"/>
            <w:right w:val="none" w:sz="0" w:space="0" w:color="auto"/>
          </w:divBdr>
        </w:div>
        <w:div w:id="544104803">
          <w:marLeft w:val="640"/>
          <w:marRight w:val="0"/>
          <w:marTop w:val="0"/>
          <w:marBottom w:val="0"/>
          <w:divBdr>
            <w:top w:val="none" w:sz="0" w:space="0" w:color="auto"/>
            <w:left w:val="none" w:sz="0" w:space="0" w:color="auto"/>
            <w:bottom w:val="none" w:sz="0" w:space="0" w:color="auto"/>
            <w:right w:val="none" w:sz="0" w:space="0" w:color="auto"/>
          </w:divBdr>
        </w:div>
        <w:div w:id="827333008">
          <w:marLeft w:val="640"/>
          <w:marRight w:val="0"/>
          <w:marTop w:val="0"/>
          <w:marBottom w:val="0"/>
          <w:divBdr>
            <w:top w:val="none" w:sz="0" w:space="0" w:color="auto"/>
            <w:left w:val="none" w:sz="0" w:space="0" w:color="auto"/>
            <w:bottom w:val="none" w:sz="0" w:space="0" w:color="auto"/>
            <w:right w:val="none" w:sz="0" w:space="0" w:color="auto"/>
          </w:divBdr>
        </w:div>
        <w:div w:id="914046149">
          <w:marLeft w:val="640"/>
          <w:marRight w:val="0"/>
          <w:marTop w:val="0"/>
          <w:marBottom w:val="0"/>
          <w:divBdr>
            <w:top w:val="none" w:sz="0" w:space="0" w:color="auto"/>
            <w:left w:val="none" w:sz="0" w:space="0" w:color="auto"/>
            <w:bottom w:val="none" w:sz="0" w:space="0" w:color="auto"/>
            <w:right w:val="none" w:sz="0" w:space="0" w:color="auto"/>
          </w:divBdr>
        </w:div>
        <w:div w:id="1647708646">
          <w:marLeft w:val="640"/>
          <w:marRight w:val="0"/>
          <w:marTop w:val="0"/>
          <w:marBottom w:val="0"/>
          <w:divBdr>
            <w:top w:val="none" w:sz="0" w:space="0" w:color="auto"/>
            <w:left w:val="none" w:sz="0" w:space="0" w:color="auto"/>
            <w:bottom w:val="none" w:sz="0" w:space="0" w:color="auto"/>
            <w:right w:val="none" w:sz="0" w:space="0" w:color="auto"/>
          </w:divBdr>
        </w:div>
        <w:div w:id="1170218863">
          <w:marLeft w:val="640"/>
          <w:marRight w:val="0"/>
          <w:marTop w:val="0"/>
          <w:marBottom w:val="0"/>
          <w:divBdr>
            <w:top w:val="none" w:sz="0" w:space="0" w:color="auto"/>
            <w:left w:val="none" w:sz="0" w:space="0" w:color="auto"/>
            <w:bottom w:val="none" w:sz="0" w:space="0" w:color="auto"/>
            <w:right w:val="none" w:sz="0" w:space="0" w:color="auto"/>
          </w:divBdr>
        </w:div>
        <w:div w:id="1805847660">
          <w:marLeft w:val="640"/>
          <w:marRight w:val="0"/>
          <w:marTop w:val="0"/>
          <w:marBottom w:val="0"/>
          <w:divBdr>
            <w:top w:val="none" w:sz="0" w:space="0" w:color="auto"/>
            <w:left w:val="none" w:sz="0" w:space="0" w:color="auto"/>
            <w:bottom w:val="none" w:sz="0" w:space="0" w:color="auto"/>
            <w:right w:val="none" w:sz="0" w:space="0" w:color="auto"/>
          </w:divBdr>
        </w:div>
        <w:div w:id="240331700">
          <w:marLeft w:val="640"/>
          <w:marRight w:val="0"/>
          <w:marTop w:val="0"/>
          <w:marBottom w:val="0"/>
          <w:divBdr>
            <w:top w:val="none" w:sz="0" w:space="0" w:color="auto"/>
            <w:left w:val="none" w:sz="0" w:space="0" w:color="auto"/>
            <w:bottom w:val="none" w:sz="0" w:space="0" w:color="auto"/>
            <w:right w:val="none" w:sz="0" w:space="0" w:color="auto"/>
          </w:divBdr>
        </w:div>
        <w:div w:id="956763384">
          <w:marLeft w:val="640"/>
          <w:marRight w:val="0"/>
          <w:marTop w:val="0"/>
          <w:marBottom w:val="0"/>
          <w:divBdr>
            <w:top w:val="none" w:sz="0" w:space="0" w:color="auto"/>
            <w:left w:val="none" w:sz="0" w:space="0" w:color="auto"/>
            <w:bottom w:val="none" w:sz="0" w:space="0" w:color="auto"/>
            <w:right w:val="none" w:sz="0" w:space="0" w:color="auto"/>
          </w:divBdr>
        </w:div>
        <w:div w:id="403645091">
          <w:marLeft w:val="640"/>
          <w:marRight w:val="0"/>
          <w:marTop w:val="0"/>
          <w:marBottom w:val="0"/>
          <w:divBdr>
            <w:top w:val="none" w:sz="0" w:space="0" w:color="auto"/>
            <w:left w:val="none" w:sz="0" w:space="0" w:color="auto"/>
            <w:bottom w:val="none" w:sz="0" w:space="0" w:color="auto"/>
            <w:right w:val="none" w:sz="0" w:space="0" w:color="auto"/>
          </w:divBdr>
        </w:div>
        <w:div w:id="1521158573">
          <w:marLeft w:val="640"/>
          <w:marRight w:val="0"/>
          <w:marTop w:val="0"/>
          <w:marBottom w:val="0"/>
          <w:divBdr>
            <w:top w:val="none" w:sz="0" w:space="0" w:color="auto"/>
            <w:left w:val="none" w:sz="0" w:space="0" w:color="auto"/>
            <w:bottom w:val="none" w:sz="0" w:space="0" w:color="auto"/>
            <w:right w:val="none" w:sz="0" w:space="0" w:color="auto"/>
          </w:divBdr>
        </w:div>
        <w:div w:id="898439205">
          <w:marLeft w:val="640"/>
          <w:marRight w:val="0"/>
          <w:marTop w:val="0"/>
          <w:marBottom w:val="0"/>
          <w:divBdr>
            <w:top w:val="none" w:sz="0" w:space="0" w:color="auto"/>
            <w:left w:val="none" w:sz="0" w:space="0" w:color="auto"/>
            <w:bottom w:val="none" w:sz="0" w:space="0" w:color="auto"/>
            <w:right w:val="none" w:sz="0" w:space="0" w:color="auto"/>
          </w:divBdr>
        </w:div>
        <w:div w:id="1217158821">
          <w:marLeft w:val="640"/>
          <w:marRight w:val="0"/>
          <w:marTop w:val="0"/>
          <w:marBottom w:val="0"/>
          <w:divBdr>
            <w:top w:val="none" w:sz="0" w:space="0" w:color="auto"/>
            <w:left w:val="none" w:sz="0" w:space="0" w:color="auto"/>
            <w:bottom w:val="none" w:sz="0" w:space="0" w:color="auto"/>
            <w:right w:val="none" w:sz="0" w:space="0" w:color="auto"/>
          </w:divBdr>
        </w:div>
        <w:div w:id="97334344">
          <w:marLeft w:val="640"/>
          <w:marRight w:val="0"/>
          <w:marTop w:val="0"/>
          <w:marBottom w:val="0"/>
          <w:divBdr>
            <w:top w:val="none" w:sz="0" w:space="0" w:color="auto"/>
            <w:left w:val="none" w:sz="0" w:space="0" w:color="auto"/>
            <w:bottom w:val="none" w:sz="0" w:space="0" w:color="auto"/>
            <w:right w:val="none" w:sz="0" w:space="0" w:color="auto"/>
          </w:divBdr>
        </w:div>
        <w:div w:id="1437214266">
          <w:marLeft w:val="640"/>
          <w:marRight w:val="0"/>
          <w:marTop w:val="0"/>
          <w:marBottom w:val="0"/>
          <w:divBdr>
            <w:top w:val="none" w:sz="0" w:space="0" w:color="auto"/>
            <w:left w:val="none" w:sz="0" w:space="0" w:color="auto"/>
            <w:bottom w:val="none" w:sz="0" w:space="0" w:color="auto"/>
            <w:right w:val="none" w:sz="0" w:space="0" w:color="auto"/>
          </w:divBdr>
        </w:div>
        <w:div w:id="589704911">
          <w:marLeft w:val="640"/>
          <w:marRight w:val="0"/>
          <w:marTop w:val="0"/>
          <w:marBottom w:val="0"/>
          <w:divBdr>
            <w:top w:val="none" w:sz="0" w:space="0" w:color="auto"/>
            <w:left w:val="none" w:sz="0" w:space="0" w:color="auto"/>
            <w:bottom w:val="none" w:sz="0" w:space="0" w:color="auto"/>
            <w:right w:val="none" w:sz="0" w:space="0" w:color="auto"/>
          </w:divBdr>
        </w:div>
        <w:div w:id="1225071331">
          <w:marLeft w:val="640"/>
          <w:marRight w:val="0"/>
          <w:marTop w:val="0"/>
          <w:marBottom w:val="0"/>
          <w:divBdr>
            <w:top w:val="none" w:sz="0" w:space="0" w:color="auto"/>
            <w:left w:val="none" w:sz="0" w:space="0" w:color="auto"/>
            <w:bottom w:val="none" w:sz="0" w:space="0" w:color="auto"/>
            <w:right w:val="none" w:sz="0" w:space="0" w:color="auto"/>
          </w:divBdr>
        </w:div>
        <w:div w:id="2057509792">
          <w:marLeft w:val="640"/>
          <w:marRight w:val="0"/>
          <w:marTop w:val="0"/>
          <w:marBottom w:val="0"/>
          <w:divBdr>
            <w:top w:val="none" w:sz="0" w:space="0" w:color="auto"/>
            <w:left w:val="none" w:sz="0" w:space="0" w:color="auto"/>
            <w:bottom w:val="none" w:sz="0" w:space="0" w:color="auto"/>
            <w:right w:val="none" w:sz="0" w:space="0" w:color="auto"/>
          </w:divBdr>
        </w:div>
        <w:div w:id="1730105788">
          <w:marLeft w:val="640"/>
          <w:marRight w:val="0"/>
          <w:marTop w:val="0"/>
          <w:marBottom w:val="0"/>
          <w:divBdr>
            <w:top w:val="none" w:sz="0" w:space="0" w:color="auto"/>
            <w:left w:val="none" w:sz="0" w:space="0" w:color="auto"/>
            <w:bottom w:val="none" w:sz="0" w:space="0" w:color="auto"/>
            <w:right w:val="none" w:sz="0" w:space="0" w:color="auto"/>
          </w:divBdr>
        </w:div>
        <w:div w:id="1189493415">
          <w:marLeft w:val="640"/>
          <w:marRight w:val="0"/>
          <w:marTop w:val="0"/>
          <w:marBottom w:val="0"/>
          <w:divBdr>
            <w:top w:val="none" w:sz="0" w:space="0" w:color="auto"/>
            <w:left w:val="none" w:sz="0" w:space="0" w:color="auto"/>
            <w:bottom w:val="none" w:sz="0" w:space="0" w:color="auto"/>
            <w:right w:val="none" w:sz="0" w:space="0" w:color="auto"/>
          </w:divBdr>
        </w:div>
        <w:div w:id="867373022">
          <w:marLeft w:val="640"/>
          <w:marRight w:val="0"/>
          <w:marTop w:val="0"/>
          <w:marBottom w:val="0"/>
          <w:divBdr>
            <w:top w:val="none" w:sz="0" w:space="0" w:color="auto"/>
            <w:left w:val="none" w:sz="0" w:space="0" w:color="auto"/>
            <w:bottom w:val="none" w:sz="0" w:space="0" w:color="auto"/>
            <w:right w:val="none" w:sz="0" w:space="0" w:color="auto"/>
          </w:divBdr>
        </w:div>
        <w:div w:id="1089884604">
          <w:marLeft w:val="640"/>
          <w:marRight w:val="0"/>
          <w:marTop w:val="0"/>
          <w:marBottom w:val="0"/>
          <w:divBdr>
            <w:top w:val="none" w:sz="0" w:space="0" w:color="auto"/>
            <w:left w:val="none" w:sz="0" w:space="0" w:color="auto"/>
            <w:bottom w:val="none" w:sz="0" w:space="0" w:color="auto"/>
            <w:right w:val="none" w:sz="0" w:space="0" w:color="auto"/>
          </w:divBdr>
        </w:div>
        <w:div w:id="1179739688">
          <w:marLeft w:val="640"/>
          <w:marRight w:val="0"/>
          <w:marTop w:val="0"/>
          <w:marBottom w:val="0"/>
          <w:divBdr>
            <w:top w:val="none" w:sz="0" w:space="0" w:color="auto"/>
            <w:left w:val="none" w:sz="0" w:space="0" w:color="auto"/>
            <w:bottom w:val="none" w:sz="0" w:space="0" w:color="auto"/>
            <w:right w:val="none" w:sz="0" w:space="0" w:color="auto"/>
          </w:divBdr>
        </w:div>
        <w:div w:id="946742779">
          <w:marLeft w:val="640"/>
          <w:marRight w:val="0"/>
          <w:marTop w:val="0"/>
          <w:marBottom w:val="0"/>
          <w:divBdr>
            <w:top w:val="none" w:sz="0" w:space="0" w:color="auto"/>
            <w:left w:val="none" w:sz="0" w:space="0" w:color="auto"/>
            <w:bottom w:val="none" w:sz="0" w:space="0" w:color="auto"/>
            <w:right w:val="none" w:sz="0" w:space="0" w:color="auto"/>
          </w:divBdr>
        </w:div>
        <w:div w:id="480729872">
          <w:marLeft w:val="640"/>
          <w:marRight w:val="0"/>
          <w:marTop w:val="0"/>
          <w:marBottom w:val="0"/>
          <w:divBdr>
            <w:top w:val="none" w:sz="0" w:space="0" w:color="auto"/>
            <w:left w:val="none" w:sz="0" w:space="0" w:color="auto"/>
            <w:bottom w:val="none" w:sz="0" w:space="0" w:color="auto"/>
            <w:right w:val="none" w:sz="0" w:space="0" w:color="auto"/>
          </w:divBdr>
        </w:div>
        <w:div w:id="229735015">
          <w:marLeft w:val="640"/>
          <w:marRight w:val="0"/>
          <w:marTop w:val="0"/>
          <w:marBottom w:val="0"/>
          <w:divBdr>
            <w:top w:val="none" w:sz="0" w:space="0" w:color="auto"/>
            <w:left w:val="none" w:sz="0" w:space="0" w:color="auto"/>
            <w:bottom w:val="none" w:sz="0" w:space="0" w:color="auto"/>
            <w:right w:val="none" w:sz="0" w:space="0" w:color="auto"/>
          </w:divBdr>
        </w:div>
        <w:div w:id="1599100741">
          <w:marLeft w:val="640"/>
          <w:marRight w:val="0"/>
          <w:marTop w:val="0"/>
          <w:marBottom w:val="0"/>
          <w:divBdr>
            <w:top w:val="none" w:sz="0" w:space="0" w:color="auto"/>
            <w:left w:val="none" w:sz="0" w:space="0" w:color="auto"/>
            <w:bottom w:val="none" w:sz="0" w:space="0" w:color="auto"/>
            <w:right w:val="none" w:sz="0" w:space="0" w:color="auto"/>
          </w:divBdr>
        </w:div>
        <w:div w:id="465902285">
          <w:marLeft w:val="640"/>
          <w:marRight w:val="0"/>
          <w:marTop w:val="0"/>
          <w:marBottom w:val="0"/>
          <w:divBdr>
            <w:top w:val="none" w:sz="0" w:space="0" w:color="auto"/>
            <w:left w:val="none" w:sz="0" w:space="0" w:color="auto"/>
            <w:bottom w:val="none" w:sz="0" w:space="0" w:color="auto"/>
            <w:right w:val="none" w:sz="0" w:space="0" w:color="auto"/>
          </w:divBdr>
        </w:div>
        <w:div w:id="900362390">
          <w:marLeft w:val="640"/>
          <w:marRight w:val="0"/>
          <w:marTop w:val="0"/>
          <w:marBottom w:val="0"/>
          <w:divBdr>
            <w:top w:val="none" w:sz="0" w:space="0" w:color="auto"/>
            <w:left w:val="none" w:sz="0" w:space="0" w:color="auto"/>
            <w:bottom w:val="none" w:sz="0" w:space="0" w:color="auto"/>
            <w:right w:val="none" w:sz="0" w:space="0" w:color="auto"/>
          </w:divBdr>
        </w:div>
        <w:div w:id="1697003296">
          <w:marLeft w:val="640"/>
          <w:marRight w:val="0"/>
          <w:marTop w:val="0"/>
          <w:marBottom w:val="0"/>
          <w:divBdr>
            <w:top w:val="none" w:sz="0" w:space="0" w:color="auto"/>
            <w:left w:val="none" w:sz="0" w:space="0" w:color="auto"/>
            <w:bottom w:val="none" w:sz="0" w:space="0" w:color="auto"/>
            <w:right w:val="none" w:sz="0" w:space="0" w:color="auto"/>
          </w:divBdr>
        </w:div>
        <w:div w:id="1403019202">
          <w:marLeft w:val="640"/>
          <w:marRight w:val="0"/>
          <w:marTop w:val="0"/>
          <w:marBottom w:val="0"/>
          <w:divBdr>
            <w:top w:val="none" w:sz="0" w:space="0" w:color="auto"/>
            <w:left w:val="none" w:sz="0" w:space="0" w:color="auto"/>
            <w:bottom w:val="none" w:sz="0" w:space="0" w:color="auto"/>
            <w:right w:val="none" w:sz="0" w:space="0" w:color="auto"/>
          </w:divBdr>
        </w:div>
        <w:div w:id="1163007465">
          <w:marLeft w:val="640"/>
          <w:marRight w:val="0"/>
          <w:marTop w:val="0"/>
          <w:marBottom w:val="0"/>
          <w:divBdr>
            <w:top w:val="none" w:sz="0" w:space="0" w:color="auto"/>
            <w:left w:val="none" w:sz="0" w:space="0" w:color="auto"/>
            <w:bottom w:val="none" w:sz="0" w:space="0" w:color="auto"/>
            <w:right w:val="none" w:sz="0" w:space="0" w:color="auto"/>
          </w:divBdr>
        </w:div>
        <w:div w:id="373701161">
          <w:marLeft w:val="640"/>
          <w:marRight w:val="0"/>
          <w:marTop w:val="0"/>
          <w:marBottom w:val="0"/>
          <w:divBdr>
            <w:top w:val="none" w:sz="0" w:space="0" w:color="auto"/>
            <w:left w:val="none" w:sz="0" w:space="0" w:color="auto"/>
            <w:bottom w:val="none" w:sz="0" w:space="0" w:color="auto"/>
            <w:right w:val="none" w:sz="0" w:space="0" w:color="auto"/>
          </w:divBdr>
        </w:div>
        <w:div w:id="1192642931">
          <w:marLeft w:val="640"/>
          <w:marRight w:val="0"/>
          <w:marTop w:val="0"/>
          <w:marBottom w:val="0"/>
          <w:divBdr>
            <w:top w:val="none" w:sz="0" w:space="0" w:color="auto"/>
            <w:left w:val="none" w:sz="0" w:space="0" w:color="auto"/>
            <w:bottom w:val="none" w:sz="0" w:space="0" w:color="auto"/>
            <w:right w:val="none" w:sz="0" w:space="0" w:color="auto"/>
          </w:divBdr>
        </w:div>
        <w:div w:id="1670407109">
          <w:marLeft w:val="640"/>
          <w:marRight w:val="0"/>
          <w:marTop w:val="0"/>
          <w:marBottom w:val="0"/>
          <w:divBdr>
            <w:top w:val="none" w:sz="0" w:space="0" w:color="auto"/>
            <w:left w:val="none" w:sz="0" w:space="0" w:color="auto"/>
            <w:bottom w:val="none" w:sz="0" w:space="0" w:color="auto"/>
            <w:right w:val="none" w:sz="0" w:space="0" w:color="auto"/>
          </w:divBdr>
        </w:div>
      </w:divsChild>
    </w:div>
    <w:div w:id="727146108">
      <w:bodyDiv w:val="1"/>
      <w:marLeft w:val="0"/>
      <w:marRight w:val="0"/>
      <w:marTop w:val="0"/>
      <w:marBottom w:val="0"/>
      <w:divBdr>
        <w:top w:val="none" w:sz="0" w:space="0" w:color="auto"/>
        <w:left w:val="none" w:sz="0" w:space="0" w:color="auto"/>
        <w:bottom w:val="none" w:sz="0" w:space="0" w:color="auto"/>
        <w:right w:val="none" w:sz="0" w:space="0" w:color="auto"/>
      </w:divBdr>
    </w:div>
    <w:div w:id="727343295">
      <w:bodyDiv w:val="1"/>
      <w:marLeft w:val="0"/>
      <w:marRight w:val="0"/>
      <w:marTop w:val="0"/>
      <w:marBottom w:val="0"/>
      <w:divBdr>
        <w:top w:val="none" w:sz="0" w:space="0" w:color="auto"/>
        <w:left w:val="none" w:sz="0" w:space="0" w:color="auto"/>
        <w:bottom w:val="none" w:sz="0" w:space="0" w:color="auto"/>
        <w:right w:val="none" w:sz="0" w:space="0" w:color="auto"/>
      </w:divBdr>
    </w:div>
    <w:div w:id="727919353">
      <w:bodyDiv w:val="1"/>
      <w:marLeft w:val="0"/>
      <w:marRight w:val="0"/>
      <w:marTop w:val="0"/>
      <w:marBottom w:val="0"/>
      <w:divBdr>
        <w:top w:val="none" w:sz="0" w:space="0" w:color="auto"/>
        <w:left w:val="none" w:sz="0" w:space="0" w:color="auto"/>
        <w:bottom w:val="none" w:sz="0" w:space="0" w:color="auto"/>
        <w:right w:val="none" w:sz="0" w:space="0" w:color="auto"/>
      </w:divBdr>
    </w:div>
    <w:div w:id="732123074">
      <w:bodyDiv w:val="1"/>
      <w:marLeft w:val="0"/>
      <w:marRight w:val="0"/>
      <w:marTop w:val="0"/>
      <w:marBottom w:val="0"/>
      <w:divBdr>
        <w:top w:val="none" w:sz="0" w:space="0" w:color="auto"/>
        <w:left w:val="none" w:sz="0" w:space="0" w:color="auto"/>
        <w:bottom w:val="none" w:sz="0" w:space="0" w:color="auto"/>
        <w:right w:val="none" w:sz="0" w:space="0" w:color="auto"/>
      </w:divBdr>
    </w:div>
    <w:div w:id="732239609">
      <w:bodyDiv w:val="1"/>
      <w:marLeft w:val="0"/>
      <w:marRight w:val="0"/>
      <w:marTop w:val="0"/>
      <w:marBottom w:val="0"/>
      <w:divBdr>
        <w:top w:val="none" w:sz="0" w:space="0" w:color="auto"/>
        <w:left w:val="none" w:sz="0" w:space="0" w:color="auto"/>
        <w:bottom w:val="none" w:sz="0" w:space="0" w:color="auto"/>
        <w:right w:val="none" w:sz="0" w:space="0" w:color="auto"/>
      </w:divBdr>
    </w:div>
    <w:div w:id="733892230">
      <w:bodyDiv w:val="1"/>
      <w:marLeft w:val="0"/>
      <w:marRight w:val="0"/>
      <w:marTop w:val="0"/>
      <w:marBottom w:val="0"/>
      <w:divBdr>
        <w:top w:val="none" w:sz="0" w:space="0" w:color="auto"/>
        <w:left w:val="none" w:sz="0" w:space="0" w:color="auto"/>
        <w:bottom w:val="none" w:sz="0" w:space="0" w:color="auto"/>
        <w:right w:val="none" w:sz="0" w:space="0" w:color="auto"/>
      </w:divBdr>
      <w:divsChild>
        <w:div w:id="1405026597">
          <w:marLeft w:val="640"/>
          <w:marRight w:val="0"/>
          <w:marTop w:val="0"/>
          <w:marBottom w:val="0"/>
          <w:divBdr>
            <w:top w:val="none" w:sz="0" w:space="0" w:color="auto"/>
            <w:left w:val="none" w:sz="0" w:space="0" w:color="auto"/>
            <w:bottom w:val="none" w:sz="0" w:space="0" w:color="auto"/>
            <w:right w:val="none" w:sz="0" w:space="0" w:color="auto"/>
          </w:divBdr>
        </w:div>
        <w:div w:id="2085562914">
          <w:marLeft w:val="640"/>
          <w:marRight w:val="0"/>
          <w:marTop w:val="0"/>
          <w:marBottom w:val="0"/>
          <w:divBdr>
            <w:top w:val="none" w:sz="0" w:space="0" w:color="auto"/>
            <w:left w:val="none" w:sz="0" w:space="0" w:color="auto"/>
            <w:bottom w:val="none" w:sz="0" w:space="0" w:color="auto"/>
            <w:right w:val="none" w:sz="0" w:space="0" w:color="auto"/>
          </w:divBdr>
        </w:div>
        <w:div w:id="1951207162">
          <w:marLeft w:val="640"/>
          <w:marRight w:val="0"/>
          <w:marTop w:val="0"/>
          <w:marBottom w:val="0"/>
          <w:divBdr>
            <w:top w:val="none" w:sz="0" w:space="0" w:color="auto"/>
            <w:left w:val="none" w:sz="0" w:space="0" w:color="auto"/>
            <w:bottom w:val="none" w:sz="0" w:space="0" w:color="auto"/>
            <w:right w:val="none" w:sz="0" w:space="0" w:color="auto"/>
          </w:divBdr>
        </w:div>
        <w:div w:id="634336753">
          <w:marLeft w:val="640"/>
          <w:marRight w:val="0"/>
          <w:marTop w:val="0"/>
          <w:marBottom w:val="0"/>
          <w:divBdr>
            <w:top w:val="none" w:sz="0" w:space="0" w:color="auto"/>
            <w:left w:val="none" w:sz="0" w:space="0" w:color="auto"/>
            <w:bottom w:val="none" w:sz="0" w:space="0" w:color="auto"/>
            <w:right w:val="none" w:sz="0" w:space="0" w:color="auto"/>
          </w:divBdr>
        </w:div>
        <w:div w:id="1903372812">
          <w:marLeft w:val="640"/>
          <w:marRight w:val="0"/>
          <w:marTop w:val="0"/>
          <w:marBottom w:val="0"/>
          <w:divBdr>
            <w:top w:val="none" w:sz="0" w:space="0" w:color="auto"/>
            <w:left w:val="none" w:sz="0" w:space="0" w:color="auto"/>
            <w:bottom w:val="none" w:sz="0" w:space="0" w:color="auto"/>
            <w:right w:val="none" w:sz="0" w:space="0" w:color="auto"/>
          </w:divBdr>
        </w:div>
        <w:div w:id="601962891">
          <w:marLeft w:val="640"/>
          <w:marRight w:val="0"/>
          <w:marTop w:val="0"/>
          <w:marBottom w:val="0"/>
          <w:divBdr>
            <w:top w:val="none" w:sz="0" w:space="0" w:color="auto"/>
            <w:left w:val="none" w:sz="0" w:space="0" w:color="auto"/>
            <w:bottom w:val="none" w:sz="0" w:space="0" w:color="auto"/>
            <w:right w:val="none" w:sz="0" w:space="0" w:color="auto"/>
          </w:divBdr>
        </w:div>
        <w:div w:id="274486581">
          <w:marLeft w:val="640"/>
          <w:marRight w:val="0"/>
          <w:marTop w:val="0"/>
          <w:marBottom w:val="0"/>
          <w:divBdr>
            <w:top w:val="none" w:sz="0" w:space="0" w:color="auto"/>
            <w:left w:val="none" w:sz="0" w:space="0" w:color="auto"/>
            <w:bottom w:val="none" w:sz="0" w:space="0" w:color="auto"/>
            <w:right w:val="none" w:sz="0" w:space="0" w:color="auto"/>
          </w:divBdr>
        </w:div>
        <w:div w:id="1726876292">
          <w:marLeft w:val="640"/>
          <w:marRight w:val="0"/>
          <w:marTop w:val="0"/>
          <w:marBottom w:val="0"/>
          <w:divBdr>
            <w:top w:val="none" w:sz="0" w:space="0" w:color="auto"/>
            <w:left w:val="none" w:sz="0" w:space="0" w:color="auto"/>
            <w:bottom w:val="none" w:sz="0" w:space="0" w:color="auto"/>
            <w:right w:val="none" w:sz="0" w:space="0" w:color="auto"/>
          </w:divBdr>
        </w:div>
        <w:div w:id="1885553795">
          <w:marLeft w:val="640"/>
          <w:marRight w:val="0"/>
          <w:marTop w:val="0"/>
          <w:marBottom w:val="0"/>
          <w:divBdr>
            <w:top w:val="none" w:sz="0" w:space="0" w:color="auto"/>
            <w:left w:val="none" w:sz="0" w:space="0" w:color="auto"/>
            <w:bottom w:val="none" w:sz="0" w:space="0" w:color="auto"/>
            <w:right w:val="none" w:sz="0" w:space="0" w:color="auto"/>
          </w:divBdr>
        </w:div>
        <w:div w:id="1934239962">
          <w:marLeft w:val="640"/>
          <w:marRight w:val="0"/>
          <w:marTop w:val="0"/>
          <w:marBottom w:val="0"/>
          <w:divBdr>
            <w:top w:val="none" w:sz="0" w:space="0" w:color="auto"/>
            <w:left w:val="none" w:sz="0" w:space="0" w:color="auto"/>
            <w:bottom w:val="none" w:sz="0" w:space="0" w:color="auto"/>
            <w:right w:val="none" w:sz="0" w:space="0" w:color="auto"/>
          </w:divBdr>
        </w:div>
        <w:div w:id="1462112323">
          <w:marLeft w:val="640"/>
          <w:marRight w:val="0"/>
          <w:marTop w:val="0"/>
          <w:marBottom w:val="0"/>
          <w:divBdr>
            <w:top w:val="none" w:sz="0" w:space="0" w:color="auto"/>
            <w:left w:val="none" w:sz="0" w:space="0" w:color="auto"/>
            <w:bottom w:val="none" w:sz="0" w:space="0" w:color="auto"/>
            <w:right w:val="none" w:sz="0" w:space="0" w:color="auto"/>
          </w:divBdr>
        </w:div>
        <w:div w:id="1809590887">
          <w:marLeft w:val="640"/>
          <w:marRight w:val="0"/>
          <w:marTop w:val="0"/>
          <w:marBottom w:val="0"/>
          <w:divBdr>
            <w:top w:val="none" w:sz="0" w:space="0" w:color="auto"/>
            <w:left w:val="none" w:sz="0" w:space="0" w:color="auto"/>
            <w:bottom w:val="none" w:sz="0" w:space="0" w:color="auto"/>
            <w:right w:val="none" w:sz="0" w:space="0" w:color="auto"/>
          </w:divBdr>
        </w:div>
        <w:div w:id="1123694947">
          <w:marLeft w:val="640"/>
          <w:marRight w:val="0"/>
          <w:marTop w:val="0"/>
          <w:marBottom w:val="0"/>
          <w:divBdr>
            <w:top w:val="none" w:sz="0" w:space="0" w:color="auto"/>
            <w:left w:val="none" w:sz="0" w:space="0" w:color="auto"/>
            <w:bottom w:val="none" w:sz="0" w:space="0" w:color="auto"/>
            <w:right w:val="none" w:sz="0" w:space="0" w:color="auto"/>
          </w:divBdr>
        </w:div>
        <w:div w:id="466432478">
          <w:marLeft w:val="640"/>
          <w:marRight w:val="0"/>
          <w:marTop w:val="0"/>
          <w:marBottom w:val="0"/>
          <w:divBdr>
            <w:top w:val="none" w:sz="0" w:space="0" w:color="auto"/>
            <w:left w:val="none" w:sz="0" w:space="0" w:color="auto"/>
            <w:bottom w:val="none" w:sz="0" w:space="0" w:color="auto"/>
            <w:right w:val="none" w:sz="0" w:space="0" w:color="auto"/>
          </w:divBdr>
        </w:div>
        <w:div w:id="846600962">
          <w:marLeft w:val="640"/>
          <w:marRight w:val="0"/>
          <w:marTop w:val="0"/>
          <w:marBottom w:val="0"/>
          <w:divBdr>
            <w:top w:val="none" w:sz="0" w:space="0" w:color="auto"/>
            <w:left w:val="none" w:sz="0" w:space="0" w:color="auto"/>
            <w:bottom w:val="none" w:sz="0" w:space="0" w:color="auto"/>
            <w:right w:val="none" w:sz="0" w:space="0" w:color="auto"/>
          </w:divBdr>
        </w:div>
        <w:div w:id="604383794">
          <w:marLeft w:val="640"/>
          <w:marRight w:val="0"/>
          <w:marTop w:val="0"/>
          <w:marBottom w:val="0"/>
          <w:divBdr>
            <w:top w:val="none" w:sz="0" w:space="0" w:color="auto"/>
            <w:left w:val="none" w:sz="0" w:space="0" w:color="auto"/>
            <w:bottom w:val="none" w:sz="0" w:space="0" w:color="auto"/>
            <w:right w:val="none" w:sz="0" w:space="0" w:color="auto"/>
          </w:divBdr>
        </w:div>
        <w:div w:id="1159078133">
          <w:marLeft w:val="640"/>
          <w:marRight w:val="0"/>
          <w:marTop w:val="0"/>
          <w:marBottom w:val="0"/>
          <w:divBdr>
            <w:top w:val="none" w:sz="0" w:space="0" w:color="auto"/>
            <w:left w:val="none" w:sz="0" w:space="0" w:color="auto"/>
            <w:bottom w:val="none" w:sz="0" w:space="0" w:color="auto"/>
            <w:right w:val="none" w:sz="0" w:space="0" w:color="auto"/>
          </w:divBdr>
        </w:div>
        <w:div w:id="1614627893">
          <w:marLeft w:val="640"/>
          <w:marRight w:val="0"/>
          <w:marTop w:val="0"/>
          <w:marBottom w:val="0"/>
          <w:divBdr>
            <w:top w:val="none" w:sz="0" w:space="0" w:color="auto"/>
            <w:left w:val="none" w:sz="0" w:space="0" w:color="auto"/>
            <w:bottom w:val="none" w:sz="0" w:space="0" w:color="auto"/>
            <w:right w:val="none" w:sz="0" w:space="0" w:color="auto"/>
          </w:divBdr>
        </w:div>
        <w:div w:id="1055009606">
          <w:marLeft w:val="640"/>
          <w:marRight w:val="0"/>
          <w:marTop w:val="0"/>
          <w:marBottom w:val="0"/>
          <w:divBdr>
            <w:top w:val="none" w:sz="0" w:space="0" w:color="auto"/>
            <w:left w:val="none" w:sz="0" w:space="0" w:color="auto"/>
            <w:bottom w:val="none" w:sz="0" w:space="0" w:color="auto"/>
            <w:right w:val="none" w:sz="0" w:space="0" w:color="auto"/>
          </w:divBdr>
        </w:div>
        <w:div w:id="538321119">
          <w:marLeft w:val="640"/>
          <w:marRight w:val="0"/>
          <w:marTop w:val="0"/>
          <w:marBottom w:val="0"/>
          <w:divBdr>
            <w:top w:val="none" w:sz="0" w:space="0" w:color="auto"/>
            <w:left w:val="none" w:sz="0" w:space="0" w:color="auto"/>
            <w:bottom w:val="none" w:sz="0" w:space="0" w:color="auto"/>
            <w:right w:val="none" w:sz="0" w:space="0" w:color="auto"/>
          </w:divBdr>
        </w:div>
        <w:div w:id="437024276">
          <w:marLeft w:val="640"/>
          <w:marRight w:val="0"/>
          <w:marTop w:val="0"/>
          <w:marBottom w:val="0"/>
          <w:divBdr>
            <w:top w:val="none" w:sz="0" w:space="0" w:color="auto"/>
            <w:left w:val="none" w:sz="0" w:space="0" w:color="auto"/>
            <w:bottom w:val="none" w:sz="0" w:space="0" w:color="auto"/>
            <w:right w:val="none" w:sz="0" w:space="0" w:color="auto"/>
          </w:divBdr>
        </w:div>
        <w:div w:id="182980014">
          <w:marLeft w:val="640"/>
          <w:marRight w:val="0"/>
          <w:marTop w:val="0"/>
          <w:marBottom w:val="0"/>
          <w:divBdr>
            <w:top w:val="none" w:sz="0" w:space="0" w:color="auto"/>
            <w:left w:val="none" w:sz="0" w:space="0" w:color="auto"/>
            <w:bottom w:val="none" w:sz="0" w:space="0" w:color="auto"/>
            <w:right w:val="none" w:sz="0" w:space="0" w:color="auto"/>
          </w:divBdr>
        </w:div>
        <w:div w:id="1601064337">
          <w:marLeft w:val="640"/>
          <w:marRight w:val="0"/>
          <w:marTop w:val="0"/>
          <w:marBottom w:val="0"/>
          <w:divBdr>
            <w:top w:val="none" w:sz="0" w:space="0" w:color="auto"/>
            <w:left w:val="none" w:sz="0" w:space="0" w:color="auto"/>
            <w:bottom w:val="none" w:sz="0" w:space="0" w:color="auto"/>
            <w:right w:val="none" w:sz="0" w:space="0" w:color="auto"/>
          </w:divBdr>
        </w:div>
        <w:div w:id="1184979727">
          <w:marLeft w:val="640"/>
          <w:marRight w:val="0"/>
          <w:marTop w:val="0"/>
          <w:marBottom w:val="0"/>
          <w:divBdr>
            <w:top w:val="none" w:sz="0" w:space="0" w:color="auto"/>
            <w:left w:val="none" w:sz="0" w:space="0" w:color="auto"/>
            <w:bottom w:val="none" w:sz="0" w:space="0" w:color="auto"/>
            <w:right w:val="none" w:sz="0" w:space="0" w:color="auto"/>
          </w:divBdr>
        </w:div>
        <w:div w:id="1768841070">
          <w:marLeft w:val="640"/>
          <w:marRight w:val="0"/>
          <w:marTop w:val="0"/>
          <w:marBottom w:val="0"/>
          <w:divBdr>
            <w:top w:val="none" w:sz="0" w:space="0" w:color="auto"/>
            <w:left w:val="none" w:sz="0" w:space="0" w:color="auto"/>
            <w:bottom w:val="none" w:sz="0" w:space="0" w:color="auto"/>
            <w:right w:val="none" w:sz="0" w:space="0" w:color="auto"/>
          </w:divBdr>
        </w:div>
      </w:divsChild>
    </w:div>
    <w:div w:id="740181188">
      <w:bodyDiv w:val="1"/>
      <w:marLeft w:val="0"/>
      <w:marRight w:val="0"/>
      <w:marTop w:val="0"/>
      <w:marBottom w:val="0"/>
      <w:divBdr>
        <w:top w:val="none" w:sz="0" w:space="0" w:color="auto"/>
        <w:left w:val="none" w:sz="0" w:space="0" w:color="auto"/>
        <w:bottom w:val="none" w:sz="0" w:space="0" w:color="auto"/>
        <w:right w:val="none" w:sz="0" w:space="0" w:color="auto"/>
      </w:divBdr>
    </w:div>
    <w:div w:id="743793507">
      <w:bodyDiv w:val="1"/>
      <w:marLeft w:val="0"/>
      <w:marRight w:val="0"/>
      <w:marTop w:val="0"/>
      <w:marBottom w:val="0"/>
      <w:divBdr>
        <w:top w:val="none" w:sz="0" w:space="0" w:color="auto"/>
        <w:left w:val="none" w:sz="0" w:space="0" w:color="auto"/>
        <w:bottom w:val="none" w:sz="0" w:space="0" w:color="auto"/>
        <w:right w:val="none" w:sz="0" w:space="0" w:color="auto"/>
      </w:divBdr>
    </w:div>
    <w:div w:id="751585118">
      <w:bodyDiv w:val="1"/>
      <w:marLeft w:val="0"/>
      <w:marRight w:val="0"/>
      <w:marTop w:val="0"/>
      <w:marBottom w:val="0"/>
      <w:divBdr>
        <w:top w:val="none" w:sz="0" w:space="0" w:color="auto"/>
        <w:left w:val="none" w:sz="0" w:space="0" w:color="auto"/>
        <w:bottom w:val="none" w:sz="0" w:space="0" w:color="auto"/>
        <w:right w:val="none" w:sz="0" w:space="0" w:color="auto"/>
      </w:divBdr>
      <w:divsChild>
        <w:div w:id="1133863133">
          <w:marLeft w:val="640"/>
          <w:marRight w:val="0"/>
          <w:marTop w:val="0"/>
          <w:marBottom w:val="0"/>
          <w:divBdr>
            <w:top w:val="none" w:sz="0" w:space="0" w:color="auto"/>
            <w:left w:val="none" w:sz="0" w:space="0" w:color="auto"/>
            <w:bottom w:val="none" w:sz="0" w:space="0" w:color="auto"/>
            <w:right w:val="none" w:sz="0" w:space="0" w:color="auto"/>
          </w:divBdr>
        </w:div>
        <w:div w:id="322509496">
          <w:marLeft w:val="640"/>
          <w:marRight w:val="0"/>
          <w:marTop w:val="0"/>
          <w:marBottom w:val="0"/>
          <w:divBdr>
            <w:top w:val="none" w:sz="0" w:space="0" w:color="auto"/>
            <w:left w:val="none" w:sz="0" w:space="0" w:color="auto"/>
            <w:bottom w:val="none" w:sz="0" w:space="0" w:color="auto"/>
            <w:right w:val="none" w:sz="0" w:space="0" w:color="auto"/>
          </w:divBdr>
        </w:div>
        <w:div w:id="240674946">
          <w:marLeft w:val="640"/>
          <w:marRight w:val="0"/>
          <w:marTop w:val="0"/>
          <w:marBottom w:val="0"/>
          <w:divBdr>
            <w:top w:val="none" w:sz="0" w:space="0" w:color="auto"/>
            <w:left w:val="none" w:sz="0" w:space="0" w:color="auto"/>
            <w:bottom w:val="none" w:sz="0" w:space="0" w:color="auto"/>
            <w:right w:val="none" w:sz="0" w:space="0" w:color="auto"/>
          </w:divBdr>
        </w:div>
        <w:div w:id="1773359376">
          <w:marLeft w:val="640"/>
          <w:marRight w:val="0"/>
          <w:marTop w:val="0"/>
          <w:marBottom w:val="0"/>
          <w:divBdr>
            <w:top w:val="none" w:sz="0" w:space="0" w:color="auto"/>
            <w:left w:val="none" w:sz="0" w:space="0" w:color="auto"/>
            <w:bottom w:val="none" w:sz="0" w:space="0" w:color="auto"/>
            <w:right w:val="none" w:sz="0" w:space="0" w:color="auto"/>
          </w:divBdr>
        </w:div>
        <w:div w:id="1771587817">
          <w:marLeft w:val="640"/>
          <w:marRight w:val="0"/>
          <w:marTop w:val="0"/>
          <w:marBottom w:val="0"/>
          <w:divBdr>
            <w:top w:val="none" w:sz="0" w:space="0" w:color="auto"/>
            <w:left w:val="none" w:sz="0" w:space="0" w:color="auto"/>
            <w:bottom w:val="none" w:sz="0" w:space="0" w:color="auto"/>
            <w:right w:val="none" w:sz="0" w:space="0" w:color="auto"/>
          </w:divBdr>
        </w:div>
        <w:div w:id="636303833">
          <w:marLeft w:val="640"/>
          <w:marRight w:val="0"/>
          <w:marTop w:val="0"/>
          <w:marBottom w:val="0"/>
          <w:divBdr>
            <w:top w:val="none" w:sz="0" w:space="0" w:color="auto"/>
            <w:left w:val="none" w:sz="0" w:space="0" w:color="auto"/>
            <w:bottom w:val="none" w:sz="0" w:space="0" w:color="auto"/>
            <w:right w:val="none" w:sz="0" w:space="0" w:color="auto"/>
          </w:divBdr>
        </w:div>
        <w:div w:id="1499031901">
          <w:marLeft w:val="640"/>
          <w:marRight w:val="0"/>
          <w:marTop w:val="0"/>
          <w:marBottom w:val="0"/>
          <w:divBdr>
            <w:top w:val="none" w:sz="0" w:space="0" w:color="auto"/>
            <w:left w:val="none" w:sz="0" w:space="0" w:color="auto"/>
            <w:bottom w:val="none" w:sz="0" w:space="0" w:color="auto"/>
            <w:right w:val="none" w:sz="0" w:space="0" w:color="auto"/>
          </w:divBdr>
        </w:div>
        <w:div w:id="1028679235">
          <w:marLeft w:val="640"/>
          <w:marRight w:val="0"/>
          <w:marTop w:val="0"/>
          <w:marBottom w:val="0"/>
          <w:divBdr>
            <w:top w:val="none" w:sz="0" w:space="0" w:color="auto"/>
            <w:left w:val="none" w:sz="0" w:space="0" w:color="auto"/>
            <w:bottom w:val="none" w:sz="0" w:space="0" w:color="auto"/>
            <w:right w:val="none" w:sz="0" w:space="0" w:color="auto"/>
          </w:divBdr>
        </w:div>
        <w:div w:id="947546162">
          <w:marLeft w:val="640"/>
          <w:marRight w:val="0"/>
          <w:marTop w:val="0"/>
          <w:marBottom w:val="0"/>
          <w:divBdr>
            <w:top w:val="none" w:sz="0" w:space="0" w:color="auto"/>
            <w:left w:val="none" w:sz="0" w:space="0" w:color="auto"/>
            <w:bottom w:val="none" w:sz="0" w:space="0" w:color="auto"/>
            <w:right w:val="none" w:sz="0" w:space="0" w:color="auto"/>
          </w:divBdr>
        </w:div>
        <w:div w:id="1615020832">
          <w:marLeft w:val="640"/>
          <w:marRight w:val="0"/>
          <w:marTop w:val="0"/>
          <w:marBottom w:val="0"/>
          <w:divBdr>
            <w:top w:val="none" w:sz="0" w:space="0" w:color="auto"/>
            <w:left w:val="none" w:sz="0" w:space="0" w:color="auto"/>
            <w:bottom w:val="none" w:sz="0" w:space="0" w:color="auto"/>
            <w:right w:val="none" w:sz="0" w:space="0" w:color="auto"/>
          </w:divBdr>
        </w:div>
        <w:div w:id="1262028355">
          <w:marLeft w:val="640"/>
          <w:marRight w:val="0"/>
          <w:marTop w:val="0"/>
          <w:marBottom w:val="0"/>
          <w:divBdr>
            <w:top w:val="none" w:sz="0" w:space="0" w:color="auto"/>
            <w:left w:val="none" w:sz="0" w:space="0" w:color="auto"/>
            <w:bottom w:val="none" w:sz="0" w:space="0" w:color="auto"/>
            <w:right w:val="none" w:sz="0" w:space="0" w:color="auto"/>
          </w:divBdr>
        </w:div>
        <w:div w:id="1063600970">
          <w:marLeft w:val="640"/>
          <w:marRight w:val="0"/>
          <w:marTop w:val="0"/>
          <w:marBottom w:val="0"/>
          <w:divBdr>
            <w:top w:val="none" w:sz="0" w:space="0" w:color="auto"/>
            <w:left w:val="none" w:sz="0" w:space="0" w:color="auto"/>
            <w:bottom w:val="none" w:sz="0" w:space="0" w:color="auto"/>
            <w:right w:val="none" w:sz="0" w:space="0" w:color="auto"/>
          </w:divBdr>
        </w:div>
        <w:div w:id="345250724">
          <w:marLeft w:val="640"/>
          <w:marRight w:val="0"/>
          <w:marTop w:val="0"/>
          <w:marBottom w:val="0"/>
          <w:divBdr>
            <w:top w:val="none" w:sz="0" w:space="0" w:color="auto"/>
            <w:left w:val="none" w:sz="0" w:space="0" w:color="auto"/>
            <w:bottom w:val="none" w:sz="0" w:space="0" w:color="auto"/>
            <w:right w:val="none" w:sz="0" w:space="0" w:color="auto"/>
          </w:divBdr>
        </w:div>
        <w:div w:id="1707947449">
          <w:marLeft w:val="640"/>
          <w:marRight w:val="0"/>
          <w:marTop w:val="0"/>
          <w:marBottom w:val="0"/>
          <w:divBdr>
            <w:top w:val="none" w:sz="0" w:space="0" w:color="auto"/>
            <w:left w:val="none" w:sz="0" w:space="0" w:color="auto"/>
            <w:bottom w:val="none" w:sz="0" w:space="0" w:color="auto"/>
            <w:right w:val="none" w:sz="0" w:space="0" w:color="auto"/>
          </w:divBdr>
        </w:div>
        <w:div w:id="579173012">
          <w:marLeft w:val="640"/>
          <w:marRight w:val="0"/>
          <w:marTop w:val="0"/>
          <w:marBottom w:val="0"/>
          <w:divBdr>
            <w:top w:val="none" w:sz="0" w:space="0" w:color="auto"/>
            <w:left w:val="none" w:sz="0" w:space="0" w:color="auto"/>
            <w:bottom w:val="none" w:sz="0" w:space="0" w:color="auto"/>
            <w:right w:val="none" w:sz="0" w:space="0" w:color="auto"/>
          </w:divBdr>
        </w:div>
        <w:div w:id="1054431929">
          <w:marLeft w:val="640"/>
          <w:marRight w:val="0"/>
          <w:marTop w:val="0"/>
          <w:marBottom w:val="0"/>
          <w:divBdr>
            <w:top w:val="none" w:sz="0" w:space="0" w:color="auto"/>
            <w:left w:val="none" w:sz="0" w:space="0" w:color="auto"/>
            <w:bottom w:val="none" w:sz="0" w:space="0" w:color="auto"/>
            <w:right w:val="none" w:sz="0" w:space="0" w:color="auto"/>
          </w:divBdr>
        </w:div>
        <w:div w:id="445858036">
          <w:marLeft w:val="640"/>
          <w:marRight w:val="0"/>
          <w:marTop w:val="0"/>
          <w:marBottom w:val="0"/>
          <w:divBdr>
            <w:top w:val="none" w:sz="0" w:space="0" w:color="auto"/>
            <w:left w:val="none" w:sz="0" w:space="0" w:color="auto"/>
            <w:bottom w:val="none" w:sz="0" w:space="0" w:color="auto"/>
            <w:right w:val="none" w:sz="0" w:space="0" w:color="auto"/>
          </w:divBdr>
        </w:div>
        <w:div w:id="2021734343">
          <w:marLeft w:val="640"/>
          <w:marRight w:val="0"/>
          <w:marTop w:val="0"/>
          <w:marBottom w:val="0"/>
          <w:divBdr>
            <w:top w:val="none" w:sz="0" w:space="0" w:color="auto"/>
            <w:left w:val="none" w:sz="0" w:space="0" w:color="auto"/>
            <w:bottom w:val="none" w:sz="0" w:space="0" w:color="auto"/>
            <w:right w:val="none" w:sz="0" w:space="0" w:color="auto"/>
          </w:divBdr>
        </w:div>
        <w:div w:id="1473715592">
          <w:marLeft w:val="640"/>
          <w:marRight w:val="0"/>
          <w:marTop w:val="0"/>
          <w:marBottom w:val="0"/>
          <w:divBdr>
            <w:top w:val="none" w:sz="0" w:space="0" w:color="auto"/>
            <w:left w:val="none" w:sz="0" w:space="0" w:color="auto"/>
            <w:bottom w:val="none" w:sz="0" w:space="0" w:color="auto"/>
            <w:right w:val="none" w:sz="0" w:space="0" w:color="auto"/>
          </w:divBdr>
        </w:div>
        <w:div w:id="2117751557">
          <w:marLeft w:val="640"/>
          <w:marRight w:val="0"/>
          <w:marTop w:val="0"/>
          <w:marBottom w:val="0"/>
          <w:divBdr>
            <w:top w:val="none" w:sz="0" w:space="0" w:color="auto"/>
            <w:left w:val="none" w:sz="0" w:space="0" w:color="auto"/>
            <w:bottom w:val="none" w:sz="0" w:space="0" w:color="auto"/>
            <w:right w:val="none" w:sz="0" w:space="0" w:color="auto"/>
          </w:divBdr>
        </w:div>
        <w:div w:id="198862322">
          <w:marLeft w:val="640"/>
          <w:marRight w:val="0"/>
          <w:marTop w:val="0"/>
          <w:marBottom w:val="0"/>
          <w:divBdr>
            <w:top w:val="none" w:sz="0" w:space="0" w:color="auto"/>
            <w:left w:val="none" w:sz="0" w:space="0" w:color="auto"/>
            <w:bottom w:val="none" w:sz="0" w:space="0" w:color="auto"/>
            <w:right w:val="none" w:sz="0" w:space="0" w:color="auto"/>
          </w:divBdr>
        </w:div>
        <w:div w:id="266350622">
          <w:marLeft w:val="640"/>
          <w:marRight w:val="0"/>
          <w:marTop w:val="0"/>
          <w:marBottom w:val="0"/>
          <w:divBdr>
            <w:top w:val="none" w:sz="0" w:space="0" w:color="auto"/>
            <w:left w:val="none" w:sz="0" w:space="0" w:color="auto"/>
            <w:bottom w:val="none" w:sz="0" w:space="0" w:color="auto"/>
            <w:right w:val="none" w:sz="0" w:space="0" w:color="auto"/>
          </w:divBdr>
        </w:div>
        <w:div w:id="44528690">
          <w:marLeft w:val="640"/>
          <w:marRight w:val="0"/>
          <w:marTop w:val="0"/>
          <w:marBottom w:val="0"/>
          <w:divBdr>
            <w:top w:val="none" w:sz="0" w:space="0" w:color="auto"/>
            <w:left w:val="none" w:sz="0" w:space="0" w:color="auto"/>
            <w:bottom w:val="none" w:sz="0" w:space="0" w:color="auto"/>
            <w:right w:val="none" w:sz="0" w:space="0" w:color="auto"/>
          </w:divBdr>
        </w:div>
        <w:div w:id="1458717460">
          <w:marLeft w:val="640"/>
          <w:marRight w:val="0"/>
          <w:marTop w:val="0"/>
          <w:marBottom w:val="0"/>
          <w:divBdr>
            <w:top w:val="none" w:sz="0" w:space="0" w:color="auto"/>
            <w:left w:val="none" w:sz="0" w:space="0" w:color="auto"/>
            <w:bottom w:val="none" w:sz="0" w:space="0" w:color="auto"/>
            <w:right w:val="none" w:sz="0" w:space="0" w:color="auto"/>
          </w:divBdr>
        </w:div>
        <w:div w:id="1648054224">
          <w:marLeft w:val="640"/>
          <w:marRight w:val="0"/>
          <w:marTop w:val="0"/>
          <w:marBottom w:val="0"/>
          <w:divBdr>
            <w:top w:val="none" w:sz="0" w:space="0" w:color="auto"/>
            <w:left w:val="none" w:sz="0" w:space="0" w:color="auto"/>
            <w:bottom w:val="none" w:sz="0" w:space="0" w:color="auto"/>
            <w:right w:val="none" w:sz="0" w:space="0" w:color="auto"/>
          </w:divBdr>
        </w:div>
        <w:div w:id="2041970812">
          <w:marLeft w:val="640"/>
          <w:marRight w:val="0"/>
          <w:marTop w:val="0"/>
          <w:marBottom w:val="0"/>
          <w:divBdr>
            <w:top w:val="none" w:sz="0" w:space="0" w:color="auto"/>
            <w:left w:val="none" w:sz="0" w:space="0" w:color="auto"/>
            <w:bottom w:val="none" w:sz="0" w:space="0" w:color="auto"/>
            <w:right w:val="none" w:sz="0" w:space="0" w:color="auto"/>
          </w:divBdr>
        </w:div>
        <w:div w:id="764569861">
          <w:marLeft w:val="640"/>
          <w:marRight w:val="0"/>
          <w:marTop w:val="0"/>
          <w:marBottom w:val="0"/>
          <w:divBdr>
            <w:top w:val="none" w:sz="0" w:space="0" w:color="auto"/>
            <w:left w:val="none" w:sz="0" w:space="0" w:color="auto"/>
            <w:bottom w:val="none" w:sz="0" w:space="0" w:color="auto"/>
            <w:right w:val="none" w:sz="0" w:space="0" w:color="auto"/>
          </w:divBdr>
        </w:div>
        <w:div w:id="277834834">
          <w:marLeft w:val="640"/>
          <w:marRight w:val="0"/>
          <w:marTop w:val="0"/>
          <w:marBottom w:val="0"/>
          <w:divBdr>
            <w:top w:val="none" w:sz="0" w:space="0" w:color="auto"/>
            <w:left w:val="none" w:sz="0" w:space="0" w:color="auto"/>
            <w:bottom w:val="none" w:sz="0" w:space="0" w:color="auto"/>
            <w:right w:val="none" w:sz="0" w:space="0" w:color="auto"/>
          </w:divBdr>
        </w:div>
        <w:div w:id="955253360">
          <w:marLeft w:val="640"/>
          <w:marRight w:val="0"/>
          <w:marTop w:val="0"/>
          <w:marBottom w:val="0"/>
          <w:divBdr>
            <w:top w:val="none" w:sz="0" w:space="0" w:color="auto"/>
            <w:left w:val="none" w:sz="0" w:space="0" w:color="auto"/>
            <w:bottom w:val="none" w:sz="0" w:space="0" w:color="auto"/>
            <w:right w:val="none" w:sz="0" w:space="0" w:color="auto"/>
          </w:divBdr>
        </w:div>
        <w:div w:id="408386536">
          <w:marLeft w:val="640"/>
          <w:marRight w:val="0"/>
          <w:marTop w:val="0"/>
          <w:marBottom w:val="0"/>
          <w:divBdr>
            <w:top w:val="none" w:sz="0" w:space="0" w:color="auto"/>
            <w:left w:val="none" w:sz="0" w:space="0" w:color="auto"/>
            <w:bottom w:val="none" w:sz="0" w:space="0" w:color="auto"/>
            <w:right w:val="none" w:sz="0" w:space="0" w:color="auto"/>
          </w:divBdr>
        </w:div>
        <w:div w:id="663511484">
          <w:marLeft w:val="640"/>
          <w:marRight w:val="0"/>
          <w:marTop w:val="0"/>
          <w:marBottom w:val="0"/>
          <w:divBdr>
            <w:top w:val="none" w:sz="0" w:space="0" w:color="auto"/>
            <w:left w:val="none" w:sz="0" w:space="0" w:color="auto"/>
            <w:bottom w:val="none" w:sz="0" w:space="0" w:color="auto"/>
            <w:right w:val="none" w:sz="0" w:space="0" w:color="auto"/>
          </w:divBdr>
        </w:div>
        <w:div w:id="289554164">
          <w:marLeft w:val="640"/>
          <w:marRight w:val="0"/>
          <w:marTop w:val="0"/>
          <w:marBottom w:val="0"/>
          <w:divBdr>
            <w:top w:val="none" w:sz="0" w:space="0" w:color="auto"/>
            <w:left w:val="none" w:sz="0" w:space="0" w:color="auto"/>
            <w:bottom w:val="none" w:sz="0" w:space="0" w:color="auto"/>
            <w:right w:val="none" w:sz="0" w:space="0" w:color="auto"/>
          </w:divBdr>
        </w:div>
        <w:div w:id="815534262">
          <w:marLeft w:val="640"/>
          <w:marRight w:val="0"/>
          <w:marTop w:val="0"/>
          <w:marBottom w:val="0"/>
          <w:divBdr>
            <w:top w:val="none" w:sz="0" w:space="0" w:color="auto"/>
            <w:left w:val="none" w:sz="0" w:space="0" w:color="auto"/>
            <w:bottom w:val="none" w:sz="0" w:space="0" w:color="auto"/>
            <w:right w:val="none" w:sz="0" w:space="0" w:color="auto"/>
          </w:divBdr>
        </w:div>
        <w:div w:id="454522263">
          <w:marLeft w:val="640"/>
          <w:marRight w:val="0"/>
          <w:marTop w:val="0"/>
          <w:marBottom w:val="0"/>
          <w:divBdr>
            <w:top w:val="none" w:sz="0" w:space="0" w:color="auto"/>
            <w:left w:val="none" w:sz="0" w:space="0" w:color="auto"/>
            <w:bottom w:val="none" w:sz="0" w:space="0" w:color="auto"/>
            <w:right w:val="none" w:sz="0" w:space="0" w:color="auto"/>
          </w:divBdr>
        </w:div>
        <w:div w:id="977026481">
          <w:marLeft w:val="640"/>
          <w:marRight w:val="0"/>
          <w:marTop w:val="0"/>
          <w:marBottom w:val="0"/>
          <w:divBdr>
            <w:top w:val="none" w:sz="0" w:space="0" w:color="auto"/>
            <w:left w:val="none" w:sz="0" w:space="0" w:color="auto"/>
            <w:bottom w:val="none" w:sz="0" w:space="0" w:color="auto"/>
            <w:right w:val="none" w:sz="0" w:space="0" w:color="auto"/>
          </w:divBdr>
        </w:div>
        <w:div w:id="1389495518">
          <w:marLeft w:val="640"/>
          <w:marRight w:val="0"/>
          <w:marTop w:val="0"/>
          <w:marBottom w:val="0"/>
          <w:divBdr>
            <w:top w:val="none" w:sz="0" w:space="0" w:color="auto"/>
            <w:left w:val="none" w:sz="0" w:space="0" w:color="auto"/>
            <w:bottom w:val="none" w:sz="0" w:space="0" w:color="auto"/>
            <w:right w:val="none" w:sz="0" w:space="0" w:color="auto"/>
          </w:divBdr>
        </w:div>
        <w:div w:id="1083527371">
          <w:marLeft w:val="640"/>
          <w:marRight w:val="0"/>
          <w:marTop w:val="0"/>
          <w:marBottom w:val="0"/>
          <w:divBdr>
            <w:top w:val="none" w:sz="0" w:space="0" w:color="auto"/>
            <w:left w:val="none" w:sz="0" w:space="0" w:color="auto"/>
            <w:bottom w:val="none" w:sz="0" w:space="0" w:color="auto"/>
            <w:right w:val="none" w:sz="0" w:space="0" w:color="auto"/>
          </w:divBdr>
        </w:div>
        <w:div w:id="702023531">
          <w:marLeft w:val="640"/>
          <w:marRight w:val="0"/>
          <w:marTop w:val="0"/>
          <w:marBottom w:val="0"/>
          <w:divBdr>
            <w:top w:val="none" w:sz="0" w:space="0" w:color="auto"/>
            <w:left w:val="none" w:sz="0" w:space="0" w:color="auto"/>
            <w:bottom w:val="none" w:sz="0" w:space="0" w:color="auto"/>
            <w:right w:val="none" w:sz="0" w:space="0" w:color="auto"/>
          </w:divBdr>
        </w:div>
      </w:divsChild>
    </w:div>
    <w:div w:id="751586146">
      <w:bodyDiv w:val="1"/>
      <w:marLeft w:val="0"/>
      <w:marRight w:val="0"/>
      <w:marTop w:val="0"/>
      <w:marBottom w:val="0"/>
      <w:divBdr>
        <w:top w:val="none" w:sz="0" w:space="0" w:color="auto"/>
        <w:left w:val="none" w:sz="0" w:space="0" w:color="auto"/>
        <w:bottom w:val="none" w:sz="0" w:space="0" w:color="auto"/>
        <w:right w:val="none" w:sz="0" w:space="0" w:color="auto"/>
      </w:divBdr>
    </w:div>
    <w:div w:id="751853350">
      <w:bodyDiv w:val="1"/>
      <w:marLeft w:val="0"/>
      <w:marRight w:val="0"/>
      <w:marTop w:val="0"/>
      <w:marBottom w:val="0"/>
      <w:divBdr>
        <w:top w:val="none" w:sz="0" w:space="0" w:color="auto"/>
        <w:left w:val="none" w:sz="0" w:space="0" w:color="auto"/>
        <w:bottom w:val="none" w:sz="0" w:space="0" w:color="auto"/>
        <w:right w:val="none" w:sz="0" w:space="0" w:color="auto"/>
      </w:divBdr>
      <w:divsChild>
        <w:div w:id="103500590">
          <w:marLeft w:val="640"/>
          <w:marRight w:val="0"/>
          <w:marTop w:val="0"/>
          <w:marBottom w:val="0"/>
          <w:divBdr>
            <w:top w:val="none" w:sz="0" w:space="0" w:color="auto"/>
            <w:left w:val="none" w:sz="0" w:space="0" w:color="auto"/>
            <w:bottom w:val="none" w:sz="0" w:space="0" w:color="auto"/>
            <w:right w:val="none" w:sz="0" w:space="0" w:color="auto"/>
          </w:divBdr>
        </w:div>
        <w:div w:id="800612818">
          <w:marLeft w:val="640"/>
          <w:marRight w:val="0"/>
          <w:marTop w:val="0"/>
          <w:marBottom w:val="0"/>
          <w:divBdr>
            <w:top w:val="none" w:sz="0" w:space="0" w:color="auto"/>
            <w:left w:val="none" w:sz="0" w:space="0" w:color="auto"/>
            <w:bottom w:val="none" w:sz="0" w:space="0" w:color="auto"/>
            <w:right w:val="none" w:sz="0" w:space="0" w:color="auto"/>
          </w:divBdr>
        </w:div>
        <w:div w:id="1791511240">
          <w:marLeft w:val="640"/>
          <w:marRight w:val="0"/>
          <w:marTop w:val="0"/>
          <w:marBottom w:val="0"/>
          <w:divBdr>
            <w:top w:val="none" w:sz="0" w:space="0" w:color="auto"/>
            <w:left w:val="none" w:sz="0" w:space="0" w:color="auto"/>
            <w:bottom w:val="none" w:sz="0" w:space="0" w:color="auto"/>
            <w:right w:val="none" w:sz="0" w:space="0" w:color="auto"/>
          </w:divBdr>
        </w:div>
        <w:div w:id="125053050">
          <w:marLeft w:val="640"/>
          <w:marRight w:val="0"/>
          <w:marTop w:val="0"/>
          <w:marBottom w:val="0"/>
          <w:divBdr>
            <w:top w:val="none" w:sz="0" w:space="0" w:color="auto"/>
            <w:left w:val="none" w:sz="0" w:space="0" w:color="auto"/>
            <w:bottom w:val="none" w:sz="0" w:space="0" w:color="auto"/>
            <w:right w:val="none" w:sz="0" w:space="0" w:color="auto"/>
          </w:divBdr>
        </w:div>
        <w:div w:id="1777939694">
          <w:marLeft w:val="640"/>
          <w:marRight w:val="0"/>
          <w:marTop w:val="0"/>
          <w:marBottom w:val="0"/>
          <w:divBdr>
            <w:top w:val="none" w:sz="0" w:space="0" w:color="auto"/>
            <w:left w:val="none" w:sz="0" w:space="0" w:color="auto"/>
            <w:bottom w:val="none" w:sz="0" w:space="0" w:color="auto"/>
            <w:right w:val="none" w:sz="0" w:space="0" w:color="auto"/>
          </w:divBdr>
        </w:div>
        <w:div w:id="458687676">
          <w:marLeft w:val="640"/>
          <w:marRight w:val="0"/>
          <w:marTop w:val="0"/>
          <w:marBottom w:val="0"/>
          <w:divBdr>
            <w:top w:val="none" w:sz="0" w:space="0" w:color="auto"/>
            <w:left w:val="none" w:sz="0" w:space="0" w:color="auto"/>
            <w:bottom w:val="none" w:sz="0" w:space="0" w:color="auto"/>
            <w:right w:val="none" w:sz="0" w:space="0" w:color="auto"/>
          </w:divBdr>
        </w:div>
        <w:div w:id="516582320">
          <w:marLeft w:val="640"/>
          <w:marRight w:val="0"/>
          <w:marTop w:val="0"/>
          <w:marBottom w:val="0"/>
          <w:divBdr>
            <w:top w:val="none" w:sz="0" w:space="0" w:color="auto"/>
            <w:left w:val="none" w:sz="0" w:space="0" w:color="auto"/>
            <w:bottom w:val="none" w:sz="0" w:space="0" w:color="auto"/>
            <w:right w:val="none" w:sz="0" w:space="0" w:color="auto"/>
          </w:divBdr>
        </w:div>
        <w:div w:id="1470198868">
          <w:marLeft w:val="640"/>
          <w:marRight w:val="0"/>
          <w:marTop w:val="0"/>
          <w:marBottom w:val="0"/>
          <w:divBdr>
            <w:top w:val="none" w:sz="0" w:space="0" w:color="auto"/>
            <w:left w:val="none" w:sz="0" w:space="0" w:color="auto"/>
            <w:bottom w:val="none" w:sz="0" w:space="0" w:color="auto"/>
            <w:right w:val="none" w:sz="0" w:space="0" w:color="auto"/>
          </w:divBdr>
        </w:div>
        <w:div w:id="1933660914">
          <w:marLeft w:val="640"/>
          <w:marRight w:val="0"/>
          <w:marTop w:val="0"/>
          <w:marBottom w:val="0"/>
          <w:divBdr>
            <w:top w:val="none" w:sz="0" w:space="0" w:color="auto"/>
            <w:left w:val="none" w:sz="0" w:space="0" w:color="auto"/>
            <w:bottom w:val="none" w:sz="0" w:space="0" w:color="auto"/>
            <w:right w:val="none" w:sz="0" w:space="0" w:color="auto"/>
          </w:divBdr>
        </w:div>
        <w:div w:id="601573649">
          <w:marLeft w:val="640"/>
          <w:marRight w:val="0"/>
          <w:marTop w:val="0"/>
          <w:marBottom w:val="0"/>
          <w:divBdr>
            <w:top w:val="none" w:sz="0" w:space="0" w:color="auto"/>
            <w:left w:val="none" w:sz="0" w:space="0" w:color="auto"/>
            <w:bottom w:val="none" w:sz="0" w:space="0" w:color="auto"/>
            <w:right w:val="none" w:sz="0" w:space="0" w:color="auto"/>
          </w:divBdr>
        </w:div>
        <w:div w:id="760955390">
          <w:marLeft w:val="640"/>
          <w:marRight w:val="0"/>
          <w:marTop w:val="0"/>
          <w:marBottom w:val="0"/>
          <w:divBdr>
            <w:top w:val="none" w:sz="0" w:space="0" w:color="auto"/>
            <w:left w:val="none" w:sz="0" w:space="0" w:color="auto"/>
            <w:bottom w:val="none" w:sz="0" w:space="0" w:color="auto"/>
            <w:right w:val="none" w:sz="0" w:space="0" w:color="auto"/>
          </w:divBdr>
        </w:div>
        <w:div w:id="1291132936">
          <w:marLeft w:val="640"/>
          <w:marRight w:val="0"/>
          <w:marTop w:val="0"/>
          <w:marBottom w:val="0"/>
          <w:divBdr>
            <w:top w:val="none" w:sz="0" w:space="0" w:color="auto"/>
            <w:left w:val="none" w:sz="0" w:space="0" w:color="auto"/>
            <w:bottom w:val="none" w:sz="0" w:space="0" w:color="auto"/>
            <w:right w:val="none" w:sz="0" w:space="0" w:color="auto"/>
          </w:divBdr>
        </w:div>
        <w:div w:id="1416125265">
          <w:marLeft w:val="640"/>
          <w:marRight w:val="0"/>
          <w:marTop w:val="0"/>
          <w:marBottom w:val="0"/>
          <w:divBdr>
            <w:top w:val="none" w:sz="0" w:space="0" w:color="auto"/>
            <w:left w:val="none" w:sz="0" w:space="0" w:color="auto"/>
            <w:bottom w:val="none" w:sz="0" w:space="0" w:color="auto"/>
            <w:right w:val="none" w:sz="0" w:space="0" w:color="auto"/>
          </w:divBdr>
        </w:div>
        <w:div w:id="1535844127">
          <w:marLeft w:val="640"/>
          <w:marRight w:val="0"/>
          <w:marTop w:val="0"/>
          <w:marBottom w:val="0"/>
          <w:divBdr>
            <w:top w:val="none" w:sz="0" w:space="0" w:color="auto"/>
            <w:left w:val="none" w:sz="0" w:space="0" w:color="auto"/>
            <w:bottom w:val="none" w:sz="0" w:space="0" w:color="auto"/>
            <w:right w:val="none" w:sz="0" w:space="0" w:color="auto"/>
          </w:divBdr>
        </w:div>
        <w:div w:id="1777099527">
          <w:marLeft w:val="640"/>
          <w:marRight w:val="0"/>
          <w:marTop w:val="0"/>
          <w:marBottom w:val="0"/>
          <w:divBdr>
            <w:top w:val="none" w:sz="0" w:space="0" w:color="auto"/>
            <w:left w:val="none" w:sz="0" w:space="0" w:color="auto"/>
            <w:bottom w:val="none" w:sz="0" w:space="0" w:color="auto"/>
            <w:right w:val="none" w:sz="0" w:space="0" w:color="auto"/>
          </w:divBdr>
        </w:div>
        <w:div w:id="974724190">
          <w:marLeft w:val="640"/>
          <w:marRight w:val="0"/>
          <w:marTop w:val="0"/>
          <w:marBottom w:val="0"/>
          <w:divBdr>
            <w:top w:val="none" w:sz="0" w:space="0" w:color="auto"/>
            <w:left w:val="none" w:sz="0" w:space="0" w:color="auto"/>
            <w:bottom w:val="none" w:sz="0" w:space="0" w:color="auto"/>
            <w:right w:val="none" w:sz="0" w:space="0" w:color="auto"/>
          </w:divBdr>
        </w:div>
        <w:div w:id="1376810733">
          <w:marLeft w:val="640"/>
          <w:marRight w:val="0"/>
          <w:marTop w:val="0"/>
          <w:marBottom w:val="0"/>
          <w:divBdr>
            <w:top w:val="none" w:sz="0" w:space="0" w:color="auto"/>
            <w:left w:val="none" w:sz="0" w:space="0" w:color="auto"/>
            <w:bottom w:val="none" w:sz="0" w:space="0" w:color="auto"/>
            <w:right w:val="none" w:sz="0" w:space="0" w:color="auto"/>
          </w:divBdr>
        </w:div>
        <w:div w:id="76441353">
          <w:marLeft w:val="640"/>
          <w:marRight w:val="0"/>
          <w:marTop w:val="0"/>
          <w:marBottom w:val="0"/>
          <w:divBdr>
            <w:top w:val="none" w:sz="0" w:space="0" w:color="auto"/>
            <w:left w:val="none" w:sz="0" w:space="0" w:color="auto"/>
            <w:bottom w:val="none" w:sz="0" w:space="0" w:color="auto"/>
            <w:right w:val="none" w:sz="0" w:space="0" w:color="auto"/>
          </w:divBdr>
        </w:div>
        <w:div w:id="1527252554">
          <w:marLeft w:val="640"/>
          <w:marRight w:val="0"/>
          <w:marTop w:val="0"/>
          <w:marBottom w:val="0"/>
          <w:divBdr>
            <w:top w:val="none" w:sz="0" w:space="0" w:color="auto"/>
            <w:left w:val="none" w:sz="0" w:space="0" w:color="auto"/>
            <w:bottom w:val="none" w:sz="0" w:space="0" w:color="auto"/>
            <w:right w:val="none" w:sz="0" w:space="0" w:color="auto"/>
          </w:divBdr>
        </w:div>
        <w:div w:id="1301307220">
          <w:marLeft w:val="640"/>
          <w:marRight w:val="0"/>
          <w:marTop w:val="0"/>
          <w:marBottom w:val="0"/>
          <w:divBdr>
            <w:top w:val="none" w:sz="0" w:space="0" w:color="auto"/>
            <w:left w:val="none" w:sz="0" w:space="0" w:color="auto"/>
            <w:bottom w:val="none" w:sz="0" w:space="0" w:color="auto"/>
            <w:right w:val="none" w:sz="0" w:space="0" w:color="auto"/>
          </w:divBdr>
        </w:div>
        <w:div w:id="798840296">
          <w:marLeft w:val="640"/>
          <w:marRight w:val="0"/>
          <w:marTop w:val="0"/>
          <w:marBottom w:val="0"/>
          <w:divBdr>
            <w:top w:val="none" w:sz="0" w:space="0" w:color="auto"/>
            <w:left w:val="none" w:sz="0" w:space="0" w:color="auto"/>
            <w:bottom w:val="none" w:sz="0" w:space="0" w:color="auto"/>
            <w:right w:val="none" w:sz="0" w:space="0" w:color="auto"/>
          </w:divBdr>
        </w:div>
        <w:div w:id="965551427">
          <w:marLeft w:val="640"/>
          <w:marRight w:val="0"/>
          <w:marTop w:val="0"/>
          <w:marBottom w:val="0"/>
          <w:divBdr>
            <w:top w:val="none" w:sz="0" w:space="0" w:color="auto"/>
            <w:left w:val="none" w:sz="0" w:space="0" w:color="auto"/>
            <w:bottom w:val="none" w:sz="0" w:space="0" w:color="auto"/>
            <w:right w:val="none" w:sz="0" w:space="0" w:color="auto"/>
          </w:divBdr>
        </w:div>
        <w:div w:id="38938677">
          <w:marLeft w:val="640"/>
          <w:marRight w:val="0"/>
          <w:marTop w:val="0"/>
          <w:marBottom w:val="0"/>
          <w:divBdr>
            <w:top w:val="none" w:sz="0" w:space="0" w:color="auto"/>
            <w:left w:val="none" w:sz="0" w:space="0" w:color="auto"/>
            <w:bottom w:val="none" w:sz="0" w:space="0" w:color="auto"/>
            <w:right w:val="none" w:sz="0" w:space="0" w:color="auto"/>
          </w:divBdr>
        </w:div>
        <w:div w:id="328021227">
          <w:marLeft w:val="640"/>
          <w:marRight w:val="0"/>
          <w:marTop w:val="0"/>
          <w:marBottom w:val="0"/>
          <w:divBdr>
            <w:top w:val="none" w:sz="0" w:space="0" w:color="auto"/>
            <w:left w:val="none" w:sz="0" w:space="0" w:color="auto"/>
            <w:bottom w:val="none" w:sz="0" w:space="0" w:color="auto"/>
            <w:right w:val="none" w:sz="0" w:space="0" w:color="auto"/>
          </w:divBdr>
        </w:div>
        <w:div w:id="1171062871">
          <w:marLeft w:val="640"/>
          <w:marRight w:val="0"/>
          <w:marTop w:val="0"/>
          <w:marBottom w:val="0"/>
          <w:divBdr>
            <w:top w:val="none" w:sz="0" w:space="0" w:color="auto"/>
            <w:left w:val="none" w:sz="0" w:space="0" w:color="auto"/>
            <w:bottom w:val="none" w:sz="0" w:space="0" w:color="auto"/>
            <w:right w:val="none" w:sz="0" w:space="0" w:color="auto"/>
          </w:divBdr>
        </w:div>
        <w:div w:id="208153145">
          <w:marLeft w:val="640"/>
          <w:marRight w:val="0"/>
          <w:marTop w:val="0"/>
          <w:marBottom w:val="0"/>
          <w:divBdr>
            <w:top w:val="none" w:sz="0" w:space="0" w:color="auto"/>
            <w:left w:val="none" w:sz="0" w:space="0" w:color="auto"/>
            <w:bottom w:val="none" w:sz="0" w:space="0" w:color="auto"/>
            <w:right w:val="none" w:sz="0" w:space="0" w:color="auto"/>
          </w:divBdr>
        </w:div>
        <w:div w:id="1914121896">
          <w:marLeft w:val="640"/>
          <w:marRight w:val="0"/>
          <w:marTop w:val="0"/>
          <w:marBottom w:val="0"/>
          <w:divBdr>
            <w:top w:val="none" w:sz="0" w:space="0" w:color="auto"/>
            <w:left w:val="none" w:sz="0" w:space="0" w:color="auto"/>
            <w:bottom w:val="none" w:sz="0" w:space="0" w:color="auto"/>
            <w:right w:val="none" w:sz="0" w:space="0" w:color="auto"/>
          </w:divBdr>
        </w:div>
        <w:div w:id="135227603">
          <w:marLeft w:val="640"/>
          <w:marRight w:val="0"/>
          <w:marTop w:val="0"/>
          <w:marBottom w:val="0"/>
          <w:divBdr>
            <w:top w:val="none" w:sz="0" w:space="0" w:color="auto"/>
            <w:left w:val="none" w:sz="0" w:space="0" w:color="auto"/>
            <w:bottom w:val="none" w:sz="0" w:space="0" w:color="auto"/>
            <w:right w:val="none" w:sz="0" w:space="0" w:color="auto"/>
          </w:divBdr>
        </w:div>
        <w:div w:id="476840354">
          <w:marLeft w:val="640"/>
          <w:marRight w:val="0"/>
          <w:marTop w:val="0"/>
          <w:marBottom w:val="0"/>
          <w:divBdr>
            <w:top w:val="none" w:sz="0" w:space="0" w:color="auto"/>
            <w:left w:val="none" w:sz="0" w:space="0" w:color="auto"/>
            <w:bottom w:val="none" w:sz="0" w:space="0" w:color="auto"/>
            <w:right w:val="none" w:sz="0" w:space="0" w:color="auto"/>
          </w:divBdr>
        </w:div>
        <w:div w:id="440341951">
          <w:marLeft w:val="640"/>
          <w:marRight w:val="0"/>
          <w:marTop w:val="0"/>
          <w:marBottom w:val="0"/>
          <w:divBdr>
            <w:top w:val="none" w:sz="0" w:space="0" w:color="auto"/>
            <w:left w:val="none" w:sz="0" w:space="0" w:color="auto"/>
            <w:bottom w:val="none" w:sz="0" w:space="0" w:color="auto"/>
            <w:right w:val="none" w:sz="0" w:space="0" w:color="auto"/>
          </w:divBdr>
        </w:div>
        <w:div w:id="1393579670">
          <w:marLeft w:val="640"/>
          <w:marRight w:val="0"/>
          <w:marTop w:val="0"/>
          <w:marBottom w:val="0"/>
          <w:divBdr>
            <w:top w:val="none" w:sz="0" w:space="0" w:color="auto"/>
            <w:left w:val="none" w:sz="0" w:space="0" w:color="auto"/>
            <w:bottom w:val="none" w:sz="0" w:space="0" w:color="auto"/>
            <w:right w:val="none" w:sz="0" w:space="0" w:color="auto"/>
          </w:divBdr>
        </w:div>
        <w:div w:id="1792354789">
          <w:marLeft w:val="640"/>
          <w:marRight w:val="0"/>
          <w:marTop w:val="0"/>
          <w:marBottom w:val="0"/>
          <w:divBdr>
            <w:top w:val="none" w:sz="0" w:space="0" w:color="auto"/>
            <w:left w:val="none" w:sz="0" w:space="0" w:color="auto"/>
            <w:bottom w:val="none" w:sz="0" w:space="0" w:color="auto"/>
            <w:right w:val="none" w:sz="0" w:space="0" w:color="auto"/>
          </w:divBdr>
        </w:div>
        <w:div w:id="1426150884">
          <w:marLeft w:val="640"/>
          <w:marRight w:val="0"/>
          <w:marTop w:val="0"/>
          <w:marBottom w:val="0"/>
          <w:divBdr>
            <w:top w:val="none" w:sz="0" w:space="0" w:color="auto"/>
            <w:left w:val="none" w:sz="0" w:space="0" w:color="auto"/>
            <w:bottom w:val="none" w:sz="0" w:space="0" w:color="auto"/>
            <w:right w:val="none" w:sz="0" w:space="0" w:color="auto"/>
          </w:divBdr>
        </w:div>
        <w:div w:id="757407177">
          <w:marLeft w:val="640"/>
          <w:marRight w:val="0"/>
          <w:marTop w:val="0"/>
          <w:marBottom w:val="0"/>
          <w:divBdr>
            <w:top w:val="none" w:sz="0" w:space="0" w:color="auto"/>
            <w:left w:val="none" w:sz="0" w:space="0" w:color="auto"/>
            <w:bottom w:val="none" w:sz="0" w:space="0" w:color="auto"/>
            <w:right w:val="none" w:sz="0" w:space="0" w:color="auto"/>
          </w:divBdr>
        </w:div>
        <w:div w:id="805703179">
          <w:marLeft w:val="640"/>
          <w:marRight w:val="0"/>
          <w:marTop w:val="0"/>
          <w:marBottom w:val="0"/>
          <w:divBdr>
            <w:top w:val="none" w:sz="0" w:space="0" w:color="auto"/>
            <w:left w:val="none" w:sz="0" w:space="0" w:color="auto"/>
            <w:bottom w:val="none" w:sz="0" w:space="0" w:color="auto"/>
            <w:right w:val="none" w:sz="0" w:space="0" w:color="auto"/>
          </w:divBdr>
        </w:div>
        <w:div w:id="1312175735">
          <w:marLeft w:val="640"/>
          <w:marRight w:val="0"/>
          <w:marTop w:val="0"/>
          <w:marBottom w:val="0"/>
          <w:divBdr>
            <w:top w:val="none" w:sz="0" w:space="0" w:color="auto"/>
            <w:left w:val="none" w:sz="0" w:space="0" w:color="auto"/>
            <w:bottom w:val="none" w:sz="0" w:space="0" w:color="auto"/>
            <w:right w:val="none" w:sz="0" w:space="0" w:color="auto"/>
          </w:divBdr>
        </w:div>
        <w:div w:id="242035108">
          <w:marLeft w:val="640"/>
          <w:marRight w:val="0"/>
          <w:marTop w:val="0"/>
          <w:marBottom w:val="0"/>
          <w:divBdr>
            <w:top w:val="none" w:sz="0" w:space="0" w:color="auto"/>
            <w:left w:val="none" w:sz="0" w:space="0" w:color="auto"/>
            <w:bottom w:val="none" w:sz="0" w:space="0" w:color="auto"/>
            <w:right w:val="none" w:sz="0" w:space="0" w:color="auto"/>
          </w:divBdr>
        </w:div>
        <w:div w:id="443036862">
          <w:marLeft w:val="640"/>
          <w:marRight w:val="0"/>
          <w:marTop w:val="0"/>
          <w:marBottom w:val="0"/>
          <w:divBdr>
            <w:top w:val="none" w:sz="0" w:space="0" w:color="auto"/>
            <w:left w:val="none" w:sz="0" w:space="0" w:color="auto"/>
            <w:bottom w:val="none" w:sz="0" w:space="0" w:color="auto"/>
            <w:right w:val="none" w:sz="0" w:space="0" w:color="auto"/>
          </w:divBdr>
        </w:div>
        <w:div w:id="1985620623">
          <w:marLeft w:val="640"/>
          <w:marRight w:val="0"/>
          <w:marTop w:val="0"/>
          <w:marBottom w:val="0"/>
          <w:divBdr>
            <w:top w:val="none" w:sz="0" w:space="0" w:color="auto"/>
            <w:left w:val="none" w:sz="0" w:space="0" w:color="auto"/>
            <w:bottom w:val="none" w:sz="0" w:space="0" w:color="auto"/>
            <w:right w:val="none" w:sz="0" w:space="0" w:color="auto"/>
          </w:divBdr>
        </w:div>
        <w:div w:id="1194348348">
          <w:marLeft w:val="640"/>
          <w:marRight w:val="0"/>
          <w:marTop w:val="0"/>
          <w:marBottom w:val="0"/>
          <w:divBdr>
            <w:top w:val="none" w:sz="0" w:space="0" w:color="auto"/>
            <w:left w:val="none" w:sz="0" w:space="0" w:color="auto"/>
            <w:bottom w:val="none" w:sz="0" w:space="0" w:color="auto"/>
            <w:right w:val="none" w:sz="0" w:space="0" w:color="auto"/>
          </w:divBdr>
        </w:div>
        <w:div w:id="1064140420">
          <w:marLeft w:val="640"/>
          <w:marRight w:val="0"/>
          <w:marTop w:val="0"/>
          <w:marBottom w:val="0"/>
          <w:divBdr>
            <w:top w:val="none" w:sz="0" w:space="0" w:color="auto"/>
            <w:left w:val="none" w:sz="0" w:space="0" w:color="auto"/>
            <w:bottom w:val="none" w:sz="0" w:space="0" w:color="auto"/>
            <w:right w:val="none" w:sz="0" w:space="0" w:color="auto"/>
          </w:divBdr>
        </w:div>
      </w:divsChild>
    </w:div>
    <w:div w:id="759562754">
      <w:bodyDiv w:val="1"/>
      <w:marLeft w:val="0"/>
      <w:marRight w:val="0"/>
      <w:marTop w:val="0"/>
      <w:marBottom w:val="0"/>
      <w:divBdr>
        <w:top w:val="none" w:sz="0" w:space="0" w:color="auto"/>
        <w:left w:val="none" w:sz="0" w:space="0" w:color="auto"/>
        <w:bottom w:val="none" w:sz="0" w:space="0" w:color="auto"/>
        <w:right w:val="none" w:sz="0" w:space="0" w:color="auto"/>
      </w:divBdr>
    </w:div>
    <w:div w:id="763651922">
      <w:bodyDiv w:val="1"/>
      <w:marLeft w:val="0"/>
      <w:marRight w:val="0"/>
      <w:marTop w:val="0"/>
      <w:marBottom w:val="0"/>
      <w:divBdr>
        <w:top w:val="none" w:sz="0" w:space="0" w:color="auto"/>
        <w:left w:val="none" w:sz="0" w:space="0" w:color="auto"/>
        <w:bottom w:val="none" w:sz="0" w:space="0" w:color="auto"/>
        <w:right w:val="none" w:sz="0" w:space="0" w:color="auto"/>
      </w:divBdr>
      <w:divsChild>
        <w:div w:id="983504760">
          <w:marLeft w:val="640"/>
          <w:marRight w:val="0"/>
          <w:marTop w:val="0"/>
          <w:marBottom w:val="0"/>
          <w:divBdr>
            <w:top w:val="none" w:sz="0" w:space="0" w:color="auto"/>
            <w:left w:val="none" w:sz="0" w:space="0" w:color="auto"/>
            <w:bottom w:val="none" w:sz="0" w:space="0" w:color="auto"/>
            <w:right w:val="none" w:sz="0" w:space="0" w:color="auto"/>
          </w:divBdr>
        </w:div>
        <w:div w:id="1769541717">
          <w:marLeft w:val="640"/>
          <w:marRight w:val="0"/>
          <w:marTop w:val="0"/>
          <w:marBottom w:val="0"/>
          <w:divBdr>
            <w:top w:val="none" w:sz="0" w:space="0" w:color="auto"/>
            <w:left w:val="none" w:sz="0" w:space="0" w:color="auto"/>
            <w:bottom w:val="none" w:sz="0" w:space="0" w:color="auto"/>
            <w:right w:val="none" w:sz="0" w:space="0" w:color="auto"/>
          </w:divBdr>
        </w:div>
        <w:div w:id="628632059">
          <w:marLeft w:val="640"/>
          <w:marRight w:val="0"/>
          <w:marTop w:val="0"/>
          <w:marBottom w:val="0"/>
          <w:divBdr>
            <w:top w:val="none" w:sz="0" w:space="0" w:color="auto"/>
            <w:left w:val="none" w:sz="0" w:space="0" w:color="auto"/>
            <w:bottom w:val="none" w:sz="0" w:space="0" w:color="auto"/>
            <w:right w:val="none" w:sz="0" w:space="0" w:color="auto"/>
          </w:divBdr>
        </w:div>
        <w:div w:id="374700389">
          <w:marLeft w:val="640"/>
          <w:marRight w:val="0"/>
          <w:marTop w:val="0"/>
          <w:marBottom w:val="0"/>
          <w:divBdr>
            <w:top w:val="none" w:sz="0" w:space="0" w:color="auto"/>
            <w:left w:val="none" w:sz="0" w:space="0" w:color="auto"/>
            <w:bottom w:val="none" w:sz="0" w:space="0" w:color="auto"/>
            <w:right w:val="none" w:sz="0" w:space="0" w:color="auto"/>
          </w:divBdr>
        </w:div>
        <w:div w:id="835876628">
          <w:marLeft w:val="640"/>
          <w:marRight w:val="0"/>
          <w:marTop w:val="0"/>
          <w:marBottom w:val="0"/>
          <w:divBdr>
            <w:top w:val="none" w:sz="0" w:space="0" w:color="auto"/>
            <w:left w:val="none" w:sz="0" w:space="0" w:color="auto"/>
            <w:bottom w:val="none" w:sz="0" w:space="0" w:color="auto"/>
            <w:right w:val="none" w:sz="0" w:space="0" w:color="auto"/>
          </w:divBdr>
        </w:div>
        <w:div w:id="1945991816">
          <w:marLeft w:val="640"/>
          <w:marRight w:val="0"/>
          <w:marTop w:val="0"/>
          <w:marBottom w:val="0"/>
          <w:divBdr>
            <w:top w:val="none" w:sz="0" w:space="0" w:color="auto"/>
            <w:left w:val="none" w:sz="0" w:space="0" w:color="auto"/>
            <w:bottom w:val="none" w:sz="0" w:space="0" w:color="auto"/>
            <w:right w:val="none" w:sz="0" w:space="0" w:color="auto"/>
          </w:divBdr>
        </w:div>
        <w:div w:id="1720326377">
          <w:marLeft w:val="640"/>
          <w:marRight w:val="0"/>
          <w:marTop w:val="0"/>
          <w:marBottom w:val="0"/>
          <w:divBdr>
            <w:top w:val="none" w:sz="0" w:space="0" w:color="auto"/>
            <w:left w:val="none" w:sz="0" w:space="0" w:color="auto"/>
            <w:bottom w:val="none" w:sz="0" w:space="0" w:color="auto"/>
            <w:right w:val="none" w:sz="0" w:space="0" w:color="auto"/>
          </w:divBdr>
        </w:div>
        <w:div w:id="967468171">
          <w:marLeft w:val="640"/>
          <w:marRight w:val="0"/>
          <w:marTop w:val="0"/>
          <w:marBottom w:val="0"/>
          <w:divBdr>
            <w:top w:val="none" w:sz="0" w:space="0" w:color="auto"/>
            <w:left w:val="none" w:sz="0" w:space="0" w:color="auto"/>
            <w:bottom w:val="none" w:sz="0" w:space="0" w:color="auto"/>
            <w:right w:val="none" w:sz="0" w:space="0" w:color="auto"/>
          </w:divBdr>
        </w:div>
        <w:div w:id="1623724995">
          <w:marLeft w:val="640"/>
          <w:marRight w:val="0"/>
          <w:marTop w:val="0"/>
          <w:marBottom w:val="0"/>
          <w:divBdr>
            <w:top w:val="none" w:sz="0" w:space="0" w:color="auto"/>
            <w:left w:val="none" w:sz="0" w:space="0" w:color="auto"/>
            <w:bottom w:val="none" w:sz="0" w:space="0" w:color="auto"/>
            <w:right w:val="none" w:sz="0" w:space="0" w:color="auto"/>
          </w:divBdr>
        </w:div>
        <w:div w:id="792865218">
          <w:marLeft w:val="640"/>
          <w:marRight w:val="0"/>
          <w:marTop w:val="0"/>
          <w:marBottom w:val="0"/>
          <w:divBdr>
            <w:top w:val="none" w:sz="0" w:space="0" w:color="auto"/>
            <w:left w:val="none" w:sz="0" w:space="0" w:color="auto"/>
            <w:bottom w:val="none" w:sz="0" w:space="0" w:color="auto"/>
            <w:right w:val="none" w:sz="0" w:space="0" w:color="auto"/>
          </w:divBdr>
        </w:div>
        <w:div w:id="429395759">
          <w:marLeft w:val="640"/>
          <w:marRight w:val="0"/>
          <w:marTop w:val="0"/>
          <w:marBottom w:val="0"/>
          <w:divBdr>
            <w:top w:val="none" w:sz="0" w:space="0" w:color="auto"/>
            <w:left w:val="none" w:sz="0" w:space="0" w:color="auto"/>
            <w:bottom w:val="none" w:sz="0" w:space="0" w:color="auto"/>
            <w:right w:val="none" w:sz="0" w:space="0" w:color="auto"/>
          </w:divBdr>
        </w:div>
        <w:div w:id="155415873">
          <w:marLeft w:val="640"/>
          <w:marRight w:val="0"/>
          <w:marTop w:val="0"/>
          <w:marBottom w:val="0"/>
          <w:divBdr>
            <w:top w:val="none" w:sz="0" w:space="0" w:color="auto"/>
            <w:left w:val="none" w:sz="0" w:space="0" w:color="auto"/>
            <w:bottom w:val="none" w:sz="0" w:space="0" w:color="auto"/>
            <w:right w:val="none" w:sz="0" w:space="0" w:color="auto"/>
          </w:divBdr>
        </w:div>
        <w:div w:id="1836409375">
          <w:marLeft w:val="640"/>
          <w:marRight w:val="0"/>
          <w:marTop w:val="0"/>
          <w:marBottom w:val="0"/>
          <w:divBdr>
            <w:top w:val="none" w:sz="0" w:space="0" w:color="auto"/>
            <w:left w:val="none" w:sz="0" w:space="0" w:color="auto"/>
            <w:bottom w:val="none" w:sz="0" w:space="0" w:color="auto"/>
            <w:right w:val="none" w:sz="0" w:space="0" w:color="auto"/>
          </w:divBdr>
        </w:div>
        <w:div w:id="1630627279">
          <w:marLeft w:val="640"/>
          <w:marRight w:val="0"/>
          <w:marTop w:val="0"/>
          <w:marBottom w:val="0"/>
          <w:divBdr>
            <w:top w:val="none" w:sz="0" w:space="0" w:color="auto"/>
            <w:left w:val="none" w:sz="0" w:space="0" w:color="auto"/>
            <w:bottom w:val="none" w:sz="0" w:space="0" w:color="auto"/>
            <w:right w:val="none" w:sz="0" w:space="0" w:color="auto"/>
          </w:divBdr>
        </w:div>
        <w:div w:id="1496649622">
          <w:marLeft w:val="640"/>
          <w:marRight w:val="0"/>
          <w:marTop w:val="0"/>
          <w:marBottom w:val="0"/>
          <w:divBdr>
            <w:top w:val="none" w:sz="0" w:space="0" w:color="auto"/>
            <w:left w:val="none" w:sz="0" w:space="0" w:color="auto"/>
            <w:bottom w:val="none" w:sz="0" w:space="0" w:color="auto"/>
            <w:right w:val="none" w:sz="0" w:space="0" w:color="auto"/>
          </w:divBdr>
        </w:div>
        <w:div w:id="97071661">
          <w:marLeft w:val="640"/>
          <w:marRight w:val="0"/>
          <w:marTop w:val="0"/>
          <w:marBottom w:val="0"/>
          <w:divBdr>
            <w:top w:val="none" w:sz="0" w:space="0" w:color="auto"/>
            <w:left w:val="none" w:sz="0" w:space="0" w:color="auto"/>
            <w:bottom w:val="none" w:sz="0" w:space="0" w:color="auto"/>
            <w:right w:val="none" w:sz="0" w:space="0" w:color="auto"/>
          </w:divBdr>
        </w:div>
        <w:div w:id="1822308153">
          <w:marLeft w:val="640"/>
          <w:marRight w:val="0"/>
          <w:marTop w:val="0"/>
          <w:marBottom w:val="0"/>
          <w:divBdr>
            <w:top w:val="none" w:sz="0" w:space="0" w:color="auto"/>
            <w:left w:val="none" w:sz="0" w:space="0" w:color="auto"/>
            <w:bottom w:val="none" w:sz="0" w:space="0" w:color="auto"/>
            <w:right w:val="none" w:sz="0" w:space="0" w:color="auto"/>
          </w:divBdr>
        </w:div>
        <w:div w:id="603146759">
          <w:marLeft w:val="640"/>
          <w:marRight w:val="0"/>
          <w:marTop w:val="0"/>
          <w:marBottom w:val="0"/>
          <w:divBdr>
            <w:top w:val="none" w:sz="0" w:space="0" w:color="auto"/>
            <w:left w:val="none" w:sz="0" w:space="0" w:color="auto"/>
            <w:bottom w:val="none" w:sz="0" w:space="0" w:color="auto"/>
            <w:right w:val="none" w:sz="0" w:space="0" w:color="auto"/>
          </w:divBdr>
        </w:div>
        <w:div w:id="391512505">
          <w:marLeft w:val="640"/>
          <w:marRight w:val="0"/>
          <w:marTop w:val="0"/>
          <w:marBottom w:val="0"/>
          <w:divBdr>
            <w:top w:val="none" w:sz="0" w:space="0" w:color="auto"/>
            <w:left w:val="none" w:sz="0" w:space="0" w:color="auto"/>
            <w:bottom w:val="none" w:sz="0" w:space="0" w:color="auto"/>
            <w:right w:val="none" w:sz="0" w:space="0" w:color="auto"/>
          </w:divBdr>
        </w:div>
        <w:div w:id="821501959">
          <w:marLeft w:val="640"/>
          <w:marRight w:val="0"/>
          <w:marTop w:val="0"/>
          <w:marBottom w:val="0"/>
          <w:divBdr>
            <w:top w:val="none" w:sz="0" w:space="0" w:color="auto"/>
            <w:left w:val="none" w:sz="0" w:space="0" w:color="auto"/>
            <w:bottom w:val="none" w:sz="0" w:space="0" w:color="auto"/>
            <w:right w:val="none" w:sz="0" w:space="0" w:color="auto"/>
          </w:divBdr>
        </w:div>
        <w:div w:id="742029719">
          <w:marLeft w:val="640"/>
          <w:marRight w:val="0"/>
          <w:marTop w:val="0"/>
          <w:marBottom w:val="0"/>
          <w:divBdr>
            <w:top w:val="none" w:sz="0" w:space="0" w:color="auto"/>
            <w:left w:val="none" w:sz="0" w:space="0" w:color="auto"/>
            <w:bottom w:val="none" w:sz="0" w:space="0" w:color="auto"/>
            <w:right w:val="none" w:sz="0" w:space="0" w:color="auto"/>
          </w:divBdr>
        </w:div>
        <w:div w:id="875432095">
          <w:marLeft w:val="640"/>
          <w:marRight w:val="0"/>
          <w:marTop w:val="0"/>
          <w:marBottom w:val="0"/>
          <w:divBdr>
            <w:top w:val="none" w:sz="0" w:space="0" w:color="auto"/>
            <w:left w:val="none" w:sz="0" w:space="0" w:color="auto"/>
            <w:bottom w:val="none" w:sz="0" w:space="0" w:color="auto"/>
            <w:right w:val="none" w:sz="0" w:space="0" w:color="auto"/>
          </w:divBdr>
        </w:div>
        <w:div w:id="1260866300">
          <w:marLeft w:val="640"/>
          <w:marRight w:val="0"/>
          <w:marTop w:val="0"/>
          <w:marBottom w:val="0"/>
          <w:divBdr>
            <w:top w:val="none" w:sz="0" w:space="0" w:color="auto"/>
            <w:left w:val="none" w:sz="0" w:space="0" w:color="auto"/>
            <w:bottom w:val="none" w:sz="0" w:space="0" w:color="auto"/>
            <w:right w:val="none" w:sz="0" w:space="0" w:color="auto"/>
          </w:divBdr>
        </w:div>
        <w:div w:id="1225067747">
          <w:marLeft w:val="640"/>
          <w:marRight w:val="0"/>
          <w:marTop w:val="0"/>
          <w:marBottom w:val="0"/>
          <w:divBdr>
            <w:top w:val="none" w:sz="0" w:space="0" w:color="auto"/>
            <w:left w:val="none" w:sz="0" w:space="0" w:color="auto"/>
            <w:bottom w:val="none" w:sz="0" w:space="0" w:color="auto"/>
            <w:right w:val="none" w:sz="0" w:space="0" w:color="auto"/>
          </w:divBdr>
        </w:div>
        <w:div w:id="1889759755">
          <w:marLeft w:val="640"/>
          <w:marRight w:val="0"/>
          <w:marTop w:val="0"/>
          <w:marBottom w:val="0"/>
          <w:divBdr>
            <w:top w:val="none" w:sz="0" w:space="0" w:color="auto"/>
            <w:left w:val="none" w:sz="0" w:space="0" w:color="auto"/>
            <w:bottom w:val="none" w:sz="0" w:space="0" w:color="auto"/>
            <w:right w:val="none" w:sz="0" w:space="0" w:color="auto"/>
          </w:divBdr>
        </w:div>
        <w:div w:id="744955314">
          <w:marLeft w:val="640"/>
          <w:marRight w:val="0"/>
          <w:marTop w:val="0"/>
          <w:marBottom w:val="0"/>
          <w:divBdr>
            <w:top w:val="none" w:sz="0" w:space="0" w:color="auto"/>
            <w:left w:val="none" w:sz="0" w:space="0" w:color="auto"/>
            <w:bottom w:val="none" w:sz="0" w:space="0" w:color="auto"/>
            <w:right w:val="none" w:sz="0" w:space="0" w:color="auto"/>
          </w:divBdr>
        </w:div>
        <w:div w:id="966591127">
          <w:marLeft w:val="640"/>
          <w:marRight w:val="0"/>
          <w:marTop w:val="0"/>
          <w:marBottom w:val="0"/>
          <w:divBdr>
            <w:top w:val="none" w:sz="0" w:space="0" w:color="auto"/>
            <w:left w:val="none" w:sz="0" w:space="0" w:color="auto"/>
            <w:bottom w:val="none" w:sz="0" w:space="0" w:color="auto"/>
            <w:right w:val="none" w:sz="0" w:space="0" w:color="auto"/>
          </w:divBdr>
        </w:div>
        <w:div w:id="1377656009">
          <w:marLeft w:val="640"/>
          <w:marRight w:val="0"/>
          <w:marTop w:val="0"/>
          <w:marBottom w:val="0"/>
          <w:divBdr>
            <w:top w:val="none" w:sz="0" w:space="0" w:color="auto"/>
            <w:left w:val="none" w:sz="0" w:space="0" w:color="auto"/>
            <w:bottom w:val="none" w:sz="0" w:space="0" w:color="auto"/>
            <w:right w:val="none" w:sz="0" w:space="0" w:color="auto"/>
          </w:divBdr>
        </w:div>
        <w:div w:id="721904036">
          <w:marLeft w:val="640"/>
          <w:marRight w:val="0"/>
          <w:marTop w:val="0"/>
          <w:marBottom w:val="0"/>
          <w:divBdr>
            <w:top w:val="none" w:sz="0" w:space="0" w:color="auto"/>
            <w:left w:val="none" w:sz="0" w:space="0" w:color="auto"/>
            <w:bottom w:val="none" w:sz="0" w:space="0" w:color="auto"/>
            <w:right w:val="none" w:sz="0" w:space="0" w:color="auto"/>
          </w:divBdr>
        </w:div>
        <w:div w:id="1875148183">
          <w:marLeft w:val="640"/>
          <w:marRight w:val="0"/>
          <w:marTop w:val="0"/>
          <w:marBottom w:val="0"/>
          <w:divBdr>
            <w:top w:val="none" w:sz="0" w:space="0" w:color="auto"/>
            <w:left w:val="none" w:sz="0" w:space="0" w:color="auto"/>
            <w:bottom w:val="none" w:sz="0" w:space="0" w:color="auto"/>
            <w:right w:val="none" w:sz="0" w:space="0" w:color="auto"/>
          </w:divBdr>
        </w:div>
        <w:div w:id="850295517">
          <w:marLeft w:val="640"/>
          <w:marRight w:val="0"/>
          <w:marTop w:val="0"/>
          <w:marBottom w:val="0"/>
          <w:divBdr>
            <w:top w:val="none" w:sz="0" w:space="0" w:color="auto"/>
            <w:left w:val="none" w:sz="0" w:space="0" w:color="auto"/>
            <w:bottom w:val="none" w:sz="0" w:space="0" w:color="auto"/>
            <w:right w:val="none" w:sz="0" w:space="0" w:color="auto"/>
          </w:divBdr>
        </w:div>
        <w:div w:id="638650902">
          <w:marLeft w:val="640"/>
          <w:marRight w:val="0"/>
          <w:marTop w:val="0"/>
          <w:marBottom w:val="0"/>
          <w:divBdr>
            <w:top w:val="none" w:sz="0" w:space="0" w:color="auto"/>
            <w:left w:val="none" w:sz="0" w:space="0" w:color="auto"/>
            <w:bottom w:val="none" w:sz="0" w:space="0" w:color="auto"/>
            <w:right w:val="none" w:sz="0" w:space="0" w:color="auto"/>
          </w:divBdr>
        </w:div>
        <w:div w:id="1857694070">
          <w:marLeft w:val="640"/>
          <w:marRight w:val="0"/>
          <w:marTop w:val="0"/>
          <w:marBottom w:val="0"/>
          <w:divBdr>
            <w:top w:val="none" w:sz="0" w:space="0" w:color="auto"/>
            <w:left w:val="none" w:sz="0" w:space="0" w:color="auto"/>
            <w:bottom w:val="none" w:sz="0" w:space="0" w:color="auto"/>
            <w:right w:val="none" w:sz="0" w:space="0" w:color="auto"/>
          </w:divBdr>
        </w:div>
        <w:div w:id="922951142">
          <w:marLeft w:val="640"/>
          <w:marRight w:val="0"/>
          <w:marTop w:val="0"/>
          <w:marBottom w:val="0"/>
          <w:divBdr>
            <w:top w:val="none" w:sz="0" w:space="0" w:color="auto"/>
            <w:left w:val="none" w:sz="0" w:space="0" w:color="auto"/>
            <w:bottom w:val="none" w:sz="0" w:space="0" w:color="auto"/>
            <w:right w:val="none" w:sz="0" w:space="0" w:color="auto"/>
          </w:divBdr>
        </w:div>
        <w:div w:id="570387427">
          <w:marLeft w:val="640"/>
          <w:marRight w:val="0"/>
          <w:marTop w:val="0"/>
          <w:marBottom w:val="0"/>
          <w:divBdr>
            <w:top w:val="none" w:sz="0" w:space="0" w:color="auto"/>
            <w:left w:val="none" w:sz="0" w:space="0" w:color="auto"/>
            <w:bottom w:val="none" w:sz="0" w:space="0" w:color="auto"/>
            <w:right w:val="none" w:sz="0" w:space="0" w:color="auto"/>
          </w:divBdr>
        </w:div>
        <w:div w:id="20672051">
          <w:marLeft w:val="640"/>
          <w:marRight w:val="0"/>
          <w:marTop w:val="0"/>
          <w:marBottom w:val="0"/>
          <w:divBdr>
            <w:top w:val="none" w:sz="0" w:space="0" w:color="auto"/>
            <w:left w:val="none" w:sz="0" w:space="0" w:color="auto"/>
            <w:bottom w:val="none" w:sz="0" w:space="0" w:color="auto"/>
            <w:right w:val="none" w:sz="0" w:space="0" w:color="auto"/>
          </w:divBdr>
        </w:div>
        <w:div w:id="843861856">
          <w:marLeft w:val="640"/>
          <w:marRight w:val="0"/>
          <w:marTop w:val="0"/>
          <w:marBottom w:val="0"/>
          <w:divBdr>
            <w:top w:val="none" w:sz="0" w:space="0" w:color="auto"/>
            <w:left w:val="none" w:sz="0" w:space="0" w:color="auto"/>
            <w:bottom w:val="none" w:sz="0" w:space="0" w:color="auto"/>
            <w:right w:val="none" w:sz="0" w:space="0" w:color="auto"/>
          </w:divBdr>
        </w:div>
        <w:div w:id="902645386">
          <w:marLeft w:val="640"/>
          <w:marRight w:val="0"/>
          <w:marTop w:val="0"/>
          <w:marBottom w:val="0"/>
          <w:divBdr>
            <w:top w:val="none" w:sz="0" w:space="0" w:color="auto"/>
            <w:left w:val="none" w:sz="0" w:space="0" w:color="auto"/>
            <w:bottom w:val="none" w:sz="0" w:space="0" w:color="auto"/>
            <w:right w:val="none" w:sz="0" w:space="0" w:color="auto"/>
          </w:divBdr>
        </w:div>
        <w:div w:id="1051610237">
          <w:marLeft w:val="640"/>
          <w:marRight w:val="0"/>
          <w:marTop w:val="0"/>
          <w:marBottom w:val="0"/>
          <w:divBdr>
            <w:top w:val="none" w:sz="0" w:space="0" w:color="auto"/>
            <w:left w:val="none" w:sz="0" w:space="0" w:color="auto"/>
            <w:bottom w:val="none" w:sz="0" w:space="0" w:color="auto"/>
            <w:right w:val="none" w:sz="0" w:space="0" w:color="auto"/>
          </w:divBdr>
        </w:div>
        <w:div w:id="1896357930">
          <w:marLeft w:val="640"/>
          <w:marRight w:val="0"/>
          <w:marTop w:val="0"/>
          <w:marBottom w:val="0"/>
          <w:divBdr>
            <w:top w:val="none" w:sz="0" w:space="0" w:color="auto"/>
            <w:left w:val="none" w:sz="0" w:space="0" w:color="auto"/>
            <w:bottom w:val="none" w:sz="0" w:space="0" w:color="auto"/>
            <w:right w:val="none" w:sz="0" w:space="0" w:color="auto"/>
          </w:divBdr>
        </w:div>
        <w:div w:id="1988434869">
          <w:marLeft w:val="640"/>
          <w:marRight w:val="0"/>
          <w:marTop w:val="0"/>
          <w:marBottom w:val="0"/>
          <w:divBdr>
            <w:top w:val="none" w:sz="0" w:space="0" w:color="auto"/>
            <w:left w:val="none" w:sz="0" w:space="0" w:color="auto"/>
            <w:bottom w:val="none" w:sz="0" w:space="0" w:color="auto"/>
            <w:right w:val="none" w:sz="0" w:space="0" w:color="auto"/>
          </w:divBdr>
        </w:div>
        <w:div w:id="2138907475">
          <w:marLeft w:val="640"/>
          <w:marRight w:val="0"/>
          <w:marTop w:val="0"/>
          <w:marBottom w:val="0"/>
          <w:divBdr>
            <w:top w:val="none" w:sz="0" w:space="0" w:color="auto"/>
            <w:left w:val="none" w:sz="0" w:space="0" w:color="auto"/>
            <w:bottom w:val="none" w:sz="0" w:space="0" w:color="auto"/>
            <w:right w:val="none" w:sz="0" w:space="0" w:color="auto"/>
          </w:divBdr>
        </w:div>
        <w:div w:id="842357599">
          <w:marLeft w:val="640"/>
          <w:marRight w:val="0"/>
          <w:marTop w:val="0"/>
          <w:marBottom w:val="0"/>
          <w:divBdr>
            <w:top w:val="none" w:sz="0" w:space="0" w:color="auto"/>
            <w:left w:val="none" w:sz="0" w:space="0" w:color="auto"/>
            <w:bottom w:val="none" w:sz="0" w:space="0" w:color="auto"/>
            <w:right w:val="none" w:sz="0" w:space="0" w:color="auto"/>
          </w:divBdr>
        </w:div>
        <w:div w:id="1653755297">
          <w:marLeft w:val="640"/>
          <w:marRight w:val="0"/>
          <w:marTop w:val="0"/>
          <w:marBottom w:val="0"/>
          <w:divBdr>
            <w:top w:val="none" w:sz="0" w:space="0" w:color="auto"/>
            <w:left w:val="none" w:sz="0" w:space="0" w:color="auto"/>
            <w:bottom w:val="none" w:sz="0" w:space="0" w:color="auto"/>
            <w:right w:val="none" w:sz="0" w:space="0" w:color="auto"/>
          </w:divBdr>
        </w:div>
        <w:div w:id="772867729">
          <w:marLeft w:val="640"/>
          <w:marRight w:val="0"/>
          <w:marTop w:val="0"/>
          <w:marBottom w:val="0"/>
          <w:divBdr>
            <w:top w:val="none" w:sz="0" w:space="0" w:color="auto"/>
            <w:left w:val="none" w:sz="0" w:space="0" w:color="auto"/>
            <w:bottom w:val="none" w:sz="0" w:space="0" w:color="auto"/>
            <w:right w:val="none" w:sz="0" w:space="0" w:color="auto"/>
          </w:divBdr>
        </w:div>
        <w:div w:id="1712680906">
          <w:marLeft w:val="640"/>
          <w:marRight w:val="0"/>
          <w:marTop w:val="0"/>
          <w:marBottom w:val="0"/>
          <w:divBdr>
            <w:top w:val="none" w:sz="0" w:space="0" w:color="auto"/>
            <w:left w:val="none" w:sz="0" w:space="0" w:color="auto"/>
            <w:bottom w:val="none" w:sz="0" w:space="0" w:color="auto"/>
            <w:right w:val="none" w:sz="0" w:space="0" w:color="auto"/>
          </w:divBdr>
        </w:div>
        <w:div w:id="831798661">
          <w:marLeft w:val="640"/>
          <w:marRight w:val="0"/>
          <w:marTop w:val="0"/>
          <w:marBottom w:val="0"/>
          <w:divBdr>
            <w:top w:val="none" w:sz="0" w:space="0" w:color="auto"/>
            <w:left w:val="none" w:sz="0" w:space="0" w:color="auto"/>
            <w:bottom w:val="none" w:sz="0" w:space="0" w:color="auto"/>
            <w:right w:val="none" w:sz="0" w:space="0" w:color="auto"/>
          </w:divBdr>
        </w:div>
        <w:div w:id="635644353">
          <w:marLeft w:val="640"/>
          <w:marRight w:val="0"/>
          <w:marTop w:val="0"/>
          <w:marBottom w:val="0"/>
          <w:divBdr>
            <w:top w:val="none" w:sz="0" w:space="0" w:color="auto"/>
            <w:left w:val="none" w:sz="0" w:space="0" w:color="auto"/>
            <w:bottom w:val="none" w:sz="0" w:space="0" w:color="auto"/>
            <w:right w:val="none" w:sz="0" w:space="0" w:color="auto"/>
          </w:divBdr>
        </w:div>
        <w:div w:id="1915964791">
          <w:marLeft w:val="640"/>
          <w:marRight w:val="0"/>
          <w:marTop w:val="0"/>
          <w:marBottom w:val="0"/>
          <w:divBdr>
            <w:top w:val="none" w:sz="0" w:space="0" w:color="auto"/>
            <w:left w:val="none" w:sz="0" w:space="0" w:color="auto"/>
            <w:bottom w:val="none" w:sz="0" w:space="0" w:color="auto"/>
            <w:right w:val="none" w:sz="0" w:space="0" w:color="auto"/>
          </w:divBdr>
        </w:div>
        <w:div w:id="1901748089">
          <w:marLeft w:val="640"/>
          <w:marRight w:val="0"/>
          <w:marTop w:val="0"/>
          <w:marBottom w:val="0"/>
          <w:divBdr>
            <w:top w:val="none" w:sz="0" w:space="0" w:color="auto"/>
            <w:left w:val="none" w:sz="0" w:space="0" w:color="auto"/>
            <w:bottom w:val="none" w:sz="0" w:space="0" w:color="auto"/>
            <w:right w:val="none" w:sz="0" w:space="0" w:color="auto"/>
          </w:divBdr>
        </w:div>
        <w:div w:id="1437019871">
          <w:marLeft w:val="640"/>
          <w:marRight w:val="0"/>
          <w:marTop w:val="0"/>
          <w:marBottom w:val="0"/>
          <w:divBdr>
            <w:top w:val="none" w:sz="0" w:space="0" w:color="auto"/>
            <w:left w:val="none" w:sz="0" w:space="0" w:color="auto"/>
            <w:bottom w:val="none" w:sz="0" w:space="0" w:color="auto"/>
            <w:right w:val="none" w:sz="0" w:space="0" w:color="auto"/>
          </w:divBdr>
        </w:div>
        <w:div w:id="934552311">
          <w:marLeft w:val="640"/>
          <w:marRight w:val="0"/>
          <w:marTop w:val="0"/>
          <w:marBottom w:val="0"/>
          <w:divBdr>
            <w:top w:val="none" w:sz="0" w:space="0" w:color="auto"/>
            <w:left w:val="none" w:sz="0" w:space="0" w:color="auto"/>
            <w:bottom w:val="none" w:sz="0" w:space="0" w:color="auto"/>
            <w:right w:val="none" w:sz="0" w:space="0" w:color="auto"/>
          </w:divBdr>
        </w:div>
        <w:div w:id="1830243418">
          <w:marLeft w:val="640"/>
          <w:marRight w:val="0"/>
          <w:marTop w:val="0"/>
          <w:marBottom w:val="0"/>
          <w:divBdr>
            <w:top w:val="none" w:sz="0" w:space="0" w:color="auto"/>
            <w:left w:val="none" w:sz="0" w:space="0" w:color="auto"/>
            <w:bottom w:val="none" w:sz="0" w:space="0" w:color="auto"/>
            <w:right w:val="none" w:sz="0" w:space="0" w:color="auto"/>
          </w:divBdr>
        </w:div>
        <w:div w:id="1067414473">
          <w:marLeft w:val="640"/>
          <w:marRight w:val="0"/>
          <w:marTop w:val="0"/>
          <w:marBottom w:val="0"/>
          <w:divBdr>
            <w:top w:val="none" w:sz="0" w:space="0" w:color="auto"/>
            <w:left w:val="none" w:sz="0" w:space="0" w:color="auto"/>
            <w:bottom w:val="none" w:sz="0" w:space="0" w:color="auto"/>
            <w:right w:val="none" w:sz="0" w:space="0" w:color="auto"/>
          </w:divBdr>
        </w:div>
        <w:div w:id="55706061">
          <w:marLeft w:val="640"/>
          <w:marRight w:val="0"/>
          <w:marTop w:val="0"/>
          <w:marBottom w:val="0"/>
          <w:divBdr>
            <w:top w:val="none" w:sz="0" w:space="0" w:color="auto"/>
            <w:left w:val="none" w:sz="0" w:space="0" w:color="auto"/>
            <w:bottom w:val="none" w:sz="0" w:space="0" w:color="auto"/>
            <w:right w:val="none" w:sz="0" w:space="0" w:color="auto"/>
          </w:divBdr>
        </w:div>
      </w:divsChild>
    </w:div>
    <w:div w:id="765347372">
      <w:bodyDiv w:val="1"/>
      <w:marLeft w:val="0"/>
      <w:marRight w:val="0"/>
      <w:marTop w:val="0"/>
      <w:marBottom w:val="0"/>
      <w:divBdr>
        <w:top w:val="none" w:sz="0" w:space="0" w:color="auto"/>
        <w:left w:val="none" w:sz="0" w:space="0" w:color="auto"/>
        <w:bottom w:val="none" w:sz="0" w:space="0" w:color="auto"/>
        <w:right w:val="none" w:sz="0" w:space="0" w:color="auto"/>
      </w:divBdr>
      <w:divsChild>
        <w:div w:id="1906263084">
          <w:marLeft w:val="640"/>
          <w:marRight w:val="0"/>
          <w:marTop w:val="0"/>
          <w:marBottom w:val="0"/>
          <w:divBdr>
            <w:top w:val="none" w:sz="0" w:space="0" w:color="auto"/>
            <w:left w:val="none" w:sz="0" w:space="0" w:color="auto"/>
            <w:bottom w:val="none" w:sz="0" w:space="0" w:color="auto"/>
            <w:right w:val="none" w:sz="0" w:space="0" w:color="auto"/>
          </w:divBdr>
        </w:div>
        <w:div w:id="2032026173">
          <w:marLeft w:val="640"/>
          <w:marRight w:val="0"/>
          <w:marTop w:val="0"/>
          <w:marBottom w:val="0"/>
          <w:divBdr>
            <w:top w:val="none" w:sz="0" w:space="0" w:color="auto"/>
            <w:left w:val="none" w:sz="0" w:space="0" w:color="auto"/>
            <w:bottom w:val="none" w:sz="0" w:space="0" w:color="auto"/>
            <w:right w:val="none" w:sz="0" w:space="0" w:color="auto"/>
          </w:divBdr>
        </w:div>
        <w:div w:id="749423039">
          <w:marLeft w:val="640"/>
          <w:marRight w:val="0"/>
          <w:marTop w:val="0"/>
          <w:marBottom w:val="0"/>
          <w:divBdr>
            <w:top w:val="none" w:sz="0" w:space="0" w:color="auto"/>
            <w:left w:val="none" w:sz="0" w:space="0" w:color="auto"/>
            <w:bottom w:val="none" w:sz="0" w:space="0" w:color="auto"/>
            <w:right w:val="none" w:sz="0" w:space="0" w:color="auto"/>
          </w:divBdr>
        </w:div>
        <w:div w:id="1352680971">
          <w:marLeft w:val="640"/>
          <w:marRight w:val="0"/>
          <w:marTop w:val="0"/>
          <w:marBottom w:val="0"/>
          <w:divBdr>
            <w:top w:val="none" w:sz="0" w:space="0" w:color="auto"/>
            <w:left w:val="none" w:sz="0" w:space="0" w:color="auto"/>
            <w:bottom w:val="none" w:sz="0" w:space="0" w:color="auto"/>
            <w:right w:val="none" w:sz="0" w:space="0" w:color="auto"/>
          </w:divBdr>
        </w:div>
        <w:div w:id="792331203">
          <w:marLeft w:val="640"/>
          <w:marRight w:val="0"/>
          <w:marTop w:val="0"/>
          <w:marBottom w:val="0"/>
          <w:divBdr>
            <w:top w:val="none" w:sz="0" w:space="0" w:color="auto"/>
            <w:left w:val="none" w:sz="0" w:space="0" w:color="auto"/>
            <w:bottom w:val="none" w:sz="0" w:space="0" w:color="auto"/>
            <w:right w:val="none" w:sz="0" w:space="0" w:color="auto"/>
          </w:divBdr>
        </w:div>
        <w:div w:id="1515651746">
          <w:marLeft w:val="640"/>
          <w:marRight w:val="0"/>
          <w:marTop w:val="0"/>
          <w:marBottom w:val="0"/>
          <w:divBdr>
            <w:top w:val="none" w:sz="0" w:space="0" w:color="auto"/>
            <w:left w:val="none" w:sz="0" w:space="0" w:color="auto"/>
            <w:bottom w:val="none" w:sz="0" w:space="0" w:color="auto"/>
            <w:right w:val="none" w:sz="0" w:space="0" w:color="auto"/>
          </w:divBdr>
        </w:div>
        <w:div w:id="99034542">
          <w:marLeft w:val="640"/>
          <w:marRight w:val="0"/>
          <w:marTop w:val="0"/>
          <w:marBottom w:val="0"/>
          <w:divBdr>
            <w:top w:val="none" w:sz="0" w:space="0" w:color="auto"/>
            <w:left w:val="none" w:sz="0" w:space="0" w:color="auto"/>
            <w:bottom w:val="none" w:sz="0" w:space="0" w:color="auto"/>
            <w:right w:val="none" w:sz="0" w:space="0" w:color="auto"/>
          </w:divBdr>
        </w:div>
        <w:div w:id="313291409">
          <w:marLeft w:val="640"/>
          <w:marRight w:val="0"/>
          <w:marTop w:val="0"/>
          <w:marBottom w:val="0"/>
          <w:divBdr>
            <w:top w:val="none" w:sz="0" w:space="0" w:color="auto"/>
            <w:left w:val="none" w:sz="0" w:space="0" w:color="auto"/>
            <w:bottom w:val="none" w:sz="0" w:space="0" w:color="auto"/>
            <w:right w:val="none" w:sz="0" w:space="0" w:color="auto"/>
          </w:divBdr>
        </w:div>
        <w:div w:id="1516386425">
          <w:marLeft w:val="640"/>
          <w:marRight w:val="0"/>
          <w:marTop w:val="0"/>
          <w:marBottom w:val="0"/>
          <w:divBdr>
            <w:top w:val="none" w:sz="0" w:space="0" w:color="auto"/>
            <w:left w:val="none" w:sz="0" w:space="0" w:color="auto"/>
            <w:bottom w:val="none" w:sz="0" w:space="0" w:color="auto"/>
            <w:right w:val="none" w:sz="0" w:space="0" w:color="auto"/>
          </w:divBdr>
        </w:div>
        <w:div w:id="57948915">
          <w:marLeft w:val="640"/>
          <w:marRight w:val="0"/>
          <w:marTop w:val="0"/>
          <w:marBottom w:val="0"/>
          <w:divBdr>
            <w:top w:val="none" w:sz="0" w:space="0" w:color="auto"/>
            <w:left w:val="none" w:sz="0" w:space="0" w:color="auto"/>
            <w:bottom w:val="none" w:sz="0" w:space="0" w:color="auto"/>
            <w:right w:val="none" w:sz="0" w:space="0" w:color="auto"/>
          </w:divBdr>
        </w:div>
        <w:div w:id="144973371">
          <w:marLeft w:val="640"/>
          <w:marRight w:val="0"/>
          <w:marTop w:val="0"/>
          <w:marBottom w:val="0"/>
          <w:divBdr>
            <w:top w:val="none" w:sz="0" w:space="0" w:color="auto"/>
            <w:left w:val="none" w:sz="0" w:space="0" w:color="auto"/>
            <w:bottom w:val="none" w:sz="0" w:space="0" w:color="auto"/>
            <w:right w:val="none" w:sz="0" w:space="0" w:color="auto"/>
          </w:divBdr>
        </w:div>
        <w:div w:id="1412580429">
          <w:marLeft w:val="640"/>
          <w:marRight w:val="0"/>
          <w:marTop w:val="0"/>
          <w:marBottom w:val="0"/>
          <w:divBdr>
            <w:top w:val="none" w:sz="0" w:space="0" w:color="auto"/>
            <w:left w:val="none" w:sz="0" w:space="0" w:color="auto"/>
            <w:bottom w:val="none" w:sz="0" w:space="0" w:color="auto"/>
            <w:right w:val="none" w:sz="0" w:space="0" w:color="auto"/>
          </w:divBdr>
        </w:div>
        <w:div w:id="1250457991">
          <w:marLeft w:val="640"/>
          <w:marRight w:val="0"/>
          <w:marTop w:val="0"/>
          <w:marBottom w:val="0"/>
          <w:divBdr>
            <w:top w:val="none" w:sz="0" w:space="0" w:color="auto"/>
            <w:left w:val="none" w:sz="0" w:space="0" w:color="auto"/>
            <w:bottom w:val="none" w:sz="0" w:space="0" w:color="auto"/>
            <w:right w:val="none" w:sz="0" w:space="0" w:color="auto"/>
          </w:divBdr>
        </w:div>
        <w:div w:id="1396591077">
          <w:marLeft w:val="640"/>
          <w:marRight w:val="0"/>
          <w:marTop w:val="0"/>
          <w:marBottom w:val="0"/>
          <w:divBdr>
            <w:top w:val="none" w:sz="0" w:space="0" w:color="auto"/>
            <w:left w:val="none" w:sz="0" w:space="0" w:color="auto"/>
            <w:bottom w:val="none" w:sz="0" w:space="0" w:color="auto"/>
            <w:right w:val="none" w:sz="0" w:space="0" w:color="auto"/>
          </w:divBdr>
        </w:div>
        <w:div w:id="108479490">
          <w:marLeft w:val="640"/>
          <w:marRight w:val="0"/>
          <w:marTop w:val="0"/>
          <w:marBottom w:val="0"/>
          <w:divBdr>
            <w:top w:val="none" w:sz="0" w:space="0" w:color="auto"/>
            <w:left w:val="none" w:sz="0" w:space="0" w:color="auto"/>
            <w:bottom w:val="none" w:sz="0" w:space="0" w:color="auto"/>
            <w:right w:val="none" w:sz="0" w:space="0" w:color="auto"/>
          </w:divBdr>
        </w:div>
        <w:div w:id="599870273">
          <w:marLeft w:val="640"/>
          <w:marRight w:val="0"/>
          <w:marTop w:val="0"/>
          <w:marBottom w:val="0"/>
          <w:divBdr>
            <w:top w:val="none" w:sz="0" w:space="0" w:color="auto"/>
            <w:left w:val="none" w:sz="0" w:space="0" w:color="auto"/>
            <w:bottom w:val="none" w:sz="0" w:space="0" w:color="auto"/>
            <w:right w:val="none" w:sz="0" w:space="0" w:color="auto"/>
          </w:divBdr>
        </w:div>
        <w:div w:id="343285518">
          <w:marLeft w:val="640"/>
          <w:marRight w:val="0"/>
          <w:marTop w:val="0"/>
          <w:marBottom w:val="0"/>
          <w:divBdr>
            <w:top w:val="none" w:sz="0" w:space="0" w:color="auto"/>
            <w:left w:val="none" w:sz="0" w:space="0" w:color="auto"/>
            <w:bottom w:val="none" w:sz="0" w:space="0" w:color="auto"/>
            <w:right w:val="none" w:sz="0" w:space="0" w:color="auto"/>
          </w:divBdr>
        </w:div>
        <w:div w:id="1537351002">
          <w:marLeft w:val="640"/>
          <w:marRight w:val="0"/>
          <w:marTop w:val="0"/>
          <w:marBottom w:val="0"/>
          <w:divBdr>
            <w:top w:val="none" w:sz="0" w:space="0" w:color="auto"/>
            <w:left w:val="none" w:sz="0" w:space="0" w:color="auto"/>
            <w:bottom w:val="none" w:sz="0" w:space="0" w:color="auto"/>
            <w:right w:val="none" w:sz="0" w:space="0" w:color="auto"/>
          </w:divBdr>
        </w:div>
        <w:div w:id="691615266">
          <w:marLeft w:val="640"/>
          <w:marRight w:val="0"/>
          <w:marTop w:val="0"/>
          <w:marBottom w:val="0"/>
          <w:divBdr>
            <w:top w:val="none" w:sz="0" w:space="0" w:color="auto"/>
            <w:left w:val="none" w:sz="0" w:space="0" w:color="auto"/>
            <w:bottom w:val="none" w:sz="0" w:space="0" w:color="auto"/>
            <w:right w:val="none" w:sz="0" w:space="0" w:color="auto"/>
          </w:divBdr>
        </w:div>
        <w:div w:id="1286233068">
          <w:marLeft w:val="640"/>
          <w:marRight w:val="0"/>
          <w:marTop w:val="0"/>
          <w:marBottom w:val="0"/>
          <w:divBdr>
            <w:top w:val="none" w:sz="0" w:space="0" w:color="auto"/>
            <w:left w:val="none" w:sz="0" w:space="0" w:color="auto"/>
            <w:bottom w:val="none" w:sz="0" w:space="0" w:color="auto"/>
            <w:right w:val="none" w:sz="0" w:space="0" w:color="auto"/>
          </w:divBdr>
        </w:div>
        <w:div w:id="568467824">
          <w:marLeft w:val="640"/>
          <w:marRight w:val="0"/>
          <w:marTop w:val="0"/>
          <w:marBottom w:val="0"/>
          <w:divBdr>
            <w:top w:val="none" w:sz="0" w:space="0" w:color="auto"/>
            <w:left w:val="none" w:sz="0" w:space="0" w:color="auto"/>
            <w:bottom w:val="none" w:sz="0" w:space="0" w:color="auto"/>
            <w:right w:val="none" w:sz="0" w:space="0" w:color="auto"/>
          </w:divBdr>
        </w:div>
        <w:div w:id="1246959631">
          <w:marLeft w:val="640"/>
          <w:marRight w:val="0"/>
          <w:marTop w:val="0"/>
          <w:marBottom w:val="0"/>
          <w:divBdr>
            <w:top w:val="none" w:sz="0" w:space="0" w:color="auto"/>
            <w:left w:val="none" w:sz="0" w:space="0" w:color="auto"/>
            <w:bottom w:val="none" w:sz="0" w:space="0" w:color="auto"/>
            <w:right w:val="none" w:sz="0" w:space="0" w:color="auto"/>
          </w:divBdr>
        </w:div>
        <w:div w:id="2020741371">
          <w:marLeft w:val="640"/>
          <w:marRight w:val="0"/>
          <w:marTop w:val="0"/>
          <w:marBottom w:val="0"/>
          <w:divBdr>
            <w:top w:val="none" w:sz="0" w:space="0" w:color="auto"/>
            <w:left w:val="none" w:sz="0" w:space="0" w:color="auto"/>
            <w:bottom w:val="none" w:sz="0" w:space="0" w:color="auto"/>
            <w:right w:val="none" w:sz="0" w:space="0" w:color="auto"/>
          </w:divBdr>
        </w:div>
        <w:div w:id="1876381625">
          <w:marLeft w:val="640"/>
          <w:marRight w:val="0"/>
          <w:marTop w:val="0"/>
          <w:marBottom w:val="0"/>
          <w:divBdr>
            <w:top w:val="none" w:sz="0" w:space="0" w:color="auto"/>
            <w:left w:val="none" w:sz="0" w:space="0" w:color="auto"/>
            <w:bottom w:val="none" w:sz="0" w:space="0" w:color="auto"/>
            <w:right w:val="none" w:sz="0" w:space="0" w:color="auto"/>
          </w:divBdr>
        </w:div>
        <w:div w:id="14620588">
          <w:marLeft w:val="640"/>
          <w:marRight w:val="0"/>
          <w:marTop w:val="0"/>
          <w:marBottom w:val="0"/>
          <w:divBdr>
            <w:top w:val="none" w:sz="0" w:space="0" w:color="auto"/>
            <w:left w:val="none" w:sz="0" w:space="0" w:color="auto"/>
            <w:bottom w:val="none" w:sz="0" w:space="0" w:color="auto"/>
            <w:right w:val="none" w:sz="0" w:space="0" w:color="auto"/>
          </w:divBdr>
        </w:div>
        <w:div w:id="901673496">
          <w:marLeft w:val="640"/>
          <w:marRight w:val="0"/>
          <w:marTop w:val="0"/>
          <w:marBottom w:val="0"/>
          <w:divBdr>
            <w:top w:val="none" w:sz="0" w:space="0" w:color="auto"/>
            <w:left w:val="none" w:sz="0" w:space="0" w:color="auto"/>
            <w:bottom w:val="none" w:sz="0" w:space="0" w:color="auto"/>
            <w:right w:val="none" w:sz="0" w:space="0" w:color="auto"/>
          </w:divBdr>
        </w:div>
        <w:div w:id="890728016">
          <w:marLeft w:val="640"/>
          <w:marRight w:val="0"/>
          <w:marTop w:val="0"/>
          <w:marBottom w:val="0"/>
          <w:divBdr>
            <w:top w:val="none" w:sz="0" w:space="0" w:color="auto"/>
            <w:left w:val="none" w:sz="0" w:space="0" w:color="auto"/>
            <w:bottom w:val="none" w:sz="0" w:space="0" w:color="auto"/>
            <w:right w:val="none" w:sz="0" w:space="0" w:color="auto"/>
          </w:divBdr>
        </w:div>
        <w:div w:id="308170256">
          <w:marLeft w:val="640"/>
          <w:marRight w:val="0"/>
          <w:marTop w:val="0"/>
          <w:marBottom w:val="0"/>
          <w:divBdr>
            <w:top w:val="none" w:sz="0" w:space="0" w:color="auto"/>
            <w:left w:val="none" w:sz="0" w:space="0" w:color="auto"/>
            <w:bottom w:val="none" w:sz="0" w:space="0" w:color="auto"/>
            <w:right w:val="none" w:sz="0" w:space="0" w:color="auto"/>
          </w:divBdr>
        </w:div>
        <w:div w:id="1316295388">
          <w:marLeft w:val="640"/>
          <w:marRight w:val="0"/>
          <w:marTop w:val="0"/>
          <w:marBottom w:val="0"/>
          <w:divBdr>
            <w:top w:val="none" w:sz="0" w:space="0" w:color="auto"/>
            <w:left w:val="none" w:sz="0" w:space="0" w:color="auto"/>
            <w:bottom w:val="none" w:sz="0" w:space="0" w:color="auto"/>
            <w:right w:val="none" w:sz="0" w:space="0" w:color="auto"/>
          </w:divBdr>
        </w:div>
        <w:div w:id="448283897">
          <w:marLeft w:val="640"/>
          <w:marRight w:val="0"/>
          <w:marTop w:val="0"/>
          <w:marBottom w:val="0"/>
          <w:divBdr>
            <w:top w:val="none" w:sz="0" w:space="0" w:color="auto"/>
            <w:left w:val="none" w:sz="0" w:space="0" w:color="auto"/>
            <w:bottom w:val="none" w:sz="0" w:space="0" w:color="auto"/>
            <w:right w:val="none" w:sz="0" w:space="0" w:color="auto"/>
          </w:divBdr>
        </w:div>
        <w:div w:id="347759379">
          <w:marLeft w:val="640"/>
          <w:marRight w:val="0"/>
          <w:marTop w:val="0"/>
          <w:marBottom w:val="0"/>
          <w:divBdr>
            <w:top w:val="none" w:sz="0" w:space="0" w:color="auto"/>
            <w:left w:val="none" w:sz="0" w:space="0" w:color="auto"/>
            <w:bottom w:val="none" w:sz="0" w:space="0" w:color="auto"/>
            <w:right w:val="none" w:sz="0" w:space="0" w:color="auto"/>
          </w:divBdr>
        </w:div>
        <w:div w:id="2016228778">
          <w:marLeft w:val="640"/>
          <w:marRight w:val="0"/>
          <w:marTop w:val="0"/>
          <w:marBottom w:val="0"/>
          <w:divBdr>
            <w:top w:val="none" w:sz="0" w:space="0" w:color="auto"/>
            <w:left w:val="none" w:sz="0" w:space="0" w:color="auto"/>
            <w:bottom w:val="none" w:sz="0" w:space="0" w:color="auto"/>
            <w:right w:val="none" w:sz="0" w:space="0" w:color="auto"/>
          </w:divBdr>
        </w:div>
        <w:div w:id="1067916376">
          <w:marLeft w:val="640"/>
          <w:marRight w:val="0"/>
          <w:marTop w:val="0"/>
          <w:marBottom w:val="0"/>
          <w:divBdr>
            <w:top w:val="none" w:sz="0" w:space="0" w:color="auto"/>
            <w:left w:val="none" w:sz="0" w:space="0" w:color="auto"/>
            <w:bottom w:val="none" w:sz="0" w:space="0" w:color="auto"/>
            <w:right w:val="none" w:sz="0" w:space="0" w:color="auto"/>
          </w:divBdr>
        </w:div>
        <w:div w:id="1607693509">
          <w:marLeft w:val="640"/>
          <w:marRight w:val="0"/>
          <w:marTop w:val="0"/>
          <w:marBottom w:val="0"/>
          <w:divBdr>
            <w:top w:val="none" w:sz="0" w:space="0" w:color="auto"/>
            <w:left w:val="none" w:sz="0" w:space="0" w:color="auto"/>
            <w:bottom w:val="none" w:sz="0" w:space="0" w:color="auto"/>
            <w:right w:val="none" w:sz="0" w:space="0" w:color="auto"/>
          </w:divBdr>
        </w:div>
        <w:div w:id="1666322785">
          <w:marLeft w:val="640"/>
          <w:marRight w:val="0"/>
          <w:marTop w:val="0"/>
          <w:marBottom w:val="0"/>
          <w:divBdr>
            <w:top w:val="none" w:sz="0" w:space="0" w:color="auto"/>
            <w:left w:val="none" w:sz="0" w:space="0" w:color="auto"/>
            <w:bottom w:val="none" w:sz="0" w:space="0" w:color="auto"/>
            <w:right w:val="none" w:sz="0" w:space="0" w:color="auto"/>
          </w:divBdr>
        </w:div>
        <w:div w:id="965549794">
          <w:marLeft w:val="640"/>
          <w:marRight w:val="0"/>
          <w:marTop w:val="0"/>
          <w:marBottom w:val="0"/>
          <w:divBdr>
            <w:top w:val="none" w:sz="0" w:space="0" w:color="auto"/>
            <w:left w:val="none" w:sz="0" w:space="0" w:color="auto"/>
            <w:bottom w:val="none" w:sz="0" w:space="0" w:color="auto"/>
            <w:right w:val="none" w:sz="0" w:space="0" w:color="auto"/>
          </w:divBdr>
        </w:div>
        <w:div w:id="1634560176">
          <w:marLeft w:val="640"/>
          <w:marRight w:val="0"/>
          <w:marTop w:val="0"/>
          <w:marBottom w:val="0"/>
          <w:divBdr>
            <w:top w:val="none" w:sz="0" w:space="0" w:color="auto"/>
            <w:left w:val="none" w:sz="0" w:space="0" w:color="auto"/>
            <w:bottom w:val="none" w:sz="0" w:space="0" w:color="auto"/>
            <w:right w:val="none" w:sz="0" w:space="0" w:color="auto"/>
          </w:divBdr>
        </w:div>
        <w:div w:id="1640183961">
          <w:marLeft w:val="640"/>
          <w:marRight w:val="0"/>
          <w:marTop w:val="0"/>
          <w:marBottom w:val="0"/>
          <w:divBdr>
            <w:top w:val="none" w:sz="0" w:space="0" w:color="auto"/>
            <w:left w:val="none" w:sz="0" w:space="0" w:color="auto"/>
            <w:bottom w:val="none" w:sz="0" w:space="0" w:color="auto"/>
            <w:right w:val="none" w:sz="0" w:space="0" w:color="auto"/>
          </w:divBdr>
        </w:div>
        <w:div w:id="1338265340">
          <w:marLeft w:val="640"/>
          <w:marRight w:val="0"/>
          <w:marTop w:val="0"/>
          <w:marBottom w:val="0"/>
          <w:divBdr>
            <w:top w:val="none" w:sz="0" w:space="0" w:color="auto"/>
            <w:left w:val="none" w:sz="0" w:space="0" w:color="auto"/>
            <w:bottom w:val="none" w:sz="0" w:space="0" w:color="auto"/>
            <w:right w:val="none" w:sz="0" w:space="0" w:color="auto"/>
          </w:divBdr>
        </w:div>
      </w:divsChild>
    </w:div>
    <w:div w:id="768622713">
      <w:bodyDiv w:val="1"/>
      <w:marLeft w:val="0"/>
      <w:marRight w:val="0"/>
      <w:marTop w:val="0"/>
      <w:marBottom w:val="0"/>
      <w:divBdr>
        <w:top w:val="none" w:sz="0" w:space="0" w:color="auto"/>
        <w:left w:val="none" w:sz="0" w:space="0" w:color="auto"/>
        <w:bottom w:val="none" w:sz="0" w:space="0" w:color="auto"/>
        <w:right w:val="none" w:sz="0" w:space="0" w:color="auto"/>
      </w:divBdr>
      <w:divsChild>
        <w:div w:id="788012550">
          <w:marLeft w:val="640"/>
          <w:marRight w:val="0"/>
          <w:marTop w:val="0"/>
          <w:marBottom w:val="0"/>
          <w:divBdr>
            <w:top w:val="none" w:sz="0" w:space="0" w:color="auto"/>
            <w:left w:val="none" w:sz="0" w:space="0" w:color="auto"/>
            <w:bottom w:val="none" w:sz="0" w:space="0" w:color="auto"/>
            <w:right w:val="none" w:sz="0" w:space="0" w:color="auto"/>
          </w:divBdr>
        </w:div>
        <w:div w:id="1425221373">
          <w:marLeft w:val="640"/>
          <w:marRight w:val="0"/>
          <w:marTop w:val="0"/>
          <w:marBottom w:val="0"/>
          <w:divBdr>
            <w:top w:val="none" w:sz="0" w:space="0" w:color="auto"/>
            <w:left w:val="none" w:sz="0" w:space="0" w:color="auto"/>
            <w:bottom w:val="none" w:sz="0" w:space="0" w:color="auto"/>
            <w:right w:val="none" w:sz="0" w:space="0" w:color="auto"/>
          </w:divBdr>
        </w:div>
        <w:div w:id="948777901">
          <w:marLeft w:val="640"/>
          <w:marRight w:val="0"/>
          <w:marTop w:val="0"/>
          <w:marBottom w:val="0"/>
          <w:divBdr>
            <w:top w:val="none" w:sz="0" w:space="0" w:color="auto"/>
            <w:left w:val="none" w:sz="0" w:space="0" w:color="auto"/>
            <w:bottom w:val="none" w:sz="0" w:space="0" w:color="auto"/>
            <w:right w:val="none" w:sz="0" w:space="0" w:color="auto"/>
          </w:divBdr>
        </w:div>
        <w:div w:id="107942011">
          <w:marLeft w:val="640"/>
          <w:marRight w:val="0"/>
          <w:marTop w:val="0"/>
          <w:marBottom w:val="0"/>
          <w:divBdr>
            <w:top w:val="none" w:sz="0" w:space="0" w:color="auto"/>
            <w:left w:val="none" w:sz="0" w:space="0" w:color="auto"/>
            <w:bottom w:val="none" w:sz="0" w:space="0" w:color="auto"/>
            <w:right w:val="none" w:sz="0" w:space="0" w:color="auto"/>
          </w:divBdr>
        </w:div>
        <w:div w:id="1537814319">
          <w:marLeft w:val="640"/>
          <w:marRight w:val="0"/>
          <w:marTop w:val="0"/>
          <w:marBottom w:val="0"/>
          <w:divBdr>
            <w:top w:val="none" w:sz="0" w:space="0" w:color="auto"/>
            <w:left w:val="none" w:sz="0" w:space="0" w:color="auto"/>
            <w:bottom w:val="none" w:sz="0" w:space="0" w:color="auto"/>
            <w:right w:val="none" w:sz="0" w:space="0" w:color="auto"/>
          </w:divBdr>
        </w:div>
        <w:div w:id="1012685669">
          <w:marLeft w:val="640"/>
          <w:marRight w:val="0"/>
          <w:marTop w:val="0"/>
          <w:marBottom w:val="0"/>
          <w:divBdr>
            <w:top w:val="none" w:sz="0" w:space="0" w:color="auto"/>
            <w:left w:val="none" w:sz="0" w:space="0" w:color="auto"/>
            <w:bottom w:val="none" w:sz="0" w:space="0" w:color="auto"/>
            <w:right w:val="none" w:sz="0" w:space="0" w:color="auto"/>
          </w:divBdr>
        </w:div>
        <w:div w:id="1244144041">
          <w:marLeft w:val="640"/>
          <w:marRight w:val="0"/>
          <w:marTop w:val="0"/>
          <w:marBottom w:val="0"/>
          <w:divBdr>
            <w:top w:val="none" w:sz="0" w:space="0" w:color="auto"/>
            <w:left w:val="none" w:sz="0" w:space="0" w:color="auto"/>
            <w:bottom w:val="none" w:sz="0" w:space="0" w:color="auto"/>
            <w:right w:val="none" w:sz="0" w:space="0" w:color="auto"/>
          </w:divBdr>
        </w:div>
        <w:div w:id="1566798664">
          <w:marLeft w:val="640"/>
          <w:marRight w:val="0"/>
          <w:marTop w:val="0"/>
          <w:marBottom w:val="0"/>
          <w:divBdr>
            <w:top w:val="none" w:sz="0" w:space="0" w:color="auto"/>
            <w:left w:val="none" w:sz="0" w:space="0" w:color="auto"/>
            <w:bottom w:val="none" w:sz="0" w:space="0" w:color="auto"/>
            <w:right w:val="none" w:sz="0" w:space="0" w:color="auto"/>
          </w:divBdr>
        </w:div>
        <w:div w:id="1236207482">
          <w:marLeft w:val="640"/>
          <w:marRight w:val="0"/>
          <w:marTop w:val="0"/>
          <w:marBottom w:val="0"/>
          <w:divBdr>
            <w:top w:val="none" w:sz="0" w:space="0" w:color="auto"/>
            <w:left w:val="none" w:sz="0" w:space="0" w:color="auto"/>
            <w:bottom w:val="none" w:sz="0" w:space="0" w:color="auto"/>
            <w:right w:val="none" w:sz="0" w:space="0" w:color="auto"/>
          </w:divBdr>
        </w:div>
        <w:div w:id="1732540401">
          <w:marLeft w:val="640"/>
          <w:marRight w:val="0"/>
          <w:marTop w:val="0"/>
          <w:marBottom w:val="0"/>
          <w:divBdr>
            <w:top w:val="none" w:sz="0" w:space="0" w:color="auto"/>
            <w:left w:val="none" w:sz="0" w:space="0" w:color="auto"/>
            <w:bottom w:val="none" w:sz="0" w:space="0" w:color="auto"/>
            <w:right w:val="none" w:sz="0" w:space="0" w:color="auto"/>
          </w:divBdr>
        </w:div>
        <w:div w:id="43262133">
          <w:marLeft w:val="640"/>
          <w:marRight w:val="0"/>
          <w:marTop w:val="0"/>
          <w:marBottom w:val="0"/>
          <w:divBdr>
            <w:top w:val="none" w:sz="0" w:space="0" w:color="auto"/>
            <w:left w:val="none" w:sz="0" w:space="0" w:color="auto"/>
            <w:bottom w:val="none" w:sz="0" w:space="0" w:color="auto"/>
            <w:right w:val="none" w:sz="0" w:space="0" w:color="auto"/>
          </w:divBdr>
        </w:div>
        <w:div w:id="1315599442">
          <w:marLeft w:val="640"/>
          <w:marRight w:val="0"/>
          <w:marTop w:val="0"/>
          <w:marBottom w:val="0"/>
          <w:divBdr>
            <w:top w:val="none" w:sz="0" w:space="0" w:color="auto"/>
            <w:left w:val="none" w:sz="0" w:space="0" w:color="auto"/>
            <w:bottom w:val="none" w:sz="0" w:space="0" w:color="auto"/>
            <w:right w:val="none" w:sz="0" w:space="0" w:color="auto"/>
          </w:divBdr>
        </w:div>
        <w:div w:id="605772549">
          <w:marLeft w:val="640"/>
          <w:marRight w:val="0"/>
          <w:marTop w:val="0"/>
          <w:marBottom w:val="0"/>
          <w:divBdr>
            <w:top w:val="none" w:sz="0" w:space="0" w:color="auto"/>
            <w:left w:val="none" w:sz="0" w:space="0" w:color="auto"/>
            <w:bottom w:val="none" w:sz="0" w:space="0" w:color="auto"/>
            <w:right w:val="none" w:sz="0" w:space="0" w:color="auto"/>
          </w:divBdr>
        </w:div>
        <w:div w:id="1917008432">
          <w:marLeft w:val="640"/>
          <w:marRight w:val="0"/>
          <w:marTop w:val="0"/>
          <w:marBottom w:val="0"/>
          <w:divBdr>
            <w:top w:val="none" w:sz="0" w:space="0" w:color="auto"/>
            <w:left w:val="none" w:sz="0" w:space="0" w:color="auto"/>
            <w:bottom w:val="none" w:sz="0" w:space="0" w:color="auto"/>
            <w:right w:val="none" w:sz="0" w:space="0" w:color="auto"/>
          </w:divBdr>
        </w:div>
        <w:div w:id="1680768524">
          <w:marLeft w:val="640"/>
          <w:marRight w:val="0"/>
          <w:marTop w:val="0"/>
          <w:marBottom w:val="0"/>
          <w:divBdr>
            <w:top w:val="none" w:sz="0" w:space="0" w:color="auto"/>
            <w:left w:val="none" w:sz="0" w:space="0" w:color="auto"/>
            <w:bottom w:val="none" w:sz="0" w:space="0" w:color="auto"/>
            <w:right w:val="none" w:sz="0" w:space="0" w:color="auto"/>
          </w:divBdr>
        </w:div>
        <w:div w:id="881021265">
          <w:marLeft w:val="640"/>
          <w:marRight w:val="0"/>
          <w:marTop w:val="0"/>
          <w:marBottom w:val="0"/>
          <w:divBdr>
            <w:top w:val="none" w:sz="0" w:space="0" w:color="auto"/>
            <w:left w:val="none" w:sz="0" w:space="0" w:color="auto"/>
            <w:bottom w:val="none" w:sz="0" w:space="0" w:color="auto"/>
            <w:right w:val="none" w:sz="0" w:space="0" w:color="auto"/>
          </w:divBdr>
        </w:div>
        <w:div w:id="1092160203">
          <w:marLeft w:val="640"/>
          <w:marRight w:val="0"/>
          <w:marTop w:val="0"/>
          <w:marBottom w:val="0"/>
          <w:divBdr>
            <w:top w:val="none" w:sz="0" w:space="0" w:color="auto"/>
            <w:left w:val="none" w:sz="0" w:space="0" w:color="auto"/>
            <w:bottom w:val="none" w:sz="0" w:space="0" w:color="auto"/>
            <w:right w:val="none" w:sz="0" w:space="0" w:color="auto"/>
          </w:divBdr>
        </w:div>
        <w:div w:id="342902817">
          <w:marLeft w:val="640"/>
          <w:marRight w:val="0"/>
          <w:marTop w:val="0"/>
          <w:marBottom w:val="0"/>
          <w:divBdr>
            <w:top w:val="none" w:sz="0" w:space="0" w:color="auto"/>
            <w:left w:val="none" w:sz="0" w:space="0" w:color="auto"/>
            <w:bottom w:val="none" w:sz="0" w:space="0" w:color="auto"/>
            <w:right w:val="none" w:sz="0" w:space="0" w:color="auto"/>
          </w:divBdr>
        </w:div>
        <w:div w:id="837189204">
          <w:marLeft w:val="640"/>
          <w:marRight w:val="0"/>
          <w:marTop w:val="0"/>
          <w:marBottom w:val="0"/>
          <w:divBdr>
            <w:top w:val="none" w:sz="0" w:space="0" w:color="auto"/>
            <w:left w:val="none" w:sz="0" w:space="0" w:color="auto"/>
            <w:bottom w:val="none" w:sz="0" w:space="0" w:color="auto"/>
            <w:right w:val="none" w:sz="0" w:space="0" w:color="auto"/>
          </w:divBdr>
        </w:div>
        <w:div w:id="216206540">
          <w:marLeft w:val="640"/>
          <w:marRight w:val="0"/>
          <w:marTop w:val="0"/>
          <w:marBottom w:val="0"/>
          <w:divBdr>
            <w:top w:val="none" w:sz="0" w:space="0" w:color="auto"/>
            <w:left w:val="none" w:sz="0" w:space="0" w:color="auto"/>
            <w:bottom w:val="none" w:sz="0" w:space="0" w:color="auto"/>
            <w:right w:val="none" w:sz="0" w:space="0" w:color="auto"/>
          </w:divBdr>
        </w:div>
        <w:div w:id="2126002213">
          <w:marLeft w:val="640"/>
          <w:marRight w:val="0"/>
          <w:marTop w:val="0"/>
          <w:marBottom w:val="0"/>
          <w:divBdr>
            <w:top w:val="none" w:sz="0" w:space="0" w:color="auto"/>
            <w:left w:val="none" w:sz="0" w:space="0" w:color="auto"/>
            <w:bottom w:val="none" w:sz="0" w:space="0" w:color="auto"/>
            <w:right w:val="none" w:sz="0" w:space="0" w:color="auto"/>
          </w:divBdr>
        </w:div>
        <w:div w:id="137309755">
          <w:marLeft w:val="640"/>
          <w:marRight w:val="0"/>
          <w:marTop w:val="0"/>
          <w:marBottom w:val="0"/>
          <w:divBdr>
            <w:top w:val="none" w:sz="0" w:space="0" w:color="auto"/>
            <w:left w:val="none" w:sz="0" w:space="0" w:color="auto"/>
            <w:bottom w:val="none" w:sz="0" w:space="0" w:color="auto"/>
            <w:right w:val="none" w:sz="0" w:space="0" w:color="auto"/>
          </w:divBdr>
        </w:div>
        <w:div w:id="501624606">
          <w:marLeft w:val="640"/>
          <w:marRight w:val="0"/>
          <w:marTop w:val="0"/>
          <w:marBottom w:val="0"/>
          <w:divBdr>
            <w:top w:val="none" w:sz="0" w:space="0" w:color="auto"/>
            <w:left w:val="none" w:sz="0" w:space="0" w:color="auto"/>
            <w:bottom w:val="none" w:sz="0" w:space="0" w:color="auto"/>
            <w:right w:val="none" w:sz="0" w:space="0" w:color="auto"/>
          </w:divBdr>
        </w:div>
        <w:div w:id="549656559">
          <w:marLeft w:val="640"/>
          <w:marRight w:val="0"/>
          <w:marTop w:val="0"/>
          <w:marBottom w:val="0"/>
          <w:divBdr>
            <w:top w:val="none" w:sz="0" w:space="0" w:color="auto"/>
            <w:left w:val="none" w:sz="0" w:space="0" w:color="auto"/>
            <w:bottom w:val="none" w:sz="0" w:space="0" w:color="auto"/>
            <w:right w:val="none" w:sz="0" w:space="0" w:color="auto"/>
          </w:divBdr>
        </w:div>
      </w:divsChild>
    </w:div>
    <w:div w:id="772477749">
      <w:bodyDiv w:val="1"/>
      <w:marLeft w:val="0"/>
      <w:marRight w:val="0"/>
      <w:marTop w:val="0"/>
      <w:marBottom w:val="0"/>
      <w:divBdr>
        <w:top w:val="none" w:sz="0" w:space="0" w:color="auto"/>
        <w:left w:val="none" w:sz="0" w:space="0" w:color="auto"/>
        <w:bottom w:val="none" w:sz="0" w:space="0" w:color="auto"/>
        <w:right w:val="none" w:sz="0" w:space="0" w:color="auto"/>
      </w:divBdr>
      <w:divsChild>
        <w:div w:id="1389378713">
          <w:marLeft w:val="480"/>
          <w:marRight w:val="0"/>
          <w:marTop w:val="0"/>
          <w:marBottom w:val="0"/>
          <w:divBdr>
            <w:top w:val="none" w:sz="0" w:space="0" w:color="auto"/>
            <w:left w:val="none" w:sz="0" w:space="0" w:color="auto"/>
            <w:bottom w:val="none" w:sz="0" w:space="0" w:color="auto"/>
            <w:right w:val="none" w:sz="0" w:space="0" w:color="auto"/>
          </w:divBdr>
        </w:div>
        <w:div w:id="1453867544">
          <w:marLeft w:val="480"/>
          <w:marRight w:val="0"/>
          <w:marTop w:val="0"/>
          <w:marBottom w:val="0"/>
          <w:divBdr>
            <w:top w:val="none" w:sz="0" w:space="0" w:color="auto"/>
            <w:left w:val="none" w:sz="0" w:space="0" w:color="auto"/>
            <w:bottom w:val="none" w:sz="0" w:space="0" w:color="auto"/>
            <w:right w:val="none" w:sz="0" w:space="0" w:color="auto"/>
          </w:divBdr>
        </w:div>
        <w:div w:id="910894786">
          <w:marLeft w:val="480"/>
          <w:marRight w:val="0"/>
          <w:marTop w:val="0"/>
          <w:marBottom w:val="0"/>
          <w:divBdr>
            <w:top w:val="none" w:sz="0" w:space="0" w:color="auto"/>
            <w:left w:val="none" w:sz="0" w:space="0" w:color="auto"/>
            <w:bottom w:val="none" w:sz="0" w:space="0" w:color="auto"/>
            <w:right w:val="none" w:sz="0" w:space="0" w:color="auto"/>
          </w:divBdr>
        </w:div>
        <w:div w:id="1709331925">
          <w:marLeft w:val="480"/>
          <w:marRight w:val="0"/>
          <w:marTop w:val="0"/>
          <w:marBottom w:val="0"/>
          <w:divBdr>
            <w:top w:val="none" w:sz="0" w:space="0" w:color="auto"/>
            <w:left w:val="none" w:sz="0" w:space="0" w:color="auto"/>
            <w:bottom w:val="none" w:sz="0" w:space="0" w:color="auto"/>
            <w:right w:val="none" w:sz="0" w:space="0" w:color="auto"/>
          </w:divBdr>
        </w:div>
        <w:div w:id="1904289367">
          <w:marLeft w:val="480"/>
          <w:marRight w:val="0"/>
          <w:marTop w:val="0"/>
          <w:marBottom w:val="0"/>
          <w:divBdr>
            <w:top w:val="none" w:sz="0" w:space="0" w:color="auto"/>
            <w:left w:val="none" w:sz="0" w:space="0" w:color="auto"/>
            <w:bottom w:val="none" w:sz="0" w:space="0" w:color="auto"/>
            <w:right w:val="none" w:sz="0" w:space="0" w:color="auto"/>
          </w:divBdr>
        </w:div>
        <w:div w:id="1944261060">
          <w:marLeft w:val="480"/>
          <w:marRight w:val="0"/>
          <w:marTop w:val="0"/>
          <w:marBottom w:val="0"/>
          <w:divBdr>
            <w:top w:val="none" w:sz="0" w:space="0" w:color="auto"/>
            <w:left w:val="none" w:sz="0" w:space="0" w:color="auto"/>
            <w:bottom w:val="none" w:sz="0" w:space="0" w:color="auto"/>
            <w:right w:val="none" w:sz="0" w:space="0" w:color="auto"/>
          </w:divBdr>
        </w:div>
        <w:div w:id="162089582">
          <w:marLeft w:val="480"/>
          <w:marRight w:val="0"/>
          <w:marTop w:val="0"/>
          <w:marBottom w:val="0"/>
          <w:divBdr>
            <w:top w:val="none" w:sz="0" w:space="0" w:color="auto"/>
            <w:left w:val="none" w:sz="0" w:space="0" w:color="auto"/>
            <w:bottom w:val="none" w:sz="0" w:space="0" w:color="auto"/>
            <w:right w:val="none" w:sz="0" w:space="0" w:color="auto"/>
          </w:divBdr>
        </w:div>
        <w:div w:id="1849557153">
          <w:marLeft w:val="480"/>
          <w:marRight w:val="0"/>
          <w:marTop w:val="0"/>
          <w:marBottom w:val="0"/>
          <w:divBdr>
            <w:top w:val="none" w:sz="0" w:space="0" w:color="auto"/>
            <w:left w:val="none" w:sz="0" w:space="0" w:color="auto"/>
            <w:bottom w:val="none" w:sz="0" w:space="0" w:color="auto"/>
            <w:right w:val="none" w:sz="0" w:space="0" w:color="auto"/>
          </w:divBdr>
        </w:div>
        <w:div w:id="525826430">
          <w:marLeft w:val="480"/>
          <w:marRight w:val="0"/>
          <w:marTop w:val="0"/>
          <w:marBottom w:val="0"/>
          <w:divBdr>
            <w:top w:val="none" w:sz="0" w:space="0" w:color="auto"/>
            <w:left w:val="none" w:sz="0" w:space="0" w:color="auto"/>
            <w:bottom w:val="none" w:sz="0" w:space="0" w:color="auto"/>
            <w:right w:val="none" w:sz="0" w:space="0" w:color="auto"/>
          </w:divBdr>
        </w:div>
        <w:div w:id="2083717658">
          <w:marLeft w:val="480"/>
          <w:marRight w:val="0"/>
          <w:marTop w:val="0"/>
          <w:marBottom w:val="0"/>
          <w:divBdr>
            <w:top w:val="none" w:sz="0" w:space="0" w:color="auto"/>
            <w:left w:val="none" w:sz="0" w:space="0" w:color="auto"/>
            <w:bottom w:val="none" w:sz="0" w:space="0" w:color="auto"/>
            <w:right w:val="none" w:sz="0" w:space="0" w:color="auto"/>
          </w:divBdr>
        </w:div>
        <w:div w:id="646275997">
          <w:marLeft w:val="480"/>
          <w:marRight w:val="0"/>
          <w:marTop w:val="0"/>
          <w:marBottom w:val="0"/>
          <w:divBdr>
            <w:top w:val="none" w:sz="0" w:space="0" w:color="auto"/>
            <w:left w:val="none" w:sz="0" w:space="0" w:color="auto"/>
            <w:bottom w:val="none" w:sz="0" w:space="0" w:color="auto"/>
            <w:right w:val="none" w:sz="0" w:space="0" w:color="auto"/>
          </w:divBdr>
        </w:div>
        <w:div w:id="776026627">
          <w:marLeft w:val="480"/>
          <w:marRight w:val="0"/>
          <w:marTop w:val="0"/>
          <w:marBottom w:val="0"/>
          <w:divBdr>
            <w:top w:val="none" w:sz="0" w:space="0" w:color="auto"/>
            <w:left w:val="none" w:sz="0" w:space="0" w:color="auto"/>
            <w:bottom w:val="none" w:sz="0" w:space="0" w:color="auto"/>
            <w:right w:val="none" w:sz="0" w:space="0" w:color="auto"/>
          </w:divBdr>
        </w:div>
        <w:div w:id="294062301">
          <w:marLeft w:val="480"/>
          <w:marRight w:val="0"/>
          <w:marTop w:val="0"/>
          <w:marBottom w:val="0"/>
          <w:divBdr>
            <w:top w:val="none" w:sz="0" w:space="0" w:color="auto"/>
            <w:left w:val="none" w:sz="0" w:space="0" w:color="auto"/>
            <w:bottom w:val="none" w:sz="0" w:space="0" w:color="auto"/>
            <w:right w:val="none" w:sz="0" w:space="0" w:color="auto"/>
          </w:divBdr>
        </w:div>
        <w:div w:id="29501147">
          <w:marLeft w:val="480"/>
          <w:marRight w:val="0"/>
          <w:marTop w:val="0"/>
          <w:marBottom w:val="0"/>
          <w:divBdr>
            <w:top w:val="none" w:sz="0" w:space="0" w:color="auto"/>
            <w:left w:val="none" w:sz="0" w:space="0" w:color="auto"/>
            <w:bottom w:val="none" w:sz="0" w:space="0" w:color="auto"/>
            <w:right w:val="none" w:sz="0" w:space="0" w:color="auto"/>
          </w:divBdr>
        </w:div>
        <w:div w:id="925068242">
          <w:marLeft w:val="480"/>
          <w:marRight w:val="0"/>
          <w:marTop w:val="0"/>
          <w:marBottom w:val="0"/>
          <w:divBdr>
            <w:top w:val="none" w:sz="0" w:space="0" w:color="auto"/>
            <w:left w:val="none" w:sz="0" w:space="0" w:color="auto"/>
            <w:bottom w:val="none" w:sz="0" w:space="0" w:color="auto"/>
            <w:right w:val="none" w:sz="0" w:space="0" w:color="auto"/>
          </w:divBdr>
        </w:div>
        <w:div w:id="60636753">
          <w:marLeft w:val="480"/>
          <w:marRight w:val="0"/>
          <w:marTop w:val="0"/>
          <w:marBottom w:val="0"/>
          <w:divBdr>
            <w:top w:val="none" w:sz="0" w:space="0" w:color="auto"/>
            <w:left w:val="none" w:sz="0" w:space="0" w:color="auto"/>
            <w:bottom w:val="none" w:sz="0" w:space="0" w:color="auto"/>
            <w:right w:val="none" w:sz="0" w:space="0" w:color="auto"/>
          </w:divBdr>
        </w:div>
        <w:div w:id="1326780806">
          <w:marLeft w:val="480"/>
          <w:marRight w:val="0"/>
          <w:marTop w:val="0"/>
          <w:marBottom w:val="0"/>
          <w:divBdr>
            <w:top w:val="none" w:sz="0" w:space="0" w:color="auto"/>
            <w:left w:val="none" w:sz="0" w:space="0" w:color="auto"/>
            <w:bottom w:val="none" w:sz="0" w:space="0" w:color="auto"/>
            <w:right w:val="none" w:sz="0" w:space="0" w:color="auto"/>
          </w:divBdr>
        </w:div>
        <w:div w:id="1277640535">
          <w:marLeft w:val="480"/>
          <w:marRight w:val="0"/>
          <w:marTop w:val="0"/>
          <w:marBottom w:val="0"/>
          <w:divBdr>
            <w:top w:val="none" w:sz="0" w:space="0" w:color="auto"/>
            <w:left w:val="none" w:sz="0" w:space="0" w:color="auto"/>
            <w:bottom w:val="none" w:sz="0" w:space="0" w:color="auto"/>
            <w:right w:val="none" w:sz="0" w:space="0" w:color="auto"/>
          </w:divBdr>
        </w:div>
        <w:div w:id="2080864907">
          <w:marLeft w:val="480"/>
          <w:marRight w:val="0"/>
          <w:marTop w:val="0"/>
          <w:marBottom w:val="0"/>
          <w:divBdr>
            <w:top w:val="none" w:sz="0" w:space="0" w:color="auto"/>
            <w:left w:val="none" w:sz="0" w:space="0" w:color="auto"/>
            <w:bottom w:val="none" w:sz="0" w:space="0" w:color="auto"/>
            <w:right w:val="none" w:sz="0" w:space="0" w:color="auto"/>
          </w:divBdr>
        </w:div>
        <w:div w:id="1475371297">
          <w:marLeft w:val="480"/>
          <w:marRight w:val="0"/>
          <w:marTop w:val="0"/>
          <w:marBottom w:val="0"/>
          <w:divBdr>
            <w:top w:val="none" w:sz="0" w:space="0" w:color="auto"/>
            <w:left w:val="none" w:sz="0" w:space="0" w:color="auto"/>
            <w:bottom w:val="none" w:sz="0" w:space="0" w:color="auto"/>
            <w:right w:val="none" w:sz="0" w:space="0" w:color="auto"/>
          </w:divBdr>
        </w:div>
        <w:div w:id="1482456308">
          <w:marLeft w:val="480"/>
          <w:marRight w:val="0"/>
          <w:marTop w:val="0"/>
          <w:marBottom w:val="0"/>
          <w:divBdr>
            <w:top w:val="none" w:sz="0" w:space="0" w:color="auto"/>
            <w:left w:val="none" w:sz="0" w:space="0" w:color="auto"/>
            <w:bottom w:val="none" w:sz="0" w:space="0" w:color="auto"/>
            <w:right w:val="none" w:sz="0" w:space="0" w:color="auto"/>
          </w:divBdr>
        </w:div>
        <w:div w:id="1113017841">
          <w:marLeft w:val="480"/>
          <w:marRight w:val="0"/>
          <w:marTop w:val="0"/>
          <w:marBottom w:val="0"/>
          <w:divBdr>
            <w:top w:val="none" w:sz="0" w:space="0" w:color="auto"/>
            <w:left w:val="none" w:sz="0" w:space="0" w:color="auto"/>
            <w:bottom w:val="none" w:sz="0" w:space="0" w:color="auto"/>
            <w:right w:val="none" w:sz="0" w:space="0" w:color="auto"/>
          </w:divBdr>
        </w:div>
        <w:div w:id="701639119">
          <w:marLeft w:val="480"/>
          <w:marRight w:val="0"/>
          <w:marTop w:val="0"/>
          <w:marBottom w:val="0"/>
          <w:divBdr>
            <w:top w:val="none" w:sz="0" w:space="0" w:color="auto"/>
            <w:left w:val="none" w:sz="0" w:space="0" w:color="auto"/>
            <w:bottom w:val="none" w:sz="0" w:space="0" w:color="auto"/>
            <w:right w:val="none" w:sz="0" w:space="0" w:color="auto"/>
          </w:divBdr>
        </w:div>
        <w:div w:id="2039159211">
          <w:marLeft w:val="480"/>
          <w:marRight w:val="0"/>
          <w:marTop w:val="0"/>
          <w:marBottom w:val="0"/>
          <w:divBdr>
            <w:top w:val="none" w:sz="0" w:space="0" w:color="auto"/>
            <w:left w:val="none" w:sz="0" w:space="0" w:color="auto"/>
            <w:bottom w:val="none" w:sz="0" w:space="0" w:color="auto"/>
            <w:right w:val="none" w:sz="0" w:space="0" w:color="auto"/>
          </w:divBdr>
        </w:div>
        <w:div w:id="1284459016">
          <w:marLeft w:val="480"/>
          <w:marRight w:val="0"/>
          <w:marTop w:val="0"/>
          <w:marBottom w:val="0"/>
          <w:divBdr>
            <w:top w:val="none" w:sz="0" w:space="0" w:color="auto"/>
            <w:left w:val="none" w:sz="0" w:space="0" w:color="auto"/>
            <w:bottom w:val="none" w:sz="0" w:space="0" w:color="auto"/>
            <w:right w:val="none" w:sz="0" w:space="0" w:color="auto"/>
          </w:divBdr>
        </w:div>
        <w:div w:id="799693380">
          <w:marLeft w:val="480"/>
          <w:marRight w:val="0"/>
          <w:marTop w:val="0"/>
          <w:marBottom w:val="0"/>
          <w:divBdr>
            <w:top w:val="none" w:sz="0" w:space="0" w:color="auto"/>
            <w:left w:val="none" w:sz="0" w:space="0" w:color="auto"/>
            <w:bottom w:val="none" w:sz="0" w:space="0" w:color="auto"/>
            <w:right w:val="none" w:sz="0" w:space="0" w:color="auto"/>
          </w:divBdr>
        </w:div>
        <w:div w:id="2137023338">
          <w:marLeft w:val="480"/>
          <w:marRight w:val="0"/>
          <w:marTop w:val="0"/>
          <w:marBottom w:val="0"/>
          <w:divBdr>
            <w:top w:val="none" w:sz="0" w:space="0" w:color="auto"/>
            <w:left w:val="none" w:sz="0" w:space="0" w:color="auto"/>
            <w:bottom w:val="none" w:sz="0" w:space="0" w:color="auto"/>
            <w:right w:val="none" w:sz="0" w:space="0" w:color="auto"/>
          </w:divBdr>
        </w:div>
        <w:div w:id="22634864">
          <w:marLeft w:val="480"/>
          <w:marRight w:val="0"/>
          <w:marTop w:val="0"/>
          <w:marBottom w:val="0"/>
          <w:divBdr>
            <w:top w:val="none" w:sz="0" w:space="0" w:color="auto"/>
            <w:left w:val="none" w:sz="0" w:space="0" w:color="auto"/>
            <w:bottom w:val="none" w:sz="0" w:space="0" w:color="auto"/>
            <w:right w:val="none" w:sz="0" w:space="0" w:color="auto"/>
          </w:divBdr>
        </w:div>
      </w:divsChild>
    </w:div>
    <w:div w:id="774593949">
      <w:bodyDiv w:val="1"/>
      <w:marLeft w:val="0"/>
      <w:marRight w:val="0"/>
      <w:marTop w:val="0"/>
      <w:marBottom w:val="0"/>
      <w:divBdr>
        <w:top w:val="none" w:sz="0" w:space="0" w:color="auto"/>
        <w:left w:val="none" w:sz="0" w:space="0" w:color="auto"/>
        <w:bottom w:val="none" w:sz="0" w:space="0" w:color="auto"/>
        <w:right w:val="none" w:sz="0" w:space="0" w:color="auto"/>
      </w:divBdr>
      <w:divsChild>
        <w:div w:id="306593118">
          <w:marLeft w:val="640"/>
          <w:marRight w:val="0"/>
          <w:marTop w:val="0"/>
          <w:marBottom w:val="0"/>
          <w:divBdr>
            <w:top w:val="none" w:sz="0" w:space="0" w:color="auto"/>
            <w:left w:val="none" w:sz="0" w:space="0" w:color="auto"/>
            <w:bottom w:val="none" w:sz="0" w:space="0" w:color="auto"/>
            <w:right w:val="none" w:sz="0" w:space="0" w:color="auto"/>
          </w:divBdr>
        </w:div>
        <w:div w:id="1614701784">
          <w:marLeft w:val="640"/>
          <w:marRight w:val="0"/>
          <w:marTop w:val="0"/>
          <w:marBottom w:val="0"/>
          <w:divBdr>
            <w:top w:val="none" w:sz="0" w:space="0" w:color="auto"/>
            <w:left w:val="none" w:sz="0" w:space="0" w:color="auto"/>
            <w:bottom w:val="none" w:sz="0" w:space="0" w:color="auto"/>
            <w:right w:val="none" w:sz="0" w:space="0" w:color="auto"/>
          </w:divBdr>
        </w:div>
        <w:div w:id="1439713800">
          <w:marLeft w:val="640"/>
          <w:marRight w:val="0"/>
          <w:marTop w:val="0"/>
          <w:marBottom w:val="0"/>
          <w:divBdr>
            <w:top w:val="none" w:sz="0" w:space="0" w:color="auto"/>
            <w:left w:val="none" w:sz="0" w:space="0" w:color="auto"/>
            <w:bottom w:val="none" w:sz="0" w:space="0" w:color="auto"/>
            <w:right w:val="none" w:sz="0" w:space="0" w:color="auto"/>
          </w:divBdr>
        </w:div>
        <w:div w:id="580213556">
          <w:marLeft w:val="640"/>
          <w:marRight w:val="0"/>
          <w:marTop w:val="0"/>
          <w:marBottom w:val="0"/>
          <w:divBdr>
            <w:top w:val="none" w:sz="0" w:space="0" w:color="auto"/>
            <w:left w:val="none" w:sz="0" w:space="0" w:color="auto"/>
            <w:bottom w:val="none" w:sz="0" w:space="0" w:color="auto"/>
            <w:right w:val="none" w:sz="0" w:space="0" w:color="auto"/>
          </w:divBdr>
        </w:div>
        <w:div w:id="2113084657">
          <w:marLeft w:val="640"/>
          <w:marRight w:val="0"/>
          <w:marTop w:val="0"/>
          <w:marBottom w:val="0"/>
          <w:divBdr>
            <w:top w:val="none" w:sz="0" w:space="0" w:color="auto"/>
            <w:left w:val="none" w:sz="0" w:space="0" w:color="auto"/>
            <w:bottom w:val="none" w:sz="0" w:space="0" w:color="auto"/>
            <w:right w:val="none" w:sz="0" w:space="0" w:color="auto"/>
          </w:divBdr>
        </w:div>
        <w:div w:id="1523977922">
          <w:marLeft w:val="640"/>
          <w:marRight w:val="0"/>
          <w:marTop w:val="0"/>
          <w:marBottom w:val="0"/>
          <w:divBdr>
            <w:top w:val="none" w:sz="0" w:space="0" w:color="auto"/>
            <w:left w:val="none" w:sz="0" w:space="0" w:color="auto"/>
            <w:bottom w:val="none" w:sz="0" w:space="0" w:color="auto"/>
            <w:right w:val="none" w:sz="0" w:space="0" w:color="auto"/>
          </w:divBdr>
        </w:div>
      </w:divsChild>
    </w:div>
    <w:div w:id="779375078">
      <w:bodyDiv w:val="1"/>
      <w:marLeft w:val="0"/>
      <w:marRight w:val="0"/>
      <w:marTop w:val="0"/>
      <w:marBottom w:val="0"/>
      <w:divBdr>
        <w:top w:val="none" w:sz="0" w:space="0" w:color="auto"/>
        <w:left w:val="none" w:sz="0" w:space="0" w:color="auto"/>
        <w:bottom w:val="none" w:sz="0" w:space="0" w:color="auto"/>
        <w:right w:val="none" w:sz="0" w:space="0" w:color="auto"/>
      </w:divBdr>
    </w:div>
    <w:div w:id="780340028">
      <w:bodyDiv w:val="1"/>
      <w:marLeft w:val="0"/>
      <w:marRight w:val="0"/>
      <w:marTop w:val="0"/>
      <w:marBottom w:val="0"/>
      <w:divBdr>
        <w:top w:val="none" w:sz="0" w:space="0" w:color="auto"/>
        <w:left w:val="none" w:sz="0" w:space="0" w:color="auto"/>
        <w:bottom w:val="none" w:sz="0" w:space="0" w:color="auto"/>
        <w:right w:val="none" w:sz="0" w:space="0" w:color="auto"/>
      </w:divBdr>
      <w:divsChild>
        <w:div w:id="491482134">
          <w:marLeft w:val="640"/>
          <w:marRight w:val="0"/>
          <w:marTop w:val="0"/>
          <w:marBottom w:val="0"/>
          <w:divBdr>
            <w:top w:val="none" w:sz="0" w:space="0" w:color="auto"/>
            <w:left w:val="none" w:sz="0" w:space="0" w:color="auto"/>
            <w:bottom w:val="none" w:sz="0" w:space="0" w:color="auto"/>
            <w:right w:val="none" w:sz="0" w:space="0" w:color="auto"/>
          </w:divBdr>
        </w:div>
        <w:div w:id="1002780658">
          <w:marLeft w:val="640"/>
          <w:marRight w:val="0"/>
          <w:marTop w:val="0"/>
          <w:marBottom w:val="0"/>
          <w:divBdr>
            <w:top w:val="none" w:sz="0" w:space="0" w:color="auto"/>
            <w:left w:val="none" w:sz="0" w:space="0" w:color="auto"/>
            <w:bottom w:val="none" w:sz="0" w:space="0" w:color="auto"/>
            <w:right w:val="none" w:sz="0" w:space="0" w:color="auto"/>
          </w:divBdr>
        </w:div>
        <w:div w:id="1266772945">
          <w:marLeft w:val="640"/>
          <w:marRight w:val="0"/>
          <w:marTop w:val="0"/>
          <w:marBottom w:val="0"/>
          <w:divBdr>
            <w:top w:val="none" w:sz="0" w:space="0" w:color="auto"/>
            <w:left w:val="none" w:sz="0" w:space="0" w:color="auto"/>
            <w:bottom w:val="none" w:sz="0" w:space="0" w:color="auto"/>
            <w:right w:val="none" w:sz="0" w:space="0" w:color="auto"/>
          </w:divBdr>
        </w:div>
        <w:div w:id="1681590966">
          <w:marLeft w:val="640"/>
          <w:marRight w:val="0"/>
          <w:marTop w:val="0"/>
          <w:marBottom w:val="0"/>
          <w:divBdr>
            <w:top w:val="none" w:sz="0" w:space="0" w:color="auto"/>
            <w:left w:val="none" w:sz="0" w:space="0" w:color="auto"/>
            <w:bottom w:val="none" w:sz="0" w:space="0" w:color="auto"/>
            <w:right w:val="none" w:sz="0" w:space="0" w:color="auto"/>
          </w:divBdr>
        </w:div>
        <w:div w:id="2016111753">
          <w:marLeft w:val="640"/>
          <w:marRight w:val="0"/>
          <w:marTop w:val="0"/>
          <w:marBottom w:val="0"/>
          <w:divBdr>
            <w:top w:val="none" w:sz="0" w:space="0" w:color="auto"/>
            <w:left w:val="none" w:sz="0" w:space="0" w:color="auto"/>
            <w:bottom w:val="none" w:sz="0" w:space="0" w:color="auto"/>
            <w:right w:val="none" w:sz="0" w:space="0" w:color="auto"/>
          </w:divBdr>
        </w:div>
        <w:div w:id="1852989679">
          <w:marLeft w:val="640"/>
          <w:marRight w:val="0"/>
          <w:marTop w:val="0"/>
          <w:marBottom w:val="0"/>
          <w:divBdr>
            <w:top w:val="none" w:sz="0" w:space="0" w:color="auto"/>
            <w:left w:val="none" w:sz="0" w:space="0" w:color="auto"/>
            <w:bottom w:val="none" w:sz="0" w:space="0" w:color="auto"/>
            <w:right w:val="none" w:sz="0" w:space="0" w:color="auto"/>
          </w:divBdr>
        </w:div>
        <w:div w:id="1434668259">
          <w:marLeft w:val="640"/>
          <w:marRight w:val="0"/>
          <w:marTop w:val="0"/>
          <w:marBottom w:val="0"/>
          <w:divBdr>
            <w:top w:val="none" w:sz="0" w:space="0" w:color="auto"/>
            <w:left w:val="none" w:sz="0" w:space="0" w:color="auto"/>
            <w:bottom w:val="none" w:sz="0" w:space="0" w:color="auto"/>
            <w:right w:val="none" w:sz="0" w:space="0" w:color="auto"/>
          </w:divBdr>
        </w:div>
        <w:div w:id="809788724">
          <w:marLeft w:val="640"/>
          <w:marRight w:val="0"/>
          <w:marTop w:val="0"/>
          <w:marBottom w:val="0"/>
          <w:divBdr>
            <w:top w:val="none" w:sz="0" w:space="0" w:color="auto"/>
            <w:left w:val="none" w:sz="0" w:space="0" w:color="auto"/>
            <w:bottom w:val="none" w:sz="0" w:space="0" w:color="auto"/>
            <w:right w:val="none" w:sz="0" w:space="0" w:color="auto"/>
          </w:divBdr>
        </w:div>
      </w:divsChild>
    </w:div>
    <w:div w:id="781804715">
      <w:bodyDiv w:val="1"/>
      <w:marLeft w:val="0"/>
      <w:marRight w:val="0"/>
      <w:marTop w:val="0"/>
      <w:marBottom w:val="0"/>
      <w:divBdr>
        <w:top w:val="none" w:sz="0" w:space="0" w:color="auto"/>
        <w:left w:val="none" w:sz="0" w:space="0" w:color="auto"/>
        <w:bottom w:val="none" w:sz="0" w:space="0" w:color="auto"/>
        <w:right w:val="none" w:sz="0" w:space="0" w:color="auto"/>
      </w:divBdr>
    </w:div>
    <w:div w:id="782647387">
      <w:bodyDiv w:val="1"/>
      <w:marLeft w:val="0"/>
      <w:marRight w:val="0"/>
      <w:marTop w:val="0"/>
      <w:marBottom w:val="0"/>
      <w:divBdr>
        <w:top w:val="none" w:sz="0" w:space="0" w:color="auto"/>
        <w:left w:val="none" w:sz="0" w:space="0" w:color="auto"/>
        <w:bottom w:val="none" w:sz="0" w:space="0" w:color="auto"/>
        <w:right w:val="none" w:sz="0" w:space="0" w:color="auto"/>
      </w:divBdr>
    </w:div>
    <w:div w:id="783579475">
      <w:bodyDiv w:val="1"/>
      <w:marLeft w:val="0"/>
      <w:marRight w:val="0"/>
      <w:marTop w:val="0"/>
      <w:marBottom w:val="0"/>
      <w:divBdr>
        <w:top w:val="none" w:sz="0" w:space="0" w:color="auto"/>
        <w:left w:val="none" w:sz="0" w:space="0" w:color="auto"/>
        <w:bottom w:val="none" w:sz="0" w:space="0" w:color="auto"/>
        <w:right w:val="none" w:sz="0" w:space="0" w:color="auto"/>
      </w:divBdr>
      <w:divsChild>
        <w:div w:id="1463965186">
          <w:marLeft w:val="640"/>
          <w:marRight w:val="0"/>
          <w:marTop w:val="0"/>
          <w:marBottom w:val="0"/>
          <w:divBdr>
            <w:top w:val="none" w:sz="0" w:space="0" w:color="auto"/>
            <w:left w:val="none" w:sz="0" w:space="0" w:color="auto"/>
            <w:bottom w:val="none" w:sz="0" w:space="0" w:color="auto"/>
            <w:right w:val="none" w:sz="0" w:space="0" w:color="auto"/>
          </w:divBdr>
        </w:div>
        <w:div w:id="1008295366">
          <w:marLeft w:val="640"/>
          <w:marRight w:val="0"/>
          <w:marTop w:val="0"/>
          <w:marBottom w:val="0"/>
          <w:divBdr>
            <w:top w:val="none" w:sz="0" w:space="0" w:color="auto"/>
            <w:left w:val="none" w:sz="0" w:space="0" w:color="auto"/>
            <w:bottom w:val="none" w:sz="0" w:space="0" w:color="auto"/>
            <w:right w:val="none" w:sz="0" w:space="0" w:color="auto"/>
          </w:divBdr>
        </w:div>
        <w:div w:id="201989023">
          <w:marLeft w:val="640"/>
          <w:marRight w:val="0"/>
          <w:marTop w:val="0"/>
          <w:marBottom w:val="0"/>
          <w:divBdr>
            <w:top w:val="none" w:sz="0" w:space="0" w:color="auto"/>
            <w:left w:val="none" w:sz="0" w:space="0" w:color="auto"/>
            <w:bottom w:val="none" w:sz="0" w:space="0" w:color="auto"/>
            <w:right w:val="none" w:sz="0" w:space="0" w:color="auto"/>
          </w:divBdr>
        </w:div>
        <w:div w:id="622152975">
          <w:marLeft w:val="640"/>
          <w:marRight w:val="0"/>
          <w:marTop w:val="0"/>
          <w:marBottom w:val="0"/>
          <w:divBdr>
            <w:top w:val="none" w:sz="0" w:space="0" w:color="auto"/>
            <w:left w:val="none" w:sz="0" w:space="0" w:color="auto"/>
            <w:bottom w:val="none" w:sz="0" w:space="0" w:color="auto"/>
            <w:right w:val="none" w:sz="0" w:space="0" w:color="auto"/>
          </w:divBdr>
        </w:div>
        <w:div w:id="1582566475">
          <w:marLeft w:val="640"/>
          <w:marRight w:val="0"/>
          <w:marTop w:val="0"/>
          <w:marBottom w:val="0"/>
          <w:divBdr>
            <w:top w:val="none" w:sz="0" w:space="0" w:color="auto"/>
            <w:left w:val="none" w:sz="0" w:space="0" w:color="auto"/>
            <w:bottom w:val="none" w:sz="0" w:space="0" w:color="auto"/>
            <w:right w:val="none" w:sz="0" w:space="0" w:color="auto"/>
          </w:divBdr>
        </w:div>
        <w:div w:id="334655367">
          <w:marLeft w:val="640"/>
          <w:marRight w:val="0"/>
          <w:marTop w:val="0"/>
          <w:marBottom w:val="0"/>
          <w:divBdr>
            <w:top w:val="none" w:sz="0" w:space="0" w:color="auto"/>
            <w:left w:val="none" w:sz="0" w:space="0" w:color="auto"/>
            <w:bottom w:val="none" w:sz="0" w:space="0" w:color="auto"/>
            <w:right w:val="none" w:sz="0" w:space="0" w:color="auto"/>
          </w:divBdr>
        </w:div>
        <w:div w:id="1050499616">
          <w:marLeft w:val="640"/>
          <w:marRight w:val="0"/>
          <w:marTop w:val="0"/>
          <w:marBottom w:val="0"/>
          <w:divBdr>
            <w:top w:val="none" w:sz="0" w:space="0" w:color="auto"/>
            <w:left w:val="none" w:sz="0" w:space="0" w:color="auto"/>
            <w:bottom w:val="none" w:sz="0" w:space="0" w:color="auto"/>
            <w:right w:val="none" w:sz="0" w:space="0" w:color="auto"/>
          </w:divBdr>
        </w:div>
        <w:div w:id="239147049">
          <w:marLeft w:val="640"/>
          <w:marRight w:val="0"/>
          <w:marTop w:val="0"/>
          <w:marBottom w:val="0"/>
          <w:divBdr>
            <w:top w:val="none" w:sz="0" w:space="0" w:color="auto"/>
            <w:left w:val="none" w:sz="0" w:space="0" w:color="auto"/>
            <w:bottom w:val="none" w:sz="0" w:space="0" w:color="auto"/>
            <w:right w:val="none" w:sz="0" w:space="0" w:color="auto"/>
          </w:divBdr>
        </w:div>
        <w:div w:id="1578859993">
          <w:marLeft w:val="640"/>
          <w:marRight w:val="0"/>
          <w:marTop w:val="0"/>
          <w:marBottom w:val="0"/>
          <w:divBdr>
            <w:top w:val="none" w:sz="0" w:space="0" w:color="auto"/>
            <w:left w:val="none" w:sz="0" w:space="0" w:color="auto"/>
            <w:bottom w:val="none" w:sz="0" w:space="0" w:color="auto"/>
            <w:right w:val="none" w:sz="0" w:space="0" w:color="auto"/>
          </w:divBdr>
        </w:div>
        <w:div w:id="305285391">
          <w:marLeft w:val="640"/>
          <w:marRight w:val="0"/>
          <w:marTop w:val="0"/>
          <w:marBottom w:val="0"/>
          <w:divBdr>
            <w:top w:val="none" w:sz="0" w:space="0" w:color="auto"/>
            <w:left w:val="none" w:sz="0" w:space="0" w:color="auto"/>
            <w:bottom w:val="none" w:sz="0" w:space="0" w:color="auto"/>
            <w:right w:val="none" w:sz="0" w:space="0" w:color="auto"/>
          </w:divBdr>
        </w:div>
        <w:div w:id="1771394566">
          <w:marLeft w:val="640"/>
          <w:marRight w:val="0"/>
          <w:marTop w:val="0"/>
          <w:marBottom w:val="0"/>
          <w:divBdr>
            <w:top w:val="none" w:sz="0" w:space="0" w:color="auto"/>
            <w:left w:val="none" w:sz="0" w:space="0" w:color="auto"/>
            <w:bottom w:val="none" w:sz="0" w:space="0" w:color="auto"/>
            <w:right w:val="none" w:sz="0" w:space="0" w:color="auto"/>
          </w:divBdr>
        </w:div>
        <w:div w:id="1370687329">
          <w:marLeft w:val="640"/>
          <w:marRight w:val="0"/>
          <w:marTop w:val="0"/>
          <w:marBottom w:val="0"/>
          <w:divBdr>
            <w:top w:val="none" w:sz="0" w:space="0" w:color="auto"/>
            <w:left w:val="none" w:sz="0" w:space="0" w:color="auto"/>
            <w:bottom w:val="none" w:sz="0" w:space="0" w:color="auto"/>
            <w:right w:val="none" w:sz="0" w:space="0" w:color="auto"/>
          </w:divBdr>
        </w:div>
        <w:div w:id="464467486">
          <w:marLeft w:val="640"/>
          <w:marRight w:val="0"/>
          <w:marTop w:val="0"/>
          <w:marBottom w:val="0"/>
          <w:divBdr>
            <w:top w:val="none" w:sz="0" w:space="0" w:color="auto"/>
            <w:left w:val="none" w:sz="0" w:space="0" w:color="auto"/>
            <w:bottom w:val="none" w:sz="0" w:space="0" w:color="auto"/>
            <w:right w:val="none" w:sz="0" w:space="0" w:color="auto"/>
          </w:divBdr>
        </w:div>
        <w:div w:id="730421065">
          <w:marLeft w:val="640"/>
          <w:marRight w:val="0"/>
          <w:marTop w:val="0"/>
          <w:marBottom w:val="0"/>
          <w:divBdr>
            <w:top w:val="none" w:sz="0" w:space="0" w:color="auto"/>
            <w:left w:val="none" w:sz="0" w:space="0" w:color="auto"/>
            <w:bottom w:val="none" w:sz="0" w:space="0" w:color="auto"/>
            <w:right w:val="none" w:sz="0" w:space="0" w:color="auto"/>
          </w:divBdr>
        </w:div>
        <w:div w:id="476726628">
          <w:marLeft w:val="640"/>
          <w:marRight w:val="0"/>
          <w:marTop w:val="0"/>
          <w:marBottom w:val="0"/>
          <w:divBdr>
            <w:top w:val="none" w:sz="0" w:space="0" w:color="auto"/>
            <w:left w:val="none" w:sz="0" w:space="0" w:color="auto"/>
            <w:bottom w:val="none" w:sz="0" w:space="0" w:color="auto"/>
            <w:right w:val="none" w:sz="0" w:space="0" w:color="auto"/>
          </w:divBdr>
        </w:div>
        <w:div w:id="402989448">
          <w:marLeft w:val="640"/>
          <w:marRight w:val="0"/>
          <w:marTop w:val="0"/>
          <w:marBottom w:val="0"/>
          <w:divBdr>
            <w:top w:val="none" w:sz="0" w:space="0" w:color="auto"/>
            <w:left w:val="none" w:sz="0" w:space="0" w:color="auto"/>
            <w:bottom w:val="none" w:sz="0" w:space="0" w:color="auto"/>
            <w:right w:val="none" w:sz="0" w:space="0" w:color="auto"/>
          </w:divBdr>
        </w:div>
        <w:div w:id="1906717106">
          <w:marLeft w:val="640"/>
          <w:marRight w:val="0"/>
          <w:marTop w:val="0"/>
          <w:marBottom w:val="0"/>
          <w:divBdr>
            <w:top w:val="none" w:sz="0" w:space="0" w:color="auto"/>
            <w:left w:val="none" w:sz="0" w:space="0" w:color="auto"/>
            <w:bottom w:val="none" w:sz="0" w:space="0" w:color="auto"/>
            <w:right w:val="none" w:sz="0" w:space="0" w:color="auto"/>
          </w:divBdr>
        </w:div>
        <w:div w:id="439297997">
          <w:marLeft w:val="640"/>
          <w:marRight w:val="0"/>
          <w:marTop w:val="0"/>
          <w:marBottom w:val="0"/>
          <w:divBdr>
            <w:top w:val="none" w:sz="0" w:space="0" w:color="auto"/>
            <w:left w:val="none" w:sz="0" w:space="0" w:color="auto"/>
            <w:bottom w:val="none" w:sz="0" w:space="0" w:color="auto"/>
            <w:right w:val="none" w:sz="0" w:space="0" w:color="auto"/>
          </w:divBdr>
        </w:div>
        <w:div w:id="145241193">
          <w:marLeft w:val="640"/>
          <w:marRight w:val="0"/>
          <w:marTop w:val="0"/>
          <w:marBottom w:val="0"/>
          <w:divBdr>
            <w:top w:val="none" w:sz="0" w:space="0" w:color="auto"/>
            <w:left w:val="none" w:sz="0" w:space="0" w:color="auto"/>
            <w:bottom w:val="none" w:sz="0" w:space="0" w:color="auto"/>
            <w:right w:val="none" w:sz="0" w:space="0" w:color="auto"/>
          </w:divBdr>
        </w:div>
        <w:div w:id="791245969">
          <w:marLeft w:val="640"/>
          <w:marRight w:val="0"/>
          <w:marTop w:val="0"/>
          <w:marBottom w:val="0"/>
          <w:divBdr>
            <w:top w:val="none" w:sz="0" w:space="0" w:color="auto"/>
            <w:left w:val="none" w:sz="0" w:space="0" w:color="auto"/>
            <w:bottom w:val="none" w:sz="0" w:space="0" w:color="auto"/>
            <w:right w:val="none" w:sz="0" w:space="0" w:color="auto"/>
          </w:divBdr>
        </w:div>
        <w:div w:id="2133401698">
          <w:marLeft w:val="640"/>
          <w:marRight w:val="0"/>
          <w:marTop w:val="0"/>
          <w:marBottom w:val="0"/>
          <w:divBdr>
            <w:top w:val="none" w:sz="0" w:space="0" w:color="auto"/>
            <w:left w:val="none" w:sz="0" w:space="0" w:color="auto"/>
            <w:bottom w:val="none" w:sz="0" w:space="0" w:color="auto"/>
            <w:right w:val="none" w:sz="0" w:space="0" w:color="auto"/>
          </w:divBdr>
        </w:div>
        <w:div w:id="1782533700">
          <w:marLeft w:val="640"/>
          <w:marRight w:val="0"/>
          <w:marTop w:val="0"/>
          <w:marBottom w:val="0"/>
          <w:divBdr>
            <w:top w:val="none" w:sz="0" w:space="0" w:color="auto"/>
            <w:left w:val="none" w:sz="0" w:space="0" w:color="auto"/>
            <w:bottom w:val="none" w:sz="0" w:space="0" w:color="auto"/>
            <w:right w:val="none" w:sz="0" w:space="0" w:color="auto"/>
          </w:divBdr>
        </w:div>
        <w:div w:id="709232414">
          <w:marLeft w:val="640"/>
          <w:marRight w:val="0"/>
          <w:marTop w:val="0"/>
          <w:marBottom w:val="0"/>
          <w:divBdr>
            <w:top w:val="none" w:sz="0" w:space="0" w:color="auto"/>
            <w:left w:val="none" w:sz="0" w:space="0" w:color="auto"/>
            <w:bottom w:val="none" w:sz="0" w:space="0" w:color="auto"/>
            <w:right w:val="none" w:sz="0" w:space="0" w:color="auto"/>
          </w:divBdr>
        </w:div>
        <w:div w:id="593367757">
          <w:marLeft w:val="640"/>
          <w:marRight w:val="0"/>
          <w:marTop w:val="0"/>
          <w:marBottom w:val="0"/>
          <w:divBdr>
            <w:top w:val="none" w:sz="0" w:space="0" w:color="auto"/>
            <w:left w:val="none" w:sz="0" w:space="0" w:color="auto"/>
            <w:bottom w:val="none" w:sz="0" w:space="0" w:color="auto"/>
            <w:right w:val="none" w:sz="0" w:space="0" w:color="auto"/>
          </w:divBdr>
        </w:div>
        <w:div w:id="1069814239">
          <w:marLeft w:val="640"/>
          <w:marRight w:val="0"/>
          <w:marTop w:val="0"/>
          <w:marBottom w:val="0"/>
          <w:divBdr>
            <w:top w:val="none" w:sz="0" w:space="0" w:color="auto"/>
            <w:left w:val="none" w:sz="0" w:space="0" w:color="auto"/>
            <w:bottom w:val="none" w:sz="0" w:space="0" w:color="auto"/>
            <w:right w:val="none" w:sz="0" w:space="0" w:color="auto"/>
          </w:divBdr>
        </w:div>
        <w:div w:id="938951776">
          <w:marLeft w:val="640"/>
          <w:marRight w:val="0"/>
          <w:marTop w:val="0"/>
          <w:marBottom w:val="0"/>
          <w:divBdr>
            <w:top w:val="none" w:sz="0" w:space="0" w:color="auto"/>
            <w:left w:val="none" w:sz="0" w:space="0" w:color="auto"/>
            <w:bottom w:val="none" w:sz="0" w:space="0" w:color="auto"/>
            <w:right w:val="none" w:sz="0" w:space="0" w:color="auto"/>
          </w:divBdr>
        </w:div>
        <w:div w:id="562448502">
          <w:marLeft w:val="640"/>
          <w:marRight w:val="0"/>
          <w:marTop w:val="0"/>
          <w:marBottom w:val="0"/>
          <w:divBdr>
            <w:top w:val="none" w:sz="0" w:space="0" w:color="auto"/>
            <w:left w:val="none" w:sz="0" w:space="0" w:color="auto"/>
            <w:bottom w:val="none" w:sz="0" w:space="0" w:color="auto"/>
            <w:right w:val="none" w:sz="0" w:space="0" w:color="auto"/>
          </w:divBdr>
        </w:div>
        <w:div w:id="1634209785">
          <w:marLeft w:val="640"/>
          <w:marRight w:val="0"/>
          <w:marTop w:val="0"/>
          <w:marBottom w:val="0"/>
          <w:divBdr>
            <w:top w:val="none" w:sz="0" w:space="0" w:color="auto"/>
            <w:left w:val="none" w:sz="0" w:space="0" w:color="auto"/>
            <w:bottom w:val="none" w:sz="0" w:space="0" w:color="auto"/>
            <w:right w:val="none" w:sz="0" w:space="0" w:color="auto"/>
          </w:divBdr>
        </w:div>
        <w:div w:id="1173103238">
          <w:marLeft w:val="640"/>
          <w:marRight w:val="0"/>
          <w:marTop w:val="0"/>
          <w:marBottom w:val="0"/>
          <w:divBdr>
            <w:top w:val="none" w:sz="0" w:space="0" w:color="auto"/>
            <w:left w:val="none" w:sz="0" w:space="0" w:color="auto"/>
            <w:bottom w:val="none" w:sz="0" w:space="0" w:color="auto"/>
            <w:right w:val="none" w:sz="0" w:space="0" w:color="auto"/>
          </w:divBdr>
        </w:div>
        <w:div w:id="269047443">
          <w:marLeft w:val="640"/>
          <w:marRight w:val="0"/>
          <w:marTop w:val="0"/>
          <w:marBottom w:val="0"/>
          <w:divBdr>
            <w:top w:val="none" w:sz="0" w:space="0" w:color="auto"/>
            <w:left w:val="none" w:sz="0" w:space="0" w:color="auto"/>
            <w:bottom w:val="none" w:sz="0" w:space="0" w:color="auto"/>
            <w:right w:val="none" w:sz="0" w:space="0" w:color="auto"/>
          </w:divBdr>
        </w:div>
        <w:div w:id="1640769429">
          <w:marLeft w:val="640"/>
          <w:marRight w:val="0"/>
          <w:marTop w:val="0"/>
          <w:marBottom w:val="0"/>
          <w:divBdr>
            <w:top w:val="none" w:sz="0" w:space="0" w:color="auto"/>
            <w:left w:val="none" w:sz="0" w:space="0" w:color="auto"/>
            <w:bottom w:val="none" w:sz="0" w:space="0" w:color="auto"/>
            <w:right w:val="none" w:sz="0" w:space="0" w:color="auto"/>
          </w:divBdr>
        </w:div>
        <w:div w:id="347219446">
          <w:marLeft w:val="640"/>
          <w:marRight w:val="0"/>
          <w:marTop w:val="0"/>
          <w:marBottom w:val="0"/>
          <w:divBdr>
            <w:top w:val="none" w:sz="0" w:space="0" w:color="auto"/>
            <w:left w:val="none" w:sz="0" w:space="0" w:color="auto"/>
            <w:bottom w:val="none" w:sz="0" w:space="0" w:color="auto"/>
            <w:right w:val="none" w:sz="0" w:space="0" w:color="auto"/>
          </w:divBdr>
        </w:div>
        <w:div w:id="1916237810">
          <w:marLeft w:val="640"/>
          <w:marRight w:val="0"/>
          <w:marTop w:val="0"/>
          <w:marBottom w:val="0"/>
          <w:divBdr>
            <w:top w:val="none" w:sz="0" w:space="0" w:color="auto"/>
            <w:left w:val="none" w:sz="0" w:space="0" w:color="auto"/>
            <w:bottom w:val="none" w:sz="0" w:space="0" w:color="auto"/>
            <w:right w:val="none" w:sz="0" w:space="0" w:color="auto"/>
          </w:divBdr>
        </w:div>
      </w:divsChild>
    </w:div>
    <w:div w:id="785000022">
      <w:bodyDiv w:val="1"/>
      <w:marLeft w:val="0"/>
      <w:marRight w:val="0"/>
      <w:marTop w:val="0"/>
      <w:marBottom w:val="0"/>
      <w:divBdr>
        <w:top w:val="none" w:sz="0" w:space="0" w:color="auto"/>
        <w:left w:val="none" w:sz="0" w:space="0" w:color="auto"/>
        <w:bottom w:val="none" w:sz="0" w:space="0" w:color="auto"/>
        <w:right w:val="none" w:sz="0" w:space="0" w:color="auto"/>
      </w:divBdr>
    </w:div>
    <w:div w:id="785345208">
      <w:bodyDiv w:val="1"/>
      <w:marLeft w:val="0"/>
      <w:marRight w:val="0"/>
      <w:marTop w:val="0"/>
      <w:marBottom w:val="0"/>
      <w:divBdr>
        <w:top w:val="none" w:sz="0" w:space="0" w:color="auto"/>
        <w:left w:val="none" w:sz="0" w:space="0" w:color="auto"/>
        <w:bottom w:val="none" w:sz="0" w:space="0" w:color="auto"/>
        <w:right w:val="none" w:sz="0" w:space="0" w:color="auto"/>
      </w:divBdr>
    </w:div>
    <w:div w:id="788818284">
      <w:bodyDiv w:val="1"/>
      <w:marLeft w:val="0"/>
      <w:marRight w:val="0"/>
      <w:marTop w:val="0"/>
      <w:marBottom w:val="0"/>
      <w:divBdr>
        <w:top w:val="none" w:sz="0" w:space="0" w:color="auto"/>
        <w:left w:val="none" w:sz="0" w:space="0" w:color="auto"/>
        <w:bottom w:val="none" w:sz="0" w:space="0" w:color="auto"/>
        <w:right w:val="none" w:sz="0" w:space="0" w:color="auto"/>
      </w:divBdr>
    </w:div>
    <w:div w:id="790170697">
      <w:bodyDiv w:val="1"/>
      <w:marLeft w:val="0"/>
      <w:marRight w:val="0"/>
      <w:marTop w:val="0"/>
      <w:marBottom w:val="0"/>
      <w:divBdr>
        <w:top w:val="none" w:sz="0" w:space="0" w:color="auto"/>
        <w:left w:val="none" w:sz="0" w:space="0" w:color="auto"/>
        <w:bottom w:val="none" w:sz="0" w:space="0" w:color="auto"/>
        <w:right w:val="none" w:sz="0" w:space="0" w:color="auto"/>
      </w:divBdr>
    </w:div>
    <w:div w:id="798301292">
      <w:bodyDiv w:val="1"/>
      <w:marLeft w:val="0"/>
      <w:marRight w:val="0"/>
      <w:marTop w:val="0"/>
      <w:marBottom w:val="0"/>
      <w:divBdr>
        <w:top w:val="none" w:sz="0" w:space="0" w:color="auto"/>
        <w:left w:val="none" w:sz="0" w:space="0" w:color="auto"/>
        <w:bottom w:val="none" w:sz="0" w:space="0" w:color="auto"/>
        <w:right w:val="none" w:sz="0" w:space="0" w:color="auto"/>
      </w:divBdr>
    </w:div>
    <w:div w:id="799880312">
      <w:bodyDiv w:val="1"/>
      <w:marLeft w:val="0"/>
      <w:marRight w:val="0"/>
      <w:marTop w:val="0"/>
      <w:marBottom w:val="0"/>
      <w:divBdr>
        <w:top w:val="none" w:sz="0" w:space="0" w:color="auto"/>
        <w:left w:val="none" w:sz="0" w:space="0" w:color="auto"/>
        <w:bottom w:val="none" w:sz="0" w:space="0" w:color="auto"/>
        <w:right w:val="none" w:sz="0" w:space="0" w:color="auto"/>
      </w:divBdr>
      <w:divsChild>
        <w:div w:id="735056341">
          <w:marLeft w:val="640"/>
          <w:marRight w:val="0"/>
          <w:marTop w:val="0"/>
          <w:marBottom w:val="0"/>
          <w:divBdr>
            <w:top w:val="none" w:sz="0" w:space="0" w:color="auto"/>
            <w:left w:val="none" w:sz="0" w:space="0" w:color="auto"/>
            <w:bottom w:val="none" w:sz="0" w:space="0" w:color="auto"/>
            <w:right w:val="none" w:sz="0" w:space="0" w:color="auto"/>
          </w:divBdr>
        </w:div>
        <w:div w:id="509179354">
          <w:marLeft w:val="640"/>
          <w:marRight w:val="0"/>
          <w:marTop w:val="0"/>
          <w:marBottom w:val="0"/>
          <w:divBdr>
            <w:top w:val="none" w:sz="0" w:space="0" w:color="auto"/>
            <w:left w:val="none" w:sz="0" w:space="0" w:color="auto"/>
            <w:bottom w:val="none" w:sz="0" w:space="0" w:color="auto"/>
            <w:right w:val="none" w:sz="0" w:space="0" w:color="auto"/>
          </w:divBdr>
        </w:div>
        <w:div w:id="1558083306">
          <w:marLeft w:val="640"/>
          <w:marRight w:val="0"/>
          <w:marTop w:val="0"/>
          <w:marBottom w:val="0"/>
          <w:divBdr>
            <w:top w:val="none" w:sz="0" w:space="0" w:color="auto"/>
            <w:left w:val="none" w:sz="0" w:space="0" w:color="auto"/>
            <w:bottom w:val="none" w:sz="0" w:space="0" w:color="auto"/>
            <w:right w:val="none" w:sz="0" w:space="0" w:color="auto"/>
          </w:divBdr>
        </w:div>
        <w:div w:id="271401571">
          <w:marLeft w:val="640"/>
          <w:marRight w:val="0"/>
          <w:marTop w:val="0"/>
          <w:marBottom w:val="0"/>
          <w:divBdr>
            <w:top w:val="none" w:sz="0" w:space="0" w:color="auto"/>
            <w:left w:val="none" w:sz="0" w:space="0" w:color="auto"/>
            <w:bottom w:val="none" w:sz="0" w:space="0" w:color="auto"/>
            <w:right w:val="none" w:sz="0" w:space="0" w:color="auto"/>
          </w:divBdr>
        </w:div>
        <w:div w:id="1927615059">
          <w:marLeft w:val="640"/>
          <w:marRight w:val="0"/>
          <w:marTop w:val="0"/>
          <w:marBottom w:val="0"/>
          <w:divBdr>
            <w:top w:val="none" w:sz="0" w:space="0" w:color="auto"/>
            <w:left w:val="none" w:sz="0" w:space="0" w:color="auto"/>
            <w:bottom w:val="none" w:sz="0" w:space="0" w:color="auto"/>
            <w:right w:val="none" w:sz="0" w:space="0" w:color="auto"/>
          </w:divBdr>
        </w:div>
        <w:div w:id="164057776">
          <w:marLeft w:val="640"/>
          <w:marRight w:val="0"/>
          <w:marTop w:val="0"/>
          <w:marBottom w:val="0"/>
          <w:divBdr>
            <w:top w:val="none" w:sz="0" w:space="0" w:color="auto"/>
            <w:left w:val="none" w:sz="0" w:space="0" w:color="auto"/>
            <w:bottom w:val="none" w:sz="0" w:space="0" w:color="auto"/>
            <w:right w:val="none" w:sz="0" w:space="0" w:color="auto"/>
          </w:divBdr>
        </w:div>
        <w:div w:id="1443108894">
          <w:marLeft w:val="640"/>
          <w:marRight w:val="0"/>
          <w:marTop w:val="0"/>
          <w:marBottom w:val="0"/>
          <w:divBdr>
            <w:top w:val="none" w:sz="0" w:space="0" w:color="auto"/>
            <w:left w:val="none" w:sz="0" w:space="0" w:color="auto"/>
            <w:bottom w:val="none" w:sz="0" w:space="0" w:color="auto"/>
            <w:right w:val="none" w:sz="0" w:space="0" w:color="auto"/>
          </w:divBdr>
        </w:div>
        <w:div w:id="1250625954">
          <w:marLeft w:val="640"/>
          <w:marRight w:val="0"/>
          <w:marTop w:val="0"/>
          <w:marBottom w:val="0"/>
          <w:divBdr>
            <w:top w:val="none" w:sz="0" w:space="0" w:color="auto"/>
            <w:left w:val="none" w:sz="0" w:space="0" w:color="auto"/>
            <w:bottom w:val="none" w:sz="0" w:space="0" w:color="auto"/>
            <w:right w:val="none" w:sz="0" w:space="0" w:color="auto"/>
          </w:divBdr>
        </w:div>
        <w:div w:id="541095578">
          <w:marLeft w:val="640"/>
          <w:marRight w:val="0"/>
          <w:marTop w:val="0"/>
          <w:marBottom w:val="0"/>
          <w:divBdr>
            <w:top w:val="none" w:sz="0" w:space="0" w:color="auto"/>
            <w:left w:val="none" w:sz="0" w:space="0" w:color="auto"/>
            <w:bottom w:val="none" w:sz="0" w:space="0" w:color="auto"/>
            <w:right w:val="none" w:sz="0" w:space="0" w:color="auto"/>
          </w:divBdr>
        </w:div>
        <w:div w:id="443041704">
          <w:marLeft w:val="640"/>
          <w:marRight w:val="0"/>
          <w:marTop w:val="0"/>
          <w:marBottom w:val="0"/>
          <w:divBdr>
            <w:top w:val="none" w:sz="0" w:space="0" w:color="auto"/>
            <w:left w:val="none" w:sz="0" w:space="0" w:color="auto"/>
            <w:bottom w:val="none" w:sz="0" w:space="0" w:color="auto"/>
            <w:right w:val="none" w:sz="0" w:space="0" w:color="auto"/>
          </w:divBdr>
        </w:div>
        <w:div w:id="554698868">
          <w:marLeft w:val="640"/>
          <w:marRight w:val="0"/>
          <w:marTop w:val="0"/>
          <w:marBottom w:val="0"/>
          <w:divBdr>
            <w:top w:val="none" w:sz="0" w:space="0" w:color="auto"/>
            <w:left w:val="none" w:sz="0" w:space="0" w:color="auto"/>
            <w:bottom w:val="none" w:sz="0" w:space="0" w:color="auto"/>
            <w:right w:val="none" w:sz="0" w:space="0" w:color="auto"/>
          </w:divBdr>
        </w:div>
        <w:div w:id="1488011209">
          <w:marLeft w:val="640"/>
          <w:marRight w:val="0"/>
          <w:marTop w:val="0"/>
          <w:marBottom w:val="0"/>
          <w:divBdr>
            <w:top w:val="none" w:sz="0" w:space="0" w:color="auto"/>
            <w:left w:val="none" w:sz="0" w:space="0" w:color="auto"/>
            <w:bottom w:val="none" w:sz="0" w:space="0" w:color="auto"/>
            <w:right w:val="none" w:sz="0" w:space="0" w:color="auto"/>
          </w:divBdr>
        </w:div>
        <w:div w:id="290599278">
          <w:marLeft w:val="640"/>
          <w:marRight w:val="0"/>
          <w:marTop w:val="0"/>
          <w:marBottom w:val="0"/>
          <w:divBdr>
            <w:top w:val="none" w:sz="0" w:space="0" w:color="auto"/>
            <w:left w:val="none" w:sz="0" w:space="0" w:color="auto"/>
            <w:bottom w:val="none" w:sz="0" w:space="0" w:color="auto"/>
            <w:right w:val="none" w:sz="0" w:space="0" w:color="auto"/>
          </w:divBdr>
        </w:div>
        <w:div w:id="1909878328">
          <w:marLeft w:val="640"/>
          <w:marRight w:val="0"/>
          <w:marTop w:val="0"/>
          <w:marBottom w:val="0"/>
          <w:divBdr>
            <w:top w:val="none" w:sz="0" w:space="0" w:color="auto"/>
            <w:left w:val="none" w:sz="0" w:space="0" w:color="auto"/>
            <w:bottom w:val="none" w:sz="0" w:space="0" w:color="auto"/>
            <w:right w:val="none" w:sz="0" w:space="0" w:color="auto"/>
          </w:divBdr>
        </w:div>
        <w:div w:id="2022119881">
          <w:marLeft w:val="640"/>
          <w:marRight w:val="0"/>
          <w:marTop w:val="0"/>
          <w:marBottom w:val="0"/>
          <w:divBdr>
            <w:top w:val="none" w:sz="0" w:space="0" w:color="auto"/>
            <w:left w:val="none" w:sz="0" w:space="0" w:color="auto"/>
            <w:bottom w:val="none" w:sz="0" w:space="0" w:color="auto"/>
            <w:right w:val="none" w:sz="0" w:space="0" w:color="auto"/>
          </w:divBdr>
        </w:div>
        <w:div w:id="1422530598">
          <w:marLeft w:val="640"/>
          <w:marRight w:val="0"/>
          <w:marTop w:val="0"/>
          <w:marBottom w:val="0"/>
          <w:divBdr>
            <w:top w:val="none" w:sz="0" w:space="0" w:color="auto"/>
            <w:left w:val="none" w:sz="0" w:space="0" w:color="auto"/>
            <w:bottom w:val="none" w:sz="0" w:space="0" w:color="auto"/>
            <w:right w:val="none" w:sz="0" w:space="0" w:color="auto"/>
          </w:divBdr>
        </w:div>
        <w:div w:id="196697078">
          <w:marLeft w:val="640"/>
          <w:marRight w:val="0"/>
          <w:marTop w:val="0"/>
          <w:marBottom w:val="0"/>
          <w:divBdr>
            <w:top w:val="none" w:sz="0" w:space="0" w:color="auto"/>
            <w:left w:val="none" w:sz="0" w:space="0" w:color="auto"/>
            <w:bottom w:val="none" w:sz="0" w:space="0" w:color="auto"/>
            <w:right w:val="none" w:sz="0" w:space="0" w:color="auto"/>
          </w:divBdr>
        </w:div>
        <w:div w:id="395707252">
          <w:marLeft w:val="640"/>
          <w:marRight w:val="0"/>
          <w:marTop w:val="0"/>
          <w:marBottom w:val="0"/>
          <w:divBdr>
            <w:top w:val="none" w:sz="0" w:space="0" w:color="auto"/>
            <w:left w:val="none" w:sz="0" w:space="0" w:color="auto"/>
            <w:bottom w:val="none" w:sz="0" w:space="0" w:color="auto"/>
            <w:right w:val="none" w:sz="0" w:space="0" w:color="auto"/>
          </w:divBdr>
        </w:div>
        <w:div w:id="1918247064">
          <w:marLeft w:val="640"/>
          <w:marRight w:val="0"/>
          <w:marTop w:val="0"/>
          <w:marBottom w:val="0"/>
          <w:divBdr>
            <w:top w:val="none" w:sz="0" w:space="0" w:color="auto"/>
            <w:left w:val="none" w:sz="0" w:space="0" w:color="auto"/>
            <w:bottom w:val="none" w:sz="0" w:space="0" w:color="auto"/>
            <w:right w:val="none" w:sz="0" w:space="0" w:color="auto"/>
          </w:divBdr>
        </w:div>
        <w:div w:id="1722947392">
          <w:marLeft w:val="640"/>
          <w:marRight w:val="0"/>
          <w:marTop w:val="0"/>
          <w:marBottom w:val="0"/>
          <w:divBdr>
            <w:top w:val="none" w:sz="0" w:space="0" w:color="auto"/>
            <w:left w:val="none" w:sz="0" w:space="0" w:color="auto"/>
            <w:bottom w:val="none" w:sz="0" w:space="0" w:color="auto"/>
            <w:right w:val="none" w:sz="0" w:space="0" w:color="auto"/>
          </w:divBdr>
        </w:div>
        <w:div w:id="200827353">
          <w:marLeft w:val="640"/>
          <w:marRight w:val="0"/>
          <w:marTop w:val="0"/>
          <w:marBottom w:val="0"/>
          <w:divBdr>
            <w:top w:val="none" w:sz="0" w:space="0" w:color="auto"/>
            <w:left w:val="none" w:sz="0" w:space="0" w:color="auto"/>
            <w:bottom w:val="none" w:sz="0" w:space="0" w:color="auto"/>
            <w:right w:val="none" w:sz="0" w:space="0" w:color="auto"/>
          </w:divBdr>
        </w:div>
        <w:div w:id="1616785995">
          <w:marLeft w:val="640"/>
          <w:marRight w:val="0"/>
          <w:marTop w:val="0"/>
          <w:marBottom w:val="0"/>
          <w:divBdr>
            <w:top w:val="none" w:sz="0" w:space="0" w:color="auto"/>
            <w:left w:val="none" w:sz="0" w:space="0" w:color="auto"/>
            <w:bottom w:val="none" w:sz="0" w:space="0" w:color="auto"/>
            <w:right w:val="none" w:sz="0" w:space="0" w:color="auto"/>
          </w:divBdr>
        </w:div>
        <w:div w:id="1887448958">
          <w:marLeft w:val="640"/>
          <w:marRight w:val="0"/>
          <w:marTop w:val="0"/>
          <w:marBottom w:val="0"/>
          <w:divBdr>
            <w:top w:val="none" w:sz="0" w:space="0" w:color="auto"/>
            <w:left w:val="none" w:sz="0" w:space="0" w:color="auto"/>
            <w:bottom w:val="none" w:sz="0" w:space="0" w:color="auto"/>
            <w:right w:val="none" w:sz="0" w:space="0" w:color="auto"/>
          </w:divBdr>
        </w:div>
        <w:div w:id="2136634044">
          <w:marLeft w:val="640"/>
          <w:marRight w:val="0"/>
          <w:marTop w:val="0"/>
          <w:marBottom w:val="0"/>
          <w:divBdr>
            <w:top w:val="none" w:sz="0" w:space="0" w:color="auto"/>
            <w:left w:val="none" w:sz="0" w:space="0" w:color="auto"/>
            <w:bottom w:val="none" w:sz="0" w:space="0" w:color="auto"/>
            <w:right w:val="none" w:sz="0" w:space="0" w:color="auto"/>
          </w:divBdr>
        </w:div>
        <w:div w:id="902640902">
          <w:marLeft w:val="640"/>
          <w:marRight w:val="0"/>
          <w:marTop w:val="0"/>
          <w:marBottom w:val="0"/>
          <w:divBdr>
            <w:top w:val="none" w:sz="0" w:space="0" w:color="auto"/>
            <w:left w:val="none" w:sz="0" w:space="0" w:color="auto"/>
            <w:bottom w:val="none" w:sz="0" w:space="0" w:color="auto"/>
            <w:right w:val="none" w:sz="0" w:space="0" w:color="auto"/>
          </w:divBdr>
        </w:div>
      </w:divsChild>
    </w:div>
    <w:div w:id="800537093">
      <w:bodyDiv w:val="1"/>
      <w:marLeft w:val="0"/>
      <w:marRight w:val="0"/>
      <w:marTop w:val="0"/>
      <w:marBottom w:val="0"/>
      <w:divBdr>
        <w:top w:val="none" w:sz="0" w:space="0" w:color="auto"/>
        <w:left w:val="none" w:sz="0" w:space="0" w:color="auto"/>
        <w:bottom w:val="none" w:sz="0" w:space="0" w:color="auto"/>
        <w:right w:val="none" w:sz="0" w:space="0" w:color="auto"/>
      </w:divBdr>
    </w:div>
    <w:div w:id="821039343">
      <w:bodyDiv w:val="1"/>
      <w:marLeft w:val="0"/>
      <w:marRight w:val="0"/>
      <w:marTop w:val="0"/>
      <w:marBottom w:val="0"/>
      <w:divBdr>
        <w:top w:val="none" w:sz="0" w:space="0" w:color="auto"/>
        <w:left w:val="none" w:sz="0" w:space="0" w:color="auto"/>
        <w:bottom w:val="none" w:sz="0" w:space="0" w:color="auto"/>
        <w:right w:val="none" w:sz="0" w:space="0" w:color="auto"/>
      </w:divBdr>
      <w:divsChild>
        <w:div w:id="2084376852">
          <w:marLeft w:val="640"/>
          <w:marRight w:val="0"/>
          <w:marTop w:val="0"/>
          <w:marBottom w:val="0"/>
          <w:divBdr>
            <w:top w:val="none" w:sz="0" w:space="0" w:color="auto"/>
            <w:left w:val="none" w:sz="0" w:space="0" w:color="auto"/>
            <w:bottom w:val="none" w:sz="0" w:space="0" w:color="auto"/>
            <w:right w:val="none" w:sz="0" w:space="0" w:color="auto"/>
          </w:divBdr>
        </w:div>
        <w:div w:id="679507676">
          <w:marLeft w:val="640"/>
          <w:marRight w:val="0"/>
          <w:marTop w:val="0"/>
          <w:marBottom w:val="0"/>
          <w:divBdr>
            <w:top w:val="none" w:sz="0" w:space="0" w:color="auto"/>
            <w:left w:val="none" w:sz="0" w:space="0" w:color="auto"/>
            <w:bottom w:val="none" w:sz="0" w:space="0" w:color="auto"/>
            <w:right w:val="none" w:sz="0" w:space="0" w:color="auto"/>
          </w:divBdr>
        </w:div>
        <w:div w:id="2095666087">
          <w:marLeft w:val="640"/>
          <w:marRight w:val="0"/>
          <w:marTop w:val="0"/>
          <w:marBottom w:val="0"/>
          <w:divBdr>
            <w:top w:val="none" w:sz="0" w:space="0" w:color="auto"/>
            <w:left w:val="none" w:sz="0" w:space="0" w:color="auto"/>
            <w:bottom w:val="none" w:sz="0" w:space="0" w:color="auto"/>
            <w:right w:val="none" w:sz="0" w:space="0" w:color="auto"/>
          </w:divBdr>
        </w:div>
        <w:div w:id="1061710099">
          <w:marLeft w:val="640"/>
          <w:marRight w:val="0"/>
          <w:marTop w:val="0"/>
          <w:marBottom w:val="0"/>
          <w:divBdr>
            <w:top w:val="none" w:sz="0" w:space="0" w:color="auto"/>
            <w:left w:val="none" w:sz="0" w:space="0" w:color="auto"/>
            <w:bottom w:val="none" w:sz="0" w:space="0" w:color="auto"/>
            <w:right w:val="none" w:sz="0" w:space="0" w:color="auto"/>
          </w:divBdr>
        </w:div>
        <w:div w:id="347101215">
          <w:marLeft w:val="640"/>
          <w:marRight w:val="0"/>
          <w:marTop w:val="0"/>
          <w:marBottom w:val="0"/>
          <w:divBdr>
            <w:top w:val="none" w:sz="0" w:space="0" w:color="auto"/>
            <w:left w:val="none" w:sz="0" w:space="0" w:color="auto"/>
            <w:bottom w:val="none" w:sz="0" w:space="0" w:color="auto"/>
            <w:right w:val="none" w:sz="0" w:space="0" w:color="auto"/>
          </w:divBdr>
        </w:div>
        <w:div w:id="796070749">
          <w:marLeft w:val="640"/>
          <w:marRight w:val="0"/>
          <w:marTop w:val="0"/>
          <w:marBottom w:val="0"/>
          <w:divBdr>
            <w:top w:val="none" w:sz="0" w:space="0" w:color="auto"/>
            <w:left w:val="none" w:sz="0" w:space="0" w:color="auto"/>
            <w:bottom w:val="none" w:sz="0" w:space="0" w:color="auto"/>
            <w:right w:val="none" w:sz="0" w:space="0" w:color="auto"/>
          </w:divBdr>
        </w:div>
        <w:div w:id="1444883805">
          <w:marLeft w:val="640"/>
          <w:marRight w:val="0"/>
          <w:marTop w:val="0"/>
          <w:marBottom w:val="0"/>
          <w:divBdr>
            <w:top w:val="none" w:sz="0" w:space="0" w:color="auto"/>
            <w:left w:val="none" w:sz="0" w:space="0" w:color="auto"/>
            <w:bottom w:val="none" w:sz="0" w:space="0" w:color="auto"/>
            <w:right w:val="none" w:sz="0" w:space="0" w:color="auto"/>
          </w:divBdr>
        </w:div>
        <w:div w:id="1309869941">
          <w:marLeft w:val="640"/>
          <w:marRight w:val="0"/>
          <w:marTop w:val="0"/>
          <w:marBottom w:val="0"/>
          <w:divBdr>
            <w:top w:val="none" w:sz="0" w:space="0" w:color="auto"/>
            <w:left w:val="none" w:sz="0" w:space="0" w:color="auto"/>
            <w:bottom w:val="none" w:sz="0" w:space="0" w:color="auto"/>
            <w:right w:val="none" w:sz="0" w:space="0" w:color="auto"/>
          </w:divBdr>
        </w:div>
        <w:div w:id="211966319">
          <w:marLeft w:val="640"/>
          <w:marRight w:val="0"/>
          <w:marTop w:val="0"/>
          <w:marBottom w:val="0"/>
          <w:divBdr>
            <w:top w:val="none" w:sz="0" w:space="0" w:color="auto"/>
            <w:left w:val="none" w:sz="0" w:space="0" w:color="auto"/>
            <w:bottom w:val="none" w:sz="0" w:space="0" w:color="auto"/>
            <w:right w:val="none" w:sz="0" w:space="0" w:color="auto"/>
          </w:divBdr>
        </w:div>
        <w:div w:id="576944419">
          <w:marLeft w:val="640"/>
          <w:marRight w:val="0"/>
          <w:marTop w:val="0"/>
          <w:marBottom w:val="0"/>
          <w:divBdr>
            <w:top w:val="none" w:sz="0" w:space="0" w:color="auto"/>
            <w:left w:val="none" w:sz="0" w:space="0" w:color="auto"/>
            <w:bottom w:val="none" w:sz="0" w:space="0" w:color="auto"/>
            <w:right w:val="none" w:sz="0" w:space="0" w:color="auto"/>
          </w:divBdr>
        </w:div>
        <w:div w:id="1921863320">
          <w:marLeft w:val="640"/>
          <w:marRight w:val="0"/>
          <w:marTop w:val="0"/>
          <w:marBottom w:val="0"/>
          <w:divBdr>
            <w:top w:val="none" w:sz="0" w:space="0" w:color="auto"/>
            <w:left w:val="none" w:sz="0" w:space="0" w:color="auto"/>
            <w:bottom w:val="none" w:sz="0" w:space="0" w:color="auto"/>
            <w:right w:val="none" w:sz="0" w:space="0" w:color="auto"/>
          </w:divBdr>
        </w:div>
        <w:div w:id="915742473">
          <w:marLeft w:val="640"/>
          <w:marRight w:val="0"/>
          <w:marTop w:val="0"/>
          <w:marBottom w:val="0"/>
          <w:divBdr>
            <w:top w:val="none" w:sz="0" w:space="0" w:color="auto"/>
            <w:left w:val="none" w:sz="0" w:space="0" w:color="auto"/>
            <w:bottom w:val="none" w:sz="0" w:space="0" w:color="auto"/>
            <w:right w:val="none" w:sz="0" w:space="0" w:color="auto"/>
          </w:divBdr>
        </w:div>
        <w:div w:id="567421554">
          <w:marLeft w:val="640"/>
          <w:marRight w:val="0"/>
          <w:marTop w:val="0"/>
          <w:marBottom w:val="0"/>
          <w:divBdr>
            <w:top w:val="none" w:sz="0" w:space="0" w:color="auto"/>
            <w:left w:val="none" w:sz="0" w:space="0" w:color="auto"/>
            <w:bottom w:val="none" w:sz="0" w:space="0" w:color="auto"/>
            <w:right w:val="none" w:sz="0" w:space="0" w:color="auto"/>
          </w:divBdr>
        </w:div>
        <w:div w:id="1963220388">
          <w:marLeft w:val="640"/>
          <w:marRight w:val="0"/>
          <w:marTop w:val="0"/>
          <w:marBottom w:val="0"/>
          <w:divBdr>
            <w:top w:val="none" w:sz="0" w:space="0" w:color="auto"/>
            <w:left w:val="none" w:sz="0" w:space="0" w:color="auto"/>
            <w:bottom w:val="none" w:sz="0" w:space="0" w:color="auto"/>
            <w:right w:val="none" w:sz="0" w:space="0" w:color="auto"/>
          </w:divBdr>
        </w:div>
        <w:div w:id="8919217">
          <w:marLeft w:val="640"/>
          <w:marRight w:val="0"/>
          <w:marTop w:val="0"/>
          <w:marBottom w:val="0"/>
          <w:divBdr>
            <w:top w:val="none" w:sz="0" w:space="0" w:color="auto"/>
            <w:left w:val="none" w:sz="0" w:space="0" w:color="auto"/>
            <w:bottom w:val="none" w:sz="0" w:space="0" w:color="auto"/>
            <w:right w:val="none" w:sz="0" w:space="0" w:color="auto"/>
          </w:divBdr>
        </w:div>
        <w:div w:id="1369838126">
          <w:marLeft w:val="640"/>
          <w:marRight w:val="0"/>
          <w:marTop w:val="0"/>
          <w:marBottom w:val="0"/>
          <w:divBdr>
            <w:top w:val="none" w:sz="0" w:space="0" w:color="auto"/>
            <w:left w:val="none" w:sz="0" w:space="0" w:color="auto"/>
            <w:bottom w:val="none" w:sz="0" w:space="0" w:color="auto"/>
            <w:right w:val="none" w:sz="0" w:space="0" w:color="auto"/>
          </w:divBdr>
        </w:div>
        <w:div w:id="1789202257">
          <w:marLeft w:val="640"/>
          <w:marRight w:val="0"/>
          <w:marTop w:val="0"/>
          <w:marBottom w:val="0"/>
          <w:divBdr>
            <w:top w:val="none" w:sz="0" w:space="0" w:color="auto"/>
            <w:left w:val="none" w:sz="0" w:space="0" w:color="auto"/>
            <w:bottom w:val="none" w:sz="0" w:space="0" w:color="auto"/>
            <w:right w:val="none" w:sz="0" w:space="0" w:color="auto"/>
          </w:divBdr>
        </w:div>
        <w:div w:id="497038931">
          <w:marLeft w:val="640"/>
          <w:marRight w:val="0"/>
          <w:marTop w:val="0"/>
          <w:marBottom w:val="0"/>
          <w:divBdr>
            <w:top w:val="none" w:sz="0" w:space="0" w:color="auto"/>
            <w:left w:val="none" w:sz="0" w:space="0" w:color="auto"/>
            <w:bottom w:val="none" w:sz="0" w:space="0" w:color="auto"/>
            <w:right w:val="none" w:sz="0" w:space="0" w:color="auto"/>
          </w:divBdr>
        </w:div>
        <w:div w:id="633098724">
          <w:marLeft w:val="640"/>
          <w:marRight w:val="0"/>
          <w:marTop w:val="0"/>
          <w:marBottom w:val="0"/>
          <w:divBdr>
            <w:top w:val="none" w:sz="0" w:space="0" w:color="auto"/>
            <w:left w:val="none" w:sz="0" w:space="0" w:color="auto"/>
            <w:bottom w:val="none" w:sz="0" w:space="0" w:color="auto"/>
            <w:right w:val="none" w:sz="0" w:space="0" w:color="auto"/>
          </w:divBdr>
        </w:div>
        <w:div w:id="707217236">
          <w:marLeft w:val="640"/>
          <w:marRight w:val="0"/>
          <w:marTop w:val="0"/>
          <w:marBottom w:val="0"/>
          <w:divBdr>
            <w:top w:val="none" w:sz="0" w:space="0" w:color="auto"/>
            <w:left w:val="none" w:sz="0" w:space="0" w:color="auto"/>
            <w:bottom w:val="none" w:sz="0" w:space="0" w:color="auto"/>
            <w:right w:val="none" w:sz="0" w:space="0" w:color="auto"/>
          </w:divBdr>
        </w:div>
        <w:div w:id="2119831632">
          <w:marLeft w:val="640"/>
          <w:marRight w:val="0"/>
          <w:marTop w:val="0"/>
          <w:marBottom w:val="0"/>
          <w:divBdr>
            <w:top w:val="none" w:sz="0" w:space="0" w:color="auto"/>
            <w:left w:val="none" w:sz="0" w:space="0" w:color="auto"/>
            <w:bottom w:val="none" w:sz="0" w:space="0" w:color="auto"/>
            <w:right w:val="none" w:sz="0" w:space="0" w:color="auto"/>
          </w:divBdr>
        </w:div>
        <w:div w:id="1542670866">
          <w:marLeft w:val="640"/>
          <w:marRight w:val="0"/>
          <w:marTop w:val="0"/>
          <w:marBottom w:val="0"/>
          <w:divBdr>
            <w:top w:val="none" w:sz="0" w:space="0" w:color="auto"/>
            <w:left w:val="none" w:sz="0" w:space="0" w:color="auto"/>
            <w:bottom w:val="none" w:sz="0" w:space="0" w:color="auto"/>
            <w:right w:val="none" w:sz="0" w:space="0" w:color="auto"/>
          </w:divBdr>
        </w:div>
        <w:div w:id="601694496">
          <w:marLeft w:val="640"/>
          <w:marRight w:val="0"/>
          <w:marTop w:val="0"/>
          <w:marBottom w:val="0"/>
          <w:divBdr>
            <w:top w:val="none" w:sz="0" w:space="0" w:color="auto"/>
            <w:left w:val="none" w:sz="0" w:space="0" w:color="auto"/>
            <w:bottom w:val="none" w:sz="0" w:space="0" w:color="auto"/>
            <w:right w:val="none" w:sz="0" w:space="0" w:color="auto"/>
          </w:divBdr>
        </w:div>
        <w:div w:id="1257637692">
          <w:marLeft w:val="640"/>
          <w:marRight w:val="0"/>
          <w:marTop w:val="0"/>
          <w:marBottom w:val="0"/>
          <w:divBdr>
            <w:top w:val="none" w:sz="0" w:space="0" w:color="auto"/>
            <w:left w:val="none" w:sz="0" w:space="0" w:color="auto"/>
            <w:bottom w:val="none" w:sz="0" w:space="0" w:color="auto"/>
            <w:right w:val="none" w:sz="0" w:space="0" w:color="auto"/>
          </w:divBdr>
        </w:div>
        <w:div w:id="98763616">
          <w:marLeft w:val="640"/>
          <w:marRight w:val="0"/>
          <w:marTop w:val="0"/>
          <w:marBottom w:val="0"/>
          <w:divBdr>
            <w:top w:val="none" w:sz="0" w:space="0" w:color="auto"/>
            <w:left w:val="none" w:sz="0" w:space="0" w:color="auto"/>
            <w:bottom w:val="none" w:sz="0" w:space="0" w:color="auto"/>
            <w:right w:val="none" w:sz="0" w:space="0" w:color="auto"/>
          </w:divBdr>
        </w:div>
        <w:div w:id="1950507132">
          <w:marLeft w:val="640"/>
          <w:marRight w:val="0"/>
          <w:marTop w:val="0"/>
          <w:marBottom w:val="0"/>
          <w:divBdr>
            <w:top w:val="none" w:sz="0" w:space="0" w:color="auto"/>
            <w:left w:val="none" w:sz="0" w:space="0" w:color="auto"/>
            <w:bottom w:val="none" w:sz="0" w:space="0" w:color="auto"/>
            <w:right w:val="none" w:sz="0" w:space="0" w:color="auto"/>
          </w:divBdr>
        </w:div>
        <w:div w:id="332299557">
          <w:marLeft w:val="640"/>
          <w:marRight w:val="0"/>
          <w:marTop w:val="0"/>
          <w:marBottom w:val="0"/>
          <w:divBdr>
            <w:top w:val="none" w:sz="0" w:space="0" w:color="auto"/>
            <w:left w:val="none" w:sz="0" w:space="0" w:color="auto"/>
            <w:bottom w:val="none" w:sz="0" w:space="0" w:color="auto"/>
            <w:right w:val="none" w:sz="0" w:space="0" w:color="auto"/>
          </w:divBdr>
        </w:div>
      </w:divsChild>
    </w:div>
    <w:div w:id="822546410">
      <w:bodyDiv w:val="1"/>
      <w:marLeft w:val="0"/>
      <w:marRight w:val="0"/>
      <w:marTop w:val="0"/>
      <w:marBottom w:val="0"/>
      <w:divBdr>
        <w:top w:val="none" w:sz="0" w:space="0" w:color="auto"/>
        <w:left w:val="none" w:sz="0" w:space="0" w:color="auto"/>
        <w:bottom w:val="none" w:sz="0" w:space="0" w:color="auto"/>
        <w:right w:val="none" w:sz="0" w:space="0" w:color="auto"/>
      </w:divBdr>
      <w:divsChild>
        <w:div w:id="510532354">
          <w:marLeft w:val="640"/>
          <w:marRight w:val="0"/>
          <w:marTop w:val="0"/>
          <w:marBottom w:val="0"/>
          <w:divBdr>
            <w:top w:val="none" w:sz="0" w:space="0" w:color="auto"/>
            <w:left w:val="none" w:sz="0" w:space="0" w:color="auto"/>
            <w:bottom w:val="none" w:sz="0" w:space="0" w:color="auto"/>
            <w:right w:val="none" w:sz="0" w:space="0" w:color="auto"/>
          </w:divBdr>
        </w:div>
        <w:div w:id="479229978">
          <w:marLeft w:val="640"/>
          <w:marRight w:val="0"/>
          <w:marTop w:val="0"/>
          <w:marBottom w:val="0"/>
          <w:divBdr>
            <w:top w:val="none" w:sz="0" w:space="0" w:color="auto"/>
            <w:left w:val="none" w:sz="0" w:space="0" w:color="auto"/>
            <w:bottom w:val="none" w:sz="0" w:space="0" w:color="auto"/>
            <w:right w:val="none" w:sz="0" w:space="0" w:color="auto"/>
          </w:divBdr>
        </w:div>
        <w:div w:id="716248098">
          <w:marLeft w:val="640"/>
          <w:marRight w:val="0"/>
          <w:marTop w:val="0"/>
          <w:marBottom w:val="0"/>
          <w:divBdr>
            <w:top w:val="none" w:sz="0" w:space="0" w:color="auto"/>
            <w:left w:val="none" w:sz="0" w:space="0" w:color="auto"/>
            <w:bottom w:val="none" w:sz="0" w:space="0" w:color="auto"/>
            <w:right w:val="none" w:sz="0" w:space="0" w:color="auto"/>
          </w:divBdr>
        </w:div>
        <w:div w:id="1670019777">
          <w:marLeft w:val="640"/>
          <w:marRight w:val="0"/>
          <w:marTop w:val="0"/>
          <w:marBottom w:val="0"/>
          <w:divBdr>
            <w:top w:val="none" w:sz="0" w:space="0" w:color="auto"/>
            <w:left w:val="none" w:sz="0" w:space="0" w:color="auto"/>
            <w:bottom w:val="none" w:sz="0" w:space="0" w:color="auto"/>
            <w:right w:val="none" w:sz="0" w:space="0" w:color="auto"/>
          </w:divBdr>
        </w:div>
        <w:div w:id="1842694650">
          <w:marLeft w:val="640"/>
          <w:marRight w:val="0"/>
          <w:marTop w:val="0"/>
          <w:marBottom w:val="0"/>
          <w:divBdr>
            <w:top w:val="none" w:sz="0" w:space="0" w:color="auto"/>
            <w:left w:val="none" w:sz="0" w:space="0" w:color="auto"/>
            <w:bottom w:val="none" w:sz="0" w:space="0" w:color="auto"/>
            <w:right w:val="none" w:sz="0" w:space="0" w:color="auto"/>
          </w:divBdr>
        </w:div>
        <w:div w:id="437139095">
          <w:marLeft w:val="640"/>
          <w:marRight w:val="0"/>
          <w:marTop w:val="0"/>
          <w:marBottom w:val="0"/>
          <w:divBdr>
            <w:top w:val="none" w:sz="0" w:space="0" w:color="auto"/>
            <w:left w:val="none" w:sz="0" w:space="0" w:color="auto"/>
            <w:bottom w:val="none" w:sz="0" w:space="0" w:color="auto"/>
            <w:right w:val="none" w:sz="0" w:space="0" w:color="auto"/>
          </w:divBdr>
        </w:div>
        <w:div w:id="1628313706">
          <w:marLeft w:val="640"/>
          <w:marRight w:val="0"/>
          <w:marTop w:val="0"/>
          <w:marBottom w:val="0"/>
          <w:divBdr>
            <w:top w:val="none" w:sz="0" w:space="0" w:color="auto"/>
            <w:left w:val="none" w:sz="0" w:space="0" w:color="auto"/>
            <w:bottom w:val="none" w:sz="0" w:space="0" w:color="auto"/>
            <w:right w:val="none" w:sz="0" w:space="0" w:color="auto"/>
          </w:divBdr>
        </w:div>
        <w:div w:id="914169150">
          <w:marLeft w:val="640"/>
          <w:marRight w:val="0"/>
          <w:marTop w:val="0"/>
          <w:marBottom w:val="0"/>
          <w:divBdr>
            <w:top w:val="none" w:sz="0" w:space="0" w:color="auto"/>
            <w:left w:val="none" w:sz="0" w:space="0" w:color="auto"/>
            <w:bottom w:val="none" w:sz="0" w:space="0" w:color="auto"/>
            <w:right w:val="none" w:sz="0" w:space="0" w:color="auto"/>
          </w:divBdr>
        </w:div>
        <w:div w:id="1527673375">
          <w:marLeft w:val="640"/>
          <w:marRight w:val="0"/>
          <w:marTop w:val="0"/>
          <w:marBottom w:val="0"/>
          <w:divBdr>
            <w:top w:val="none" w:sz="0" w:space="0" w:color="auto"/>
            <w:left w:val="none" w:sz="0" w:space="0" w:color="auto"/>
            <w:bottom w:val="none" w:sz="0" w:space="0" w:color="auto"/>
            <w:right w:val="none" w:sz="0" w:space="0" w:color="auto"/>
          </w:divBdr>
        </w:div>
        <w:div w:id="1062218722">
          <w:marLeft w:val="640"/>
          <w:marRight w:val="0"/>
          <w:marTop w:val="0"/>
          <w:marBottom w:val="0"/>
          <w:divBdr>
            <w:top w:val="none" w:sz="0" w:space="0" w:color="auto"/>
            <w:left w:val="none" w:sz="0" w:space="0" w:color="auto"/>
            <w:bottom w:val="none" w:sz="0" w:space="0" w:color="auto"/>
            <w:right w:val="none" w:sz="0" w:space="0" w:color="auto"/>
          </w:divBdr>
        </w:div>
        <w:div w:id="62922077">
          <w:marLeft w:val="640"/>
          <w:marRight w:val="0"/>
          <w:marTop w:val="0"/>
          <w:marBottom w:val="0"/>
          <w:divBdr>
            <w:top w:val="none" w:sz="0" w:space="0" w:color="auto"/>
            <w:left w:val="none" w:sz="0" w:space="0" w:color="auto"/>
            <w:bottom w:val="none" w:sz="0" w:space="0" w:color="auto"/>
            <w:right w:val="none" w:sz="0" w:space="0" w:color="auto"/>
          </w:divBdr>
        </w:div>
        <w:div w:id="282198806">
          <w:marLeft w:val="640"/>
          <w:marRight w:val="0"/>
          <w:marTop w:val="0"/>
          <w:marBottom w:val="0"/>
          <w:divBdr>
            <w:top w:val="none" w:sz="0" w:space="0" w:color="auto"/>
            <w:left w:val="none" w:sz="0" w:space="0" w:color="auto"/>
            <w:bottom w:val="none" w:sz="0" w:space="0" w:color="auto"/>
            <w:right w:val="none" w:sz="0" w:space="0" w:color="auto"/>
          </w:divBdr>
        </w:div>
        <w:div w:id="1810856792">
          <w:marLeft w:val="640"/>
          <w:marRight w:val="0"/>
          <w:marTop w:val="0"/>
          <w:marBottom w:val="0"/>
          <w:divBdr>
            <w:top w:val="none" w:sz="0" w:space="0" w:color="auto"/>
            <w:left w:val="none" w:sz="0" w:space="0" w:color="auto"/>
            <w:bottom w:val="none" w:sz="0" w:space="0" w:color="auto"/>
            <w:right w:val="none" w:sz="0" w:space="0" w:color="auto"/>
          </w:divBdr>
        </w:div>
        <w:div w:id="396131325">
          <w:marLeft w:val="640"/>
          <w:marRight w:val="0"/>
          <w:marTop w:val="0"/>
          <w:marBottom w:val="0"/>
          <w:divBdr>
            <w:top w:val="none" w:sz="0" w:space="0" w:color="auto"/>
            <w:left w:val="none" w:sz="0" w:space="0" w:color="auto"/>
            <w:bottom w:val="none" w:sz="0" w:space="0" w:color="auto"/>
            <w:right w:val="none" w:sz="0" w:space="0" w:color="auto"/>
          </w:divBdr>
        </w:div>
        <w:div w:id="1207644649">
          <w:marLeft w:val="640"/>
          <w:marRight w:val="0"/>
          <w:marTop w:val="0"/>
          <w:marBottom w:val="0"/>
          <w:divBdr>
            <w:top w:val="none" w:sz="0" w:space="0" w:color="auto"/>
            <w:left w:val="none" w:sz="0" w:space="0" w:color="auto"/>
            <w:bottom w:val="none" w:sz="0" w:space="0" w:color="auto"/>
            <w:right w:val="none" w:sz="0" w:space="0" w:color="auto"/>
          </w:divBdr>
        </w:div>
        <w:div w:id="1331057086">
          <w:marLeft w:val="640"/>
          <w:marRight w:val="0"/>
          <w:marTop w:val="0"/>
          <w:marBottom w:val="0"/>
          <w:divBdr>
            <w:top w:val="none" w:sz="0" w:space="0" w:color="auto"/>
            <w:left w:val="none" w:sz="0" w:space="0" w:color="auto"/>
            <w:bottom w:val="none" w:sz="0" w:space="0" w:color="auto"/>
            <w:right w:val="none" w:sz="0" w:space="0" w:color="auto"/>
          </w:divBdr>
        </w:div>
        <w:div w:id="104229821">
          <w:marLeft w:val="640"/>
          <w:marRight w:val="0"/>
          <w:marTop w:val="0"/>
          <w:marBottom w:val="0"/>
          <w:divBdr>
            <w:top w:val="none" w:sz="0" w:space="0" w:color="auto"/>
            <w:left w:val="none" w:sz="0" w:space="0" w:color="auto"/>
            <w:bottom w:val="none" w:sz="0" w:space="0" w:color="auto"/>
            <w:right w:val="none" w:sz="0" w:space="0" w:color="auto"/>
          </w:divBdr>
        </w:div>
        <w:div w:id="1805614544">
          <w:marLeft w:val="640"/>
          <w:marRight w:val="0"/>
          <w:marTop w:val="0"/>
          <w:marBottom w:val="0"/>
          <w:divBdr>
            <w:top w:val="none" w:sz="0" w:space="0" w:color="auto"/>
            <w:left w:val="none" w:sz="0" w:space="0" w:color="auto"/>
            <w:bottom w:val="none" w:sz="0" w:space="0" w:color="auto"/>
            <w:right w:val="none" w:sz="0" w:space="0" w:color="auto"/>
          </w:divBdr>
        </w:div>
        <w:div w:id="1299414887">
          <w:marLeft w:val="640"/>
          <w:marRight w:val="0"/>
          <w:marTop w:val="0"/>
          <w:marBottom w:val="0"/>
          <w:divBdr>
            <w:top w:val="none" w:sz="0" w:space="0" w:color="auto"/>
            <w:left w:val="none" w:sz="0" w:space="0" w:color="auto"/>
            <w:bottom w:val="none" w:sz="0" w:space="0" w:color="auto"/>
            <w:right w:val="none" w:sz="0" w:space="0" w:color="auto"/>
          </w:divBdr>
        </w:div>
        <w:div w:id="1290821659">
          <w:marLeft w:val="640"/>
          <w:marRight w:val="0"/>
          <w:marTop w:val="0"/>
          <w:marBottom w:val="0"/>
          <w:divBdr>
            <w:top w:val="none" w:sz="0" w:space="0" w:color="auto"/>
            <w:left w:val="none" w:sz="0" w:space="0" w:color="auto"/>
            <w:bottom w:val="none" w:sz="0" w:space="0" w:color="auto"/>
            <w:right w:val="none" w:sz="0" w:space="0" w:color="auto"/>
          </w:divBdr>
        </w:div>
        <w:div w:id="357465085">
          <w:marLeft w:val="640"/>
          <w:marRight w:val="0"/>
          <w:marTop w:val="0"/>
          <w:marBottom w:val="0"/>
          <w:divBdr>
            <w:top w:val="none" w:sz="0" w:space="0" w:color="auto"/>
            <w:left w:val="none" w:sz="0" w:space="0" w:color="auto"/>
            <w:bottom w:val="none" w:sz="0" w:space="0" w:color="auto"/>
            <w:right w:val="none" w:sz="0" w:space="0" w:color="auto"/>
          </w:divBdr>
        </w:div>
        <w:div w:id="1068185969">
          <w:marLeft w:val="640"/>
          <w:marRight w:val="0"/>
          <w:marTop w:val="0"/>
          <w:marBottom w:val="0"/>
          <w:divBdr>
            <w:top w:val="none" w:sz="0" w:space="0" w:color="auto"/>
            <w:left w:val="none" w:sz="0" w:space="0" w:color="auto"/>
            <w:bottom w:val="none" w:sz="0" w:space="0" w:color="auto"/>
            <w:right w:val="none" w:sz="0" w:space="0" w:color="auto"/>
          </w:divBdr>
        </w:div>
        <w:div w:id="706679046">
          <w:marLeft w:val="640"/>
          <w:marRight w:val="0"/>
          <w:marTop w:val="0"/>
          <w:marBottom w:val="0"/>
          <w:divBdr>
            <w:top w:val="none" w:sz="0" w:space="0" w:color="auto"/>
            <w:left w:val="none" w:sz="0" w:space="0" w:color="auto"/>
            <w:bottom w:val="none" w:sz="0" w:space="0" w:color="auto"/>
            <w:right w:val="none" w:sz="0" w:space="0" w:color="auto"/>
          </w:divBdr>
        </w:div>
        <w:div w:id="709258100">
          <w:marLeft w:val="640"/>
          <w:marRight w:val="0"/>
          <w:marTop w:val="0"/>
          <w:marBottom w:val="0"/>
          <w:divBdr>
            <w:top w:val="none" w:sz="0" w:space="0" w:color="auto"/>
            <w:left w:val="none" w:sz="0" w:space="0" w:color="auto"/>
            <w:bottom w:val="none" w:sz="0" w:space="0" w:color="auto"/>
            <w:right w:val="none" w:sz="0" w:space="0" w:color="auto"/>
          </w:divBdr>
        </w:div>
        <w:div w:id="1969777784">
          <w:marLeft w:val="640"/>
          <w:marRight w:val="0"/>
          <w:marTop w:val="0"/>
          <w:marBottom w:val="0"/>
          <w:divBdr>
            <w:top w:val="none" w:sz="0" w:space="0" w:color="auto"/>
            <w:left w:val="none" w:sz="0" w:space="0" w:color="auto"/>
            <w:bottom w:val="none" w:sz="0" w:space="0" w:color="auto"/>
            <w:right w:val="none" w:sz="0" w:space="0" w:color="auto"/>
          </w:divBdr>
        </w:div>
        <w:div w:id="1901670622">
          <w:marLeft w:val="640"/>
          <w:marRight w:val="0"/>
          <w:marTop w:val="0"/>
          <w:marBottom w:val="0"/>
          <w:divBdr>
            <w:top w:val="none" w:sz="0" w:space="0" w:color="auto"/>
            <w:left w:val="none" w:sz="0" w:space="0" w:color="auto"/>
            <w:bottom w:val="none" w:sz="0" w:space="0" w:color="auto"/>
            <w:right w:val="none" w:sz="0" w:space="0" w:color="auto"/>
          </w:divBdr>
        </w:div>
        <w:div w:id="1027365875">
          <w:marLeft w:val="640"/>
          <w:marRight w:val="0"/>
          <w:marTop w:val="0"/>
          <w:marBottom w:val="0"/>
          <w:divBdr>
            <w:top w:val="none" w:sz="0" w:space="0" w:color="auto"/>
            <w:left w:val="none" w:sz="0" w:space="0" w:color="auto"/>
            <w:bottom w:val="none" w:sz="0" w:space="0" w:color="auto"/>
            <w:right w:val="none" w:sz="0" w:space="0" w:color="auto"/>
          </w:divBdr>
        </w:div>
        <w:div w:id="159850449">
          <w:marLeft w:val="640"/>
          <w:marRight w:val="0"/>
          <w:marTop w:val="0"/>
          <w:marBottom w:val="0"/>
          <w:divBdr>
            <w:top w:val="none" w:sz="0" w:space="0" w:color="auto"/>
            <w:left w:val="none" w:sz="0" w:space="0" w:color="auto"/>
            <w:bottom w:val="none" w:sz="0" w:space="0" w:color="auto"/>
            <w:right w:val="none" w:sz="0" w:space="0" w:color="auto"/>
          </w:divBdr>
        </w:div>
      </w:divsChild>
    </w:div>
    <w:div w:id="823934548">
      <w:bodyDiv w:val="1"/>
      <w:marLeft w:val="0"/>
      <w:marRight w:val="0"/>
      <w:marTop w:val="0"/>
      <w:marBottom w:val="0"/>
      <w:divBdr>
        <w:top w:val="none" w:sz="0" w:space="0" w:color="auto"/>
        <w:left w:val="none" w:sz="0" w:space="0" w:color="auto"/>
        <w:bottom w:val="none" w:sz="0" w:space="0" w:color="auto"/>
        <w:right w:val="none" w:sz="0" w:space="0" w:color="auto"/>
      </w:divBdr>
    </w:div>
    <w:div w:id="836730258">
      <w:bodyDiv w:val="1"/>
      <w:marLeft w:val="0"/>
      <w:marRight w:val="0"/>
      <w:marTop w:val="0"/>
      <w:marBottom w:val="0"/>
      <w:divBdr>
        <w:top w:val="none" w:sz="0" w:space="0" w:color="auto"/>
        <w:left w:val="none" w:sz="0" w:space="0" w:color="auto"/>
        <w:bottom w:val="none" w:sz="0" w:space="0" w:color="auto"/>
        <w:right w:val="none" w:sz="0" w:space="0" w:color="auto"/>
      </w:divBdr>
    </w:div>
    <w:div w:id="836772419">
      <w:bodyDiv w:val="1"/>
      <w:marLeft w:val="0"/>
      <w:marRight w:val="0"/>
      <w:marTop w:val="0"/>
      <w:marBottom w:val="0"/>
      <w:divBdr>
        <w:top w:val="none" w:sz="0" w:space="0" w:color="auto"/>
        <w:left w:val="none" w:sz="0" w:space="0" w:color="auto"/>
        <w:bottom w:val="none" w:sz="0" w:space="0" w:color="auto"/>
        <w:right w:val="none" w:sz="0" w:space="0" w:color="auto"/>
      </w:divBdr>
    </w:div>
    <w:div w:id="837696458">
      <w:bodyDiv w:val="1"/>
      <w:marLeft w:val="0"/>
      <w:marRight w:val="0"/>
      <w:marTop w:val="0"/>
      <w:marBottom w:val="0"/>
      <w:divBdr>
        <w:top w:val="none" w:sz="0" w:space="0" w:color="auto"/>
        <w:left w:val="none" w:sz="0" w:space="0" w:color="auto"/>
        <w:bottom w:val="none" w:sz="0" w:space="0" w:color="auto"/>
        <w:right w:val="none" w:sz="0" w:space="0" w:color="auto"/>
      </w:divBdr>
      <w:divsChild>
        <w:div w:id="1920095413">
          <w:marLeft w:val="640"/>
          <w:marRight w:val="0"/>
          <w:marTop w:val="0"/>
          <w:marBottom w:val="0"/>
          <w:divBdr>
            <w:top w:val="none" w:sz="0" w:space="0" w:color="auto"/>
            <w:left w:val="none" w:sz="0" w:space="0" w:color="auto"/>
            <w:bottom w:val="none" w:sz="0" w:space="0" w:color="auto"/>
            <w:right w:val="none" w:sz="0" w:space="0" w:color="auto"/>
          </w:divBdr>
        </w:div>
        <w:div w:id="1203832507">
          <w:marLeft w:val="640"/>
          <w:marRight w:val="0"/>
          <w:marTop w:val="0"/>
          <w:marBottom w:val="0"/>
          <w:divBdr>
            <w:top w:val="none" w:sz="0" w:space="0" w:color="auto"/>
            <w:left w:val="none" w:sz="0" w:space="0" w:color="auto"/>
            <w:bottom w:val="none" w:sz="0" w:space="0" w:color="auto"/>
            <w:right w:val="none" w:sz="0" w:space="0" w:color="auto"/>
          </w:divBdr>
        </w:div>
      </w:divsChild>
    </w:div>
    <w:div w:id="837815556">
      <w:bodyDiv w:val="1"/>
      <w:marLeft w:val="0"/>
      <w:marRight w:val="0"/>
      <w:marTop w:val="0"/>
      <w:marBottom w:val="0"/>
      <w:divBdr>
        <w:top w:val="none" w:sz="0" w:space="0" w:color="auto"/>
        <w:left w:val="none" w:sz="0" w:space="0" w:color="auto"/>
        <w:bottom w:val="none" w:sz="0" w:space="0" w:color="auto"/>
        <w:right w:val="none" w:sz="0" w:space="0" w:color="auto"/>
      </w:divBdr>
      <w:divsChild>
        <w:div w:id="1910263074">
          <w:marLeft w:val="640"/>
          <w:marRight w:val="0"/>
          <w:marTop w:val="0"/>
          <w:marBottom w:val="0"/>
          <w:divBdr>
            <w:top w:val="none" w:sz="0" w:space="0" w:color="auto"/>
            <w:left w:val="none" w:sz="0" w:space="0" w:color="auto"/>
            <w:bottom w:val="none" w:sz="0" w:space="0" w:color="auto"/>
            <w:right w:val="none" w:sz="0" w:space="0" w:color="auto"/>
          </w:divBdr>
        </w:div>
        <w:div w:id="603074145">
          <w:marLeft w:val="640"/>
          <w:marRight w:val="0"/>
          <w:marTop w:val="0"/>
          <w:marBottom w:val="0"/>
          <w:divBdr>
            <w:top w:val="none" w:sz="0" w:space="0" w:color="auto"/>
            <w:left w:val="none" w:sz="0" w:space="0" w:color="auto"/>
            <w:bottom w:val="none" w:sz="0" w:space="0" w:color="auto"/>
            <w:right w:val="none" w:sz="0" w:space="0" w:color="auto"/>
          </w:divBdr>
        </w:div>
        <w:div w:id="1704133571">
          <w:marLeft w:val="640"/>
          <w:marRight w:val="0"/>
          <w:marTop w:val="0"/>
          <w:marBottom w:val="0"/>
          <w:divBdr>
            <w:top w:val="none" w:sz="0" w:space="0" w:color="auto"/>
            <w:left w:val="none" w:sz="0" w:space="0" w:color="auto"/>
            <w:bottom w:val="none" w:sz="0" w:space="0" w:color="auto"/>
            <w:right w:val="none" w:sz="0" w:space="0" w:color="auto"/>
          </w:divBdr>
        </w:div>
        <w:div w:id="1657488878">
          <w:marLeft w:val="640"/>
          <w:marRight w:val="0"/>
          <w:marTop w:val="0"/>
          <w:marBottom w:val="0"/>
          <w:divBdr>
            <w:top w:val="none" w:sz="0" w:space="0" w:color="auto"/>
            <w:left w:val="none" w:sz="0" w:space="0" w:color="auto"/>
            <w:bottom w:val="none" w:sz="0" w:space="0" w:color="auto"/>
            <w:right w:val="none" w:sz="0" w:space="0" w:color="auto"/>
          </w:divBdr>
        </w:div>
        <w:div w:id="1728382579">
          <w:marLeft w:val="640"/>
          <w:marRight w:val="0"/>
          <w:marTop w:val="0"/>
          <w:marBottom w:val="0"/>
          <w:divBdr>
            <w:top w:val="none" w:sz="0" w:space="0" w:color="auto"/>
            <w:left w:val="none" w:sz="0" w:space="0" w:color="auto"/>
            <w:bottom w:val="none" w:sz="0" w:space="0" w:color="auto"/>
            <w:right w:val="none" w:sz="0" w:space="0" w:color="auto"/>
          </w:divBdr>
        </w:div>
        <w:div w:id="17320142">
          <w:marLeft w:val="640"/>
          <w:marRight w:val="0"/>
          <w:marTop w:val="0"/>
          <w:marBottom w:val="0"/>
          <w:divBdr>
            <w:top w:val="none" w:sz="0" w:space="0" w:color="auto"/>
            <w:left w:val="none" w:sz="0" w:space="0" w:color="auto"/>
            <w:bottom w:val="none" w:sz="0" w:space="0" w:color="auto"/>
            <w:right w:val="none" w:sz="0" w:space="0" w:color="auto"/>
          </w:divBdr>
        </w:div>
        <w:div w:id="528226831">
          <w:marLeft w:val="640"/>
          <w:marRight w:val="0"/>
          <w:marTop w:val="0"/>
          <w:marBottom w:val="0"/>
          <w:divBdr>
            <w:top w:val="none" w:sz="0" w:space="0" w:color="auto"/>
            <w:left w:val="none" w:sz="0" w:space="0" w:color="auto"/>
            <w:bottom w:val="none" w:sz="0" w:space="0" w:color="auto"/>
            <w:right w:val="none" w:sz="0" w:space="0" w:color="auto"/>
          </w:divBdr>
        </w:div>
        <w:div w:id="1374698072">
          <w:marLeft w:val="640"/>
          <w:marRight w:val="0"/>
          <w:marTop w:val="0"/>
          <w:marBottom w:val="0"/>
          <w:divBdr>
            <w:top w:val="none" w:sz="0" w:space="0" w:color="auto"/>
            <w:left w:val="none" w:sz="0" w:space="0" w:color="auto"/>
            <w:bottom w:val="none" w:sz="0" w:space="0" w:color="auto"/>
            <w:right w:val="none" w:sz="0" w:space="0" w:color="auto"/>
          </w:divBdr>
        </w:div>
        <w:div w:id="1717044595">
          <w:marLeft w:val="640"/>
          <w:marRight w:val="0"/>
          <w:marTop w:val="0"/>
          <w:marBottom w:val="0"/>
          <w:divBdr>
            <w:top w:val="none" w:sz="0" w:space="0" w:color="auto"/>
            <w:left w:val="none" w:sz="0" w:space="0" w:color="auto"/>
            <w:bottom w:val="none" w:sz="0" w:space="0" w:color="auto"/>
            <w:right w:val="none" w:sz="0" w:space="0" w:color="auto"/>
          </w:divBdr>
        </w:div>
        <w:div w:id="210112604">
          <w:marLeft w:val="640"/>
          <w:marRight w:val="0"/>
          <w:marTop w:val="0"/>
          <w:marBottom w:val="0"/>
          <w:divBdr>
            <w:top w:val="none" w:sz="0" w:space="0" w:color="auto"/>
            <w:left w:val="none" w:sz="0" w:space="0" w:color="auto"/>
            <w:bottom w:val="none" w:sz="0" w:space="0" w:color="auto"/>
            <w:right w:val="none" w:sz="0" w:space="0" w:color="auto"/>
          </w:divBdr>
        </w:div>
        <w:div w:id="550116110">
          <w:marLeft w:val="640"/>
          <w:marRight w:val="0"/>
          <w:marTop w:val="0"/>
          <w:marBottom w:val="0"/>
          <w:divBdr>
            <w:top w:val="none" w:sz="0" w:space="0" w:color="auto"/>
            <w:left w:val="none" w:sz="0" w:space="0" w:color="auto"/>
            <w:bottom w:val="none" w:sz="0" w:space="0" w:color="auto"/>
            <w:right w:val="none" w:sz="0" w:space="0" w:color="auto"/>
          </w:divBdr>
        </w:div>
        <w:div w:id="2091001687">
          <w:marLeft w:val="640"/>
          <w:marRight w:val="0"/>
          <w:marTop w:val="0"/>
          <w:marBottom w:val="0"/>
          <w:divBdr>
            <w:top w:val="none" w:sz="0" w:space="0" w:color="auto"/>
            <w:left w:val="none" w:sz="0" w:space="0" w:color="auto"/>
            <w:bottom w:val="none" w:sz="0" w:space="0" w:color="auto"/>
            <w:right w:val="none" w:sz="0" w:space="0" w:color="auto"/>
          </w:divBdr>
        </w:div>
        <w:div w:id="1134253908">
          <w:marLeft w:val="640"/>
          <w:marRight w:val="0"/>
          <w:marTop w:val="0"/>
          <w:marBottom w:val="0"/>
          <w:divBdr>
            <w:top w:val="none" w:sz="0" w:space="0" w:color="auto"/>
            <w:left w:val="none" w:sz="0" w:space="0" w:color="auto"/>
            <w:bottom w:val="none" w:sz="0" w:space="0" w:color="auto"/>
            <w:right w:val="none" w:sz="0" w:space="0" w:color="auto"/>
          </w:divBdr>
        </w:div>
        <w:div w:id="1204248291">
          <w:marLeft w:val="640"/>
          <w:marRight w:val="0"/>
          <w:marTop w:val="0"/>
          <w:marBottom w:val="0"/>
          <w:divBdr>
            <w:top w:val="none" w:sz="0" w:space="0" w:color="auto"/>
            <w:left w:val="none" w:sz="0" w:space="0" w:color="auto"/>
            <w:bottom w:val="none" w:sz="0" w:space="0" w:color="auto"/>
            <w:right w:val="none" w:sz="0" w:space="0" w:color="auto"/>
          </w:divBdr>
        </w:div>
        <w:div w:id="1294361234">
          <w:marLeft w:val="640"/>
          <w:marRight w:val="0"/>
          <w:marTop w:val="0"/>
          <w:marBottom w:val="0"/>
          <w:divBdr>
            <w:top w:val="none" w:sz="0" w:space="0" w:color="auto"/>
            <w:left w:val="none" w:sz="0" w:space="0" w:color="auto"/>
            <w:bottom w:val="none" w:sz="0" w:space="0" w:color="auto"/>
            <w:right w:val="none" w:sz="0" w:space="0" w:color="auto"/>
          </w:divBdr>
        </w:div>
      </w:divsChild>
    </w:div>
    <w:div w:id="839738378">
      <w:bodyDiv w:val="1"/>
      <w:marLeft w:val="0"/>
      <w:marRight w:val="0"/>
      <w:marTop w:val="0"/>
      <w:marBottom w:val="0"/>
      <w:divBdr>
        <w:top w:val="none" w:sz="0" w:space="0" w:color="auto"/>
        <w:left w:val="none" w:sz="0" w:space="0" w:color="auto"/>
        <w:bottom w:val="none" w:sz="0" w:space="0" w:color="auto"/>
        <w:right w:val="none" w:sz="0" w:space="0" w:color="auto"/>
      </w:divBdr>
      <w:divsChild>
        <w:div w:id="1947155192">
          <w:marLeft w:val="640"/>
          <w:marRight w:val="0"/>
          <w:marTop w:val="0"/>
          <w:marBottom w:val="0"/>
          <w:divBdr>
            <w:top w:val="none" w:sz="0" w:space="0" w:color="auto"/>
            <w:left w:val="none" w:sz="0" w:space="0" w:color="auto"/>
            <w:bottom w:val="none" w:sz="0" w:space="0" w:color="auto"/>
            <w:right w:val="none" w:sz="0" w:space="0" w:color="auto"/>
          </w:divBdr>
        </w:div>
        <w:div w:id="1313632415">
          <w:marLeft w:val="640"/>
          <w:marRight w:val="0"/>
          <w:marTop w:val="0"/>
          <w:marBottom w:val="0"/>
          <w:divBdr>
            <w:top w:val="none" w:sz="0" w:space="0" w:color="auto"/>
            <w:left w:val="none" w:sz="0" w:space="0" w:color="auto"/>
            <w:bottom w:val="none" w:sz="0" w:space="0" w:color="auto"/>
            <w:right w:val="none" w:sz="0" w:space="0" w:color="auto"/>
          </w:divBdr>
        </w:div>
        <w:div w:id="989409085">
          <w:marLeft w:val="640"/>
          <w:marRight w:val="0"/>
          <w:marTop w:val="0"/>
          <w:marBottom w:val="0"/>
          <w:divBdr>
            <w:top w:val="none" w:sz="0" w:space="0" w:color="auto"/>
            <w:left w:val="none" w:sz="0" w:space="0" w:color="auto"/>
            <w:bottom w:val="none" w:sz="0" w:space="0" w:color="auto"/>
            <w:right w:val="none" w:sz="0" w:space="0" w:color="auto"/>
          </w:divBdr>
        </w:div>
        <w:div w:id="1009528160">
          <w:marLeft w:val="640"/>
          <w:marRight w:val="0"/>
          <w:marTop w:val="0"/>
          <w:marBottom w:val="0"/>
          <w:divBdr>
            <w:top w:val="none" w:sz="0" w:space="0" w:color="auto"/>
            <w:left w:val="none" w:sz="0" w:space="0" w:color="auto"/>
            <w:bottom w:val="none" w:sz="0" w:space="0" w:color="auto"/>
            <w:right w:val="none" w:sz="0" w:space="0" w:color="auto"/>
          </w:divBdr>
        </w:div>
        <w:div w:id="1116367710">
          <w:marLeft w:val="640"/>
          <w:marRight w:val="0"/>
          <w:marTop w:val="0"/>
          <w:marBottom w:val="0"/>
          <w:divBdr>
            <w:top w:val="none" w:sz="0" w:space="0" w:color="auto"/>
            <w:left w:val="none" w:sz="0" w:space="0" w:color="auto"/>
            <w:bottom w:val="none" w:sz="0" w:space="0" w:color="auto"/>
            <w:right w:val="none" w:sz="0" w:space="0" w:color="auto"/>
          </w:divBdr>
        </w:div>
        <w:div w:id="528875655">
          <w:marLeft w:val="640"/>
          <w:marRight w:val="0"/>
          <w:marTop w:val="0"/>
          <w:marBottom w:val="0"/>
          <w:divBdr>
            <w:top w:val="none" w:sz="0" w:space="0" w:color="auto"/>
            <w:left w:val="none" w:sz="0" w:space="0" w:color="auto"/>
            <w:bottom w:val="none" w:sz="0" w:space="0" w:color="auto"/>
            <w:right w:val="none" w:sz="0" w:space="0" w:color="auto"/>
          </w:divBdr>
        </w:div>
        <w:div w:id="985862432">
          <w:marLeft w:val="640"/>
          <w:marRight w:val="0"/>
          <w:marTop w:val="0"/>
          <w:marBottom w:val="0"/>
          <w:divBdr>
            <w:top w:val="none" w:sz="0" w:space="0" w:color="auto"/>
            <w:left w:val="none" w:sz="0" w:space="0" w:color="auto"/>
            <w:bottom w:val="none" w:sz="0" w:space="0" w:color="auto"/>
            <w:right w:val="none" w:sz="0" w:space="0" w:color="auto"/>
          </w:divBdr>
        </w:div>
        <w:div w:id="61100450">
          <w:marLeft w:val="640"/>
          <w:marRight w:val="0"/>
          <w:marTop w:val="0"/>
          <w:marBottom w:val="0"/>
          <w:divBdr>
            <w:top w:val="none" w:sz="0" w:space="0" w:color="auto"/>
            <w:left w:val="none" w:sz="0" w:space="0" w:color="auto"/>
            <w:bottom w:val="none" w:sz="0" w:space="0" w:color="auto"/>
            <w:right w:val="none" w:sz="0" w:space="0" w:color="auto"/>
          </w:divBdr>
        </w:div>
        <w:div w:id="1345323211">
          <w:marLeft w:val="640"/>
          <w:marRight w:val="0"/>
          <w:marTop w:val="0"/>
          <w:marBottom w:val="0"/>
          <w:divBdr>
            <w:top w:val="none" w:sz="0" w:space="0" w:color="auto"/>
            <w:left w:val="none" w:sz="0" w:space="0" w:color="auto"/>
            <w:bottom w:val="none" w:sz="0" w:space="0" w:color="auto"/>
            <w:right w:val="none" w:sz="0" w:space="0" w:color="auto"/>
          </w:divBdr>
        </w:div>
        <w:div w:id="2021463065">
          <w:marLeft w:val="640"/>
          <w:marRight w:val="0"/>
          <w:marTop w:val="0"/>
          <w:marBottom w:val="0"/>
          <w:divBdr>
            <w:top w:val="none" w:sz="0" w:space="0" w:color="auto"/>
            <w:left w:val="none" w:sz="0" w:space="0" w:color="auto"/>
            <w:bottom w:val="none" w:sz="0" w:space="0" w:color="auto"/>
            <w:right w:val="none" w:sz="0" w:space="0" w:color="auto"/>
          </w:divBdr>
        </w:div>
        <w:div w:id="177621173">
          <w:marLeft w:val="640"/>
          <w:marRight w:val="0"/>
          <w:marTop w:val="0"/>
          <w:marBottom w:val="0"/>
          <w:divBdr>
            <w:top w:val="none" w:sz="0" w:space="0" w:color="auto"/>
            <w:left w:val="none" w:sz="0" w:space="0" w:color="auto"/>
            <w:bottom w:val="none" w:sz="0" w:space="0" w:color="auto"/>
            <w:right w:val="none" w:sz="0" w:space="0" w:color="auto"/>
          </w:divBdr>
        </w:div>
        <w:div w:id="1960869015">
          <w:marLeft w:val="640"/>
          <w:marRight w:val="0"/>
          <w:marTop w:val="0"/>
          <w:marBottom w:val="0"/>
          <w:divBdr>
            <w:top w:val="none" w:sz="0" w:space="0" w:color="auto"/>
            <w:left w:val="none" w:sz="0" w:space="0" w:color="auto"/>
            <w:bottom w:val="none" w:sz="0" w:space="0" w:color="auto"/>
            <w:right w:val="none" w:sz="0" w:space="0" w:color="auto"/>
          </w:divBdr>
        </w:div>
        <w:div w:id="1638491158">
          <w:marLeft w:val="640"/>
          <w:marRight w:val="0"/>
          <w:marTop w:val="0"/>
          <w:marBottom w:val="0"/>
          <w:divBdr>
            <w:top w:val="none" w:sz="0" w:space="0" w:color="auto"/>
            <w:left w:val="none" w:sz="0" w:space="0" w:color="auto"/>
            <w:bottom w:val="none" w:sz="0" w:space="0" w:color="auto"/>
            <w:right w:val="none" w:sz="0" w:space="0" w:color="auto"/>
          </w:divBdr>
        </w:div>
        <w:div w:id="1362319870">
          <w:marLeft w:val="640"/>
          <w:marRight w:val="0"/>
          <w:marTop w:val="0"/>
          <w:marBottom w:val="0"/>
          <w:divBdr>
            <w:top w:val="none" w:sz="0" w:space="0" w:color="auto"/>
            <w:left w:val="none" w:sz="0" w:space="0" w:color="auto"/>
            <w:bottom w:val="none" w:sz="0" w:space="0" w:color="auto"/>
            <w:right w:val="none" w:sz="0" w:space="0" w:color="auto"/>
          </w:divBdr>
        </w:div>
        <w:div w:id="2055812633">
          <w:marLeft w:val="640"/>
          <w:marRight w:val="0"/>
          <w:marTop w:val="0"/>
          <w:marBottom w:val="0"/>
          <w:divBdr>
            <w:top w:val="none" w:sz="0" w:space="0" w:color="auto"/>
            <w:left w:val="none" w:sz="0" w:space="0" w:color="auto"/>
            <w:bottom w:val="none" w:sz="0" w:space="0" w:color="auto"/>
            <w:right w:val="none" w:sz="0" w:space="0" w:color="auto"/>
          </w:divBdr>
        </w:div>
        <w:div w:id="1678268424">
          <w:marLeft w:val="640"/>
          <w:marRight w:val="0"/>
          <w:marTop w:val="0"/>
          <w:marBottom w:val="0"/>
          <w:divBdr>
            <w:top w:val="none" w:sz="0" w:space="0" w:color="auto"/>
            <w:left w:val="none" w:sz="0" w:space="0" w:color="auto"/>
            <w:bottom w:val="none" w:sz="0" w:space="0" w:color="auto"/>
            <w:right w:val="none" w:sz="0" w:space="0" w:color="auto"/>
          </w:divBdr>
        </w:div>
        <w:div w:id="1593128890">
          <w:marLeft w:val="640"/>
          <w:marRight w:val="0"/>
          <w:marTop w:val="0"/>
          <w:marBottom w:val="0"/>
          <w:divBdr>
            <w:top w:val="none" w:sz="0" w:space="0" w:color="auto"/>
            <w:left w:val="none" w:sz="0" w:space="0" w:color="auto"/>
            <w:bottom w:val="none" w:sz="0" w:space="0" w:color="auto"/>
            <w:right w:val="none" w:sz="0" w:space="0" w:color="auto"/>
          </w:divBdr>
        </w:div>
        <w:div w:id="1734041354">
          <w:marLeft w:val="640"/>
          <w:marRight w:val="0"/>
          <w:marTop w:val="0"/>
          <w:marBottom w:val="0"/>
          <w:divBdr>
            <w:top w:val="none" w:sz="0" w:space="0" w:color="auto"/>
            <w:left w:val="none" w:sz="0" w:space="0" w:color="auto"/>
            <w:bottom w:val="none" w:sz="0" w:space="0" w:color="auto"/>
            <w:right w:val="none" w:sz="0" w:space="0" w:color="auto"/>
          </w:divBdr>
        </w:div>
        <w:div w:id="833497879">
          <w:marLeft w:val="640"/>
          <w:marRight w:val="0"/>
          <w:marTop w:val="0"/>
          <w:marBottom w:val="0"/>
          <w:divBdr>
            <w:top w:val="none" w:sz="0" w:space="0" w:color="auto"/>
            <w:left w:val="none" w:sz="0" w:space="0" w:color="auto"/>
            <w:bottom w:val="none" w:sz="0" w:space="0" w:color="auto"/>
            <w:right w:val="none" w:sz="0" w:space="0" w:color="auto"/>
          </w:divBdr>
        </w:div>
        <w:div w:id="642664060">
          <w:marLeft w:val="640"/>
          <w:marRight w:val="0"/>
          <w:marTop w:val="0"/>
          <w:marBottom w:val="0"/>
          <w:divBdr>
            <w:top w:val="none" w:sz="0" w:space="0" w:color="auto"/>
            <w:left w:val="none" w:sz="0" w:space="0" w:color="auto"/>
            <w:bottom w:val="none" w:sz="0" w:space="0" w:color="auto"/>
            <w:right w:val="none" w:sz="0" w:space="0" w:color="auto"/>
          </w:divBdr>
        </w:div>
        <w:div w:id="561913601">
          <w:marLeft w:val="640"/>
          <w:marRight w:val="0"/>
          <w:marTop w:val="0"/>
          <w:marBottom w:val="0"/>
          <w:divBdr>
            <w:top w:val="none" w:sz="0" w:space="0" w:color="auto"/>
            <w:left w:val="none" w:sz="0" w:space="0" w:color="auto"/>
            <w:bottom w:val="none" w:sz="0" w:space="0" w:color="auto"/>
            <w:right w:val="none" w:sz="0" w:space="0" w:color="auto"/>
          </w:divBdr>
        </w:div>
        <w:div w:id="1771125472">
          <w:marLeft w:val="640"/>
          <w:marRight w:val="0"/>
          <w:marTop w:val="0"/>
          <w:marBottom w:val="0"/>
          <w:divBdr>
            <w:top w:val="none" w:sz="0" w:space="0" w:color="auto"/>
            <w:left w:val="none" w:sz="0" w:space="0" w:color="auto"/>
            <w:bottom w:val="none" w:sz="0" w:space="0" w:color="auto"/>
            <w:right w:val="none" w:sz="0" w:space="0" w:color="auto"/>
          </w:divBdr>
        </w:div>
        <w:div w:id="720787920">
          <w:marLeft w:val="640"/>
          <w:marRight w:val="0"/>
          <w:marTop w:val="0"/>
          <w:marBottom w:val="0"/>
          <w:divBdr>
            <w:top w:val="none" w:sz="0" w:space="0" w:color="auto"/>
            <w:left w:val="none" w:sz="0" w:space="0" w:color="auto"/>
            <w:bottom w:val="none" w:sz="0" w:space="0" w:color="auto"/>
            <w:right w:val="none" w:sz="0" w:space="0" w:color="auto"/>
          </w:divBdr>
        </w:div>
      </w:divsChild>
    </w:div>
    <w:div w:id="845098909">
      <w:bodyDiv w:val="1"/>
      <w:marLeft w:val="0"/>
      <w:marRight w:val="0"/>
      <w:marTop w:val="0"/>
      <w:marBottom w:val="0"/>
      <w:divBdr>
        <w:top w:val="none" w:sz="0" w:space="0" w:color="auto"/>
        <w:left w:val="none" w:sz="0" w:space="0" w:color="auto"/>
        <w:bottom w:val="none" w:sz="0" w:space="0" w:color="auto"/>
        <w:right w:val="none" w:sz="0" w:space="0" w:color="auto"/>
      </w:divBdr>
      <w:divsChild>
        <w:div w:id="1439058853">
          <w:marLeft w:val="640"/>
          <w:marRight w:val="0"/>
          <w:marTop w:val="0"/>
          <w:marBottom w:val="0"/>
          <w:divBdr>
            <w:top w:val="none" w:sz="0" w:space="0" w:color="auto"/>
            <w:left w:val="none" w:sz="0" w:space="0" w:color="auto"/>
            <w:bottom w:val="none" w:sz="0" w:space="0" w:color="auto"/>
            <w:right w:val="none" w:sz="0" w:space="0" w:color="auto"/>
          </w:divBdr>
        </w:div>
        <w:div w:id="698890840">
          <w:marLeft w:val="640"/>
          <w:marRight w:val="0"/>
          <w:marTop w:val="0"/>
          <w:marBottom w:val="0"/>
          <w:divBdr>
            <w:top w:val="none" w:sz="0" w:space="0" w:color="auto"/>
            <w:left w:val="none" w:sz="0" w:space="0" w:color="auto"/>
            <w:bottom w:val="none" w:sz="0" w:space="0" w:color="auto"/>
            <w:right w:val="none" w:sz="0" w:space="0" w:color="auto"/>
          </w:divBdr>
        </w:div>
        <w:div w:id="1654606653">
          <w:marLeft w:val="640"/>
          <w:marRight w:val="0"/>
          <w:marTop w:val="0"/>
          <w:marBottom w:val="0"/>
          <w:divBdr>
            <w:top w:val="none" w:sz="0" w:space="0" w:color="auto"/>
            <w:left w:val="none" w:sz="0" w:space="0" w:color="auto"/>
            <w:bottom w:val="none" w:sz="0" w:space="0" w:color="auto"/>
            <w:right w:val="none" w:sz="0" w:space="0" w:color="auto"/>
          </w:divBdr>
        </w:div>
        <w:div w:id="1986812336">
          <w:marLeft w:val="640"/>
          <w:marRight w:val="0"/>
          <w:marTop w:val="0"/>
          <w:marBottom w:val="0"/>
          <w:divBdr>
            <w:top w:val="none" w:sz="0" w:space="0" w:color="auto"/>
            <w:left w:val="none" w:sz="0" w:space="0" w:color="auto"/>
            <w:bottom w:val="none" w:sz="0" w:space="0" w:color="auto"/>
            <w:right w:val="none" w:sz="0" w:space="0" w:color="auto"/>
          </w:divBdr>
        </w:div>
        <w:div w:id="1357929738">
          <w:marLeft w:val="640"/>
          <w:marRight w:val="0"/>
          <w:marTop w:val="0"/>
          <w:marBottom w:val="0"/>
          <w:divBdr>
            <w:top w:val="none" w:sz="0" w:space="0" w:color="auto"/>
            <w:left w:val="none" w:sz="0" w:space="0" w:color="auto"/>
            <w:bottom w:val="none" w:sz="0" w:space="0" w:color="auto"/>
            <w:right w:val="none" w:sz="0" w:space="0" w:color="auto"/>
          </w:divBdr>
        </w:div>
        <w:div w:id="1704864037">
          <w:marLeft w:val="640"/>
          <w:marRight w:val="0"/>
          <w:marTop w:val="0"/>
          <w:marBottom w:val="0"/>
          <w:divBdr>
            <w:top w:val="none" w:sz="0" w:space="0" w:color="auto"/>
            <w:left w:val="none" w:sz="0" w:space="0" w:color="auto"/>
            <w:bottom w:val="none" w:sz="0" w:space="0" w:color="auto"/>
            <w:right w:val="none" w:sz="0" w:space="0" w:color="auto"/>
          </w:divBdr>
        </w:div>
        <w:div w:id="1921520844">
          <w:marLeft w:val="640"/>
          <w:marRight w:val="0"/>
          <w:marTop w:val="0"/>
          <w:marBottom w:val="0"/>
          <w:divBdr>
            <w:top w:val="none" w:sz="0" w:space="0" w:color="auto"/>
            <w:left w:val="none" w:sz="0" w:space="0" w:color="auto"/>
            <w:bottom w:val="none" w:sz="0" w:space="0" w:color="auto"/>
            <w:right w:val="none" w:sz="0" w:space="0" w:color="auto"/>
          </w:divBdr>
        </w:div>
        <w:div w:id="1665549426">
          <w:marLeft w:val="640"/>
          <w:marRight w:val="0"/>
          <w:marTop w:val="0"/>
          <w:marBottom w:val="0"/>
          <w:divBdr>
            <w:top w:val="none" w:sz="0" w:space="0" w:color="auto"/>
            <w:left w:val="none" w:sz="0" w:space="0" w:color="auto"/>
            <w:bottom w:val="none" w:sz="0" w:space="0" w:color="auto"/>
            <w:right w:val="none" w:sz="0" w:space="0" w:color="auto"/>
          </w:divBdr>
        </w:div>
        <w:div w:id="1455908882">
          <w:marLeft w:val="640"/>
          <w:marRight w:val="0"/>
          <w:marTop w:val="0"/>
          <w:marBottom w:val="0"/>
          <w:divBdr>
            <w:top w:val="none" w:sz="0" w:space="0" w:color="auto"/>
            <w:left w:val="none" w:sz="0" w:space="0" w:color="auto"/>
            <w:bottom w:val="none" w:sz="0" w:space="0" w:color="auto"/>
            <w:right w:val="none" w:sz="0" w:space="0" w:color="auto"/>
          </w:divBdr>
        </w:div>
        <w:div w:id="373971814">
          <w:marLeft w:val="640"/>
          <w:marRight w:val="0"/>
          <w:marTop w:val="0"/>
          <w:marBottom w:val="0"/>
          <w:divBdr>
            <w:top w:val="none" w:sz="0" w:space="0" w:color="auto"/>
            <w:left w:val="none" w:sz="0" w:space="0" w:color="auto"/>
            <w:bottom w:val="none" w:sz="0" w:space="0" w:color="auto"/>
            <w:right w:val="none" w:sz="0" w:space="0" w:color="auto"/>
          </w:divBdr>
        </w:div>
        <w:div w:id="236792593">
          <w:marLeft w:val="640"/>
          <w:marRight w:val="0"/>
          <w:marTop w:val="0"/>
          <w:marBottom w:val="0"/>
          <w:divBdr>
            <w:top w:val="none" w:sz="0" w:space="0" w:color="auto"/>
            <w:left w:val="none" w:sz="0" w:space="0" w:color="auto"/>
            <w:bottom w:val="none" w:sz="0" w:space="0" w:color="auto"/>
            <w:right w:val="none" w:sz="0" w:space="0" w:color="auto"/>
          </w:divBdr>
        </w:div>
        <w:div w:id="1387292756">
          <w:marLeft w:val="640"/>
          <w:marRight w:val="0"/>
          <w:marTop w:val="0"/>
          <w:marBottom w:val="0"/>
          <w:divBdr>
            <w:top w:val="none" w:sz="0" w:space="0" w:color="auto"/>
            <w:left w:val="none" w:sz="0" w:space="0" w:color="auto"/>
            <w:bottom w:val="none" w:sz="0" w:space="0" w:color="auto"/>
            <w:right w:val="none" w:sz="0" w:space="0" w:color="auto"/>
          </w:divBdr>
        </w:div>
        <w:div w:id="276761402">
          <w:marLeft w:val="640"/>
          <w:marRight w:val="0"/>
          <w:marTop w:val="0"/>
          <w:marBottom w:val="0"/>
          <w:divBdr>
            <w:top w:val="none" w:sz="0" w:space="0" w:color="auto"/>
            <w:left w:val="none" w:sz="0" w:space="0" w:color="auto"/>
            <w:bottom w:val="none" w:sz="0" w:space="0" w:color="auto"/>
            <w:right w:val="none" w:sz="0" w:space="0" w:color="auto"/>
          </w:divBdr>
        </w:div>
        <w:div w:id="738289688">
          <w:marLeft w:val="640"/>
          <w:marRight w:val="0"/>
          <w:marTop w:val="0"/>
          <w:marBottom w:val="0"/>
          <w:divBdr>
            <w:top w:val="none" w:sz="0" w:space="0" w:color="auto"/>
            <w:left w:val="none" w:sz="0" w:space="0" w:color="auto"/>
            <w:bottom w:val="none" w:sz="0" w:space="0" w:color="auto"/>
            <w:right w:val="none" w:sz="0" w:space="0" w:color="auto"/>
          </w:divBdr>
        </w:div>
        <w:div w:id="2058040814">
          <w:marLeft w:val="640"/>
          <w:marRight w:val="0"/>
          <w:marTop w:val="0"/>
          <w:marBottom w:val="0"/>
          <w:divBdr>
            <w:top w:val="none" w:sz="0" w:space="0" w:color="auto"/>
            <w:left w:val="none" w:sz="0" w:space="0" w:color="auto"/>
            <w:bottom w:val="none" w:sz="0" w:space="0" w:color="auto"/>
            <w:right w:val="none" w:sz="0" w:space="0" w:color="auto"/>
          </w:divBdr>
        </w:div>
        <w:div w:id="276448952">
          <w:marLeft w:val="640"/>
          <w:marRight w:val="0"/>
          <w:marTop w:val="0"/>
          <w:marBottom w:val="0"/>
          <w:divBdr>
            <w:top w:val="none" w:sz="0" w:space="0" w:color="auto"/>
            <w:left w:val="none" w:sz="0" w:space="0" w:color="auto"/>
            <w:bottom w:val="none" w:sz="0" w:space="0" w:color="auto"/>
            <w:right w:val="none" w:sz="0" w:space="0" w:color="auto"/>
          </w:divBdr>
        </w:div>
        <w:div w:id="614942842">
          <w:marLeft w:val="640"/>
          <w:marRight w:val="0"/>
          <w:marTop w:val="0"/>
          <w:marBottom w:val="0"/>
          <w:divBdr>
            <w:top w:val="none" w:sz="0" w:space="0" w:color="auto"/>
            <w:left w:val="none" w:sz="0" w:space="0" w:color="auto"/>
            <w:bottom w:val="none" w:sz="0" w:space="0" w:color="auto"/>
            <w:right w:val="none" w:sz="0" w:space="0" w:color="auto"/>
          </w:divBdr>
        </w:div>
        <w:div w:id="407923212">
          <w:marLeft w:val="640"/>
          <w:marRight w:val="0"/>
          <w:marTop w:val="0"/>
          <w:marBottom w:val="0"/>
          <w:divBdr>
            <w:top w:val="none" w:sz="0" w:space="0" w:color="auto"/>
            <w:left w:val="none" w:sz="0" w:space="0" w:color="auto"/>
            <w:bottom w:val="none" w:sz="0" w:space="0" w:color="auto"/>
            <w:right w:val="none" w:sz="0" w:space="0" w:color="auto"/>
          </w:divBdr>
        </w:div>
        <w:div w:id="1912344774">
          <w:marLeft w:val="640"/>
          <w:marRight w:val="0"/>
          <w:marTop w:val="0"/>
          <w:marBottom w:val="0"/>
          <w:divBdr>
            <w:top w:val="none" w:sz="0" w:space="0" w:color="auto"/>
            <w:left w:val="none" w:sz="0" w:space="0" w:color="auto"/>
            <w:bottom w:val="none" w:sz="0" w:space="0" w:color="auto"/>
            <w:right w:val="none" w:sz="0" w:space="0" w:color="auto"/>
          </w:divBdr>
        </w:div>
        <w:div w:id="469591501">
          <w:marLeft w:val="640"/>
          <w:marRight w:val="0"/>
          <w:marTop w:val="0"/>
          <w:marBottom w:val="0"/>
          <w:divBdr>
            <w:top w:val="none" w:sz="0" w:space="0" w:color="auto"/>
            <w:left w:val="none" w:sz="0" w:space="0" w:color="auto"/>
            <w:bottom w:val="none" w:sz="0" w:space="0" w:color="auto"/>
            <w:right w:val="none" w:sz="0" w:space="0" w:color="auto"/>
          </w:divBdr>
        </w:div>
        <w:div w:id="451830286">
          <w:marLeft w:val="640"/>
          <w:marRight w:val="0"/>
          <w:marTop w:val="0"/>
          <w:marBottom w:val="0"/>
          <w:divBdr>
            <w:top w:val="none" w:sz="0" w:space="0" w:color="auto"/>
            <w:left w:val="none" w:sz="0" w:space="0" w:color="auto"/>
            <w:bottom w:val="none" w:sz="0" w:space="0" w:color="auto"/>
            <w:right w:val="none" w:sz="0" w:space="0" w:color="auto"/>
          </w:divBdr>
        </w:div>
        <w:div w:id="1722484061">
          <w:marLeft w:val="640"/>
          <w:marRight w:val="0"/>
          <w:marTop w:val="0"/>
          <w:marBottom w:val="0"/>
          <w:divBdr>
            <w:top w:val="none" w:sz="0" w:space="0" w:color="auto"/>
            <w:left w:val="none" w:sz="0" w:space="0" w:color="auto"/>
            <w:bottom w:val="none" w:sz="0" w:space="0" w:color="auto"/>
            <w:right w:val="none" w:sz="0" w:space="0" w:color="auto"/>
          </w:divBdr>
        </w:div>
        <w:div w:id="1318221672">
          <w:marLeft w:val="640"/>
          <w:marRight w:val="0"/>
          <w:marTop w:val="0"/>
          <w:marBottom w:val="0"/>
          <w:divBdr>
            <w:top w:val="none" w:sz="0" w:space="0" w:color="auto"/>
            <w:left w:val="none" w:sz="0" w:space="0" w:color="auto"/>
            <w:bottom w:val="none" w:sz="0" w:space="0" w:color="auto"/>
            <w:right w:val="none" w:sz="0" w:space="0" w:color="auto"/>
          </w:divBdr>
        </w:div>
        <w:div w:id="1914657559">
          <w:marLeft w:val="640"/>
          <w:marRight w:val="0"/>
          <w:marTop w:val="0"/>
          <w:marBottom w:val="0"/>
          <w:divBdr>
            <w:top w:val="none" w:sz="0" w:space="0" w:color="auto"/>
            <w:left w:val="none" w:sz="0" w:space="0" w:color="auto"/>
            <w:bottom w:val="none" w:sz="0" w:space="0" w:color="auto"/>
            <w:right w:val="none" w:sz="0" w:space="0" w:color="auto"/>
          </w:divBdr>
        </w:div>
        <w:div w:id="519128266">
          <w:marLeft w:val="640"/>
          <w:marRight w:val="0"/>
          <w:marTop w:val="0"/>
          <w:marBottom w:val="0"/>
          <w:divBdr>
            <w:top w:val="none" w:sz="0" w:space="0" w:color="auto"/>
            <w:left w:val="none" w:sz="0" w:space="0" w:color="auto"/>
            <w:bottom w:val="none" w:sz="0" w:space="0" w:color="auto"/>
            <w:right w:val="none" w:sz="0" w:space="0" w:color="auto"/>
          </w:divBdr>
        </w:div>
        <w:div w:id="486827184">
          <w:marLeft w:val="640"/>
          <w:marRight w:val="0"/>
          <w:marTop w:val="0"/>
          <w:marBottom w:val="0"/>
          <w:divBdr>
            <w:top w:val="none" w:sz="0" w:space="0" w:color="auto"/>
            <w:left w:val="none" w:sz="0" w:space="0" w:color="auto"/>
            <w:bottom w:val="none" w:sz="0" w:space="0" w:color="auto"/>
            <w:right w:val="none" w:sz="0" w:space="0" w:color="auto"/>
          </w:divBdr>
        </w:div>
        <w:div w:id="1381974832">
          <w:marLeft w:val="640"/>
          <w:marRight w:val="0"/>
          <w:marTop w:val="0"/>
          <w:marBottom w:val="0"/>
          <w:divBdr>
            <w:top w:val="none" w:sz="0" w:space="0" w:color="auto"/>
            <w:left w:val="none" w:sz="0" w:space="0" w:color="auto"/>
            <w:bottom w:val="none" w:sz="0" w:space="0" w:color="auto"/>
            <w:right w:val="none" w:sz="0" w:space="0" w:color="auto"/>
          </w:divBdr>
        </w:div>
      </w:divsChild>
    </w:div>
    <w:div w:id="847721852">
      <w:bodyDiv w:val="1"/>
      <w:marLeft w:val="0"/>
      <w:marRight w:val="0"/>
      <w:marTop w:val="0"/>
      <w:marBottom w:val="0"/>
      <w:divBdr>
        <w:top w:val="none" w:sz="0" w:space="0" w:color="auto"/>
        <w:left w:val="none" w:sz="0" w:space="0" w:color="auto"/>
        <w:bottom w:val="none" w:sz="0" w:space="0" w:color="auto"/>
        <w:right w:val="none" w:sz="0" w:space="0" w:color="auto"/>
      </w:divBdr>
      <w:divsChild>
        <w:div w:id="1255088869">
          <w:marLeft w:val="640"/>
          <w:marRight w:val="0"/>
          <w:marTop w:val="0"/>
          <w:marBottom w:val="0"/>
          <w:divBdr>
            <w:top w:val="none" w:sz="0" w:space="0" w:color="auto"/>
            <w:left w:val="none" w:sz="0" w:space="0" w:color="auto"/>
            <w:bottom w:val="none" w:sz="0" w:space="0" w:color="auto"/>
            <w:right w:val="none" w:sz="0" w:space="0" w:color="auto"/>
          </w:divBdr>
        </w:div>
        <w:div w:id="1331133324">
          <w:marLeft w:val="640"/>
          <w:marRight w:val="0"/>
          <w:marTop w:val="0"/>
          <w:marBottom w:val="0"/>
          <w:divBdr>
            <w:top w:val="none" w:sz="0" w:space="0" w:color="auto"/>
            <w:left w:val="none" w:sz="0" w:space="0" w:color="auto"/>
            <w:bottom w:val="none" w:sz="0" w:space="0" w:color="auto"/>
            <w:right w:val="none" w:sz="0" w:space="0" w:color="auto"/>
          </w:divBdr>
        </w:div>
        <w:div w:id="1255826115">
          <w:marLeft w:val="640"/>
          <w:marRight w:val="0"/>
          <w:marTop w:val="0"/>
          <w:marBottom w:val="0"/>
          <w:divBdr>
            <w:top w:val="none" w:sz="0" w:space="0" w:color="auto"/>
            <w:left w:val="none" w:sz="0" w:space="0" w:color="auto"/>
            <w:bottom w:val="none" w:sz="0" w:space="0" w:color="auto"/>
            <w:right w:val="none" w:sz="0" w:space="0" w:color="auto"/>
          </w:divBdr>
        </w:div>
        <w:div w:id="12538274">
          <w:marLeft w:val="640"/>
          <w:marRight w:val="0"/>
          <w:marTop w:val="0"/>
          <w:marBottom w:val="0"/>
          <w:divBdr>
            <w:top w:val="none" w:sz="0" w:space="0" w:color="auto"/>
            <w:left w:val="none" w:sz="0" w:space="0" w:color="auto"/>
            <w:bottom w:val="none" w:sz="0" w:space="0" w:color="auto"/>
            <w:right w:val="none" w:sz="0" w:space="0" w:color="auto"/>
          </w:divBdr>
        </w:div>
        <w:div w:id="1365448991">
          <w:marLeft w:val="640"/>
          <w:marRight w:val="0"/>
          <w:marTop w:val="0"/>
          <w:marBottom w:val="0"/>
          <w:divBdr>
            <w:top w:val="none" w:sz="0" w:space="0" w:color="auto"/>
            <w:left w:val="none" w:sz="0" w:space="0" w:color="auto"/>
            <w:bottom w:val="none" w:sz="0" w:space="0" w:color="auto"/>
            <w:right w:val="none" w:sz="0" w:space="0" w:color="auto"/>
          </w:divBdr>
        </w:div>
        <w:div w:id="1360742721">
          <w:marLeft w:val="640"/>
          <w:marRight w:val="0"/>
          <w:marTop w:val="0"/>
          <w:marBottom w:val="0"/>
          <w:divBdr>
            <w:top w:val="none" w:sz="0" w:space="0" w:color="auto"/>
            <w:left w:val="none" w:sz="0" w:space="0" w:color="auto"/>
            <w:bottom w:val="none" w:sz="0" w:space="0" w:color="auto"/>
            <w:right w:val="none" w:sz="0" w:space="0" w:color="auto"/>
          </w:divBdr>
        </w:div>
        <w:div w:id="1479691965">
          <w:marLeft w:val="640"/>
          <w:marRight w:val="0"/>
          <w:marTop w:val="0"/>
          <w:marBottom w:val="0"/>
          <w:divBdr>
            <w:top w:val="none" w:sz="0" w:space="0" w:color="auto"/>
            <w:left w:val="none" w:sz="0" w:space="0" w:color="auto"/>
            <w:bottom w:val="none" w:sz="0" w:space="0" w:color="auto"/>
            <w:right w:val="none" w:sz="0" w:space="0" w:color="auto"/>
          </w:divBdr>
        </w:div>
        <w:div w:id="967586768">
          <w:marLeft w:val="640"/>
          <w:marRight w:val="0"/>
          <w:marTop w:val="0"/>
          <w:marBottom w:val="0"/>
          <w:divBdr>
            <w:top w:val="none" w:sz="0" w:space="0" w:color="auto"/>
            <w:left w:val="none" w:sz="0" w:space="0" w:color="auto"/>
            <w:bottom w:val="none" w:sz="0" w:space="0" w:color="auto"/>
            <w:right w:val="none" w:sz="0" w:space="0" w:color="auto"/>
          </w:divBdr>
        </w:div>
        <w:div w:id="1529642296">
          <w:marLeft w:val="640"/>
          <w:marRight w:val="0"/>
          <w:marTop w:val="0"/>
          <w:marBottom w:val="0"/>
          <w:divBdr>
            <w:top w:val="none" w:sz="0" w:space="0" w:color="auto"/>
            <w:left w:val="none" w:sz="0" w:space="0" w:color="auto"/>
            <w:bottom w:val="none" w:sz="0" w:space="0" w:color="auto"/>
            <w:right w:val="none" w:sz="0" w:space="0" w:color="auto"/>
          </w:divBdr>
        </w:div>
        <w:div w:id="1764497214">
          <w:marLeft w:val="640"/>
          <w:marRight w:val="0"/>
          <w:marTop w:val="0"/>
          <w:marBottom w:val="0"/>
          <w:divBdr>
            <w:top w:val="none" w:sz="0" w:space="0" w:color="auto"/>
            <w:left w:val="none" w:sz="0" w:space="0" w:color="auto"/>
            <w:bottom w:val="none" w:sz="0" w:space="0" w:color="auto"/>
            <w:right w:val="none" w:sz="0" w:space="0" w:color="auto"/>
          </w:divBdr>
        </w:div>
        <w:div w:id="1113137949">
          <w:marLeft w:val="640"/>
          <w:marRight w:val="0"/>
          <w:marTop w:val="0"/>
          <w:marBottom w:val="0"/>
          <w:divBdr>
            <w:top w:val="none" w:sz="0" w:space="0" w:color="auto"/>
            <w:left w:val="none" w:sz="0" w:space="0" w:color="auto"/>
            <w:bottom w:val="none" w:sz="0" w:space="0" w:color="auto"/>
            <w:right w:val="none" w:sz="0" w:space="0" w:color="auto"/>
          </w:divBdr>
        </w:div>
        <w:div w:id="314576310">
          <w:marLeft w:val="640"/>
          <w:marRight w:val="0"/>
          <w:marTop w:val="0"/>
          <w:marBottom w:val="0"/>
          <w:divBdr>
            <w:top w:val="none" w:sz="0" w:space="0" w:color="auto"/>
            <w:left w:val="none" w:sz="0" w:space="0" w:color="auto"/>
            <w:bottom w:val="none" w:sz="0" w:space="0" w:color="auto"/>
            <w:right w:val="none" w:sz="0" w:space="0" w:color="auto"/>
          </w:divBdr>
        </w:div>
        <w:div w:id="239949050">
          <w:marLeft w:val="640"/>
          <w:marRight w:val="0"/>
          <w:marTop w:val="0"/>
          <w:marBottom w:val="0"/>
          <w:divBdr>
            <w:top w:val="none" w:sz="0" w:space="0" w:color="auto"/>
            <w:left w:val="none" w:sz="0" w:space="0" w:color="auto"/>
            <w:bottom w:val="none" w:sz="0" w:space="0" w:color="auto"/>
            <w:right w:val="none" w:sz="0" w:space="0" w:color="auto"/>
          </w:divBdr>
        </w:div>
        <w:div w:id="620457864">
          <w:marLeft w:val="640"/>
          <w:marRight w:val="0"/>
          <w:marTop w:val="0"/>
          <w:marBottom w:val="0"/>
          <w:divBdr>
            <w:top w:val="none" w:sz="0" w:space="0" w:color="auto"/>
            <w:left w:val="none" w:sz="0" w:space="0" w:color="auto"/>
            <w:bottom w:val="none" w:sz="0" w:space="0" w:color="auto"/>
            <w:right w:val="none" w:sz="0" w:space="0" w:color="auto"/>
          </w:divBdr>
        </w:div>
        <w:div w:id="1333022132">
          <w:marLeft w:val="640"/>
          <w:marRight w:val="0"/>
          <w:marTop w:val="0"/>
          <w:marBottom w:val="0"/>
          <w:divBdr>
            <w:top w:val="none" w:sz="0" w:space="0" w:color="auto"/>
            <w:left w:val="none" w:sz="0" w:space="0" w:color="auto"/>
            <w:bottom w:val="none" w:sz="0" w:space="0" w:color="auto"/>
            <w:right w:val="none" w:sz="0" w:space="0" w:color="auto"/>
          </w:divBdr>
        </w:div>
        <w:div w:id="152188335">
          <w:marLeft w:val="640"/>
          <w:marRight w:val="0"/>
          <w:marTop w:val="0"/>
          <w:marBottom w:val="0"/>
          <w:divBdr>
            <w:top w:val="none" w:sz="0" w:space="0" w:color="auto"/>
            <w:left w:val="none" w:sz="0" w:space="0" w:color="auto"/>
            <w:bottom w:val="none" w:sz="0" w:space="0" w:color="auto"/>
            <w:right w:val="none" w:sz="0" w:space="0" w:color="auto"/>
          </w:divBdr>
        </w:div>
        <w:div w:id="393509938">
          <w:marLeft w:val="640"/>
          <w:marRight w:val="0"/>
          <w:marTop w:val="0"/>
          <w:marBottom w:val="0"/>
          <w:divBdr>
            <w:top w:val="none" w:sz="0" w:space="0" w:color="auto"/>
            <w:left w:val="none" w:sz="0" w:space="0" w:color="auto"/>
            <w:bottom w:val="none" w:sz="0" w:space="0" w:color="auto"/>
            <w:right w:val="none" w:sz="0" w:space="0" w:color="auto"/>
          </w:divBdr>
        </w:div>
        <w:div w:id="1011907113">
          <w:marLeft w:val="640"/>
          <w:marRight w:val="0"/>
          <w:marTop w:val="0"/>
          <w:marBottom w:val="0"/>
          <w:divBdr>
            <w:top w:val="none" w:sz="0" w:space="0" w:color="auto"/>
            <w:left w:val="none" w:sz="0" w:space="0" w:color="auto"/>
            <w:bottom w:val="none" w:sz="0" w:space="0" w:color="auto"/>
            <w:right w:val="none" w:sz="0" w:space="0" w:color="auto"/>
          </w:divBdr>
        </w:div>
        <w:div w:id="903561218">
          <w:marLeft w:val="640"/>
          <w:marRight w:val="0"/>
          <w:marTop w:val="0"/>
          <w:marBottom w:val="0"/>
          <w:divBdr>
            <w:top w:val="none" w:sz="0" w:space="0" w:color="auto"/>
            <w:left w:val="none" w:sz="0" w:space="0" w:color="auto"/>
            <w:bottom w:val="none" w:sz="0" w:space="0" w:color="auto"/>
            <w:right w:val="none" w:sz="0" w:space="0" w:color="auto"/>
          </w:divBdr>
        </w:div>
        <w:div w:id="883371967">
          <w:marLeft w:val="640"/>
          <w:marRight w:val="0"/>
          <w:marTop w:val="0"/>
          <w:marBottom w:val="0"/>
          <w:divBdr>
            <w:top w:val="none" w:sz="0" w:space="0" w:color="auto"/>
            <w:left w:val="none" w:sz="0" w:space="0" w:color="auto"/>
            <w:bottom w:val="none" w:sz="0" w:space="0" w:color="auto"/>
            <w:right w:val="none" w:sz="0" w:space="0" w:color="auto"/>
          </w:divBdr>
        </w:div>
        <w:div w:id="1277562063">
          <w:marLeft w:val="640"/>
          <w:marRight w:val="0"/>
          <w:marTop w:val="0"/>
          <w:marBottom w:val="0"/>
          <w:divBdr>
            <w:top w:val="none" w:sz="0" w:space="0" w:color="auto"/>
            <w:left w:val="none" w:sz="0" w:space="0" w:color="auto"/>
            <w:bottom w:val="none" w:sz="0" w:space="0" w:color="auto"/>
            <w:right w:val="none" w:sz="0" w:space="0" w:color="auto"/>
          </w:divBdr>
        </w:div>
        <w:div w:id="1729766698">
          <w:marLeft w:val="640"/>
          <w:marRight w:val="0"/>
          <w:marTop w:val="0"/>
          <w:marBottom w:val="0"/>
          <w:divBdr>
            <w:top w:val="none" w:sz="0" w:space="0" w:color="auto"/>
            <w:left w:val="none" w:sz="0" w:space="0" w:color="auto"/>
            <w:bottom w:val="none" w:sz="0" w:space="0" w:color="auto"/>
            <w:right w:val="none" w:sz="0" w:space="0" w:color="auto"/>
          </w:divBdr>
        </w:div>
        <w:div w:id="1581866710">
          <w:marLeft w:val="640"/>
          <w:marRight w:val="0"/>
          <w:marTop w:val="0"/>
          <w:marBottom w:val="0"/>
          <w:divBdr>
            <w:top w:val="none" w:sz="0" w:space="0" w:color="auto"/>
            <w:left w:val="none" w:sz="0" w:space="0" w:color="auto"/>
            <w:bottom w:val="none" w:sz="0" w:space="0" w:color="auto"/>
            <w:right w:val="none" w:sz="0" w:space="0" w:color="auto"/>
          </w:divBdr>
        </w:div>
        <w:div w:id="1597254386">
          <w:marLeft w:val="640"/>
          <w:marRight w:val="0"/>
          <w:marTop w:val="0"/>
          <w:marBottom w:val="0"/>
          <w:divBdr>
            <w:top w:val="none" w:sz="0" w:space="0" w:color="auto"/>
            <w:left w:val="none" w:sz="0" w:space="0" w:color="auto"/>
            <w:bottom w:val="none" w:sz="0" w:space="0" w:color="auto"/>
            <w:right w:val="none" w:sz="0" w:space="0" w:color="auto"/>
          </w:divBdr>
        </w:div>
        <w:div w:id="733939919">
          <w:marLeft w:val="640"/>
          <w:marRight w:val="0"/>
          <w:marTop w:val="0"/>
          <w:marBottom w:val="0"/>
          <w:divBdr>
            <w:top w:val="none" w:sz="0" w:space="0" w:color="auto"/>
            <w:left w:val="none" w:sz="0" w:space="0" w:color="auto"/>
            <w:bottom w:val="none" w:sz="0" w:space="0" w:color="auto"/>
            <w:right w:val="none" w:sz="0" w:space="0" w:color="auto"/>
          </w:divBdr>
        </w:div>
        <w:div w:id="2034569961">
          <w:marLeft w:val="640"/>
          <w:marRight w:val="0"/>
          <w:marTop w:val="0"/>
          <w:marBottom w:val="0"/>
          <w:divBdr>
            <w:top w:val="none" w:sz="0" w:space="0" w:color="auto"/>
            <w:left w:val="none" w:sz="0" w:space="0" w:color="auto"/>
            <w:bottom w:val="none" w:sz="0" w:space="0" w:color="auto"/>
            <w:right w:val="none" w:sz="0" w:space="0" w:color="auto"/>
          </w:divBdr>
        </w:div>
        <w:div w:id="2063015262">
          <w:marLeft w:val="640"/>
          <w:marRight w:val="0"/>
          <w:marTop w:val="0"/>
          <w:marBottom w:val="0"/>
          <w:divBdr>
            <w:top w:val="none" w:sz="0" w:space="0" w:color="auto"/>
            <w:left w:val="none" w:sz="0" w:space="0" w:color="auto"/>
            <w:bottom w:val="none" w:sz="0" w:space="0" w:color="auto"/>
            <w:right w:val="none" w:sz="0" w:space="0" w:color="auto"/>
          </w:divBdr>
        </w:div>
        <w:div w:id="792401804">
          <w:marLeft w:val="640"/>
          <w:marRight w:val="0"/>
          <w:marTop w:val="0"/>
          <w:marBottom w:val="0"/>
          <w:divBdr>
            <w:top w:val="none" w:sz="0" w:space="0" w:color="auto"/>
            <w:left w:val="none" w:sz="0" w:space="0" w:color="auto"/>
            <w:bottom w:val="none" w:sz="0" w:space="0" w:color="auto"/>
            <w:right w:val="none" w:sz="0" w:space="0" w:color="auto"/>
          </w:divBdr>
        </w:div>
        <w:div w:id="1504975495">
          <w:marLeft w:val="640"/>
          <w:marRight w:val="0"/>
          <w:marTop w:val="0"/>
          <w:marBottom w:val="0"/>
          <w:divBdr>
            <w:top w:val="none" w:sz="0" w:space="0" w:color="auto"/>
            <w:left w:val="none" w:sz="0" w:space="0" w:color="auto"/>
            <w:bottom w:val="none" w:sz="0" w:space="0" w:color="auto"/>
            <w:right w:val="none" w:sz="0" w:space="0" w:color="auto"/>
          </w:divBdr>
        </w:div>
        <w:div w:id="754319847">
          <w:marLeft w:val="640"/>
          <w:marRight w:val="0"/>
          <w:marTop w:val="0"/>
          <w:marBottom w:val="0"/>
          <w:divBdr>
            <w:top w:val="none" w:sz="0" w:space="0" w:color="auto"/>
            <w:left w:val="none" w:sz="0" w:space="0" w:color="auto"/>
            <w:bottom w:val="none" w:sz="0" w:space="0" w:color="auto"/>
            <w:right w:val="none" w:sz="0" w:space="0" w:color="auto"/>
          </w:divBdr>
        </w:div>
        <w:div w:id="2045985222">
          <w:marLeft w:val="640"/>
          <w:marRight w:val="0"/>
          <w:marTop w:val="0"/>
          <w:marBottom w:val="0"/>
          <w:divBdr>
            <w:top w:val="none" w:sz="0" w:space="0" w:color="auto"/>
            <w:left w:val="none" w:sz="0" w:space="0" w:color="auto"/>
            <w:bottom w:val="none" w:sz="0" w:space="0" w:color="auto"/>
            <w:right w:val="none" w:sz="0" w:space="0" w:color="auto"/>
          </w:divBdr>
        </w:div>
        <w:div w:id="1814331265">
          <w:marLeft w:val="640"/>
          <w:marRight w:val="0"/>
          <w:marTop w:val="0"/>
          <w:marBottom w:val="0"/>
          <w:divBdr>
            <w:top w:val="none" w:sz="0" w:space="0" w:color="auto"/>
            <w:left w:val="none" w:sz="0" w:space="0" w:color="auto"/>
            <w:bottom w:val="none" w:sz="0" w:space="0" w:color="auto"/>
            <w:right w:val="none" w:sz="0" w:space="0" w:color="auto"/>
          </w:divBdr>
        </w:div>
        <w:div w:id="624507674">
          <w:marLeft w:val="640"/>
          <w:marRight w:val="0"/>
          <w:marTop w:val="0"/>
          <w:marBottom w:val="0"/>
          <w:divBdr>
            <w:top w:val="none" w:sz="0" w:space="0" w:color="auto"/>
            <w:left w:val="none" w:sz="0" w:space="0" w:color="auto"/>
            <w:bottom w:val="none" w:sz="0" w:space="0" w:color="auto"/>
            <w:right w:val="none" w:sz="0" w:space="0" w:color="auto"/>
          </w:divBdr>
        </w:div>
        <w:div w:id="2023698119">
          <w:marLeft w:val="640"/>
          <w:marRight w:val="0"/>
          <w:marTop w:val="0"/>
          <w:marBottom w:val="0"/>
          <w:divBdr>
            <w:top w:val="none" w:sz="0" w:space="0" w:color="auto"/>
            <w:left w:val="none" w:sz="0" w:space="0" w:color="auto"/>
            <w:bottom w:val="none" w:sz="0" w:space="0" w:color="auto"/>
            <w:right w:val="none" w:sz="0" w:space="0" w:color="auto"/>
          </w:divBdr>
        </w:div>
        <w:div w:id="602424214">
          <w:marLeft w:val="640"/>
          <w:marRight w:val="0"/>
          <w:marTop w:val="0"/>
          <w:marBottom w:val="0"/>
          <w:divBdr>
            <w:top w:val="none" w:sz="0" w:space="0" w:color="auto"/>
            <w:left w:val="none" w:sz="0" w:space="0" w:color="auto"/>
            <w:bottom w:val="none" w:sz="0" w:space="0" w:color="auto"/>
            <w:right w:val="none" w:sz="0" w:space="0" w:color="auto"/>
          </w:divBdr>
        </w:div>
        <w:div w:id="1681665608">
          <w:marLeft w:val="640"/>
          <w:marRight w:val="0"/>
          <w:marTop w:val="0"/>
          <w:marBottom w:val="0"/>
          <w:divBdr>
            <w:top w:val="none" w:sz="0" w:space="0" w:color="auto"/>
            <w:left w:val="none" w:sz="0" w:space="0" w:color="auto"/>
            <w:bottom w:val="none" w:sz="0" w:space="0" w:color="auto"/>
            <w:right w:val="none" w:sz="0" w:space="0" w:color="auto"/>
          </w:divBdr>
        </w:div>
        <w:div w:id="688723939">
          <w:marLeft w:val="640"/>
          <w:marRight w:val="0"/>
          <w:marTop w:val="0"/>
          <w:marBottom w:val="0"/>
          <w:divBdr>
            <w:top w:val="none" w:sz="0" w:space="0" w:color="auto"/>
            <w:left w:val="none" w:sz="0" w:space="0" w:color="auto"/>
            <w:bottom w:val="none" w:sz="0" w:space="0" w:color="auto"/>
            <w:right w:val="none" w:sz="0" w:space="0" w:color="auto"/>
          </w:divBdr>
        </w:div>
        <w:div w:id="1582907537">
          <w:marLeft w:val="640"/>
          <w:marRight w:val="0"/>
          <w:marTop w:val="0"/>
          <w:marBottom w:val="0"/>
          <w:divBdr>
            <w:top w:val="none" w:sz="0" w:space="0" w:color="auto"/>
            <w:left w:val="none" w:sz="0" w:space="0" w:color="auto"/>
            <w:bottom w:val="none" w:sz="0" w:space="0" w:color="auto"/>
            <w:right w:val="none" w:sz="0" w:space="0" w:color="auto"/>
          </w:divBdr>
        </w:div>
        <w:div w:id="308049648">
          <w:marLeft w:val="640"/>
          <w:marRight w:val="0"/>
          <w:marTop w:val="0"/>
          <w:marBottom w:val="0"/>
          <w:divBdr>
            <w:top w:val="none" w:sz="0" w:space="0" w:color="auto"/>
            <w:left w:val="none" w:sz="0" w:space="0" w:color="auto"/>
            <w:bottom w:val="none" w:sz="0" w:space="0" w:color="auto"/>
            <w:right w:val="none" w:sz="0" w:space="0" w:color="auto"/>
          </w:divBdr>
        </w:div>
        <w:div w:id="243953216">
          <w:marLeft w:val="640"/>
          <w:marRight w:val="0"/>
          <w:marTop w:val="0"/>
          <w:marBottom w:val="0"/>
          <w:divBdr>
            <w:top w:val="none" w:sz="0" w:space="0" w:color="auto"/>
            <w:left w:val="none" w:sz="0" w:space="0" w:color="auto"/>
            <w:bottom w:val="none" w:sz="0" w:space="0" w:color="auto"/>
            <w:right w:val="none" w:sz="0" w:space="0" w:color="auto"/>
          </w:divBdr>
        </w:div>
        <w:div w:id="605115329">
          <w:marLeft w:val="640"/>
          <w:marRight w:val="0"/>
          <w:marTop w:val="0"/>
          <w:marBottom w:val="0"/>
          <w:divBdr>
            <w:top w:val="none" w:sz="0" w:space="0" w:color="auto"/>
            <w:left w:val="none" w:sz="0" w:space="0" w:color="auto"/>
            <w:bottom w:val="none" w:sz="0" w:space="0" w:color="auto"/>
            <w:right w:val="none" w:sz="0" w:space="0" w:color="auto"/>
          </w:divBdr>
        </w:div>
      </w:divsChild>
    </w:div>
    <w:div w:id="849758660">
      <w:bodyDiv w:val="1"/>
      <w:marLeft w:val="0"/>
      <w:marRight w:val="0"/>
      <w:marTop w:val="0"/>
      <w:marBottom w:val="0"/>
      <w:divBdr>
        <w:top w:val="none" w:sz="0" w:space="0" w:color="auto"/>
        <w:left w:val="none" w:sz="0" w:space="0" w:color="auto"/>
        <w:bottom w:val="none" w:sz="0" w:space="0" w:color="auto"/>
        <w:right w:val="none" w:sz="0" w:space="0" w:color="auto"/>
      </w:divBdr>
    </w:div>
    <w:div w:id="850216512">
      <w:bodyDiv w:val="1"/>
      <w:marLeft w:val="0"/>
      <w:marRight w:val="0"/>
      <w:marTop w:val="0"/>
      <w:marBottom w:val="0"/>
      <w:divBdr>
        <w:top w:val="none" w:sz="0" w:space="0" w:color="auto"/>
        <w:left w:val="none" w:sz="0" w:space="0" w:color="auto"/>
        <w:bottom w:val="none" w:sz="0" w:space="0" w:color="auto"/>
        <w:right w:val="none" w:sz="0" w:space="0" w:color="auto"/>
      </w:divBdr>
    </w:div>
    <w:div w:id="850223206">
      <w:bodyDiv w:val="1"/>
      <w:marLeft w:val="0"/>
      <w:marRight w:val="0"/>
      <w:marTop w:val="0"/>
      <w:marBottom w:val="0"/>
      <w:divBdr>
        <w:top w:val="none" w:sz="0" w:space="0" w:color="auto"/>
        <w:left w:val="none" w:sz="0" w:space="0" w:color="auto"/>
        <w:bottom w:val="none" w:sz="0" w:space="0" w:color="auto"/>
        <w:right w:val="none" w:sz="0" w:space="0" w:color="auto"/>
      </w:divBdr>
    </w:div>
    <w:div w:id="857084206">
      <w:bodyDiv w:val="1"/>
      <w:marLeft w:val="0"/>
      <w:marRight w:val="0"/>
      <w:marTop w:val="0"/>
      <w:marBottom w:val="0"/>
      <w:divBdr>
        <w:top w:val="none" w:sz="0" w:space="0" w:color="auto"/>
        <w:left w:val="none" w:sz="0" w:space="0" w:color="auto"/>
        <w:bottom w:val="none" w:sz="0" w:space="0" w:color="auto"/>
        <w:right w:val="none" w:sz="0" w:space="0" w:color="auto"/>
      </w:divBdr>
      <w:divsChild>
        <w:div w:id="1161119431">
          <w:marLeft w:val="640"/>
          <w:marRight w:val="0"/>
          <w:marTop w:val="0"/>
          <w:marBottom w:val="0"/>
          <w:divBdr>
            <w:top w:val="none" w:sz="0" w:space="0" w:color="auto"/>
            <w:left w:val="none" w:sz="0" w:space="0" w:color="auto"/>
            <w:bottom w:val="none" w:sz="0" w:space="0" w:color="auto"/>
            <w:right w:val="none" w:sz="0" w:space="0" w:color="auto"/>
          </w:divBdr>
        </w:div>
        <w:div w:id="1755783970">
          <w:marLeft w:val="640"/>
          <w:marRight w:val="0"/>
          <w:marTop w:val="0"/>
          <w:marBottom w:val="0"/>
          <w:divBdr>
            <w:top w:val="none" w:sz="0" w:space="0" w:color="auto"/>
            <w:left w:val="none" w:sz="0" w:space="0" w:color="auto"/>
            <w:bottom w:val="none" w:sz="0" w:space="0" w:color="auto"/>
            <w:right w:val="none" w:sz="0" w:space="0" w:color="auto"/>
          </w:divBdr>
        </w:div>
        <w:div w:id="1826118122">
          <w:marLeft w:val="640"/>
          <w:marRight w:val="0"/>
          <w:marTop w:val="0"/>
          <w:marBottom w:val="0"/>
          <w:divBdr>
            <w:top w:val="none" w:sz="0" w:space="0" w:color="auto"/>
            <w:left w:val="none" w:sz="0" w:space="0" w:color="auto"/>
            <w:bottom w:val="none" w:sz="0" w:space="0" w:color="auto"/>
            <w:right w:val="none" w:sz="0" w:space="0" w:color="auto"/>
          </w:divBdr>
        </w:div>
        <w:div w:id="325594488">
          <w:marLeft w:val="640"/>
          <w:marRight w:val="0"/>
          <w:marTop w:val="0"/>
          <w:marBottom w:val="0"/>
          <w:divBdr>
            <w:top w:val="none" w:sz="0" w:space="0" w:color="auto"/>
            <w:left w:val="none" w:sz="0" w:space="0" w:color="auto"/>
            <w:bottom w:val="none" w:sz="0" w:space="0" w:color="auto"/>
            <w:right w:val="none" w:sz="0" w:space="0" w:color="auto"/>
          </w:divBdr>
        </w:div>
        <w:div w:id="1640962447">
          <w:marLeft w:val="640"/>
          <w:marRight w:val="0"/>
          <w:marTop w:val="0"/>
          <w:marBottom w:val="0"/>
          <w:divBdr>
            <w:top w:val="none" w:sz="0" w:space="0" w:color="auto"/>
            <w:left w:val="none" w:sz="0" w:space="0" w:color="auto"/>
            <w:bottom w:val="none" w:sz="0" w:space="0" w:color="auto"/>
            <w:right w:val="none" w:sz="0" w:space="0" w:color="auto"/>
          </w:divBdr>
        </w:div>
        <w:div w:id="583689678">
          <w:marLeft w:val="640"/>
          <w:marRight w:val="0"/>
          <w:marTop w:val="0"/>
          <w:marBottom w:val="0"/>
          <w:divBdr>
            <w:top w:val="none" w:sz="0" w:space="0" w:color="auto"/>
            <w:left w:val="none" w:sz="0" w:space="0" w:color="auto"/>
            <w:bottom w:val="none" w:sz="0" w:space="0" w:color="auto"/>
            <w:right w:val="none" w:sz="0" w:space="0" w:color="auto"/>
          </w:divBdr>
        </w:div>
        <w:div w:id="778258378">
          <w:marLeft w:val="640"/>
          <w:marRight w:val="0"/>
          <w:marTop w:val="0"/>
          <w:marBottom w:val="0"/>
          <w:divBdr>
            <w:top w:val="none" w:sz="0" w:space="0" w:color="auto"/>
            <w:left w:val="none" w:sz="0" w:space="0" w:color="auto"/>
            <w:bottom w:val="none" w:sz="0" w:space="0" w:color="auto"/>
            <w:right w:val="none" w:sz="0" w:space="0" w:color="auto"/>
          </w:divBdr>
        </w:div>
        <w:div w:id="662122747">
          <w:marLeft w:val="640"/>
          <w:marRight w:val="0"/>
          <w:marTop w:val="0"/>
          <w:marBottom w:val="0"/>
          <w:divBdr>
            <w:top w:val="none" w:sz="0" w:space="0" w:color="auto"/>
            <w:left w:val="none" w:sz="0" w:space="0" w:color="auto"/>
            <w:bottom w:val="none" w:sz="0" w:space="0" w:color="auto"/>
            <w:right w:val="none" w:sz="0" w:space="0" w:color="auto"/>
          </w:divBdr>
        </w:div>
        <w:div w:id="834493817">
          <w:marLeft w:val="640"/>
          <w:marRight w:val="0"/>
          <w:marTop w:val="0"/>
          <w:marBottom w:val="0"/>
          <w:divBdr>
            <w:top w:val="none" w:sz="0" w:space="0" w:color="auto"/>
            <w:left w:val="none" w:sz="0" w:space="0" w:color="auto"/>
            <w:bottom w:val="none" w:sz="0" w:space="0" w:color="auto"/>
            <w:right w:val="none" w:sz="0" w:space="0" w:color="auto"/>
          </w:divBdr>
        </w:div>
        <w:div w:id="391851819">
          <w:marLeft w:val="640"/>
          <w:marRight w:val="0"/>
          <w:marTop w:val="0"/>
          <w:marBottom w:val="0"/>
          <w:divBdr>
            <w:top w:val="none" w:sz="0" w:space="0" w:color="auto"/>
            <w:left w:val="none" w:sz="0" w:space="0" w:color="auto"/>
            <w:bottom w:val="none" w:sz="0" w:space="0" w:color="auto"/>
            <w:right w:val="none" w:sz="0" w:space="0" w:color="auto"/>
          </w:divBdr>
        </w:div>
        <w:div w:id="515390853">
          <w:marLeft w:val="640"/>
          <w:marRight w:val="0"/>
          <w:marTop w:val="0"/>
          <w:marBottom w:val="0"/>
          <w:divBdr>
            <w:top w:val="none" w:sz="0" w:space="0" w:color="auto"/>
            <w:left w:val="none" w:sz="0" w:space="0" w:color="auto"/>
            <w:bottom w:val="none" w:sz="0" w:space="0" w:color="auto"/>
            <w:right w:val="none" w:sz="0" w:space="0" w:color="auto"/>
          </w:divBdr>
        </w:div>
        <w:div w:id="930550695">
          <w:marLeft w:val="640"/>
          <w:marRight w:val="0"/>
          <w:marTop w:val="0"/>
          <w:marBottom w:val="0"/>
          <w:divBdr>
            <w:top w:val="none" w:sz="0" w:space="0" w:color="auto"/>
            <w:left w:val="none" w:sz="0" w:space="0" w:color="auto"/>
            <w:bottom w:val="none" w:sz="0" w:space="0" w:color="auto"/>
            <w:right w:val="none" w:sz="0" w:space="0" w:color="auto"/>
          </w:divBdr>
        </w:div>
        <w:div w:id="1890025005">
          <w:marLeft w:val="640"/>
          <w:marRight w:val="0"/>
          <w:marTop w:val="0"/>
          <w:marBottom w:val="0"/>
          <w:divBdr>
            <w:top w:val="none" w:sz="0" w:space="0" w:color="auto"/>
            <w:left w:val="none" w:sz="0" w:space="0" w:color="auto"/>
            <w:bottom w:val="none" w:sz="0" w:space="0" w:color="auto"/>
            <w:right w:val="none" w:sz="0" w:space="0" w:color="auto"/>
          </w:divBdr>
        </w:div>
        <w:div w:id="668218258">
          <w:marLeft w:val="640"/>
          <w:marRight w:val="0"/>
          <w:marTop w:val="0"/>
          <w:marBottom w:val="0"/>
          <w:divBdr>
            <w:top w:val="none" w:sz="0" w:space="0" w:color="auto"/>
            <w:left w:val="none" w:sz="0" w:space="0" w:color="auto"/>
            <w:bottom w:val="none" w:sz="0" w:space="0" w:color="auto"/>
            <w:right w:val="none" w:sz="0" w:space="0" w:color="auto"/>
          </w:divBdr>
        </w:div>
        <w:div w:id="1937325157">
          <w:marLeft w:val="640"/>
          <w:marRight w:val="0"/>
          <w:marTop w:val="0"/>
          <w:marBottom w:val="0"/>
          <w:divBdr>
            <w:top w:val="none" w:sz="0" w:space="0" w:color="auto"/>
            <w:left w:val="none" w:sz="0" w:space="0" w:color="auto"/>
            <w:bottom w:val="none" w:sz="0" w:space="0" w:color="auto"/>
            <w:right w:val="none" w:sz="0" w:space="0" w:color="auto"/>
          </w:divBdr>
        </w:div>
        <w:div w:id="311637254">
          <w:marLeft w:val="640"/>
          <w:marRight w:val="0"/>
          <w:marTop w:val="0"/>
          <w:marBottom w:val="0"/>
          <w:divBdr>
            <w:top w:val="none" w:sz="0" w:space="0" w:color="auto"/>
            <w:left w:val="none" w:sz="0" w:space="0" w:color="auto"/>
            <w:bottom w:val="none" w:sz="0" w:space="0" w:color="auto"/>
            <w:right w:val="none" w:sz="0" w:space="0" w:color="auto"/>
          </w:divBdr>
        </w:div>
        <w:div w:id="1112356862">
          <w:marLeft w:val="640"/>
          <w:marRight w:val="0"/>
          <w:marTop w:val="0"/>
          <w:marBottom w:val="0"/>
          <w:divBdr>
            <w:top w:val="none" w:sz="0" w:space="0" w:color="auto"/>
            <w:left w:val="none" w:sz="0" w:space="0" w:color="auto"/>
            <w:bottom w:val="none" w:sz="0" w:space="0" w:color="auto"/>
            <w:right w:val="none" w:sz="0" w:space="0" w:color="auto"/>
          </w:divBdr>
        </w:div>
        <w:div w:id="914243380">
          <w:marLeft w:val="640"/>
          <w:marRight w:val="0"/>
          <w:marTop w:val="0"/>
          <w:marBottom w:val="0"/>
          <w:divBdr>
            <w:top w:val="none" w:sz="0" w:space="0" w:color="auto"/>
            <w:left w:val="none" w:sz="0" w:space="0" w:color="auto"/>
            <w:bottom w:val="none" w:sz="0" w:space="0" w:color="auto"/>
            <w:right w:val="none" w:sz="0" w:space="0" w:color="auto"/>
          </w:divBdr>
        </w:div>
        <w:div w:id="1115293431">
          <w:marLeft w:val="640"/>
          <w:marRight w:val="0"/>
          <w:marTop w:val="0"/>
          <w:marBottom w:val="0"/>
          <w:divBdr>
            <w:top w:val="none" w:sz="0" w:space="0" w:color="auto"/>
            <w:left w:val="none" w:sz="0" w:space="0" w:color="auto"/>
            <w:bottom w:val="none" w:sz="0" w:space="0" w:color="auto"/>
            <w:right w:val="none" w:sz="0" w:space="0" w:color="auto"/>
          </w:divBdr>
        </w:div>
        <w:div w:id="1136140689">
          <w:marLeft w:val="640"/>
          <w:marRight w:val="0"/>
          <w:marTop w:val="0"/>
          <w:marBottom w:val="0"/>
          <w:divBdr>
            <w:top w:val="none" w:sz="0" w:space="0" w:color="auto"/>
            <w:left w:val="none" w:sz="0" w:space="0" w:color="auto"/>
            <w:bottom w:val="none" w:sz="0" w:space="0" w:color="auto"/>
            <w:right w:val="none" w:sz="0" w:space="0" w:color="auto"/>
          </w:divBdr>
        </w:div>
        <w:div w:id="1311979408">
          <w:marLeft w:val="640"/>
          <w:marRight w:val="0"/>
          <w:marTop w:val="0"/>
          <w:marBottom w:val="0"/>
          <w:divBdr>
            <w:top w:val="none" w:sz="0" w:space="0" w:color="auto"/>
            <w:left w:val="none" w:sz="0" w:space="0" w:color="auto"/>
            <w:bottom w:val="none" w:sz="0" w:space="0" w:color="auto"/>
            <w:right w:val="none" w:sz="0" w:space="0" w:color="auto"/>
          </w:divBdr>
        </w:div>
        <w:div w:id="396979388">
          <w:marLeft w:val="640"/>
          <w:marRight w:val="0"/>
          <w:marTop w:val="0"/>
          <w:marBottom w:val="0"/>
          <w:divBdr>
            <w:top w:val="none" w:sz="0" w:space="0" w:color="auto"/>
            <w:left w:val="none" w:sz="0" w:space="0" w:color="auto"/>
            <w:bottom w:val="none" w:sz="0" w:space="0" w:color="auto"/>
            <w:right w:val="none" w:sz="0" w:space="0" w:color="auto"/>
          </w:divBdr>
        </w:div>
        <w:div w:id="597179294">
          <w:marLeft w:val="640"/>
          <w:marRight w:val="0"/>
          <w:marTop w:val="0"/>
          <w:marBottom w:val="0"/>
          <w:divBdr>
            <w:top w:val="none" w:sz="0" w:space="0" w:color="auto"/>
            <w:left w:val="none" w:sz="0" w:space="0" w:color="auto"/>
            <w:bottom w:val="none" w:sz="0" w:space="0" w:color="auto"/>
            <w:right w:val="none" w:sz="0" w:space="0" w:color="auto"/>
          </w:divBdr>
        </w:div>
        <w:div w:id="593365096">
          <w:marLeft w:val="640"/>
          <w:marRight w:val="0"/>
          <w:marTop w:val="0"/>
          <w:marBottom w:val="0"/>
          <w:divBdr>
            <w:top w:val="none" w:sz="0" w:space="0" w:color="auto"/>
            <w:left w:val="none" w:sz="0" w:space="0" w:color="auto"/>
            <w:bottom w:val="none" w:sz="0" w:space="0" w:color="auto"/>
            <w:right w:val="none" w:sz="0" w:space="0" w:color="auto"/>
          </w:divBdr>
        </w:div>
        <w:div w:id="2004695304">
          <w:marLeft w:val="640"/>
          <w:marRight w:val="0"/>
          <w:marTop w:val="0"/>
          <w:marBottom w:val="0"/>
          <w:divBdr>
            <w:top w:val="none" w:sz="0" w:space="0" w:color="auto"/>
            <w:left w:val="none" w:sz="0" w:space="0" w:color="auto"/>
            <w:bottom w:val="none" w:sz="0" w:space="0" w:color="auto"/>
            <w:right w:val="none" w:sz="0" w:space="0" w:color="auto"/>
          </w:divBdr>
        </w:div>
        <w:div w:id="244993752">
          <w:marLeft w:val="640"/>
          <w:marRight w:val="0"/>
          <w:marTop w:val="0"/>
          <w:marBottom w:val="0"/>
          <w:divBdr>
            <w:top w:val="none" w:sz="0" w:space="0" w:color="auto"/>
            <w:left w:val="none" w:sz="0" w:space="0" w:color="auto"/>
            <w:bottom w:val="none" w:sz="0" w:space="0" w:color="auto"/>
            <w:right w:val="none" w:sz="0" w:space="0" w:color="auto"/>
          </w:divBdr>
        </w:div>
        <w:div w:id="1319768777">
          <w:marLeft w:val="640"/>
          <w:marRight w:val="0"/>
          <w:marTop w:val="0"/>
          <w:marBottom w:val="0"/>
          <w:divBdr>
            <w:top w:val="none" w:sz="0" w:space="0" w:color="auto"/>
            <w:left w:val="none" w:sz="0" w:space="0" w:color="auto"/>
            <w:bottom w:val="none" w:sz="0" w:space="0" w:color="auto"/>
            <w:right w:val="none" w:sz="0" w:space="0" w:color="auto"/>
          </w:divBdr>
        </w:div>
      </w:divsChild>
    </w:div>
    <w:div w:id="859588677">
      <w:bodyDiv w:val="1"/>
      <w:marLeft w:val="0"/>
      <w:marRight w:val="0"/>
      <w:marTop w:val="0"/>
      <w:marBottom w:val="0"/>
      <w:divBdr>
        <w:top w:val="none" w:sz="0" w:space="0" w:color="auto"/>
        <w:left w:val="none" w:sz="0" w:space="0" w:color="auto"/>
        <w:bottom w:val="none" w:sz="0" w:space="0" w:color="auto"/>
        <w:right w:val="none" w:sz="0" w:space="0" w:color="auto"/>
      </w:divBdr>
      <w:divsChild>
        <w:div w:id="1098214660">
          <w:marLeft w:val="640"/>
          <w:marRight w:val="0"/>
          <w:marTop w:val="0"/>
          <w:marBottom w:val="0"/>
          <w:divBdr>
            <w:top w:val="none" w:sz="0" w:space="0" w:color="auto"/>
            <w:left w:val="none" w:sz="0" w:space="0" w:color="auto"/>
            <w:bottom w:val="none" w:sz="0" w:space="0" w:color="auto"/>
            <w:right w:val="none" w:sz="0" w:space="0" w:color="auto"/>
          </w:divBdr>
        </w:div>
        <w:div w:id="1542592155">
          <w:marLeft w:val="640"/>
          <w:marRight w:val="0"/>
          <w:marTop w:val="0"/>
          <w:marBottom w:val="0"/>
          <w:divBdr>
            <w:top w:val="none" w:sz="0" w:space="0" w:color="auto"/>
            <w:left w:val="none" w:sz="0" w:space="0" w:color="auto"/>
            <w:bottom w:val="none" w:sz="0" w:space="0" w:color="auto"/>
            <w:right w:val="none" w:sz="0" w:space="0" w:color="auto"/>
          </w:divBdr>
        </w:div>
        <w:div w:id="935208472">
          <w:marLeft w:val="640"/>
          <w:marRight w:val="0"/>
          <w:marTop w:val="0"/>
          <w:marBottom w:val="0"/>
          <w:divBdr>
            <w:top w:val="none" w:sz="0" w:space="0" w:color="auto"/>
            <w:left w:val="none" w:sz="0" w:space="0" w:color="auto"/>
            <w:bottom w:val="none" w:sz="0" w:space="0" w:color="auto"/>
            <w:right w:val="none" w:sz="0" w:space="0" w:color="auto"/>
          </w:divBdr>
        </w:div>
        <w:div w:id="22706239">
          <w:marLeft w:val="640"/>
          <w:marRight w:val="0"/>
          <w:marTop w:val="0"/>
          <w:marBottom w:val="0"/>
          <w:divBdr>
            <w:top w:val="none" w:sz="0" w:space="0" w:color="auto"/>
            <w:left w:val="none" w:sz="0" w:space="0" w:color="auto"/>
            <w:bottom w:val="none" w:sz="0" w:space="0" w:color="auto"/>
            <w:right w:val="none" w:sz="0" w:space="0" w:color="auto"/>
          </w:divBdr>
        </w:div>
        <w:div w:id="932320100">
          <w:marLeft w:val="640"/>
          <w:marRight w:val="0"/>
          <w:marTop w:val="0"/>
          <w:marBottom w:val="0"/>
          <w:divBdr>
            <w:top w:val="none" w:sz="0" w:space="0" w:color="auto"/>
            <w:left w:val="none" w:sz="0" w:space="0" w:color="auto"/>
            <w:bottom w:val="none" w:sz="0" w:space="0" w:color="auto"/>
            <w:right w:val="none" w:sz="0" w:space="0" w:color="auto"/>
          </w:divBdr>
        </w:div>
        <w:div w:id="1899629982">
          <w:marLeft w:val="640"/>
          <w:marRight w:val="0"/>
          <w:marTop w:val="0"/>
          <w:marBottom w:val="0"/>
          <w:divBdr>
            <w:top w:val="none" w:sz="0" w:space="0" w:color="auto"/>
            <w:left w:val="none" w:sz="0" w:space="0" w:color="auto"/>
            <w:bottom w:val="none" w:sz="0" w:space="0" w:color="auto"/>
            <w:right w:val="none" w:sz="0" w:space="0" w:color="auto"/>
          </w:divBdr>
        </w:div>
        <w:div w:id="1722746310">
          <w:marLeft w:val="640"/>
          <w:marRight w:val="0"/>
          <w:marTop w:val="0"/>
          <w:marBottom w:val="0"/>
          <w:divBdr>
            <w:top w:val="none" w:sz="0" w:space="0" w:color="auto"/>
            <w:left w:val="none" w:sz="0" w:space="0" w:color="auto"/>
            <w:bottom w:val="none" w:sz="0" w:space="0" w:color="auto"/>
            <w:right w:val="none" w:sz="0" w:space="0" w:color="auto"/>
          </w:divBdr>
        </w:div>
        <w:div w:id="274556746">
          <w:marLeft w:val="640"/>
          <w:marRight w:val="0"/>
          <w:marTop w:val="0"/>
          <w:marBottom w:val="0"/>
          <w:divBdr>
            <w:top w:val="none" w:sz="0" w:space="0" w:color="auto"/>
            <w:left w:val="none" w:sz="0" w:space="0" w:color="auto"/>
            <w:bottom w:val="none" w:sz="0" w:space="0" w:color="auto"/>
            <w:right w:val="none" w:sz="0" w:space="0" w:color="auto"/>
          </w:divBdr>
        </w:div>
        <w:div w:id="963845712">
          <w:marLeft w:val="640"/>
          <w:marRight w:val="0"/>
          <w:marTop w:val="0"/>
          <w:marBottom w:val="0"/>
          <w:divBdr>
            <w:top w:val="none" w:sz="0" w:space="0" w:color="auto"/>
            <w:left w:val="none" w:sz="0" w:space="0" w:color="auto"/>
            <w:bottom w:val="none" w:sz="0" w:space="0" w:color="auto"/>
            <w:right w:val="none" w:sz="0" w:space="0" w:color="auto"/>
          </w:divBdr>
        </w:div>
        <w:div w:id="1964841546">
          <w:marLeft w:val="640"/>
          <w:marRight w:val="0"/>
          <w:marTop w:val="0"/>
          <w:marBottom w:val="0"/>
          <w:divBdr>
            <w:top w:val="none" w:sz="0" w:space="0" w:color="auto"/>
            <w:left w:val="none" w:sz="0" w:space="0" w:color="auto"/>
            <w:bottom w:val="none" w:sz="0" w:space="0" w:color="auto"/>
            <w:right w:val="none" w:sz="0" w:space="0" w:color="auto"/>
          </w:divBdr>
        </w:div>
        <w:div w:id="673462217">
          <w:marLeft w:val="640"/>
          <w:marRight w:val="0"/>
          <w:marTop w:val="0"/>
          <w:marBottom w:val="0"/>
          <w:divBdr>
            <w:top w:val="none" w:sz="0" w:space="0" w:color="auto"/>
            <w:left w:val="none" w:sz="0" w:space="0" w:color="auto"/>
            <w:bottom w:val="none" w:sz="0" w:space="0" w:color="auto"/>
            <w:right w:val="none" w:sz="0" w:space="0" w:color="auto"/>
          </w:divBdr>
        </w:div>
        <w:div w:id="614795516">
          <w:marLeft w:val="640"/>
          <w:marRight w:val="0"/>
          <w:marTop w:val="0"/>
          <w:marBottom w:val="0"/>
          <w:divBdr>
            <w:top w:val="none" w:sz="0" w:space="0" w:color="auto"/>
            <w:left w:val="none" w:sz="0" w:space="0" w:color="auto"/>
            <w:bottom w:val="none" w:sz="0" w:space="0" w:color="auto"/>
            <w:right w:val="none" w:sz="0" w:space="0" w:color="auto"/>
          </w:divBdr>
        </w:div>
        <w:div w:id="1013142002">
          <w:marLeft w:val="640"/>
          <w:marRight w:val="0"/>
          <w:marTop w:val="0"/>
          <w:marBottom w:val="0"/>
          <w:divBdr>
            <w:top w:val="none" w:sz="0" w:space="0" w:color="auto"/>
            <w:left w:val="none" w:sz="0" w:space="0" w:color="auto"/>
            <w:bottom w:val="none" w:sz="0" w:space="0" w:color="auto"/>
            <w:right w:val="none" w:sz="0" w:space="0" w:color="auto"/>
          </w:divBdr>
        </w:div>
        <w:div w:id="1224872621">
          <w:marLeft w:val="640"/>
          <w:marRight w:val="0"/>
          <w:marTop w:val="0"/>
          <w:marBottom w:val="0"/>
          <w:divBdr>
            <w:top w:val="none" w:sz="0" w:space="0" w:color="auto"/>
            <w:left w:val="none" w:sz="0" w:space="0" w:color="auto"/>
            <w:bottom w:val="none" w:sz="0" w:space="0" w:color="auto"/>
            <w:right w:val="none" w:sz="0" w:space="0" w:color="auto"/>
          </w:divBdr>
        </w:div>
        <w:div w:id="130558878">
          <w:marLeft w:val="640"/>
          <w:marRight w:val="0"/>
          <w:marTop w:val="0"/>
          <w:marBottom w:val="0"/>
          <w:divBdr>
            <w:top w:val="none" w:sz="0" w:space="0" w:color="auto"/>
            <w:left w:val="none" w:sz="0" w:space="0" w:color="auto"/>
            <w:bottom w:val="none" w:sz="0" w:space="0" w:color="auto"/>
            <w:right w:val="none" w:sz="0" w:space="0" w:color="auto"/>
          </w:divBdr>
        </w:div>
        <w:div w:id="1323656663">
          <w:marLeft w:val="640"/>
          <w:marRight w:val="0"/>
          <w:marTop w:val="0"/>
          <w:marBottom w:val="0"/>
          <w:divBdr>
            <w:top w:val="none" w:sz="0" w:space="0" w:color="auto"/>
            <w:left w:val="none" w:sz="0" w:space="0" w:color="auto"/>
            <w:bottom w:val="none" w:sz="0" w:space="0" w:color="auto"/>
            <w:right w:val="none" w:sz="0" w:space="0" w:color="auto"/>
          </w:divBdr>
        </w:div>
        <w:div w:id="306471802">
          <w:marLeft w:val="640"/>
          <w:marRight w:val="0"/>
          <w:marTop w:val="0"/>
          <w:marBottom w:val="0"/>
          <w:divBdr>
            <w:top w:val="none" w:sz="0" w:space="0" w:color="auto"/>
            <w:left w:val="none" w:sz="0" w:space="0" w:color="auto"/>
            <w:bottom w:val="none" w:sz="0" w:space="0" w:color="auto"/>
            <w:right w:val="none" w:sz="0" w:space="0" w:color="auto"/>
          </w:divBdr>
        </w:div>
        <w:div w:id="1645114206">
          <w:marLeft w:val="640"/>
          <w:marRight w:val="0"/>
          <w:marTop w:val="0"/>
          <w:marBottom w:val="0"/>
          <w:divBdr>
            <w:top w:val="none" w:sz="0" w:space="0" w:color="auto"/>
            <w:left w:val="none" w:sz="0" w:space="0" w:color="auto"/>
            <w:bottom w:val="none" w:sz="0" w:space="0" w:color="auto"/>
            <w:right w:val="none" w:sz="0" w:space="0" w:color="auto"/>
          </w:divBdr>
        </w:div>
        <w:div w:id="2116290972">
          <w:marLeft w:val="640"/>
          <w:marRight w:val="0"/>
          <w:marTop w:val="0"/>
          <w:marBottom w:val="0"/>
          <w:divBdr>
            <w:top w:val="none" w:sz="0" w:space="0" w:color="auto"/>
            <w:left w:val="none" w:sz="0" w:space="0" w:color="auto"/>
            <w:bottom w:val="none" w:sz="0" w:space="0" w:color="auto"/>
            <w:right w:val="none" w:sz="0" w:space="0" w:color="auto"/>
          </w:divBdr>
        </w:div>
        <w:div w:id="660040185">
          <w:marLeft w:val="640"/>
          <w:marRight w:val="0"/>
          <w:marTop w:val="0"/>
          <w:marBottom w:val="0"/>
          <w:divBdr>
            <w:top w:val="none" w:sz="0" w:space="0" w:color="auto"/>
            <w:left w:val="none" w:sz="0" w:space="0" w:color="auto"/>
            <w:bottom w:val="none" w:sz="0" w:space="0" w:color="auto"/>
            <w:right w:val="none" w:sz="0" w:space="0" w:color="auto"/>
          </w:divBdr>
        </w:div>
        <w:div w:id="242491058">
          <w:marLeft w:val="640"/>
          <w:marRight w:val="0"/>
          <w:marTop w:val="0"/>
          <w:marBottom w:val="0"/>
          <w:divBdr>
            <w:top w:val="none" w:sz="0" w:space="0" w:color="auto"/>
            <w:left w:val="none" w:sz="0" w:space="0" w:color="auto"/>
            <w:bottom w:val="none" w:sz="0" w:space="0" w:color="auto"/>
            <w:right w:val="none" w:sz="0" w:space="0" w:color="auto"/>
          </w:divBdr>
        </w:div>
        <w:div w:id="586035073">
          <w:marLeft w:val="640"/>
          <w:marRight w:val="0"/>
          <w:marTop w:val="0"/>
          <w:marBottom w:val="0"/>
          <w:divBdr>
            <w:top w:val="none" w:sz="0" w:space="0" w:color="auto"/>
            <w:left w:val="none" w:sz="0" w:space="0" w:color="auto"/>
            <w:bottom w:val="none" w:sz="0" w:space="0" w:color="auto"/>
            <w:right w:val="none" w:sz="0" w:space="0" w:color="auto"/>
          </w:divBdr>
        </w:div>
        <w:div w:id="2110350837">
          <w:marLeft w:val="640"/>
          <w:marRight w:val="0"/>
          <w:marTop w:val="0"/>
          <w:marBottom w:val="0"/>
          <w:divBdr>
            <w:top w:val="none" w:sz="0" w:space="0" w:color="auto"/>
            <w:left w:val="none" w:sz="0" w:space="0" w:color="auto"/>
            <w:bottom w:val="none" w:sz="0" w:space="0" w:color="auto"/>
            <w:right w:val="none" w:sz="0" w:space="0" w:color="auto"/>
          </w:divBdr>
        </w:div>
        <w:div w:id="106236579">
          <w:marLeft w:val="640"/>
          <w:marRight w:val="0"/>
          <w:marTop w:val="0"/>
          <w:marBottom w:val="0"/>
          <w:divBdr>
            <w:top w:val="none" w:sz="0" w:space="0" w:color="auto"/>
            <w:left w:val="none" w:sz="0" w:space="0" w:color="auto"/>
            <w:bottom w:val="none" w:sz="0" w:space="0" w:color="auto"/>
            <w:right w:val="none" w:sz="0" w:space="0" w:color="auto"/>
          </w:divBdr>
        </w:div>
        <w:div w:id="252860678">
          <w:marLeft w:val="640"/>
          <w:marRight w:val="0"/>
          <w:marTop w:val="0"/>
          <w:marBottom w:val="0"/>
          <w:divBdr>
            <w:top w:val="none" w:sz="0" w:space="0" w:color="auto"/>
            <w:left w:val="none" w:sz="0" w:space="0" w:color="auto"/>
            <w:bottom w:val="none" w:sz="0" w:space="0" w:color="auto"/>
            <w:right w:val="none" w:sz="0" w:space="0" w:color="auto"/>
          </w:divBdr>
        </w:div>
        <w:div w:id="1860393397">
          <w:marLeft w:val="640"/>
          <w:marRight w:val="0"/>
          <w:marTop w:val="0"/>
          <w:marBottom w:val="0"/>
          <w:divBdr>
            <w:top w:val="none" w:sz="0" w:space="0" w:color="auto"/>
            <w:left w:val="none" w:sz="0" w:space="0" w:color="auto"/>
            <w:bottom w:val="none" w:sz="0" w:space="0" w:color="auto"/>
            <w:right w:val="none" w:sz="0" w:space="0" w:color="auto"/>
          </w:divBdr>
        </w:div>
        <w:div w:id="627054562">
          <w:marLeft w:val="640"/>
          <w:marRight w:val="0"/>
          <w:marTop w:val="0"/>
          <w:marBottom w:val="0"/>
          <w:divBdr>
            <w:top w:val="none" w:sz="0" w:space="0" w:color="auto"/>
            <w:left w:val="none" w:sz="0" w:space="0" w:color="auto"/>
            <w:bottom w:val="none" w:sz="0" w:space="0" w:color="auto"/>
            <w:right w:val="none" w:sz="0" w:space="0" w:color="auto"/>
          </w:divBdr>
        </w:div>
        <w:div w:id="1298535912">
          <w:marLeft w:val="640"/>
          <w:marRight w:val="0"/>
          <w:marTop w:val="0"/>
          <w:marBottom w:val="0"/>
          <w:divBdr>
            <w:top w:val="none" w:sz="0" w:space="0" w:color="auto"/>
            <w:left w:val="none" w:sz="0" w:space="0" w:color="auto"/>
            <w:bottom w:val="none" w:sz="0" w:space="0" w:color="auto"/>
            <w:right w:val="none" w:sz="0" w:space="0" w:color="auto"/>
          </w:divBdr>
        </w:div>
        <w:div w:id="39862150">
          <w:marLeft w:val="640"/>
          <w:marRight w:val="0"/>
          <w:marTop w:val="0"/>
          <w:marBottom w:val="0"/>
          <w:divBdr>
            <w:top w:val="none" w:sz="0" w:space="0" w:color="auto"/>
            <w:left w:val="none" w:sz="0" w:space="0" w:color="auto"/>
            <w:bottom w:val="none" w:sz="0" w:space="0" w:color="auto"/>
            <w:right w:val="none" w:sz="0" w:space="0" w:color="auto"/>
          </w:divBdr>
        </w:div>
        <w:div w:id="362826534">
          <w:marLeft w:val="640"/>
          <w:marRight w:val="0"/>
          <w:marTop w:val="0"/>
          <w:marBottom w:val="0"/>
          <w:divBdr>
            <w:top w:val="none" w:sz="0" w:space="0" w:color="auto"/>
            <w:left w:val="none" w:sz="0" w:space="0" w:color="auto"/>
            <w:bottom w:val="none" w:sz="0" w:space="0" w:color="auto"/>
            <w:right w:val="none" w:sz="0" w:space="0" w:color="auto"/>
          </w:divBdr>
        </w:div>
        <w:div w:id="228922436">
          <w:marLeft w:val="640"/>
          <w:marRight w:val="0"/>
          <w:marTop w:val="0"/>
          <w:marBottom w:val="0"/>
          <w:divBdr>
            <w:top w:val="none" w:sz="0" w:space="0" w:color="auto"/>
            <w:left w:val="none" w:sz="0" w:space="0" w:color="auto"/>
            <w:bottom w:val="none" w:sz="0" w:space="0" w:color="auto"/>
            <w:right w:val="none" w:sz="0" w:space="0" w:color="auto"/>
          </w:divBdr>
        </w:div>
        <w:div w:id="231938332">
          <w:marLeft w:val="640"/>
          <w:marRight w:val="0"/>
          <w:marTop w:val="0"/>
          <w:marBottom w:val="0"/>
          <w:divBdr>
            <w:top w:val="none" w:sz="0" w:space="0" w:color="auto"/>
            <w:left w:val="none" w:sz="0" w:space="0" w:color="auto"/>
            <w:bottom w:val="none" w:sz="0" w:space="0" w:color="auto"/>
            <w:right w:val="none" w:sz="0" w:space="0" w:color="auto"/>
          </w:divBdr>
        </w:div>
        <w:div w:id="1262832235">
          <w:marLeft w:val="640"/>
          <w:marRight w:val="0"/>
          <w:marTop w:val="0"/>
          <w:marBottom w:val="0"/>
          <w:divBdr>
            <w:top w:val="none" w:sz="0" w:space="0" w:color="auto"/>
            <w:left w:val="none" w:sz="0" w:space="0" w:color="auto"/>
            <w:bottom w:val="none" w:sz="0" w:space="0" w:color="auto"/>
            <w:right w:val="none" w:sz="0" w:space="0" w:color="auto"/>
          </w:divBdr>
        </w:div>
        <w:div w:id="130221459">
          <w:marLeft w:val="640"/>
          <w:marRight w:val="0"/>
          <w:marTop w:val="0"/>
          <w:marBottom w:val="0"/>
          <w:divBdr>
            <w:top w:val="none" w:sz="0" w:space="0" w:color="auto"/>
            <w:left w:val="none" w:sz="0" w:space="0" w:color="auto"/>
            <w:bottom w:val="none" w:sz="0" w:space="0" w:color="auto"/>
            <w:right w:val="none" w:sz="0" w:space="0" w:color="auto"/>
          </w:divBdr>
        </w:div>
        <w:div w:id="1488857628">
          <w:marLeft w:val="640"/>
          <w:marRight w:val="0"/>
          <w:marTop w:val="0"/>
          <w:marBottom w:val="0"/>
          <w:divBdr>
            <w:top w:val="none" w:sz="0" w:space="0" w:color="auto"/>
            <w:left w:val="none" w:sz="0" w:space="0" w:color="auto"/>
            <w:bottom w:val="none" w:sz="0" w:space="0" w:color="auto"/>
            <w:right w:val="none" w:sz="0" w:space="0" w:color="auto"/>
          </w:divBdr>
        </w:div>
        <w:div w:id="89737047">
          <w:marLeft w:val="640"/>
          <w:marRight w:val="0"/>
          <w:marTop w:val="0"/>
          <w:marBottom w:val="0"/>
          <w:divBdr>
            <w:top w:val="none" w:sz="0" w:space="0" w:color="auto"/>
            <w:left w:val="none" w:sz="0" w:space="0" w:color="auto"/>
            <w:bottom w:val="none" w:sz="0" w:space="0" w:color="auto"/>
            <w:right w:val="none" w:sz="0" w:space="0" w:color="auto"/>
          </w:divBdr>
        </w:div>
        <w:div w:id="1603607137">
          <w:marLeft w:val="640"/>
          <w:marRight w:val="0"/>
          <w:marTop w:val="0"/>
          <w:marBottom w:val="0"/>
          <w:divBdr>
            <w:top w:val="none" w:sz="0" w:space="0" w:color="auto"/>
            <w:left w:val="none" w:sz="0" w:space="0" w:color="auto"/>
            <w:bottom w:val="none" w:sz="0" w:space="0" w:color="auto"/>
            <w:right w:val="none" w:sz="0" w:space="0" w:color="auto"/>
          </w:divBdr>
        </w:div>
        <w:div w:id="309597025">
          <w:marLeft w:val="640"/>
          <w:marRight w:val="0"/>
          <w:marTop w:val="0"/>
          <w:marBottom w:val="0"/>
          <w:divBdr>
            <w:top w:val="none" w:sz="0" w:space="0" w:color="auto"/>
            <w:left w:val="none" w:sz="0" w:space="0" w:color="auto"/>
            <w:bottom w:val="none" w:sz="0" w:space="0" w:color="auto"/>
            <w:right w:val="none" w:sz="0" w:space="0" w:color="auto"/>
          </w:divBdr>
        </w:div>
        <w:div w:id="1929458332">
          <w:marLeft w:val="640"/>
          <w:marRight w:val="0"/>
          <w:marTop w:val="0"/>
          <w:marBottom w:val="0"/>
          <w:divBdr>
            <w:top w:val="none" w:sz="0" w:space="0" w:color="auto"/>
            <w:left w:val="none" w:sz="0" w:space="0" w:color="auto"/>
            <w:bottom w:val="none" w:sz="0" w:space="0" w:color="auto"/>
            <w:right w:val="none" w:sz="0" w:space="0" w:color="auto"/>
          </w:divBdr>
        </w:div>
      </w:divsChild>
    </w:div>
    <w:div w:id="861480556">
      <w:bodyDiv w:val="1"/>
      <w:marLeft w:val="0"/>
      <w:marRight w:val="0"/>
      <w:marTop w:val="0"/>
      <w:marBottom w:val="0"/>
      <w:divBdr>
        <w:top w:val="none" w:sz="0" w:space="0" w:color="auto"/>
        <w:left w:val="none" w:sz="0" w:space="0" w:color="auto"/>
        <w:bottom w:val="none" w:sz="0" w:space="0" w:color="auto"/>
        <w:right w:val="none" w:sz="0" w:space="0" w:color="auto"/>
      </w:divBdr>
    </w:div>
    <w:div w:id="862937519">
      <w:bodyDiv w:val="1"/>
      <w:marLeft w:val="0"/>
      <w:marRight w:val="0"/>
      <w:marTop w:val="0"/>
      <w:marBottom w:val="0"/>
      <w:divBdr>
        <w:top w:val="none" w:sz="0" w:space="0" w:color="auto"/>
        <w:left w:val="none" w:sz="0" w:space="0" w:color="auto"/>
        <w:bottom w:val="none" w:sz="0" w:space="0" w:color="auto"/>
        <w:right w:val="none" w:sz="0" w:space="0" w:color="auto"/>
      </w:divBdr>
    </w:div>
    <w:div w:id="863791489">
      <w:bodyDiv w:val="1"/>
      <w:marLeft w:val="0"/>
      <w:marRight w:val="0"/>
      <w:marTop w:val="0"/>
      <w:marBottom w:val="0"/>
      <w:divBdr>
        <w:top w:val="none" w:sz="0" w:space="0" w:color="auto"/>
        <w:left w:val="none" w:sz="0" w:space="0" w:color="auto"/>
        <w:bottom w:val="none" w:sz="0" w:space="0" w:color="auto"/>
        <w:right w:val="none" w:sz="0" w:space="0" w:color="auto"/>
      </w:divBdr>
      <w:divsChild>
        <w:div w:id="1904215274">
          <w:marLeft w:val="640"/>
          <w:marRight w:val="0"/>
          <w:marTop w:val="0"/>
          <w:marBottom w:val="0"/>
          <w:divBdr>
            <w:top w:val="none" w:sz="0" w:space="0" w:color="auto"/>
            <w:left w:val="none" w:sz="0" w:space="0" w:color="auto"/>
            <w:bottom w:val="none" w:sz="0" w:space="0" w:color="auto"/>
            <w:right w:val="none" w:sz="0" w:space="0" w:color="auto"/>
          </w:divBdr>
        </w:div>
        <w:div w:id="87046562">
          <w:marLeft w:val="640"/>
          <w:marRight w:val="0"/>
          <w:marTop w:val="0"/>
          <w:marBottom w:val="0"/>
          <w:divBdr>
            <w:top w:val="none" w:sz="0" w:space="0" w:color="auto"/>
            <w:left w:val="none" w:sz="0" w:space="0" w:color="auto"/>
            <w:bottom w:val="none" w:sz="0" w:space="0" w:color="auto"/>
            <w:right w:val="none" w:sz="0" w:space="0" w:color="auto"/>
          </w:divBdr>
        </w:div>
        <w:div w:id="203055950">
          <w:marLeft w:val="640"/>
          <w:marRight w:val="0"/>
          <w:marTop w:val="0"/>
          <w:marBottom w:val="0"/>
          <w:divBdr>
            <w:top w:val="none" w:sz="0" w:space="0" w:color="auto"/>
            <w:left w:val="none" w:sz="0" w:space="0" w:color="auto"/>
            <w:bottom w:val="none" w:sz="0" w:space="0" w:color="auto"/>
            <w:right w:val="none" w:sz="0" w:space="0" w:color="auto"/>
          </w:divBdr>
        </w:div>
        <w:div w:id="1553619515">
          <w:marLeft w:val="640"/>
          <w:marRight w:val="0"/>
          <w:marTop w:val="0"/>
          <w:marBottom w:val="0"/>
          <w:divBdr>
            <w:top w:val="none" w:sz="0" w:space="0" w:color="auto"/>
            <w:left w:val="none" w:sz="0" w:space="0" w:color="auto"/>
            <w:bottom w:val="none" w:sz="0" w:space="0" w:color="auto"/>
            <w:right w:val="none" w:sz="0" w:space="0" w:color="auto"/>
          </w:divBdr>
        </w:div>
        <w:div w:id="845902416">
          <w:marLeft w:val="640"/>
          <w:marRight w:val="0"/>
          <w:marTop w:val="0"/>
          <w:marBottom w:val="0"/>
          <w:divBdr>
            <w:top w:val="none" w:sz="0" w:space="0" w:color="auto"/>
            <w:left w:val="none" w:sz="0" w:space="0" w:color="auto"/>
            <w:bottom w:val="none" w:sz="0" w:space="0" w:color="auto"/>
            <w:right w:val="none" w:sz="0" w:space="0" w:color="auto"/>
          </w:divBdr>
        </w:div>
        <w:div w:id="582645523">
          <w:marLeft w:val="640"/>
          <w:marRight w:val="0"/>
          <w:marTop w:val="0"/>
          <w:marBottom w:val="0"/>
          <w:divBdr>
            <w:top w:val="none" w:sz="0" w:space="0" w:color="auto"/>
            <w:left w:val="none" w:sz="0" w:space="0" w:color="auto"/>
            <w:bottom w:val="none" w:sz="0" w:space="0" w:color="auto"/>
            <w:right w:val="none" w:sz="0" w:space="0" w:color="auto"/>
          </w:divBdr>
        </w:div>
        <w:div w:id="773674143">
          <w:marLeft w:val="640"/>
          <w:marRight w:val="0"/>
          <w:marTop w:val="0"/>
          <w:marBottom w:val="0"/>
          <w:divBdr>
            <w:top w:val="none" w:sz="0" w:space="0" w:color="auto"/>
            <w:left w:val="none" w:sz="0" w:space="0" w:color="auto"/>
            <w:bottom w:val="none" w:sz="0" w:space="0" w:color="auto"/>
            <w:right w:val="none" w:sz="0" w:space="0" w:color="auto"/>
          </w:divBdr>
        </w:div>
        <w:div w:id="2016688779">
          <w:marLeft w:val="640"/>
          <w:marRight w:val="0"/>
          <w:marTop w:val="0"/>
          <w:marBottom w:val="0"/>
          <w:divBdr>
            <w:top w:val="none" w:sz="0" w:space="0" w:color="auto"/>
            <w:left w:val="none" w:sz="0" w:space="0" w:color="auto"/>
            <w:bottom w:val="none" w:sz="0" w:space="0" w:color="auto"/>
            <w:right w:val="none" w:sz="0" w:space="0" w:color="auto"/>
          </w:divBdr>
        </w:div>
        <w:div w:id="114641130">
          <w:marLeft w:val="640"/>
          <w:marRight w:val="0"/>
          <w:marTop w:val="0"/>
          <w:marBottom w:val="0"/>
          <w:divBdr>
            <w:top w:val="none" w:sz="0" w:space="0" w:color="auto"/>
            <w:left w:val="none" w:sz="0" w:space="0" w:color="auto"/>
            <w:bottom w:val="none" w:sz="0" w:space="0" w:color="auto"/>
            <w:right w:val="none" w:sz="0" w:space="0" w:color="auto"/>
          </w:divBdr>
        </w:div>
        <w:div w:id="1519351667">
          <w:marLeft w:val="640"/>
          <w:marRight w:val="0"/>
          <w:marTop w:val="0"/>
          <w:marBottom w:val="0"/>
          <w:divBdr>
            <w:top w:val="none" w:sz="0" w:space="0" w:color="auto"/>
            <w:left w:val="none" w:sz="0" w:space="0" w:color="auto"/>
            <w:bottom w:val="none" w:sz="0" w:space="0" w:color="auto"/>
            <w:right w:val="none" w:sz="0" w:space="0" w:color="auto"/>
          </w:divBdr>
        </w:div>
        <w:div w:id="515996593">
          <w:marLeft w:val="640"/>
          <w:marRight w:val="0"/>
          <w:marTop w:val="0"/>
          <w:marBottom w:val="0"/>
          <w:divBdr>
            <w:top w:val="none" w:sz="0" w:space="0" w:color="auto"/>
            <w:left w:val="none" w:sz="0" w:space="0" w:color="auto"/>
            <w:bottom w:val="none" w:sz="0" w:space="0" w:color="auto"/>
            <w:right w:val="none" w:sz="0" w:space="0" w:color="auto"/>
          </w:divBdr>
        </w:div>
        <w:div w:id="1921409190">
          <w:marLeft w:val="640"/>
          <w:marRight w:val="0"/>
          <w:marTop w:val="0"/>
          <w:marBottom w:val="0"/>
          <w:divBdr>
            <w:top w:val="none" w:sz="0" w:space="0" w:color="auto"/>
            <w:left w:val="none" w:sz="0" w:space="0" w:color="auto"/>
            <w:bottom w:val="none" w:sz="0" w:space="0" w:color="auto"/>
            <w:right w:val="none" w:sz="0" w:space="0" w:color="auto"/>
          </w:divBdr>
        </w:div>
        <w:div w:id="1397627369">
          <w:marLeft w:val="640"/>
          <w:marRight w:val="0"/>
          <w:marTop w:val="0"/>
          <w:marBottom w:val="0"/>
          <w:divBdr>
            <w:top w:val="none" w:sz="0" w:space="0" w:color="auto"/>
            <w:left w:val="none" w:sz="0" w:space="0" w:color="auto"/>
            <w:bottom w:val="none" w:sz="0" w:space="0" w:color="auto"/>
            <w:right w:val="none" w:sz="0" w:space="0" w:color="auto"/>
          </w:divBdr>
        </w:div>
        <w:div w:id="519315974">
          <w:marLeft w:val="640"/>
          <w:marRight w:val="0"/>
          <w:marTop w:val="0"/>
          <w:marBottom w:val="0"/>
          <w:divBdr>
            <w:top w:val="none" w:sz="0" w:space="0" w:color="auto"/>
            <w:left w:val="none" w:sz="0" w:space="0" w:color="auto"/>
            <w:bottom w:val="none" w:sz="0" w:space="0" w:color="auto"/>
            <w:right w:val="none" w:sz="0" w:space="0" w:color="auto"/>
          </w:divBdr>
        </w:div>
        <w:div w:id="1075738995">
          <w:marLeft w:val="640"/>
          <w:marRight w:val="0"/>
          <w:marTop w:val="0"/>
          <w:marBottom w:val="0"/>
          <w:divBdr>
            <w:top w:val="none" w:sz="0" w:space="0" w:color="auto"/>
            <w:left w:val="none" w:sz="0" w:space="0" w:color="auto"/>
            <w:bottom w:val="none" w:sz="0" w:space="0" w:color="auto"/>
            <w:right w:val="none" w:sz="0" w:space="0" w:color="auto"/>
          </w:divBdr>
        </w:div>
        <w:div w:id="1805728852">
          <w:marLeft w:val="640"/>
          <w:marRight w:val="0"/>
          <w:marTop w:val="0"/>
          <w:marBottom w:val="0"/>
          <w:divBdr>
            <w:top w:val="none" w:sz="0" w:space="0" w:color="auto"/>
            <w:left w:val="none" w:sz="0" w:space="0" w:color="auto"/>
            <w:bottom w:val="none" w:sz="0" w:space="0" w:color="auto"/>
            <w:right w:val="none" w:sz="0" w:space="0" w:color="auto"/>
          </w:divBdr>
        </w:div>
        <w:div w:id="2116320976">
          <w:marLeft w:val="640"/>
          <w:marRight w:val="0"/>
          <w:marTop w:val="0"/>
          <w:marBottom w:val="0"/>
          <w:divBdr>
            <w:top w:val="none" w:sz="0" w:space="0" w:color="auto"/>
            <w:left w:val="none" w:sz="0" w:space="0" w:color="auto"/>
            <w:bottom w:val="none" w:sz="0" w:space="0" w:color="auto"/>
            <w:right w:val="none" w:sz="0" w:space="0" w:color="auto"/>
          </w:divBdr>
        </w:div>
        <w:div w:id="592127072">
          <w:marLeft w:val="640"/>
          <w:marRight w:val="0"/>
          <w:marTop w:val="0"/>
          <w:marBottom w:val="0"/>
          <w:divBdr>
            <w:top w:val="none" w:sz="0" w:space="0" w:color="auto"/>
            <w:left w:val="none" w:sz="0" w:space="0" w:color="auto"/>
            <w:bottom w:val="none" w:sz="0" w:space="0" w:color="auto"/>
            <w:right w:val="none" w:sz="0" w:space="0" w:color="auto"/>
          </w:divBdr>
        </w:div>
        <w:div w:id="2170375">
          <w:marLeft w:val="640"/>
          <w:marRight w:val="0"/>
          <w:marTop w:val="0"/>
          <w:marBottom w:val="0"/>
          <w:divBdr>
            <w:top w:val="none" w:sz="0" w:space="0" w:color="auto"/>
            <w:left w:val="none" w:sz="0" w:space="0" w:color="auto"/>
            <w:bottom w:val="none" w:sz="0" w:space="0" w:color="auto"/>
            <w:right w:val="none" w:sz="0" w:space="0" w:color="auto"/>
          </w:divBdr>
        </w:div>
        <w:div w:id="2123375318">
          <w:marLeft w:val="640"/>
          <w:marRight w:val="0"/>
          <w:marTop w:val="0"/>
          <w:marBottom w:val="0"/>
          <w:divBdr>
            <w:top w:val="none" w:sz="0" w:space="0" w:color="auto"/>
            <w:left w:val="none" w:sz="0" w:space="0" w:color="auto"/>
            <w:bottom w:val="none" w:sz="0" w:space="0" w:color="auto"/>
            <w:right w:val="none" w:sz="0" w:space="0" w:color="auto"/>
          </w:divBdr>
        </w:div>
        <w:div w:id="196436801">
          <w:marLeft w:val="640"/>
          <w:marRight w:val="0"/>
          <w:marTop w:val="0"/>
          <w:marBottom w:val="0"/>
          <w:divBdr>
            <w:top w:val="none" w:sz="0" w:space="0" w:color="auto"/>
            <w:left w:val="none" w:sz="0" w:space="0" w:color="auto"/>
            <w:bottom w:val="none" w:sz="0" w:space="0" w:color="auto"/>
            <w:right w:val="none" w:sz="0" w:space="0" w:color="auto"/>
          </w:divBdr>
        </w:div>
        <w:div w:id="1301692472">
          <w:marLeft w:val="640"/>
          <w:marRight w:val="0"/>
          <w:marTop w:val="0"/>
          <w:marBottom w:val="0"/>
          <w:divBdr>
            <w:top w:val="none" w:sz="0" w:space="0" w:color="auto"/>
            <w:left w:val="none" w:sz="0" w:space="0" w:color="auto"/>
            <w:bottom w:val="none" w:sz="0" w:space="0" w:color="auto"/>
            <w:right w:val="none" w:sz="0" w:space="0" w:color="auto"/>
          </w:divBdr>
        </w:div>
        <w:div w:id="971791819">
          <w:marLeft w:val="640"/>
          <w:marRight w:val="0"/>
          <w:marTop w:val="0"/>
          <w:marBottom w:val="0"/>
          <w:divBdr>
            <w:top w:val="none" w:sz="0" w:space="0" w:color="auto"/>
            <w:left w:val="none" w:sz="0" w:space="0" w:color="auto"/>
            <w:bottom w:val="none" w:sz="0" w:space="0" w:color="auto"/>
            <w:right w:val="none" w:sz="0" w:space="0" w:color="auto"/>
          </w:divBdr>
        </w:div>
        <w:div w:id="1707028288">
          <w:marLeft w:val="640"/>
          <w:marRight w:val="0"/>
          <w:marTop w:val="0"/>
          <w:marBottom w:val="0"/>
          <w:divBdr>
            <w:top w:val="none" w:sz="0" w:space="0" w:color="auto"/>
            <w:left w:val="none" w:sz="0" w:space="0" w:color="auto"/>
            <w:bottom w:val="none" w:sz="0" w:space="0" w:color="auto"/>
            <w:right w:val="none" w:sz="0" w:space="0" w:color="auto"/>
          </w:divBdr>
        </w:div>
        <w:div w:id="1126774232">
          <w:marLeft w:val="640"/>
          <w:marRight w:val="0"/>
          <w:marTop w:val="0"/>
          <w:marBottom w:val="0"/>
          <w:divBdr>
            <w:top w:val="none" w:sz="0" w:space="0" w:color="auto"/>
            <w:left w:val="none" w:sz="0" w:space="0" w:color="auto"/>
            <w:bottom w:val="none" w:sz="0" w:space="0" w:color="auto"/>
            <w:right w:val="none" w:sz="0" w:space="0" w:color="auto"/>
          </w:divBdr>
        </w:div>
        <w:div w:id="703869360">
          <w:marLeft w:val="640"/>
          <w:marRight w:val="0"/>
          <w:marTop w:val="0"/>
          <w:marBottom w:val="0"/>
          <w:divBdr>
            <w:top w:val="none" w:sz="0" w:space="0" w:color="auto"/>
            <w:left w:val="none" w:sz="0" w:space="0" w:color="auto"/>
            <w:bottom w:val="none" w:sz="0" w:space="0" w:color="auto"/>
            <w:right w:val="none" w:sz="0" w:space="0" w:color="auto"/>
          </w:divBdr>
        </w:div>
        <w:div w:id="1416516215">
          <w:marLeft w:val="640"/>
          <w:marRight w:val="0"/>
          <w:marTop w:val="0"/>
          <w:marBottom w:val="0"/>
          <w:divBdr>
            <w:top w:val="none" w:sz="0" w:space="0" w:color="auto"/>
            <w:left w:val="none" w:sz="0" w:space="0" w:color="auto"/>
            <w:bottom w:val="none" w:sz="0" w:space="0" w:color="auto"/>
            <w:right w:val="none" w:sz="0" w:space="0" w:color="auto"/>
          </w:divBdr>
        </w:div>
      </w:divsChild>
    </w:div>
    <w:div w:id="864640022">
      <w:bodyDiv w:val="1"/>
      <w:marLeft w:val="0"/>
      <w:marRight w:val="0"/>
      <w:marTop w:val="0"/>
      <w:marBottom w:val="0"/>
      <w:divBdr>
        <w:top w:val="none" w:sz="0" w:space="0" w:color="auto"/>
        <w:left w:val="none" w:sz="0" w:space="0" w:color="auto"/>
        <w:bottom w:val="none" w:sz="0" w:space="0" w:color="auto"/>
        <w:right w:val="none" w:sz="0" w:space="0" w:color="auto"/>
      </w:divBdr>
    </w:div>
    <w:div w:id="870458279">
      <w:bodyDiv w:val="1"/>
      <w:marLeft w:val="0"/>
      <w:marRight w:val="0"/>
      <w:marTop w:val="0"/>
      <w:marBottom w:val="0"/>
      <w:divBdr>
        <w:top w:val="none" w:sz="0" w:space="0" w:color="auto"/>
        <w:left w:val="none" w:sz="0" w:space="0" w:color="auto"/>
        <w:bottom w:val="none" w:sz="0" w:space="0" w:color="auto"/>
        <w:right w:val="none" w:sz="0" w:space="0" w:color="auto"/>
      </w:divBdr>
    </w:div>
    <w:div w:id="875048912">
      <w:bodyDiv w:val="1"/>
      <w:marLeft w:val="0"/>
      <w:marRight w:val="0"/>
      <w:marTop w:val="0"/>
      <w:marBottom w:val="0"/>
      <w:divBdr>
        <w:top w:val="none" w:sz="0" w:space="0" w:color="auto"/>
        <w:left w:val="none" w:sz="0" w:space="0" w:color="auto"/>
        <w:bottom w:val="none" w:sz="0" w:space="0" w:color="auto"/>
        <w:right w:val="none" w:sz="0" w:space="0" w:color="auto"/>
      </w:divBdr>
      <w:divsChild>
        <w:div w:id="1165974511">
          <w:marLeft w:val="640"/>
          <w:marRight w:val="0"/>
          <w:marTop w:val="0"/>
          <w:marBottom w:val="0"/>
          <w:divBdr>
            <w:top w:val="none" w:sz="0" w:space="0" w:color="auto"/>
            <w:left w:val="none" w:sz="0" w:space="0" w:color="auto"/>
            <w:bottom w:val="none" w:sz="0" w:space="0" w:color="auto"/>
            <w:right w:val="none" w:sz="0" w:space="0" w:color="auto"/>
          </w:divBdr>
        </w:div>
        <w:div w:id="1901356661">
          <w:marLeft w:val="640"/>
          <w:marRight w:val="0"/>
          <w:marTop w:val="0"/>
          <w:marBottom w:val="0"/>
          <w:divBdr>
            <w:top w:val="none" w:sz="0" w:space="0" w:color="auto"/>
            <w:left w:val="none" w:sz="0" w:space="0" w:color="auto"/>
            <w:bottom w:val="none" w:sz="0" w:space="0" w:color="auto"/>
            <w:right w:val="none" w:sz="0" w:space="0" w:color="auto"/>
          </w:divBdr>
        </w:div>
        <w:div w:id="1330522855">
          <w:marLeft w:val="640"/>
          <w:marRight w:val="0"/>
          <w:marTop w:val="0"/>
          <w:marBottom w:val="0"/>
          <w:divBdr>
            <w:top w:val="none" w:sz="0" w:space="0" w:color="auto"/>
            <w:left w:val="none" w:sz="0" w:space="0" w:color="auto"/>
            <w:bottom w:val="none" w:sz="0" w:space="0" w:color="auto"/>
            <w:right w:val="none" w:sz="0" w:space="0" w:color="auto"/>
          </w:divBdr>
        </w:div>
        <w:div w:id="1856922000">
          <w:marLeft w:val="640"/>
          <w:marRight w:val="0"/>
          <w:marTop w:val="0"/>
          <w:marBottom w:val="0"/>
          <w:divBdr>
            <w:top w:val="none" w:sz="0" w:space="0" w:color="auto"/>
            <w:left w:val="none" w:sz="0" w:space="0" w:color="auto"/>
            <w:bottom w:val="none" w:sz="0" w:space="0" w:color="auto"/>
            <w:right w:val="none" w:sz="0" w:space="0" w:color="auto"/>
          </w:divBdr>
        </w:div>
        <w:div w:id="1712536218">
          <w:marLeft w:val="640"/>
          <w:marRight w:val="0"/>
          <w:marTop w:val="0"/>
          <w:marBottom w:val="0"/>
          <w:divBdr>
            <w:top w:val="none" w:sz="0" w:space="0" w:color="auto"/>
            <w:left w:val="none" w:sz="0" w:space="0" w:color="auto"/>
            <w:bottom w:val="none" w:sz="0" w:space="0" w:color="auto"/>
            <w:right w:val="none" w:sz="0" w:space="0" w:color="auto"/>
          </w:divBdr>
        </w:div>
        <w:div w:id="1358576185">
          <w:marLeft w:val="640"/>
          <w:marRight w:val="0"/>
          <w:marTop w:val="0"/>
          <w:marBottom w:val="0"/>
          <w:divBdr>
            <w:top w:val="none" w:sz="0" w:space="0" w:color="auto"/>
            <w:left w:val="none" w:sz="0" w:space="0" w:color="auto"/>
            <w:bottom w:val="none" w:sz="0" w:space="0" w:color="auto"/>
            <w:right w:val="none" w:sz="0" w:space="0" w:color="auto"/>
          </w:divBdr>
        </w:div>
        <w:div w:id="755519936">
          <w:marLeft w:val="640"/>
          <w:marRight w:val="0"/>
          <w:marTop w:val="0"/>
          <w:marBottom w:val="0"/>
          <w:divBdr>
            <w:top w:val="none" w:sz="0" w:space="0" w:color="auto"/>
            <w:left w:val="none" w:sz="0" w:space="0" w:color="auto"/>
            <w:bottom w:val="none" w:sz="0" w:space="0" w:color="auto"/>
            <w:right w:val="none" w:sz="0" w:space="0" w:color="auto"/>
          </w:divBdr>
        </w:div>
        <w:div w:id="1479422208">
          <w:marLeft w:val="640"/>
          <w:marRight w:val="0"/>
          <w:marTop w:val="0"/>
          <w:marBottom w:val="0"/>
          <w:divBdr>
            <w:top w:val="none" w:sz="0" w:space="0" w:color="auto"/>
            <w:left w:val="none" w:sz="0" w:space="0" w:color="auto"/>
            <w:bottom w:val="none" w:sz="0" w:space="0" w:color="auto"/>
            <w:right w:val="none" w:sz="0" w:space="0" w:color="auto"/>
          </w:divBdr>
        </w:div>
        <w:div w:id="1628585003">
          <w:marLeft w:val="640"/>
          <w:marRight w:val="0"/>
          <w:marTop w:val="0"/>
          <w:marBottom w:val="0"/>
          <w:divBdr>
            <w:top w:val="none" w:sz="0" w:space="0" w:color="auto"/>
            <w:left w:val="none" w:sz="0" w:space="0" w:color="auto"/>
            <w:bottom w:val="none" w:sz="0" w:space="0" w:color="auto"/>
            <w:right w:val="none" w:sz="0" w:space="0" w:color="auto"/>
          </w:divBdr>
        </w:div>
        <w:div w:id="1639452976">
          <w:marLeft w:val="640"/>
          <w:marRight w:val="0"/>
          <w:marTop w:val="0"/>
          <w:marBottom w:val="0"/>
          <w:divBdr>
            <w:top w:val="none" w:sz="0" w:space="0" w:color="auto"/>
            <w:left w:val="none" w:sz="0" w:space="0" w:color="auto"/>
            <w:bottom w:val="none" w:sz="0" w:space="0" w:color="auto"/>
            <w:right w:val="none" w:sz="0" w:space="0" w:color="auto"/>
          </w:divBdr>
        </w:div>
        <w:div w:id="1867593817">
          <w:marLeft w:val="640"/>
          <w:marRight w:val="0"/>
          <w:marTop w:val="0"/>
          <w:marBottom w:val="0"/>
          <w:divBdr>
            <w:top w:val="none" w:sz="0" w:space="0" w:color="auto"/>
            <w:left w:val="none" w:sz="0" w:space="0" w:color="auto"/>
            <w:bottom w:val="none" w:sz="0" w:space="0" w:color="auto"/>
            <w:right w:val="none" w:sz="0" w:space="0" w:color="auto"/>
          </w:divBdr>
        </w:div>
        <w:div w:id="1460105819">
          <w:marLeft w:val="640"/>
          <w:marRight w:val="0"/>
          <w:marTop w:val="0"/>
          <w:marBottom w:val="0"/>
          <w:divBdr>
            <w:top w:val="none" w:sz="0" w:space="0" w:color="auto"/>
            <w:left w:val="none" w:sz="0" w:space="0" w:color="auto"/>
            <w:bottom w:val="none" w:sz="0" w:space="0" w:color="auto"/>
            <w:right w:val="none" w:sz="0" w:space="0" w:color="auto"/>
          </w:divBdr>
        </w:div>
        <w:div w:id="713043333">
          <w:marLeft w:val="640"/>
          <w:marRight w:val="0"/>
          <w:marTop w:val="0"/>
          <w:marBottom w:val="0"/>
          <w:divBdr>
            <w:top w:val="none" w:sz="0" w:space="0" w:color="auto"/>
            <w:left w:val="none" w:sz="0" w:space="0" w:color="auto"/>
            <w:bottom w:val="none" w:sz="0" w:space="0" w:color="auto"/>
            <w:right w:val="none" w:sz="0" w:space="0" w:color="auto"/>
          </w:divBdr>
        </w:div>
        <w:div w:id="1666856840">
          <w:marLeft w:val="640"/>
          <w:marRight w:val="0"/>
          <w:marTop w:val="0"/>
          <w:marBottom w:val="0"/>
          <w:divBdr>
            <w:top w:val="none" w:sz="0" w:space="0" w:color="auto"/>
            <w:left w:val="none" w:sz="0" w:space="0" w:color="auto"/>
            <w:bottom w:val="none" w:sz="0" w:space="0" w:color="auto"/>
            <w:right w:val="none" w:sz="0" w:space="0" w:color="auto"/>
          </w:divBdr>
        </w:div>
        <w:div w:id="2134132768">
          <w:marLeft w:val="640"/>
          <w:marRight w:val="0"/>
          <w:marTop w:val="0"/>
          <w:marBottom w:val="0"/>
          <w:divBdr>
            <w:top w:val="none" w:sz="0" w:space="0" w:color="auto"/>
            <w:left w:val="none" w:sz="0" w:space="0" w:color="auto"/>
            <w:bottom w:val="none" w:sz="0" w:space="0" w:color="auto"/>
            <w:right w:val="none" w:sz="0" w:space="0" w:color="auto"/>
          </w:divBdr>
        </w:div>
        <w:div w:id="404838098">
          <w:marLeft w:val="640"/>
          <w:marRight w:val="0"/>
          <w:marTop w:val="0"/>
          <w:marBottom w:val="0"/>
          <w:divBdr>
            <w:top w:val="none" w:sz="0" w:space="0" w:color="auto"/>
            <w:left w:val="none" w:sz="0" w:space="0" w:color="auto"/>
            <w:bottom w:val="none" w:sz="0" w:space="0" w:color="auto"/>
            <w:right w:val="none" w:sz="0" w:space="0" w:color="auto"/>
          </w:divBdr>
        </w:div>
        <w:div w:id="1785611339">
          <w:marLeft w:val="640"/>
          <w:marRight w:val="0"/>
          <w:marTop w:val="0"/>
          <w:marBottom w:val="0"/>
          <w:divBdr>
            <w:top w:val="none" w:sz="0" w:space="0" w:color="auto"/>
            <w:left w:val="none" w:sz="0" w:space="0" w:color="auto"/>
            <w:bottom w:val="none" w:sz="0" w:space="0" w:color="auto"/>
            <w:right w:val="none" w:sz="0" w:space="0" w:color="auto"/>
          </w:divBdr>
        </w:div>
        <w:div w:id="269166031">
          <w:marLeft w:val="640"/>
          <w:marRight w:val="0"/>
          <w:marTop w:val="0"/>
          <w:marBottom w:val="0"/>
          <w:divBdr>
            <w:top w:val="none" w:sz="0" w:space="0" w:color="auto"/>
            <w:left w:val="none" w:sz="0" w:space="0" w:color="auto"/>
            <w:bottom w:val="none" w:sz="0" w:space="0" w:color="auto"/>
            <w:right w:val="none" w:sz="0" w:space="0" w:color="auto"/>
          </w:divBdr>
        </w:div>
        <w:div w:id="95905188">
          <w:marLeft w:val="640"/>
          <w:marRight w:val="0"/>
          <w:marTop w:val="0"/>
          <w:marBottom w:val="0"/>
          <w:divBdr>
            <w:top w:val="none" w:sz="0" w:space="0" w:color="auto"/>
            <w:left w:val="none" w:sz="0" w:space="0" w:color="auto"/>
            <w:bottom w:val="none" w:sz="0" w:space="0" w:color="auto"/>
            <w:right w:val="none" w:sz="0" w:space="0" w:color="auto"/>
          </w:divBdr>
        </w:div>
        <w:div w:id="1531795990">
          <w:marLeft w:val="640"/>
          <w:marRight w:val="0"/>
          <w:marTop w:val="0"/>
          <w:marBottom w:val="0"/>
          <w:divBdr>
            <w:top w:val="none" w:sz="0" w:space="0" w:color="auto"/>
            <w:left w:val="none" w:sz="0" w:space="0" w:color="auto"/>
            <w:bottom w:val="none" w:sz="0" w:space="0" w:color="auto"/>
            <w:right w:val="none" w:sz="0" w:space="0" w:color="auto"/>
          </w:divBdr>
        </w:div>
        <w:div w:id="454372936">
          <w:marLeft w:val="640"/>
          <w:marRight w:val="0"/>
          <w:marTop w:val="0"/>
          <w:marBottom w:val="0"/>
          <w:divBdr>
            <w:top w:val="none" w:sz="0" w:space="0" w:color="auto"/>
            <w:left w:val="none" w:sz="0" w:space="0" w:color="auto"/>
            <w:bottom w:val="none" w:sz="0" w:space="0" w:color="auto"/>
            <w:right w:val="none" w:sz="0" w:space="0" w:color="auto"/>
          </w:divBdr>
        </w:div>
        <w:div w:id="306206439">
          <w:marLeft w:val="640"/>
          <w:marRight w:val="0"/>
          <w:marTop w:val="0"/>
          <w:marBottom w:val="0"/>
          <w:divBdr>
            <w:top w:val="none" w:sz="0" w:space="0" w:color="auto"/>
            <w:left w:val="none" w:sz="0" w:space="0" w:color="auto"/>
            <w:bottom w:val="none" w:sz="0" w:space="0" w:color="auto"/>
            <w:right w:val="none" w:sz="0" w:space="0" w:color="auto"/>
          </w:divBdr>
        </w:div>
        <w:div w:id="88701915">
          <w:marLeft w:val="640"/>
          <w:marRight w:val="0"/>
          <w:marTop w:val="0"/>
          <w:marBottom w:val="0"/>
          <w:divBdr>
            <w:top w:val="none" w:sz="0" w:space="0" w:color="auto"/>
            <w:left w:val="none" w:sz="0" w:space="0" w:color="auto"/>
            <w:bottom w:val="none" w:sz="0" w:space="0" w:color="auto"/>
            <w:right w:val="none" w:sz="0" w:space="0" w:color="auto"/>
          </w:divBdr>
        </w:div>
        <w:div w:id="741489507">
          <w:marLeft w:val="640"/>
          <w:marRight w:val="0"/>
          <w:marTop w:val="0"/>
          <w:marBottom w:val="0"/>
          <w:divBdr>
            <w:top w:val="none" w:sz="0" w:space="0" w:color="auto"/>
            <w:left w:val="none" w:sz="0" w:space="0" w:color="auto"/>
            <w:bottom w:val="none" w:sz="0" w:space="0" w:color="auto"/>
            <w:right w:val="none" w:sz="0" w:space="0" w:color="auto"/>
          </w:divBdr>
        </w:div>
        <w:div w:id="1655644449">
          <w:marLeft w:val="640"/>
          <w:marRight w:val="0"/>
          <w:marTop w:val="0"/>
          <w:marBottom w:val="0"/>
          <w:divBdr>
            <w:top w:val="none" w:sz="0" w:space="0" w:color="auto"/>
            <w:left w:val="none" w:sz="0" w:space="0" w:color="auto"/>
            <w:bottom w:val="none" w:sz="0" w:space="0" w:color="auto"/>
            <w:right w:val="none" w:sz="0" w:space="0" w:color="auto"/>
          </w:divBdr>
        </w:div>
        <w:div w:id="1904560409">
          <w:marLeft w:val="640"/>
          <w:marRight w:val="0"/>
          <w:marTop w:val="0"/>
          <w:marBottom w:val="0"/>
          <w:divBdr>
            <w:top w:val="none" w:sz="0" w:space="0" w:color="auto"/>
            <w:left w:val="none" w:sz="0" w:space="0" w:color="auto"/>
            <w:bottom w:val="none" w:sz="0" w:space="0" w:color="auto"/>
            <w:right w:val="none" w:sz="0" w:space="0" w:color="auto"/>
          </w:divBdr>
        </w:div>
        <w:div w:id="1614089092">
          <w:marLeft w:val="640"/>
          <w:marRight w:val="0"/>
          <w:marTop w:val="0"/>
          <w:marBottom w:val="0"/>
          <w:divBdr>
            <w:top w:val="none" w:sz="0" w:space="0" w:color="auto"/>
            <w:left w:val="none" w:sz="0" w:space="0" w:color="auto"/>
            <w:bottom w:val="none" w:sz="0" w:space="0" w:color="auto"/>
            <w:right w:val="none" w:sz="0" w:space="0" w:color="auto"/>
          </w:divBdr>
        </w:div>
        <w:div w:id="1521892832">
          <w:marLeft w:val="640"/>
          <w:marRight w:val="0"/>
          <w:marTop w:val="0"/>
          <w:marBottom w:val="0"/>
          <w:divBdr>
            <w:top w:val="none" w:sz="0" w:space="0" w:color="auto"/>
            <w:left w:val="none" w:sz="0" w:space="0" w:color="auto"/>
            <w:bottom w:val="none" w:sz="0" w:space="0" w:color="auto"/>
            <w:right w:val="none" w:sz="0" w:space="0" w:color="auto"/>
          </w:divBdr>
        </w:div>
        <w:div w:id="1513445828">
          <w:marLeft w:val="640"/>
          <w:marRight w:val="0"/>
          <w:marTop w:val="0"/>
          <w:marBottom w:val="0"/>
          <w:divBdr>
            <w:top w:val="none" w:sz="0" w:space="0" w:color="auto"/>
            <w:left w:val="none" w:sz="0" w:space="0" w:color="auto"/>
            <w:bottom w:val="none" w:sz="0" w:space="0" w:color="auto"/>
            <w:right w:val="none" w:sz="0" w:space="0" w:color="auto"/>
          </w:divBdr>
        </w:div>
        <w:div w:id="1657224090">
          <w:marLeft w:val="640"/>
          <w:marRight w:val="0"/>
          <w:marTop w:val="0"/>
          <w:marBottom w:val="0"/>
          <w:divBdr>
            <w:top w:val="none" w:sz="0" w:space="0" w:color="auto"/>
            <w:left w:val="none" w:sz="0" w:space="0" w:color="auto"/>
            <w:bottom w:val="none" w:sz="0" w:space="0" w:color="auto"/>
            <w:right w:val="none" w:sz="0" w:space="0" w:color="auto"/>
          </w:divBdr>
        </w:div>
        <w:div w:id="655842652">
          <w:marLeft w:val="640"/>
          <w:marRight w:val="0"/>
          <w:marTop w:val="0"/>
          <w:marBottom w:val="0"/>
          <w:divBdr>
            <w:top w:val="none" w:sz="0" w:space="0" w:color="auto"/>
            <w:left w:val="none" w:sz="0" w:space="0" w:color="auto"/>
            <w:bottom w:val="none" w:sz="0" w:space="0" w:color="auto"/>
            <w:right w:val="none" w:sz="0" w:space="0" w:color="auto"/>
          </w:divBdr>
        </w:div>
        <w:div w:id="816452928">
          <w:marLeft w:val="640"/>
          <w:marRight w:val="0"/>
          <w:marTop w:val="0"/>
          <w:marBottom w:val="0"/>
          <w:divBdr>
            <w:top w:val="none" w:sz="0" w:space="0" w:color="auto"/>
            <w:left w:val="none" w:sz="0" w:space="0" w:color="auto"/>
            <w:bottom w:val="none" w:sz="0" w:space="0" w:color="auto"/>
            <w:right w:val="none" w:sz="0" w:space="0" w:color="auto"/>
          </w:divBdr>
        </w:div>
        <w:div w:id="1226989064">
          <w:marLeft w:val="640"/>
          <w:marRight w:val="0"/>
          <w:marTop w:val="0"/>
          <w:marBottom w:val="0"/>
          <w:divBdr>
            <w:top w:val="none" w:sz="0" w:space="0" w:color="auto"/>
            <w:left w:val="none" w:sz="0" w:space="0" w:color="auto"/>
            <w:bottom w:val="none" w:sz="0" w:space="0" w:color="auto"/>
            <w:right w:val="none" w:sz="0" w:space="0" w:color="auto"/>
          </w:divBdr>
        </w:div>
        <w:div w:id="78334697">
          <w:marLeft w:val="640"/>
          <w:marRight w:val="0"/>
          <w:marTop w:val="0"/>
          <w:marBottom w:val="0"/>
          <w:divBdr>
            <w:top w:val="none" w:sz="0" w:space="0" w:color="auto"/>
            <w:left w:val="none" w:sz="0" w:space="0" w:color="auto"/>
            <w:bottom w:val="none" w:sz="0" w:space="0" w:color="auto"/>
            <w:right w:val="none" w:sz="0" w:space="0" w:color="auto"/>
          </w:divBdr>
        </w:div>
        <w:div w:id="1776289049">
          <w:marLeft w:val="640"/>
          <w:marRight w:val="0"/>
          <w:marTop w:val="0"/>
          <w:marBottom w:val="0"/>
          <w:divBdr>
            <w:top w:val="none" w:sz="0" w:space="0" w:color="auto"/>
            <w:left w:val="none" w:sz="0" w:space="0" w:color="auto"/>
            <w:bottom w:val="none" w:sz="0" w:space="0" w:color="auto"/>
            <w:right w:val="none" w:sz="0" w:space="0" w:color="auto"/>
          </w:divBdr>
        </w:div>
        <w:div w:id="358555381">
          <w:marLeft w:val="640"/>
          <w:marRight w:val="0"/>
          <w:marTop w:val="0"/>
          <w:marBottom w:val="0"/>
          <w:divBdr>
            <w:top w:val="none" w:sz="0" w:space="0" w:color="auto"/>
            <w:left w:val="none" w:sz="0" w:space="0" w:color="auto"/>
            <w:bottom w:val="none" w:sz="0" w:space="0" w:color="auto"/>
            <w:right w:val="none" w:sz="0" w:space="0" w:color="auto"/>
          </w:divBdr>
        </w:div>
        <w:div w:id="557783663">
          <w:marLeft w:val="640"/>
          <w:marRight w:val="0"/>
          <w:marTop w:val="0"/>
          <w:marBottom w:val="0"/>
          <w:divBdr>
            <w:top w:val="none" w:sz="0" w:space="0" w:color="auto"/>
            <w:left w:val="none" w:sz="0" w:space="0" w:color="auto"/>
            <w:bottom w:val="none" w:sz="0" w:space="0" w:color="auto"/>
            <w:right w:val="none" w:sz="0" w:space="0" w:color="auto"/>
          </w:divBdr>
        </w:div>
        <w:div w:id="577520746">
          <w:marLeft w:val="640"/>
          <w:marRight w:val="0"/>
          <w:marTop w:val="0"/>
          <w:marBottom w:val="0"/>
          <w:divBdr>
            <w:top w:val="none" w:sz="0" w:space="0" w:color="auto"/>
            <w:left w:val="none" w:sz="0" w:space="0" w:color="auto"/>
            <w:bottom w:val="none" w:sz="0" w:space="0" w:color="auto"/>
            <w:right w:val="none" w:sz="0" w:space="0" w:color="auto"/>
          </w:divBdr>
        </w:div>
      </w:divsChild>
    </w:div>
    <w:div w:id="880243601">
      <w:bodyDiv w:val="1"/>
      <w:marLeft w:val="0"/>
      <w:marRight w:val="0"/>
      <w:marTop w:val="0"/>
      <w:marBottom w:val="0"/>
      <w:divBdr>
        <w:top w:val="none" w:sz="0" w:space="0" w:color="auto"/>
        <w:left w:val="none" w:sz="0" w:space="0" w:color="auto"/>
        <w:bottom w:val="none" w:sz="0" w:space="0" w:color="auto"/>
        <w:right w:val="none" w:sz="0" w:space="0" w:color="auto"/>
      </w:divBdr>
      <w:divsChild>
        <w:div w:id="36130874">
          <w:marLeft w:val="640"/>
          <w:marRight w:val="0"/>
          <w:marTop w:val="0"/>
          <w:marBottom w:val="0"/>
          <w:divBdr>
            <w:top w:val="none" w:sz="0" w:space="0" w:color="auto"/>
            <w:left w:val="none" w:sz="0" w:space="0" w:color="auto"/>
            <w:bottom w:val="none" w:sz="0" w:space="0" w:color="auto"/>
            <w:right w:val="none" w:sz="0" w:space="0" w:color="auto"/>
          </w:divBdr>
        </w:div>
        <w:div w:id="1346980989">
          <w:marLeft w:val="640"/>
          <w:marRight w:val="0"/>
          <w:marTop w:val="0"/>
          <w:marBottom w:val="0"/>
          <w:divBdr>
            <w:top w:val="none" w:sz="0" w:space="0" w:color="auto"/>
            <w:left w:val="none" w:sz="0" w:space="0" w:color="auto"/>
            <w:bottom w:val="none" w:sz="0" w:space="0" w:color="auto"/>
            <w:right w:val="none" w:sz="0" w:space="0" w:color="auto"/>
          </w:divBdr>
        </w:div>
        <w:div w:id="25563977">
          <w:marLeft w:val="640"/>
          <w:marRight w:val="0"/>
          <w:marTop w:val="0"/>
          <w:marBottom w:val="0"/>
          <w:divBdr>
            <w:top w:val="none" w:sz="0" w:space="0" w:color="auto"/>
            <w:left w:val="none" w:sz="0" w:space="0" w:color="auto"/>
            <w:bottom w:val="none" w:sz="0" w:space="0" w:color="auto"/>
            <w:right w:val="none" w:sz="0" w:space="0" w:color="auto"/>
          </w:divBdr>
        </w:div>
        <w:div w:id="1844930244">
          <w:marLeft w:val="640"/>
          <w:marRight w:val="0"/>
          <w:marTop w:val="0"/>
          <w:marBottom w:val="0"/>
          <w:divBdr>
            <w:top w:val="none" w:sz="0" w:space="0" w:color="auto"/>
            <w:left w:val="none" w:sz="0" w:space="0" w:color="auto"/>
            <w:bottom w:val="none" w:sz="0" w:space="0" w:color="auto"/>
            <w:right w:val="none" w:sz="0" w:space="0" w:color="auto"/>
          </w:divBdr>
        </w:div>
        <w:div w:id="294453426">
          <w:marLeft w:val="640"/>
          <w:marRight w:val="0"/>
          <w:marTop w:val="0"/>
          <w:marBottom w:val="0"/>
          <w:divBdr>
            <w:top w:val="none" w:sz="0" w:space="0" w:color="auto"/>
            <w:left w:val="none" w:sz="0" w:space="0" w:color="auto"/>
            <w:bottom w:val="none" w:sz="0" w:space="0" w:color="auto"/>
            <w:right w:val="none" w:sz="0" w:space="0" w:color="auto"/>
          </w:divBdr>
        </w:div>
        <w:div w:id="1003819125">
          <w:marLeft w:val="640"/>
          <w:marRight w:val="0"/>
          <w:marTop w:val="0"/>
          <w:marBottom w:val="0"/>
          <w:divBdr>
            <w:top w:val="none" w:sz="0" w:space="0" w:color="auto"/>
            <w:left w:val="none" w:sz="0" w:space="0" w:color="auto"/>
            <w:bottom w:val="none" w:sz="0" w:space="0" w:color="auto"/>
            <w:right w:val="none" w:sz="0" w:space="0" w:color="auto"/>
          </w:divBdr>
        </w:div>
        <w:div w:id="1697078908">
          <w:marLeft w:val="640"/>
          <w:marRight w:val="0"/>
          <w:marTop w:val="0"/>
          <w:marBottom w:val="0"/>
          <w:divBdr>
            <w:top w:val="none" w:sz="0" w:space="0" w:color="auto"/>
            <w:left w:val="none" w:sz="0" w:space="0" w:color="auto"/>
            <w:bottom w:val="none" w:sz="0" w:space="0" w:color="auto"/>
            <w:right w:val="none" w:sz="0" w:space="0" w:color="auto"/>
          </w:divBdr>
        </w:div>
        <w:div w:id="1515994079">
          <w:marLeft w:val="640"/>
          <w:marRight w:val="0"/>
          <w:marTop w:val="0"/>
          <w:marBottom w:val="0"/>
          <w:divBdr>
            <w:top w:val="none" w:sz="0" w:space="0" w:color="auto"/>
            <w:left w:val="none" w:sz="0" w:space="0" w:color="auto"/>
            <w:bottom w:val="none" w:sz="0" w:space="0" w:color="auto"/>
            <w:right w:val="none" w:sz="0" w:space="0" w:color="auto"/>
          </w:divBdr>
        </w:div>
        <w:div w:id="1960332109">
          <w:marLeft w:val="640"/>
          <w:marRight w:val="0"/>
          <w:marTop w:val="0"/>
          <w:marBottom w:val="0"/>
          <w:divBdr>
            <w:top w:val="none" w:sz="0" w:space="0" w:color="auto"/>
            <w:left w:val="none" w:sz="0" w:space="0" w:color="auto"/>
            <w:bottom w:val="none" w:sz="0" w:space="0" w:color="auto"/>
            <w:right w:val="none" w:sz="0" w:space="0" w:color="auto"/>
          </w:divBdr>
        </w:div>
        <w:div w:id="1732004103">
          <w:marLeft w:val="640"/>
          <w:marRight w:val="0"/>
          <w:marTop w:val="0"/>
          <w:marBottom w:val="0"/>
          <w:divBdr>
            <w:top w:val="none" w:sz="0" w:space="0" w:color="auto"/>
            <w:left w:val="none" w:sz="0" w:space="0" w:color="auto"/>
            <w:bottom w:val="none" w:sz="0" w:space="0" w:color="auto"/>
            <w:right w:val="none" w:sz="0" w:space="0" w:color="auto"/>
          </w:divBdr>
        </w:div>
        <w:div w:id="897593185">
          <w:marLeft w:val="640"/>
          <w:marRight w:val="0"/>
          <w:marTop w:val="0"/>
          <w:marBottom w:val="0"/>
          <w:divBdr>
            <w:top w:val="none" w:sz="0" w:space="0" w:color="auto"/>
            <w:left w:val="none" w:sz="0" w:space="0" w:color="auto"/>
            <w:bottom w:val="none" w:sz="0" w:space="0" w:color="auto"/>
            <w:right w:val="none" w:sz="0" w:space="0" w:color="auto"/>
          </w:divBdr>
        </w:div>
        <w:div w:id="886797222">
          <w:marLeft w:val="640"/>
          <w:marRight w:val="0"/>
          <w:marTop w:val="0"/>
          <w:marBottom w:val="0"/>
          <w:divBdr>
            <w:top w:val="none" w:sz="0" w:space="0" w:color="auto"/>
            <w:left w:val="none" w:sz="0" w:space="0" w:color="auto"/>
            <w:bottom w:val="none" w:sz="0" w:space="0" w:color="auto"/>
            <w:right w:val="none" w:sz="0" w:space="0" w:color="auto"/>
          </w:divBdr>
        </w:div>
        <w:div w:id="1326519118">
          <w:marLeft w:val="640"/>
          <w:marRight w:val="0"/>
          <w:marTop w:val="0"/>
          <w:marBottom w:val="0"/>
          <w:divBdr>
            <w:top w:val="none" w:sz="0" w:space="0" w:color="auto"/>
            <w:left w:val="none" w:sz="0" w:space="0" w:color="auto"/>
            <w:bottom w:val="none" w:sz="0" w:space="0" w:color="auto"/>
            <w:right w:val="none" w:sz="0" w:space="0" w:color="auto"/>
          </w:divBdr>
        </w:div>
        <w:div w:id="463351844">
          <w:marLeft w:val="640"/>
          <w:marRight w:val="0"/>
          <w:marTop w:val="0"/>
          <w:marBottom w:val="0"/>
          <w:divBdr>
            <w:top w:val="none" w:sz="0" w:space="0" w:color="auto"/>
            <w:left w:val="none" w:sz="0" w:space="0" w:color="auto"/>
            <w:bottom w:val="none" w:sz="0" w:space="0" w:color="auto"/>
            <w:right w:val="none" w:sz="0" w:space="0" w:color="auto"/>
          </w:divBdr>
        </w:div>
        <w:div w:id="2012249343">
          <w:marLeft w:val="640"/>
          <w:marRight w:val="0"/>
          <w:marTop w:val="0"/>
          <w:marBottom w:val="0"/>
          <w:divBdr>
            <w:top w:val="none" w:sz="0" w:space="0" w:color="auto"/>
            <w:left w:val="none" w:sz="0" w:space="0" w:color="auto"/>
            <w:bottom w:val="none" w:sz="0" w:space="0" w:color="auto"/>
            <w:right w:val="none" w:sz="0" w:space="0" w:color="auto"/>
          </w:divBdr>
        </w:div>
        <w:div w:id="2102338679">
          <w:marLeft w:val="640"/>
          <w:marRight w:val="0"/>
          <w:marTop w:val="0"/>
          <w:marBottom w:val="0"/>
          <w:divBdr>
            <w:top w:val="none" w:sz="0" w:space="0" w:color="auto"/>
            <w:left w:val="none" w:sz="0" w:space="0" w:color="auto"/>
            <w:bottom w:val="none" w:sz="0" w:space="0" w:color="auto"/>
            <w:right w:val="none" w:sz="0" w:space="0" w:color="auto"/>
          </w:divBdr>
        </w:div>
        <w:div w:id="1971208640">
          <w:marLeft w:val="640"/>
          <w:marRight w:val="0"/>
          <w:marTop w:val="0"/>
          <w:marBottom w:val="0"/>
          <w:divBdr>
            <w:top w:val="none" w:sz="0" w:space="0" w:color="auto"/>
            <w:left w:val="none" w:sz="0" w:space="0" w:color="auto"/>
            <w:bottom w:val="none" w:sz="0" w:space="0" w:color="auto"/>
            <w:right w:val="none" w:sz="0" w:space="0" w:color="auto"/>
          </w:divBdr>
        </w:div>
        <w:div w:id="236670217">
          <w:marLeft w:val="640"/>
          <w:marRight w:val="0"/>
          <w:marTop w:val="0"/>
          <w:marBottom w:val="0"/>
          <w:divBdr>
            <w:top w:val="none" w:sz="0" w:space="0" w:color="auto"/>
            <w:left w:val="none" w:sz="0" w:space="0" w:color="auto"/>
            <w:bottom w:val="none" w:sz="0" w:space="0" w:color="auto"/>
            <w:right w:val="none" w:sz="0" w:space="0" w:color="auto"/>
          </w:divBdr>
        </w:div>
        <w:div w:id="60257541">
          <w:marLeft w:val="640"/>
          <w:marRight w:val="0"/>
          <w:marTop w:val="0"/>
          <w:marBottom w:val="0"/>
          <w:divBdr>
            <w:top w:val="none" w:sz="0" w:space="0" w:color="auto"/>
            <w:left w:val="none" w:sz="0" w:space="0" w:color="auto"/>
            <w:bottom w:val="none" w:sz="0" w:space="0" w:color="auto"/>
            <w:right w:val="none" w:sz="0" w:space="0" w:color="auto"/>
          </w:divBdr>
        </w:div>
        <w:div w:id="1495412358">
          <w:marLeft w:val="640"/>
          <w:marRight w:val="0"/>
          <w:marTop w:val="0"/>
          <w:marBottom w:val="0"/>
          <w:divBdr>
            <w:top w:val="none" w:sz="0" w:space="0" w:color="auto"/>
            <w:left w:val="none" w:sz="0" w:space="0" w:color="auto"/>
            <w:bottom w:val="none" w:sz="0" w:space="0" w:color="auto"/>
            <w:right w:val="none" w:sz="0" w:space="0" w:color="auto"/>
          </w:divBdr>
        </w:div>
        <w:div w:id="1445926634">
          <w:marLeft w:val="640"/>
          <w:marRight w:val="0"/>
          <w:marTop w:val="0"/>
          <w:marBottom w:val="0"/>
          <w:divBdr>
            <w:top w:val="none" w:sz="0" w:space="0" w:color="auto"/>
            <w:left w:val="none" w:sz="0" w:space="0" w:color="auto"/>
            <w:bottom w:val="none" w:sz="0" w:space="0" w:color="auto"/>
            <w:right w:val="none" w:sz="0" w:space="0" w:color="auto"/>
          </w:divBdr>
        </w:div>
        <w:div w:id="328606270">
          <w:marLeft w:val="640"/>
          <w:marRight w:val="0"/>
          <w:marTop w:val="0"/>
          <w:marBottom w:val="0"/>
          <w:divBdr>
            <w:top w:val="none" w:sz="0" w:space="0" w:color="auto"/>
            <w:left w:val="none" w:sz="0" w:space="0" w:color="auto"/>
            <w:bottom w:val="none" w:sz="0" w:space="0" w:color="auto"/>
            <w:right w:val="none" w:sz="0" w:space="0" w:color="auto"/>
          </w:divBdr>
        </w:div>
        <w:div w:id="1029793148">
          <w:marLeft w:val="640"/>
          <w:marRight w:val="0"/>
          <w:marTop w:val="0"/>
          <w:marBottom w:val="0"/>
          <w:divBdr>
            <w:top w:val="none" w:sz="0" w:space="0" w:color="auto"/>
            <w:left w:val="none" w:sz="0" w:space="0" w:color="auto"/>
            <w:bottom w:val="none" w:sz="0" w:space="0" w:color="auto"/>
            <w:right w:val="none" w:sz="0" w:space="0" w:color="auto"/>
          </w:divBdr>
        </w:div>
        <w:div w:id="2052807022">
          <w:marLeft w:val="640"/>
          <w:marRight w:val="0"/>
          <w:marTop w:val="0"/>
          <w:marBottom w:val="0"/>
          <w:divBdr>
            <w:top w:val="none" w:sz="0" w:space="0" w:color="auto"/>
            <w:left w:val="none" w:sz="0" w:space="0" w:color="auto"/>
            <w:bottom w:val="none" w:sz="0" w:space="0" w:color="auto"/>
            <w:right w:val="none" w:sz="0" w:space="0" w:color="auto"/>
          </w:divBdr>
        </w:div>
        <w:div w:id="1749955561">
          <w:marLeft w:val="640"/>
          <w:marRight w:val="0"/>
          <w:marTop w:val="0"/>
          <w:marBottom w:val="0"/>
          <w:divBdr>
            <w:top w:val="none" w:sz="0" w:space="0" w:color="auto"/>
            <w:left w:val="none" w:sz="0" w:space="0" w:color="auto"/>
            <w:bottom w:val="none" w:sz="0" w:space="0" w:color="auto"/>
            <w:right w:val="none" w:sz="0" w:space="0" w:color="auto"/>
          </w:divBdr>
        </w:div>
        <w:div w:id="2115324448">
          <w:marLeft w:val="640"/>
          <w:marRight w:val="0"/>
          <w:marTop w:val="0"/>
          <w:marBottom w:val="0"/>
          <w:divBdr>
            <w:top w:val="none" w:sz="0" w:space="0" w:color="auto"/>
            <w:left w:val="none" w:sz="0" w:space="0" w:color="auto"/>
            <w:bottom w:val="none" w:sz="0" w:space="0" w:color="auto"/>
            <w:right w:val="none" w:sz="0" w:space="0" w:color="auto"/>
          </w:divBdr>
        </w:div>
        <w:div w:id="1075739157">
          <w:marLeft w:val="640"/>
          <w:marRight w:val="0"/>
          <w:marTop w:val="0"/>
          <w:marBottom w:val="0"/>
          <w:divBdr>
            <w:top w:val="none" w:sz="0" w:space="0" w:color="auto"/>
            <w:left w:val="none" w:sz="0" w:space="0" w:color="auto"/>
            <w:bottom w:val="none" w:sz="0" w:space="0" w:color="auto"/>
            <w:right w:val="none" w:sz="0" w:space="0" w:color="auto"/>
          </w:divBdr>
        </w:div>
        <w:div w:id="842935682">
          <w:marLeft w:val="640"/>
          <w:marRight w:val="0"/>
          <w:marTop w:val="0"/>
          <w:marBottom w:val="0"/>
          <w:divBdr>
            <w:top w:val="none" w:sz="0" w:space="0" w:color="auto"/>
            <w:left w:val="none" w:sz="0" w:space="0" w:color="auto"/>
            <w:bottom w:val="none" w:sz="0" w:space="0" w:color="auto"/>
            <w:right w:val="none" w:sz="0" w:space="0" w:color="auto"/>
          </w:divBdr>
        </w:div>
        <w:div w:id="1850294054">
          <w:marLeft w:val="640"/>
          <w:marRight w:val="0"/>
          <w:marTop w:val="0"/>
          <w:marBottom w:val="0"/>
          <w:divBdr>
            <w:top w:val="none" w:sz="0" w:space="0" w:color="auto"/>
            <w:left w:val="none" w:sz="0" w:space="0" w:color="auto"/>
            <w:bottom w:val="none" w:sz="0" w:space="0" w:color="auto"/>
            <w:right w:val="none" w:sz="0" w:space="0" w:color="auto"/>
          </w:divBdr>
        </w:div>
      </w:divsChild>
    </w:div>
    <w:div w:id="881870528">
      <w:bodyDiv w:val="1"/>
      <w:marLeft w:val="0"/>
      <w:marRight w:val="0"/>
      <w:marTop w:val="0"/>
      <w:marBottom w:val="0"/>
      <w:divBdr>
        <w:top w:val="none" w:sz="0" w:space="0" w:color="auto"/>
        <w:left w:val="none" w:sz="0" w:space="0" w:color="auto"/>
        <w:bottom w:val="none" w:sz="0" w:space="0" w:color="auto"/>
        <w:right w:val="none" w:sz="0" w:space="0" w:color="auto"/>
      </w:divBdr>
      <w:divsChild>
        <w:div w:id="1204252880">
          <w:marLeft w:val="640"/>
          <w:marRight w:val="0"/>
          <w:marTop w:val="0"/>
          <w:marBottom w:val="0"/>
          <w:divBdr>
            <w:top w:val="none" w:sz="0" w:space="0" w:color="auto"/>
            <w:left w:val="none" w:sz="0" w:space="0" w:color="auto"/>
            <w:bottom w:val="none" w:sz="0" w:space="0" w:color="auto"/>
            <w:right w:val="none" w:sz="0" w:space="0" w:color="auto"/>
          </w:divBdr>
        </w:div>
        <w:div w:id="1992175659">
          <w:marLeft w:val="640"/>
          <w:marRight w:val="0"/>
          <w:marTop w:val="0"/>
          <w:marBottom w:val="0"/>
          <w:divBdr>
            <w:top w:val="none" w:sz="0" w:space="0" w:color="auto"/>
            <w:left w:val="none" w:sz="0" w:space="0" w:color="auto"/>
            <w:bottom w:val="none" w:sz="0" w:space="0" w:color="auto"/>
            <w:right w:val="none" w:sz="0" w:space="0" w:color="auto"/>
          </w:divBdr>
        </w:div>
        <w:div w:id="1761413494">
          <w:marLeft w:val="640"/>
          <w:marRight w:val="0"/>
          <w:marTop w:val="0"/>
          <w:marBottom w:val="0"/>
          <w:divBdr>
            <w:top w:val="none" w:sz="0" w:space="0" w:color="auto"/>
            <w:left w:val="none" w:sz="0" w:space="0" w:color="auto"/>
            <w:bottom w:val="none" w:sz="0" w:space="0" w:color="auto"/>
            <w:right w:val="none" w:sz="0" w:space="0" w:color="auto"/>
          </w:divBdr>
        </w:div>
        <w:div w:id="1870874291">
          <w:marLeft w:val="640"/>
          <w:marRight w:val="0"/>
          <w:marTop w:val="0"/>
          <w:marBottom w:val="0"/>
          <w:divBdr>
            <w:top w:val="none" w:sz="0" w:space="0" w:color="auto"/>
            <w:left w:val="none" w:sz="0" w:space="0" w:color="auto"/>
            <w:bottom w:val="none" w:sz="0" w:space="0" w:color="auto"/>
            <w:right w:val="none" w:sz="0" w:space="0" w:color="auto"/>
          </w:divBdr>
        </w:div>
        <w:div w:id="1472749490">
          <w:marLeft w:val="640"/>
          <w:marRight w:val="0"/>
          <w:marTop w:val="0"/>
          <w:marBottom w:val="0"/>
          <w:divBdr>
            <w:top w:val="none" w:sz="0" w:space="0" w:color="auto"/>
            <w:left w:val="none" w:sz="0" w:space="0" w:color="auto"/>
            <w:bottom w:val="none" w:sz="0" w:space="0" w:color="auto"/>
            <w:right w:val="none" w:sz="0" w:space="0" w:color="auto"/>
          </w:divBdr>
        </w:div>
        <w:div w:id="1577590915">
          <w:marLeft w:val="640"/>
          <w:marRight w:val="0"/>
          <w:marTop w:val="0"/>
          <w:marBottom w:val="0"/>
          <w:divBdr>
            <w:top w:val="none" w:sz="0" w:space="0" w:color="auto"/>
            <w:left w:val="none" w:sz="0" w:space="0" w:color="auto"/>
            <w:bottom w:val="none" w:sz="0" w:space="0" w:color="auto"/>
            <w:right w:val="none" w:sz="0" w:space="0" w:color="auto"/>
          </w:divBdr>
        </w:div>
        <w:div w:id="1432894576">
          <w:marLeft w:val="640"/>
          <w:marRight w:val="0"/>
          <w:marTop w:val="0"/>
          <w:marBottom w:val="0"/>
          <w:divBdr>
            <w:top w:val="none" w:sz="0" w:space="0" w:color="auto"/>
            <w:left w:val="none" w:sz="0" w:space="0" w:color="auto"/>
            <w:bottom w:val="none" w:sz="0" w:space="0" w:color="auto"/>
            <w:right w:val="none" w:sz="0" w:space="0" w:color="auto"/>
          </w:divBdr>
        </w:div>
        <w:div w:id="954874249">
          <w:marLeft w:val="640"/>
          <w:marRight w:val="0"/>
          <w:marTop w:val="0"/>
          <w:marBottom w:val="0"/>
          <w:divBdr>
            <w:top w:val="none" w:sz="0" w:space="0" w:color="auto"/>
            <w:left w:val="none" w:sz="0" w:space="0" w:color="auto"/>
            <w:bottom w:val="none" w:sz="0" w:space="0" w:color="auto"/>
            <w:right w:val="none" w:sz="0" w:space="0" w:color="auto"/>
          </w:divBdr>
        </w:div>
        <w:div w:id="1212034241">
          <w:marLeft w:val="640"/>
          <w:marRight w:val="0"/>
          <w:marTop w:val="0"/>
          <w:marBottom w:val="0"/>
          <w:divBdr>
            <w:top w:val="none" w:sz="0" w:space="0" w:color="auto"/>
            <w:left w:val="none" w:sz="0" w:space="0" w:color="auto"/>
            <w:bottom w:val="none" w:sz="0" w:space="0" w:color="auto"/>
            <w:right w:val="none" w:sz="0" w:space="0" w:color="auto"/>
          </w:divBdr>
        </w:div>
        <w:div w:id="39793479">
          <w:marLeft w:val="640"/>
          <w:marRight w:val="0"/>
          <w:marTop w:val="0"/>
          <w:marBottom w:val="0"/>
          <w:divBdr>
            <w:top w:val="none" w:sz="0" w:space="0" w:color="auto"/>
            <w:left w:val="none" w:sz="0" w:space="0" w:color="auto"/>
            <w:bottom w:val="none" w:sz="0" w:space="0" w:color="auto"/>
            <w:right w:val="none" w:sz="0" w:space="0" w:color="auto"/>
          </w:divBdr>
        </w:div>
        <w:div w:id="993530094">
          <w:marLeft w:val="640"/>
          <w:marRight w:val="0"/>
          <w:marTop w:val="0"/>
          <w:marBottom w:val="0"/>
          <w:divBdr>
            <w:top w:val="none" w:sz="0" w:space="0" w:color="auto"/>
            <w:left w:val="none" w:sz="0" w:space="0" w:color="auto"/>
            <w:bottom w:val="none" w:sz="0" w:space="0" w:color="auto"/>
            <w:right w:val="none" w:sz="0" w:space="0" w:color="auto"/>
          </w:divBdr>
        </w:div>
        <w:div w:id="268393262">
          <w:marLeft w:val="640"/>
          <w:marRight w:val="0"/>
          <w:marTop w:val="0"/>
          <w:marBottom w:val="0"/>
          <w:divBdr>
            <w:top w:val="none" w:sz="0" w:space="0" w:color="auto"/>
            <w:left w:val="none" w:sz="0" w:space="0" w:color="auto"/>
            <w:bottom w:val="none" w:sz="0" w:space="0" w:color="auto"/>
            <w:right w:val="none" w:sz="0" w:space="0" w:color="auto"/>
          </w:divBdr>
        </w:div>
        <w:div w:id="621762588">
          <w:marLeft w:val="640"/>
          <w:marRight w:val="0"/>
          <w:marTop w:val="0"/>
          <w:marBottom w:val="0"/>
          <w:divBdr>
            <w:top w:val="none" w:sz="0" w:space="0" w:color="auto"/>
            <w:left w:val="none" w:sz="0" w:space="0" w:color="auto"/>
            <w:bottom w:val="none" w:sz="0" w:space="0" w:color="auto"/>
            <w:right w:val="none" w:sz="0" w:space="0" w:color="auto"/>
          </w:divBdr>
        </w:div>
        <w:div w:id="961351476">
          <w:marLeft w:val="640"/>
          <w:marRight w:val="0"/>
          <w:marTop w:val="0"/>
          <w:marBottom w:val="0"/>
          <w:divBdr>
            <w:top w:val="none" w:sz="0" w:space="0" w:color="auto"/>
            <w:left w:val="none" w:sz="0" w:space="0" w:color="auto"/>
            <w:bottom w:val="none" w:sz="0" w:space="0" w:color="auto"/>
            <w:right w:val="none" w:sz="0" w:space="0" w:color="auto"/>
          </w:divBdr>
        </w:div>
        <w:div w:id="1062942396">
          <w:marLeft w:val="640"/>
          <w:marRight w:val="0"/>
          <w:marTop w:val="0"/>
          <w:marBottom w:val="0"/>
          <w:divBdr>
            <w:top w:val="none" w:sz="0" w:space="0" w:color="auto"/>
            <w:left w:val="none" w:sz="0" w:space="0" w:color="auto"/>
            <w:bottom w:val="none" w:sz="0" w:space="0" w:color="auto"/>
            <w:right w:val="none" w:sz="0" w:space="0" w:color="auto"/>
          </w:divBdr>
        </w:div>
        <w:div w:id="1722291983">
          <w:marLeft w:val="640"/>
          <w:marRight w:val="0"/>
          <w:marTop w:val="0"/>
          <w:marBottom w:val="0"/>
          <w:divBdr>
            <w:top w:val="none" w:sz="0" w:space="0" w:color="auto"/>
            <w:left w:val="none" w:sz="0" w:space="0" w:color="auto"/>
            <w:bottom w:val="none" w:sz="0" w:space="0" w:color="auto"/>
            <w:right w:val="none" w:sz="0" w:space="0" w:color="auto"/>
          </w:divBdr>
        </w:div>
        <w:div w:id="483201893">
          <w:marLeft w:val="640"/>
          <w:marRight w:val="0"/>
          <w:marTop w:val="0"/>
          <w:marBottom w:val="0"/>
          <w:divBdr>
            <w:top w:val="none" w:sz="0" w:space="0" w:color="auto"/>
            <w:left w:val="none" w:sz="0" w:space="0" w:color="auto"/>
            <w:bottom w:val="none" w:sz="0" w:space="0" w:color="auto"/>
            <w:right w:val="none" w:sz="0" w:space="0" w:color="auto"/>
          </w:divBdr>
        </w:div>
        <w:div w:id="495609659">
          <w:marLeft w:val="640"/>
          <w:marRight w:val="0"/>
          <w:marTop w:val="0"/>
          <w:marBottom w:val="0"/>
          <w:divBdr>
            <w:top w:val="none" w:sz="0" w:space="0" w:color="auto"/>
            <w:left w:val="none" w:sz="0" w:space="0" w:color="auto"/>
            <w:bottom w:val="none" w:sz="0" w:space="0" w:color="auto"/>
            <w:right w:val="none" w:sz="0" w:space="0" w:color="auto"/>
          </w:divBdr>
        </w:div>
        <w:div w:id="2067945632">
          <w:marLeft w:val="640"/>
          <w:marRight w:val="0"/>
          <w:marTop w:val="0"/>
          <w:marBottom w:val="0"/>
          <w:divBdr>
            <w:top w:val="none" w:sz="0" w:space="0" w:color="auto"/>
            <w:left w:val="none" w:sz="0" w:space="0" w:color="auto"/>
            <w:bottom w:val="none" w:sz="0" w:space="0" w:color="auto"/>
            <w:right w:val="none" w:sz="0" w:space="0" w:color="auto"/>
          </w:divBdr>
        </w:div>
        <w:div w:id="404493382">
          <w:marLeft w:val="640"/>
          <w:marRight w:val="0"/>
          <w:marTop w:val="0"/>
          <w:marBottom w:val="0"/>
          <w:divBdr>
            <w:top w:val="none" w:sz="0" w:space="0" w:color="auto"/>
            <w:left w:val="none" w:sz="0" w:space="0" w:color="auto"/>
            <w:bottom w:val="none" w:sz="0" w:space="0" w:color="auto"/>
            <w:right w:val="none" w:sz="0" w:space="0" w:color="auto"/>
          </w:divBdr>
        </w:div>
        <w:div w:id="1310093774">
          <w:marLeft w:val="640"/>
          <w:marRight w:val="0"/>
          <w:marTop w:val="0"/>
          <w:marBottom w:val="0"/>
          <w:divBdr>
            <w:top w:val="none" w:sz="0" w:space="0" w:color="auto"/>
            <w:left w:val="none" w:sz="0" w:space="0" w:color="auto"/>
            <w:bottom w:val="none" w:sz="0" w:space="0" w:color="auto"/>
            <w:right w:val="none" w:sz="0" w:space="0" w:color="auto"/>
          </w:divBdr>
        </w:div>
        <w:div w:id="135997527">
          <w:marLeft w:val="640"/>
          <w:marRight w:val="0"/>
          <w:marTop w:val="0"/>
          <w:marBottom w:val="0"/>
          <w:divBdr>
            <w:top w:val="none" w:sz="0" w:space="0" w:color="auto"/>
            <w:left w:val="none" w:sz="0" w:space="0" w:color="auto"/>
            <w:bottom w:val="none" w:sz="0" w:space="0" w:color="auto"/>
            <w:right w:val="none" w:sz="0" w:space="0" w:color="auto"/>
          </w:divBdr>
        </w:div>
      </w:divsChild>
    </w:div>
    <w:div w:id="885721626">
      <w:bodyDiv w:val="1"/>
      <w:marLeft w:val="0"/>
      <w:marRight w:val="0"/>
      <w:marTop w:val="0"/>
      <w:marBottom w:val="0"/>
      <w:divBdr>
        <w:top w:val="none" w:sz="0" w:space="0" w:color="auto"/>
        <w:left w:val="none" w:sz="0" w:space="0" w:color="auto"/>
        <w:bottom w:val="none" w:sz="0" w:space="0" w:color="auto"/>
        <w:right w:val="none" w:sz="0" w:space="0" w:color="auto"/>
      </w:divBdr>
      <w:divsChild>
        <w:div w:id="1469199144">
          <w:marLeft w:val="640"/>
          <w:marRight w:val="0"/>
          <w:marTop w:val="0"/>
          <w:marBottom w:val="0"/>
          <w:divBdr>
            <w:top w:val="none" w:sz="0" w:space="0" w:color="auto"/>
            <w:left w:val="none" w:sz="0" w:space="0" w:color="auto"/>
            <w:bottom w:val="none" w:sz="0" w:space="0" w:color="auto"/>
            <w:right w:val="none" w:sz="0" w:space="0" w:color="auto"/>
          </w:divBdr>
        </w:div>
        <w:div w:id="393889745">
          <w:marLeft w:val="640"/>
          <w:marRight w:val="0"/>
          <w:marTop w:val="0"/>
          <w:marBottom w:val="0"/>
          <w:divBdr>
            <w:top w:val="none" w:sz="0" w:space="0" w:color="auto"/>
            <w:left w:val="none" w:sz="0" w:space="0" w:color="auto"/>
            <w:bottom w:val="none" w:sz="0" w:space="0" w:color="auto"/>
            <w:right w:val="none" w:sz="0" w:space="0" w:color="auto"/>
          </w:divBdr>
        </w:div>
        <w:div w:id="686834630">
          <w:marLeft w:val="640"/>
          <w:marRight w:val="0"/>
          <w:marTop w:val="0"/>
          <w:marBottom w:val="0"/>
          <w:divBdr>
            <w:top w:val="none" w:sz="0" w:space="0" w:color="auto"/>
            <w:left w:val="none" w:sz="0" w:space="0" w:color="auto"/>
            <w:bottom w:val="none" w:sz="0" w:space="0" w:color="auto"/>
            <w:right w:val="none" w:sz="0" w:space="0" w:color="auto"/>
          </w:divBdr>
        </w:div>
        <w:div w:id="310641870">
          <w:marLeft w:val="640"/>
          <w:marRight w:val="0"/>
          <w:marTop w:val="0"/>
          <w:marBottom w:val="0"/>
          <w:divBdr>
            <w:top w:val="none" w:sz="0" w:space="0" w:color="auto"/>
            <w:left w:val="none" w:sz="0" w:space="0" w:color="auto"/>
            <w:bottom w:val="none" w:sz="0" w:space="0" w:color="auto"/>
            <w:right w:val="none" w:sz="0" w:space="0" w:color="auto"/>
          </w:divBdr>
        </w:div>
        <w:div w:id="1819951950">
          <w:marLeft w:val="640"/>
          <w:marRight w:val="0"/>
          <w:marTop w:val="0"/>
          <w:marBottom w:val="0"/>
          <w:divBdr>
            <w:top w:val="none" w:sz="0" w:space="0" w:color="auto"/>
            <w:left w:val="none" w:sz="0" w:space="0" w:color="auto"/>
            <w:bottom w:val="none" w:sz="0" w:space="0" w:color="auto"/>
            <w:right w:val="none" w:sz="0" w:space="0" w:color="auto"/>
          </w:divBdr>
        </w:div>
        <w:div w:id="869996030">
          <w:marLeft w:val="640"/>
          <w:marRight w:val="0"/>
          <w:marTop w:val="0"/>
          <w:marBottom w:val="0"/>
          <w:divBdr>
            <w:top w:val="none" w:sz="0" w:space="0" w:color="auto"/>
            <w:left w:val="none" w:sz="0" w:space="0" w:color="auto"/>
            <w:bottom w:val="none" w:sz="0" w:space="0" w:color="auto"/>
            <w:right w:val="none" w:sz="0" w:space="0" w:color="auto"/>
          </w:divBdr>
        </w:div>
        <w:div w:id="903953296">
          <w:marLeft w:val="640"/>
          <w:marRight w:val="0"/>
          <w:marTop w:val="0"/>
          <w:marBottom w:val="0"/>
          <w:divBdr>
            <w:top w:val="none" w:sz="0" w:space="0" w:color="auto"/>
            <w:left w:val="none" w:sz="0" w:space="0" w:color="auto"/>
            <w:bottom w:val="none" w:sz="0" w:space="0" w:color="auto"/>
            <w:right w:val="none" w:sz="0" w:space="0" w:color="auto"/>
          </w:divBdr>
        </w:div>
        <w:div w:id="601108555">
          <w:marLeft w:val="640"/>
          <w:marRight w:val="0"/>
          <w:marTop w:val="0"/>
          <w:marBottom w:val="0"/>
          <w:divBdr>
            <w:top w:val="none" w:sz="0" w:space="0" w:color="auto"/>
            <w:left w:val="none" w:sz="0" w:space="0" w:color="auto"/>
            <w:bottom w:val="none" w:sz="0" w:space="0" w:color="auto"/>
            <w:right w:val="none" w:sz="0" w:space="0" w:color="auto"/>
          </w:divBdr>
        </w:div>
        <w:div w:id="1412695483">
          <w:marLeft w:val="640"/>
          <w:marRight w:val="0"/>
          <w:marTop w:val="0"/>
          <w:marBottom w:val="0"/>
          <w:divBdr>
            <w:top w:val="none" w:sz="0" w:space="0" w:color="auto"/>
            <w:left w:val="none" w:sz="0" w:space="0" w:color="auto"/>
            <w:bottom w:val="none" w:sz="0" w:space="0" w:color="auto"/>
            <w:right w:val="none" w:sz="0" w:space="0" w:color="auto"/>
          </w:divBdr>
        </w:div>
        <w:div w:id="1770003005">
          <w:marLeft w:val="640"/>
          <w:marRight w:val="0"/>
          <w:marTop w:val="0"/>
          <w:marBottom w:val="0"/>
          <w:divBdr>
            <w:top w:val="none" w:sz="0" w:space="0" w:color="auto"/>
            <w:left w:val="none" w:sz="0" w:space="0" w:color="auto"/>
            <w:bottom w:val="none" w:sz="0" w:space="0" w:color="auto"/>
            <w:right w:val="none" w:sz="0" w:space="0" w:color="auto"/>
          </w:divBdr>
        </w:div>
        <w:div w:id="509756897">
          <w:marLeft w:val="640"/>
          <w:marRight w:val="0"/>
          <w:marTop w:val="0"/>
          <w:marBottom w:val="0"/>
          <w:divBdr>
            <w:top w:val="none" w:sz="0" w:space="0" w:color="auto"/>
            <w:left w:val="none" w:sz="0" w:space="0" w:color="auto"/>
            <w:bottom w:val="none" w:sz="0" w:space="0" w:color="auto"/>
            <w:right w:val="none" w:sz="0" w:space="0" w:color="auto"/>
          </w:divBdr>
        </w:div>
        <w:div w:id="1484470501">
          <w:marLeft w:val="640"/>
          <w:marRight w:val="0"/>
          <w:marTop w:val="0"/>
          <w:marBottom w:val="0"/>
          <w:divBdr>
            <w:top w:val="none" w:sz="0" w:space="0" w:color="auto"/>
            <w:left w:val="none" w:sz="0" w:space="0" w:color="auto"/>
            <w:bottom w:val="none" w:sz="0" w:space="0" w:color="auto"/>
            <w:right w:val="none" w:sz="0" w:space="0" w:color="auto"/>
          </w:divBdr>
        </w:div>
        <w:div w:id="1394310992">
          <w:marLeft w:val="640"/>
          <w:marRight w:val="0"/>
          <w:marTop w:val="0"/>
          <w:marBottom w:val="0"/>
          <w:divBdr>
            <w:top w:val="none" w:sz="0" w:space="0" w:color="auto"/>
            <w:left w:val="none" w:sz="0" w:space="0" w:color="auto"/>
            <w:bottom w:val="none" w:sz="0" w:space="0" w:color="auto"/>
            <w:right w:val="none" w:sz="0" w:space="0" w:color="auto"/>
          </w:divBdr>
        </w:div>
        <w:div w:id="1136991715">
          <w:marLeft w:val="640"/>
          <w:marRight w:val="0"/>
          <w:marTop w:val="0"/>
          <w:marBottom w:val="0"/>
          <w:divBdr>
            <w:top w:val="none" w:sz="0" w:space="0" w:color="auto"/>
            <w:left w:val="none" w:sz="0" w:space="0" w:color="auto"/>
            <w:bottom w:val="none" w:sz="0" w:space="0" w:color="auto"/>
            <w:right w:val="none" w:sz="0" w:space="0" w:color="auto"/>
          </w:divBdr>
        </w:div>
        <w:div w:id="734930893">
          <w:marLeft w:val="640"/>
          <w:marRight w:val="0"/>
          <w:marTop w:val="0"/>
          <w:marBottom w:val="0"/>
          <w:divBdr>
            <w:top w:val="none" w:sz="0" w:space="0" w:color="auto"/>
            <w:left w:val="none" w:sz="0" w:space="0" w:color="auto"/>
            <w:bottom w:val="none" w:sz="0" w:space="0" w:color="auto"/>
            <w:right w:val="none" w:sz="0" w:space="0" w:color="auto"/>
          </w:divBdr>
        </w:div>
        <w:div w:id="1980303313">
          <w:marLeft w:val="640"/>
          <w:marRight w:val="0"/>
          <w:marTop w:val="0"/>
          <w:marBottom w:val="0"/>
          <w:divBdr>
            <w:top w:val="none" w:sz="0" w:space="0" w:color="auto"/>
            <w:left w:val="none" w:sz="0" w:space="0" w:color="auto"/>
            <w:bottom w:val="none" w:sz="0" w:space="0" w:color="auto"/>
            <w:right w:val="none" w:sz="0" w:space="0" w:color="auto"/>
          </w:divBdr>
        </w:div>
        <w:div w:id="1799688581">
          <w:marLeft w:val="640"/>
          <w:marRight w:val="0"/>
          <w:marTop w:val="0"/>
          <w:marBottom w:val="0"/>
          <w:divBdr>
            <w:top w:val="none" w:sz="0" w:space="0" w:color="auto"/>
            <w:left w:val="none" w:sz="0" w:space="0" w:color="auto"/>
            <w:bottom w:val="none" w:sz="0" w:space="0" w:color="auto"/>
            <w:right w:val="none" w:sz="0" w:space="0" w:color="auto"/>
          </w:divBdr>
        </w:div>
        <w:div w:id="833683495">
          <w:marLeft w:val="640"/>
          <w:marRight w:val="0"/>
          <w:marTop w:val="0"/>
          <w:marBottom w:val="0"/>
          <w:divBdr>
            <w:top w:val="none" w:sz="0" w:space="0" w:color="auto"/>
            <w:left w:val="none" w:sz="0" w:space="0" w:color="auto"/>
            <w:bottom w:val="none" w:sz="0" w:space="0" w:color="auto"/>
            <w:right w:val="none" w:sz="0" w:space="0" w:color="auto"/>
          </w:divBdr>
        </w:div>
        <w:div w:id="1822575338">
          <w:marLeft w:val="640"/>
          <w:marRight w:val="0"/>
          <w:marTop w:val="0"/>
          <w:marBottom w:val="0"/>
          <w:divBdr>
            <w:top w:val="none" w:sz="0" w:space="0" w:color="auto"/>
            <w:left w:val="none" w:sz="0" w:space="0" w:color="auto"/>
            <w:bottom w:val="none" w:sz="0" w:space="0" w:color="auto"/>
            <w:right w:val="none" w:sz="0" w:space="0" w:color="auto"/>
          </w:divBdr>
        </w:div>
        <w:div w:id="471291621">
          <w:marLeft w:val="640"/>
          <w:marRight w:val="0"/>
          <w:marTop w:val="0"/>
          <w:marBottom w:val="0"/>
          <w:divBdr>
            <w:top w:val="none" w:sz="0" w:space="0" w:color="auto"/>
            <w:left w:val="none" w:sz="0" w:space="0" w:color="auto"/>
            <w:bottom w:val="none" w:sz="0" w:space="0" w:color="auto"/>
            <w:right w:val="none" w:sz="0" w:space="0" w:color="auto"/>
          </w:divBdr>
        </w:div>
        <w:div w:id="715742649">
          <w:marLeft w:val="640"/>
          <w:marRight w:val="0"/>
          <w:marTop w:val="0"/>
          <w:marBottom w:val="0"/>
          <w:divBdr>
            <w:top w:val="none" w:sz="0" w:space="0" w:color="auto"/>
            <w:left w:val="none" w:sz="0" w:space="0" w:color="auto"/>
            <w:bottom w:val="none" w:sz="0" w:space="0" w:color="auto"/>
            <w:right w:val="none" w:sz="0" w:space="0" w:color="auto"/>
          </w:divBdr>
        </w:div>
        <w:div w:id="583690626">
          <w:marLeft w:val="640"/>
          <w:marRight w:val="0"/>
          <w:marTop w:val="0"/>
          <w:marBottom w:val="0"/>
          <w:divBdr>
            <w:top w:val="none" w:sz="0" w:space="0" w:color="auto"/>
            <w:left w:val="none" w:sz="0" w:space="0" w:color="auto"/>
            <w:bottom w:val="none" w:sz="0" w:space="0" w:color="auto"/>
            <w:right w:val="none" w:sz="0" w:space="0" w:color="auto"/>
          </w:divBdr>
        </w:div>
        <w:div w:id="1306935930">
          <w:marLeft w:val="640"/>
          <w:marRight w:val="0"/>
          <w:marTop w:val="0"/>
          <w:marBottom w:val="0"/>
          <w:divBdr>
            <w:top w:val="none" w:sz="0" w:space="0" w:color="auto"/>
            <w:left w:val="none" w:sz="0" w:space="0" w:color="auto"/>
            <w:bottom w:val="none" w:sz="0" w:space="0" w:color="auto"/>
            <w:right w:val="none" w:sz="0" w:space="0" w:color="auto"/>
          </w:divBdr>
        </w:div>
        <w:div w:id="1614433006">
          <w:marLeft w:val="640"/>
          <w:marRight w:val="0"/>
          <w:marTop w:val="0"/>
          <w:marBottom w:val="0"/>
          <w:divBdr>
            <w:top w:val="none" w:sz="0" w:space="0" w:color="auto"/>
            <w:left w:val="none" w:sz="0" w:space="0" w:color="auto"/>
            <w:bottom w:val="none" w:sz="0" w:space="0" w:color="auto"/>
            <w:right w:val="none" w:sz="0" w:space="0" w:color="auto"/>
          </w:divBdr>
        </w:div>
        <w:div w:id="678431058">
          <w:marLeft w:val="640"/>
          <w:marRight w:val="0"/>
          <w:marTop w:val="0"/>
          <w:marBottom w:val="0"/>
          <w:divBdr>
            <w:top w:val="none" w:sz="0" w:space="0" w:color="auto"/>
            <w:left w:val="none" w:sz="0" w:space="0" w:color="auto"/>
            <w:bottom w:val="none" w:sz="0" w:space="0" w:color="auto"/>
            <w:right w:val="none" w:sz="0" w:space="0" w:color="auto"/>
          </w:divBdr>
        </w:div>
        <w:div w:id="361590292">
          <w:marLeft w:val="640"/>
          <w:marRight w:val="0"/>
          <w:marTop w:val="0"/>
          <w:marBottom w:val="0"/>
          <w:divBdr>
            <w:top w:val="none" w:sz="0" w:space="0" w:color="auto"/>
            <w:left w:val="none" w:sz="0" w:space="0" w:color="auto"/>
            <w:bottom w:val="none" w:sz="0" w:space="0" w:color="auto"/>
            <w:right w:val="none" w:sz="0" w:space="0" w:color="auto"/>
          </w:divBdr>
        </w:div>
        <w:div w:id="709035920">
          <w:marLeft w:val="640"/>
          <w:marRight w:val="0"/>
          <w:marTop w:val="0"/>
          <w:marBottom w:val="0"/>
          <w:divBdr>
            <w:top w:val="none" w:sz="0" w:space="0" w:color="auto"/>
            <w:left w:val="none" w:sz="0" w:space="0" w:color="auto"/>
            <w:bottom w:val="none" w:sz="0" w:space="0" w:color="auto"/>
            <w:right w:val="none" w:sz="0" w:space="0" w:color="auto"/>
          </w:divBdr>
        </w:div>
      </w:divsChild>
    </w:div>
    <w:div w:id="888221438">
      <w:bodyDiv w:val="1"/>
      <w:marLeft w:val="0"/>
      <w:marRight w:val="0"/>
      <w:marTop w:val="0"/>
      <w:marBottom w:val="0"/>
      <w:divBdr>
        <w:top w:val="none" w:sz="0" w:space="0" w:color="auto"/>
        <w:left w:val="none" w:sz="0" w:space="0" w:color="auto"/>
        <w:bottom w:val="none" w:sz="0" w:space="0" w:color="auto"/>
        <w:right w:val="none" w:sz="0" w:space="0" w:color="auto"/>
      </w:divBdr>
      <w:divsChild>
        <w:div w:id="825051590">
          <w:marLeft w:val="640"/>
          <w:marRight w:val="0"/>
          <w:marTop w:val="0"/>
          <w:marBottom w:val="0"/>
          <w:divBdr>
            <w:top w:val="none" w:sz="0" w:space="0" w:color="auto"/>
            <w:left w:val="none" w:sz="0" w:space="0" w:color="auto"/>
            <w:bottom w:val="none" w:sz="0" w:space="0" w:color="auto"/>
            <w:right w:val="none" w:sz="0" w:space="0" w:color="auto"/>
          </w:divBdr>
        </w:div>
        <w:div w:id="1123035700">
          <w:marLeft w:val="640"/>
          <w:marRight w:val="0"/>
          <w:marTop w:val="0"/>
          <w:marBottom w:val="0"/>
          <w:divBdr>
            <w:top w:val="none" w:sz="0" w:space="0" w:color="auto"/>
            <w:left w:val="none" w:sz="0" w:space="0" w:color="auto"/>
            <w:bottom w:val="none" w:sz="0" w:space="0" w:color="auto"/>
            <w:right w:val="none" w:sz="0" w:space="0" w:color="auto"/>
          </w:divBdr>
        </w:div>
        <w:div w:id="312220739">
          <w:marLeft w:val="640"/>
          <w:marRight w:val="0"/>
          <w:marTop w:val="0"/>
          <w:marBottom w:val="0"/>
          <w:divBdr>
            <w:top w:val="none" w:sz="0" w:space="0" w:color="auto"/>
            <w:left w:val="none" w:sz="0" w:space="0" w:color="auto"/>
            <w:bottom w:val="none" w:sz="0" w:space="0" w:color="auto"/>
            <w:right w:val="none" w:sz="0" w:space="0" w:color="auto"/>
          </w:divBdr>
        </w:div>
        <w:div w:id="1049651414">
          <w:marLeft w:val="640"/>
          <w:marRight w:val="0"/>
          <w:marTop w:val="0"/>
          <w:marBottom w:val="0"/>
          <w:divBdr>
            <w:top w:val="none" w:sz="0" w:space="0" w:color="auto"/>
            <w:left w:val="none" w:sz="0" w:space="0" w:color="auto"/>
            <w:bottom w:val="none" w:sz="0" w:space="0" w:color="auto"/>
            <w:right w:val="none" w:sz="0" w:space="0" w:color="auto"/>
          </w:divBdr>
        </w:div>
        <w:div w:id="194543327">
          <w:marLeft w:val="640"/>
          <w:marRight w:val="0"/>
          <w:marTop w:val="0"/>
          <w:marBottom w:val="0"/>
          <w:divBdr>
            <w:top w:val="none" w:sz="0" w:space="0" w:color="auto"/>
            <w:left w:val="none" w:sz="0" w:space="0" w:color="auto"/>
            <w:bottom w:val="none" w:sz="0" w:space="0" w:color="auto"/>
            <w:right w:val="none" w:sz="0" w:space="0" w:color="auto"/>
          </w:divBdr>
        </w:div>
        <w:div w:id="1531147786">
          <w:marLeft w:val="640"/>
          <w:marRight w:val="0"/>
          <w:marTop w:val="0"/>
          <w:marBottom w:val="0"/>
          <w:divBdr>
            <w:top w:val="none" w:sz="0" w:space="0" w:color="auto"/>
            <w:left w:val="none" w:sz="0" w:space="0" w:color="auto"/>
            <w:bottom w:val="none" w:sz="0" w:space="0" w:color="auto"/>
            <w:right w:val="none" w:sz="0" w:space="0" w:color="auto"/>
          </w:divBdr>
        </w:div>
        <w:div w:id="77875429">
          <w:marLeft w:val="640"/>
          <w:marRight w:val="0"/>
          <w:marTop w:val="0"/>
          <w:marBottom w:val="0"/>
          <w:divBdr>
            <w:top w:val="none" w:sz="0" w:space="0" w:color="auto"/>
            <w:left w:val="none" w:sz="0" w:space="0" w:color="auto"/>
            <w:bottom w:val="none" w:sz="0" w:space="0" w:color="auto"/>
            <w:right w:val="none" w:sz="0" w:space="0" w:color="auto"/>
          </w:divBdr>
        </w:div>
        <w:div w:id="497385011">
          <w:marLeft w:val="640"/>
          <w:marRight w:val="0"/>
          <w:marTop w:val="0"/>
          <w:marBottom w:val="0"/>
          <w:divBdr>
            <w:top w:val="none" w:sz="0" w:space="0" w:color="auto"/>
            <w:left w:val="none" w:sz="0" w:space="0" w:color="auto"/>
            <w:bottom w:val="none" w:sz="0" w:space="0" w:color="auto"/>
            <w:right w:val="none" w:sz="0" w:space="0" w:color="auto"/>
          </w:divBdr>
        </w:div>
        <w:div w:id="620068307">
          <w:marLeft w:val="640"/>
          <w:marRight w:val="0"/>
          <w:marTop w:val="0"/>
          <w:marBottom w:val="0"/>
          <w:divBdr>
            <w:top w:val="none" w:sz="0" w:space="0" w:color="auto"/>
            <w:left w:val="none" w:sz="0" w:space="0" w:color="auto"/>
            <w:bottom w:val="none" w:sz="0" w:space="0" w:color="auto"/>
            <w:right w:val="none" w:sz="0" w:space="0" w:color="auto"/>
          </w:divBdr>
        </w:div>
        <w:div w:id="902718465">
          <w:marLeft w:val="640"/>
          <w:marRight w:val="0"/>
          <w:marTop w:val="0"/>
          <w:marBottom w:val="0"/>
          <w:divBdr>
            <w:top w:val="none" w:sz="0" w:space="0" w:color="auto"/>
            <w:left w:val="none" w:sz="0" w:space="0" w:color="auto"/>
            <w:bottom w:val="none" w:sz="0" w:space="0" w:color="auto"/>
            <w:right w:val="none" w:sz="0" w:space="0" w:color="auto"/>
          </w:divBdr>
        </w:div>
        <w:div w:id="533928979">
          <w:marLeft w:val="640"/>
          <w:marRight w:val="0"/>
          <w:marTop w:val="0"/>
          <w:marBottom w:val="0"/>
          <w:divBdr>
            <w:top w:val="none" w:sz="0" w:space="0" w:color="auto"/>
            <w:left w:val="none" w:sz="0" w:space="0" w:color="auto"/>
            <w:bottom w:val="none" w:sz="0" w:space="0" w:color="auto"/>
            <w:right w:val="none" w:sz="0" w:space="0" w:color="auto"/>
          </w:divBdr>
        </w:div>
        <w:div w:id="245841498">
          <w:marLeft w:val="640"/>
          <w:marRight w:val="0"/>
          <w:marTop w:val="0"/>
          <w:marBottom w:val="0"/>
          <w:divBdr>
            <w:top w:val="none" w:sz="0" w:space="0" w:color="auto"/>
            <w:left w:val="none" w:sz="0" w:space="0" w:color="auto"/>
            <w:bottom w:val="none" w:sz="0" w:space="0" w:color="auto"/>
            <w:right w:val="none" w:sz="0" w:space="0" w:color="auto"/>
          </w:divBdr>
        </w:div>
        <w:div w:id="256253844">
          <w:marLeft w:val="640"/>
          <w:marRight w:val="0"/>
          <w:marTop w:val="0"/>
          <w:marBottom w:val="0"/>
          <w:divBdr>
            <w:top w:val="none" w:sz="0" w:space="0" w:color="auto"/>
            <w:left w:val="none" w:sz="0" w:space="0" w:color="auto"/>
            <w:bottom w:val="none" w:sz="0" w:space="0" w:color="auto"/>
            <w:right w:val="none" w:sz="0" w:space="0" w:color="auto"/>
          </w:divBdr>
        </w:div>
        <w:div w:id="292372176">
          <w:marLeft w:val="640"/>
          <w:marRight w:val="0"/>
          <w:marTop w:val="0"/>
          <w:marBottom w:val="0"/>
          <w:divBdr>
            <w:top w:val="none" w:sz="0" w:space="0" w:color="auto"/>
            <w:left w:val="none" w:sz="0" w:space="0" w:color="auto"/>
            <w:bottom w:val="none" w:sz="0" w:space="0" w:color="auto"/>
            <w:right w:val="none" w:sz="0" w:space="0" w:color="auto"/>
          </w:divBdr>
        </w:div>
        <w:div w:id="1263731357">
          <w:marLeft w:val="640"/>
          <w:marRight w:val="0"/>
          <w:marTop w:val="0"/>
          <w:marBottom w:val="0"/>
          <w:divBdr>
            <w:top w:val="none" w:sz="0" w:space="0" w:color="auto"/>
            <w:left w:val="none" w:sz="0" w:space="0" w:color="auto"/>
            <w:bottom w:val="none" w:sz="0" w:space="0" w:color="auto"/>
            <w:right w:val="none" w:sz="0" w:space="0" w:color="auto"/>
          </w:divBdr>
        </w:div>
        <w:div w:id="1402290734">
          <w:marLeft w:val="640"/>
          <w:marRight w:val="0"/>
          <w:marTop w:val="0"/>
          <w:marBottom w:val="0"/>
          <w:divBdr>
            <w:top w:val="none" w:sz="0" w:space="0" w:color="auto"/>
            <w:left w:val="none" w:sz="0" w:space="0" w:color="auto"/>
            <w:bottom w:val="none" w:sz="0" w:space="0" w:color="auto"/>
            <w:right w:val="none" w:sz="0" w:space="0" w:color="auto"/>
          </w:divBdr>
        </w:div>
        <w:div w:id="2042852034">
          <w:marLeft w:val="640"/>
          <w:marRight w:val="0"/>
          <w:marTop w:val="0"/>
          <w:marBottom w:val="0"/>
          <w:divBdr>
            <w:top w:val="none" w:sz="0" w:space="0" w:color="auto"/>
            <w:left w:val="none" w:sz="0" w:space="0" w:color="auto"/>
            <w:bottom w:val="none" w:sz="0" w:space="0" w:color="auto"/>
            <w:right w:val="none" w:sz="0" w:space="0" w:color="auto"/>
          </w:divBdr>
        </w:div>
        <w:div w:id="381364920">
          <w:marLeft w:val="640"/>
          <w:marRight w:val="0"/>
          <w:marTop w:val="0"/>
          <w:marBottom w:val="0"/>
          <w:divBdr>
            <w:top w:val="none" w:sz="0" w:space="0" w:color="auto"/>
            <w:left w:val="none" w:sz="0" w:space="0" w:color="auto"/>
            <w:bottom w:val="none" w:sz="0" w:space="0" w:color="auto"/>
            <w:right w:val="none" w:sz="0" w:space="0" w:color="auto"/>
          </w:divBdr>
        </w:div>
        <w:div w:id="1998344457">
          <w:marLeft w:val="640"/>
          <w:marRight w:val="0"/>
          <w:marTop w:val="0"/>
          <w:marBottom w:val="0"/>
          <w:divBdr>
            <w:top w:val="none" w:sz="0" w:space="0" w:color="auto"/>
            <w:left w:val="none" w:sz="0" w:space="0" w:color="auto"/>
            <w:bottom w:val="none" w:sz="0" w:space="0" w:color="auto"/>
            <w:right w:val="none" w:sz="0" w:space="0" w:color="auto"/>
          </w:divBdr>
        </w:div>
        <w:div w:id="1985771209">
          <w:marLeft w:val="640"/>
          <w:marRight w:val="0"/>
          <w:marTop w:val="0"/>
          <w:marBottom w:val="0"/>
          <w:divBdr>
            <w:top w:val="none" w:sz="0" w:space="0" w:color="auto"/>
            <w:left w:val="none" w:sz="0" w:space="0" w:color="auto"/>
            <w:bottom w:val="none" w:sz="0" w:space="0" w:color="auto"/>
            <w:right w:val="none" w:sz="0" w:space="0" w:color="auto"/>
          </w:divBdr>
        </w:div>
        <w:div w:id="917638956">
          <w:marLeft w:val="640"/>
          <w:marRight w:val="0"/>
          <w:marTop w:val="0"/>
          <w:marBottom w:val="0"/>
          <w:divBdr>
            <w:top w:val="none" w:sz="0" w:space="0" w:color="auto"/>
            <w:left w:val="none" w:sz="0" w:space="0" w:color="auto"/>
            <w:bottom w:val="none" w:sz="0" w:space="0" w:color="auto"/>
            <w:right w:val="none" w:sz="0" w:space="0" w:color="auto"/>
          </w:divBdr>
        </w:div>
        <w:div w:id="280767925">
          <w:marLeft w:val="640"/>
          <w:marRight w:val="0"/>
          <w:marTop w:val="0"/>
          <w:marBottom w:val="0"/>
          <w:divBdr>
            <w:top w:val="none" w:sz="0" w:space="0" w:color="auto"/>
            <w:left w:val="none" w:sz="0" w:space="0" w:color="auto"/>
            <w:bottom w:val="none" w:sz="0" w:space="0" w:color="auto"/>
            <w:right w:val="none" w:sz="0" w:space="0" w:color="auto"/>
          </w:divBdr>
        </w:div>
        <w:div w:id="386534777">
          <w:marLeft w:val="640"/>
          <w:marRight w:val="0"/>
          <w:marTop w:val="0"/>
          <w:marBottom w:val="0"/>
          <w:divBdr>
            <w:top w:val="none" w:sz="0" w:space="0" w:color="auto"/>
            <w:left w:val="none" w:sz="0" w:space="0" w:color="auto"/>
            <w:bottom w:val="none" w:sz="0" w:space="0" w:color="auto"/>
            <w:right w:val="none" w:sz="0" w:space="0" w:color="auto"/>
          </w:divBdr>
        </w:div>
        <w:div w:id="1846895385">
          <w:marLeft w:val="640"/>
          <w:marRight w:val="0"/>
          <w:marTop w:val="0"/>
          <w:marBottom w:val="0"/>
          <w:divBdr>
            <w:top w:val="none" w:sz="0" w:space="0" w:color="auto"/>
            <w:left w:val="none" w:sz="0" w:space="0" w:color="auto"/>
            <w:bottom w:val="none" w:sz="0" w:space="0" w:color="auto"/>
            <w:right w:val="none" w:sz="0" w:space="0" w:color="auto"/>
          </w:divBdr>
        </w:div>
        <w:div w:id="1222133172">
          <w:marLeft w:val="640"/>
          <w:marRight w:val="0"/>
          <w:marTop w:val="0"/>
          <w:marBottom w:val="0"/>
          <w:divBdr>
            <w:top w:val="none" w:sz="0" w:space="0" w:color="auto"/>
            <w:left w:val="none" w:sz="0" w:space="0" w:color="auto"/>
            <w:bottom w:val="none" w:sz="0" w:space="0" w:color="auto"/>
            <w:right w:val="none" w:sz="0" w:space="0" w:color="auto"/>
          </w:divBdr>
        </w:div>
        <w:div w:id="819268790">
          <w:marLeft w:val="640"/>
          <w:marRight w:val="0"/>
          <w:marTop w:val="0"/>
          <w:marBottom w:val="0"/>
          <w:divBdr>
            <w:top w:val="none" w:sz="0" w:space="0" w:color="auto"/>
            <w:left w:val="none" w:sz="0" w:space="0" w:color="auto"/>
            <w:bottom w:val="none" w:sz="0" w:space="0" w:color="auto"/>
            <w:right w:val="none" w:sz="0" w:space="0" w:color="auto"/>
          </w:divBdr>
        </w:div>
        <w:div w:id="452217784">
          <w:marLeft w:val="640"/>
          <w:marRight w:val="0"/>
          <w:marTop w:val="0"/>
          <w:marBottom w:val="0"/>
          <w:divBdr>
            <w:top w:val="none" w:sz="0" w:space="0" w:color="auto"/>
            <w:left w:val="none" w:sz="0" w:space="0" w:color="auto"/>
            <w:bottom w:val="none" w:sz="0" w:space="0" w:color="auto"/>
            <w:right w:val="none" w:sz="0" w:space="0" w:color="auto"/>
          </w:divBdr>
        </w:div>
        <w:div w:id="1688559833">
          <w:marLeft w:val="640"/>
          <w:marRight w:val="0"/>
          <w:marTop w:val="0"/>
          <w:marBottom w:val="0"/>
          <w:divBdr>
            <w:top w:val="none" w:sz="0" w:space="0" w:color="auto"/>
            <w:left w:val="none" w:sz="0" w:space="0" w:color="auto"/>
            <w:bottom w:val="none" w:sz="0" w:space="0" w:color="auto"/>
            <w:right w:val="none" w:sz="0" w:space="0" w:color="auto"/>
          </w:divBdr>
        </w:div>
        <w:div w:id="256715937">
          <w:marLeft w:val="640"/>
          <w:marRight w:val="0"/>
          <w:marTop w:val="0"/>
          <w:marBottom w:val="0"/>
          <w:divBdr>
            <w:top w:val="none" w:sz="0" w:space="0" w:color="auto"/>
            <w:left w:val="none" w:sz="0" w:space="0" w:color="auto"/>
            <w:bottom w:val="none" w:sz="0" w:space="0" w:color="auto"/>
            <w:right w:val="none" w:sz="0" w:space="0" w:color="auto"/>
          </w:divBdr>
        </w:div>
      </w:divsChild>
    </w:div>
    <w:div w:id="890504063">
      <w:bodyDiv w:val="1"/>
      <w:marLeft w:val="0"/>
      <w:marRight w:val="0"/>
      <w:marTop w:val="0"/>
      <w:marBottom w:val="0"/>
      <w:divBdr>
        <w:top w:val="none" w:sz="0" w:space="0" w:color="auto"/>
        <w:left w:val="none" w:sz="0" w:space="0" w:color="auto"/>
        <w:bottom w:val="none" w:sz="0" w:space="0" w:color="auto"/>
        <w:right w:val="none" w:sz="0" w:space="0" w:color="auto"/>
      </w:divBdr>
      <w:divsChild>
        <w:div w:id="1295722318">
          <w:marLeft w:val="640"/>
          <w:marRight w:val="0"/>
          <w:marTop w:val="0"/>
          <w:marBottom w:val="0"/>
          <w:divBdr>
            <w:top w:val="none" w:sz="0" w:space="0" w:color="auto"/>
            <w:left w:val="none" w:sz="0" w:space="0" w:color="auto"/>
            <w:bottom w:val="none" w:sz="0" w:space="0" w:color="auto"/>
            <w:right w:val="none" w:sz="0" w:space="0" w:color="auto"/>
          </w:divBdr>
        </w:div>
        <w:div w:id="1931308813">
          <w:marLeft w:val="640"/>
          <w:marRight w:val="0"/>
          <w:marTop w:val="0"/>
          <w:marBottom w:val="0"/>
          <w:divBdr>
            <w:top w:val="none" w:sz="0" w:space="0" w:color="auto"/>
            <w:left w:val="none" w:sz="0" w:space="0" w:color="auto"/>
            <w:bottom w:val="none" w:sz="0" w:space="0" w:color="auto"/>
            <w:right w:val="none" w:sz="0" w:space="0" w:color="auto"/>
          </w:divBdr>
        </w:div>
        <w:div w:id="2113551441">
          <w:marLeft w:val="640"/>
          <w:marRight w:val="0"/>
          <w:marTop w:val="0"/>
          <w:marBottom w:val="0"/>
          <w:divBdr>
            <w:top w:val="none" w:sz="0" w:space="0" w:color="auto"/>
            <w:left w:val="none" w:sz="0" w:space="0" w:color="auto"/>
            <w:bottom w:val="none" w:sz="0" w:space="0" w:color="auto"/>
            <w:right w:val="none" w:sz="0" w:space="0" w:color="auto"/>
          </w:divBdr>
        </w:div>
        <w:div w:id="97069002">
          <w:marLeft w:val="640"/>
          <w:marRight w:val="0"/>
          <w:marTop w:val="0"/>
          <w:marBottom w:val="0"/>
          <w:divBdr>
            <w:top w:val="none" w:sz="0" w:space="0" w:color="auto"/>
            <w:left w:val="none" w:sz="0" w:space="0" w:color="auto"/>
            <w:bottom w:val="none" w:sz="0" w:space="0" w:color="auto"/>
            <w:right w:val="none" w:sz="0" w:space="0" w:color="auto"/>
          </w:divBdr>
        </w:div>
        <w:div w:id="186140005">
          <w:marLeft w:val="640"/>
          <w:marRight w:val="0"/>
          <w:marTop w:val="0"/>
          <w:marBottom w:val="0"/>
          <w:divBdr>
            <w:top w:val="none" w:sz="0" w:space="0" w:color="auto"/>
            <w:left w:val="none" w:sz="0" w:space="0" w:color="auto"/>
            <w:bottom w:val="none" w:sz="0" w:space="0" w:color="auto"/>
            <w:right w:val="none" w:sz="0" w:space="0" w:color="auto"/>
          </w:divBdr>
        </w:div>
        <w:div w:id="1601913839">
          <w:marLeft w:val="640"/>
          <w:marRight w:val="0"/>
          <w:marTop w:val="0"/>
          <w:marBottom w:val="0"/>
          <w:divBdr>
            <w:top w:val="none" w:sz="0" w:space="0" w:color="auto"/>
            <w:left w:val="none" w:sz="0" w:space="0" w:color="auto"/>
            <w:bottom w:val="none" w:sz="0" w:space="0" w:color="auto"/>
            <w:right w:val="none" w:sz="0" w:space="0" w:color="auto"/>
          </w:divBdr>
        </w:div>
        <w:div w:id="1436906368">
          <w:marLeft w:val="640"/>
          <w:marRight w:val="0"/>
          <w:marTop w:val="0"/>
          <w:marBottom w:val="0"/>
          <w:divBdr>
            <w:top w:val="none" w:sz="0" w:space="0" w:color="auto"/>
            <w:left w:val="none" w:sz="0" w:space="0" w:color="auto"/>
            <w:bottom w:val="none" w:sz="0" w:space="0" w:color="auto"/>
            <w:right w:val="none" w:sz="0" w:space="0" w:color="auto"/>
          </w:divBdr>
        </w:div>
        <w:div w:id="559561103">
          <w:marLeft w:val="640"/>
          <w:marRight w:val="0"/>
          <w:marTop w:val="0"/>
          <w:marBottom w:val="0"/>
          <w:divBdr>
            <w:top w:val="none" w:sz="0" w:space="0" w:color="auto"/>
            <w:left w:val="none" w:sz="0" w:space="0" w:color="auto"/>
            <w:bottom w:val="none" w:sz="0" w:space="0" w:color="auto"/>
            <w:right w:val="none" w:sz="0" w:space="0" w:color="auto"/>
          </w:divBdr>
        </w:div>
        <w:div w:id="1169559143">
          <w:marLeft w:val="640"/>
          <w:marRight w:val="0"/>
          <w:marTop w:val="0"/>
          <w:marBottom w:val="0"/>
          <w:divBdr>
            <w:top w:val="none" w:sz="0" w:space="0" w:color="auto"/>
            <w:left w:val="none" w:sz="0" w:space="0" w:color="auto"/>
            <w:bottom w:val="none" w:sz="0" w:space="0" w:color="auto"/>
            <w:right w:val="none" w:sz="0" w:space="0" w:color="auto"/>
          </w:divBdr>
        </w:div>
        <w:div w:id="610864974">
          <w:marLeft w:val="640"/>
          <w:marRight w:val="0"/>
          <w:marTop w:val="0"/>
          <w:marBottom w:val="0"/>
          <w:divBdr>
            <w:top w:val="none" w:sz="0" w:space="0" w:color="auto"/>
            <w:left w:val="none" w:sz="0" w:space="0" w:color="auto"/>
            <w:bottom w:val="none" w:sz="0" w:space="0" w:color="auto"/>
            <w:right w:val="none" w:sz="0" w:space="0" w:color="auto"/>
          </w:divBdr>
        </w:div>
        <w:div w:id="1100684600">
          <w:marLeft w:val="640"/>
          <w:marRight w:val="0"/>
          <w:marTop w:val="0"/>
          <w:marBottom w:val="0"/>
          <w:divBdr>
            <w:top w:val="none" w:sz="0" w:space="0" w:color="auto"/>
            <w:left w:val="none" w:sz="0" w:space="0" w:color="auto"/>
            <w:bottom w:val="none" w:sz="0" w:space="0" w:color="auto"/>
            <w:right w:val="none" w:sz="0" w:space="0" w:color="auto"/>
          </w:divBdr>
        </w:div>
        <w:div w:id="37515356">
          <w:marLeft w:val="640"/>
          <w:marRight w:val="0"/>
          <w:marTop w:val="0"/>
          <w:marBottom w:val="0"/>
          <w:divBdr>
            <w:top w:val="none" w:sz="0" w:space="0" w:color="auto"/>
            <w:left w:val="none" w:sz="0" w:space="0" w:color="auto"/>
            <w:bottom w:val="none" w:sz="0" w:space="0" w:color="auto"/>
            <w:right w:val="none" w:sz="0" w:space="0" w:color="auto"/>
          </w:divBdr>
        </w:div>
        <w:div w:id="539586794">
          <w:marLeft w:val="640"/>
          <w:marRight w:val="0"/>
          <w:marTop w:val="0"/>
          <w:marBottom w:val="0"/>
          <w:divBdr>
            <w:top w:val="none" w:sz="0" w:space="0" w:color="auto"/>
            <w:left w:val="none" w:sz="0" w:space="0" w:color="auto"/>
            <w:bottom w:val="none" w:sz="0" w:space="0" w:color="auto"/>
            <w:right w:val="none" w:sz="0" w:space="0" w:color="auto"/>
          </w:divBdr>
        </w:div>
        <w:div w:id="1954091653">
          <w:marLeft w:val="640"/>
          <w:marRight w:val="0"/>
          <w:marTop w:val="0"/>
          <w:marBottom w:val="0"/>
          <w:divBdr>
            <w:top w:val="none" w:sz="0" w:space="0" w:color="auto"/>
            <w:left w:val="none" w:sz="0" w:space="0" w:color="auto"/>
            <w:bottom w:val="none" w:sz="0" w:space="0" w:color="auto"/>
            <w:right w:val="none" w:sz="0" w:space="0" w:color="auto"/>
          </w:divBdr>
        </w:div>
        <w:div w:id="350763150">
          <w:marLeft w:val="640"/>
          <w:marRight w:val="0"/>
          <w:marTop w:val="0"/>
          <w:marBottom w:val="0"/>
          <w:divBdr>
            <w:top w:val="none" w:sz="0" w:space="0" w:color="auto"/>
            <w:left w:val="none" w:sz="0" w:space="0" w:color="auto"/>
            <w:bottom w:val="none" w:sz="0" w:space="0" w:color="auto"/>
            <w:right w:val="none" w:sz="0" w:space="0" w:color="auto"/>
          </w:divBdr>
        </w:div>
        <w:div w:id="1058286478">
          <w:marLeft w:val="640"/>
          <w:marRight w:val="0"/>
          <w:marTop w:val="0"/>
          <w:marBottom w:val="0"/>
          <w:divBdr>
            <w:top w:val="none" w:sz="0" w:space="0" w:color="auto"/>
            <w:left w:val="none" w:sz="0" w:space="0" w:color="auto"/>
            <w:bottom w:val="none" w:sz="0" w:space="0" w:color="auto"/>
            <w:right w:val="none" w:sz="0" w:space="0" w:color="auto"/>
          </w:divBdr>
        </w:div>
        <w:div w:id="237206527">
          <w:marLeft w:val="640"/>
          <w:marRight w:val="0"/>
          <w:marTop w:val="0"/>
          <w:marBottom w:val="0"/>
          <w:divBdr>
            <w:top w:val="none" w:sz="0" w:space="0" w:color="auto"/>
            <w:left w:val="none" w:sz="0" w:space="0" w:color="auto"/>
            <w:bottom w:val="none" w:sz="0" w:space="0" w:color="auto"/>
            <w:right w:val="none" w:sz="0" w:space="0" w:color="auto"/>
          </w:divBdr>
        </w:div>
        <w:div w:id="576283553">
          <w:marLeft w:val="640"/>
          <w:marRight w:val="0"/>
          <w:marTop w:val="0"/>
          <w:marBottom w:val="0"/>
          <w:divBdr>
            <w:top w:val="none" w:sz="0" w:space="0" w:color="auto"/>
            <w:left w:val="none" w:sz="0" w:space="0" w:color="auto"/>
            <w:bottom w:val="none" w:sz="0" w:space="0" w:color="auto"/>
            <w:right w:val="none" w:sz="0" w:space="0" w:color="auto"/>
          </w:divBdr>
        </w:div>
        <w:div w:id="1086418019">
          <w:marLeft w:val="640"/>
          <w:marRight w:val="0"/>
          <w:marTop w:val="0"/>
          <w:marBottom w:val="0"/>
          <w:divBdr>
            <w:top w:val="none" w:sz="0" w:space="0" w:color="auto"/>
            <w:left w:val="none" w:sz="0" w:space="0" w:color="auto"/>
            <w:bottom w:val="none" w:sz="0" w:space="0" w:color="auto"/>
            <w:right w:val="none" w:sz="0" w:space="0" w:color="auto"/>
          </w:divBdr>
        </w:div>
        <w:div w:id="701322552">
          <w:marLeft w:val="640"/>
          <w:marRight w:val="0"/>
          <w:marTop w:val="0"/>
          <w:marBottom w:val="0"/>
          <w:divBdr>
            <w:top w:val="none" w:sz="0" w:space="0" w:color="auto"/>
            <w:left w:val="none" w:sz="0" w:space="0" w:color="auto"/>
            <w:bottom w:val="none" w:sz="0" w:space="0" w:color="auto"/>
            <w:right w:val="none" w:sz="0" w:space="0" w:color="auto"/>
          </w:divBdr>
        </w:div>
        <w:div w:id="1901358128">
          <w:marLeft w:val="640"/>
          <w:marRight w:val="0"/>
          <w:marTop w:val="0"/>
          <w:marBottom w:val="0"/>
          <w:divBdr>
            <w:top w:val="none" w:sz="0" w:space="0" w:color="auto"/>
            <w:left w:val="none" w:sz="0" w:space="0" w:color="auto"/>
            <w:bottom w:val="none" w:sz="0" w:space="0" w:color="auto"/>
            <w:right w:val="none" w:sz="0" w:space="0" w:color="auto"/>
          </w:divBdr>
        </w:div>
        <w:div w:id="461315255">
          <w:marLeft w:val="640"/>
          <w:marRight w:val="0"/>
          <w:marTop w:val="0"/>
          <w:marBottom w:val="0"/>
          <w:divBdr>
            <w:top w:val="none" w:sz="0" w:space="0" w:color="auto"/>
            <w:left w:val="none" w:sz="0" w:space="0" w:color="auto"/>
            <w:bottom w:val="none" w:sz="0" w:space="0" w:color="auto"/>
            <w:right w:val="none" w:sz="0" w:space="0" w:color="auto"/>
          </w:divBdr>
        </w:div>
        <w:div w:id="707946875">
          <w:marLeft w:val="640"/>
          <w:marRight w:val="0"/>
          <w:marTop w:val="0"/>
          <w:marBottom w:val="0"/>
          <w:divBdr>
            <w:top w:val="none" w:sz="0" w:space="0" w:color="auto"/>
            <w:left w:val="none" w:sz="0" w:space="0" w:color="auto"/>
            <w:bottom w:val="none" w:sz="0" w:space="0" w:color="auto"/>
            <w:right w:val="none" w:sz="0" w:space="0" w:color="auto"/>
          </w:divBdr>
        </w:div>
        <w:div w:id="767821298">
          <w:marLeft w:val="640"/>
          <w:marRight w:val="0"/>
          <w:marTop w:val="0"/>
          <w:marBottom w:val="0"/>
          <w:divBdr>
            <w:top w:val="none" w:sz="0" w:space="0" w:color="auto"/>
            <w:left w:val="none" w:sz="0" w:space="0" w:color="auto"/>
            <w:bottom w:val="none" w:sz="0" w:space="0" w:color="auto"/>
            <w:right w:val="none" w:sz="0" w:space="0" w:color="auto"/>
          </w:divBdr>
        </w:div>
        <w:div w:id="807285942">
          <w:marLeft w:val="640"/>
          <w:marRight w:val="0"/>
          <w:marTop w:val="0"/>
          <w:marBottom w:val="0"/>
          <w:divBdr>
            <w:top w:val="none" w:sz="0" w:space="0" w:color="auto"/>
            <w:left w:val="none" w:sz="0" w:space="0" w:color="auto"/>
            <w:bottom w:val="none" w:sz="0" w:space="0" w:color="auto"/>
            <w:right w:val="none" w:sz="0" w:space="0" w:color="auto"/>
          </w:divBdr>
        </w:div>
        <w:div w:id="999622491">
          <w:marLeft w:val="640"/>
          <w:marRight w:val="0"/>
          <w:marTop w:val="0"/>
          <w:marBottom w:val="0"/>
          <w:divBdr>
            <w:top w:val="none" w:sz="0" w:space="0" w:color="auto"/>
            <w:left w:val="none" w:sz="0" w:space="0" w:color="auto"/>
            <w:bottom w:val="none" w:sz="0" w:space="0" w:color="auto"/>
            <w:right w:val="none" w:sz="0" w:space="0" w:color="auto"/>
          </w:divBdr>
        </w:div>
      </w:divsChild>
    </w:div>
    <w:div w:id="891426066">
      <w:bodyDiv w:val="1"/>
      <w:marLeft w:val="0"/>
      <w:marRight w:val="0"/>
      <w:marTop w:val="0"/>
      <w:marBottom w:val="0"/>
      <w:divBdr>
        <w:top w:val="none" w:sz="0" w:space="0" w:color="auto"/>
        <w:left w:val="none" w:sz="0" w:space="0" w:color="auto"/>
        <w:bottom w:val="none" w:sz="0" w:space="0" w:color="auto"/>
        <w:right w:val="none" w:sz="0" w:space="0" w:color="auto"/>
      </w:divBdr>
    </w:div>
    <w:div w:id="891772426">
      <w:bodyDiv w:val="1"/>
      <w:marLeft w:val="0"/>
      <w:marRight w:val="0"/>
      <w:marTop w:val="0"/>
      <w:marBottom w:val="0"/>
      <w:divBdr>
        <w:top w:val="none" w:sz="0" w:space="0" w:color="auto"/>
        <w:left w:val="none" w:sz="0" w:space="0" w:color="auto"/>
        <w:bottom w:val="none" w:sz="0" w:space="0" w:color="auto"/>
        <w:right w:val="none" w:sz="0" w:space="0" w:color="auto"/>
      </w:divBdr>
    </w:div>
    <w:div w:id="892500339">
      <w:bodyDiv w:val="1"/>
      <w:marLeft w:val="0"/>
      <w:marRight w:val="0"/>
      <w:marTop w:val="0"/>
      <w:marBottom w:val="0"/>
      <w:divBdr>
        <w:top w:val="none" w:sz="0" w:space="0" w:color="auto"/>
        <w:left w:val="none" w:sz="0" w:space="0" w:color="auto"/>
        <w:bottom w:val="none" w:sz="0" w:space="0" w:color="auto"/>
        <w:right w:val="none" w:sz="0" w:space="0" w:color="auto"/>
      </w:divBdr>
    </w:div>
    <w:div w:id="892734909">
      <w:bodyDiv w:val="1"/>
      <w:marLeft w:val="0"/>
      <w:marRight w:val="0"/>
      <w:marTop w:val="0"/>
      <w:marBottom w:val="0"/>
      <w:divBdr>
        <w:top w:val="none" w:sz="0" w:space="0" w:color="auto"/>
        <w:left w:val="none" w:sz="0" w:space="0" w:color="auto"/>
        <w:bottom w:val="none" w:sz="0" w:space="0" w:color="auto"/>
        <w:right w:val="none" w:sz="0" w:space="0" w:color="auto"/>
      </w:divBdr>
    </w:div>
    <w:div w:id="898247149">
      <w:bodyDiv w:val="1"/>
      <w:marLeft w:val="0"/>
      <w:marRight w:val="0"/>
      <w:marTop w:val="0"/>
      <w:marBottom w:val="0"/>
      <w:divBdr>
        <w:top w:val="none" w:sz="0" w:space="0" w:color="auto"/>
        <w:left w:val="none" w:sz="0" w:space="0" w:color="auto"/>
        <w:bottom w:val="none" w:sz="0" w:space="0" w:color="auto"/>
        <w:right w:val="none" w:sz="0" w:space="0" w:color="auto"/>
      </w:divBdr>
      <w:divsChild>
        <w:div w:id="1920478288">
          <w:marLeft w:val="640"/>
          <w:marRight w:val="0"/>
          <w:marTop w:val="0"/>
          <w:marBottom w:val="0"/>
          <w:divBdr>
            <w:top w:val="none" w:sz="0" w:space="0" w:color="auto"/>
            <w:left w:val="none" w:sz="0" w:space="0" w:color="auto"/>
            <w:bottom w:val="none" w:sz="0" w:space="0" w:color="auto"/>
            <w:right w:val="none" w:sz="0" w:space="0" w:color="auto"/>
          </w:divBdr>
        </w:div>
        <w:div w:id="2074619445">
          <w:marLeft w:val="640"/>
          <w:marRight w:val="0"/>
          <w:marTop w:val="0"/>
          <w:marBottom w:val="0"/>
          <w:divBdr>
            <w:top w:val="none" w:sz="0" w:space="0" w:color="auto"/>
            <w:left w:val="none" w:sz="0" w:space="0" w:color="auto"/>
            <w:bottom w:val="none" w:sz="0" w:space="0" w:color="auto"/>
            <w:right w:val="none" w:sz="0" w:space="0" w:color="auto"/>
          </w:divBdr>
        </w:div>
        <w:div w:id="1169909074">
          <w:marLeft w:val="640"/>
          <w:marRight w:val="0"/>
          <w:marTop w:val="0"/>
          <w:marBottom w:val="0"/>
          <w:divBdr>
            <w:top w:val="none" w:sz="0" w:space="0" w:color="auto"/>
            <w:left w:val="none" w:sz="0" w:space="0" w:color="auto"/>
            <w:bottom w:val="none" w:sz="0" w:space="0" w:color="auto"/>
            <w:right w:val="none" w:sz="0" w:space="0" w:color="auto"/>
          </w:divBdr>
        </w:div>
        <w:div w:id="755907007">
          <w:marLeft w:val="640"/>
          <w:marRight w:val="0"/>
          <w:marTop w:val="0"/>
          <w:marBottom w:val="0"/>
          <w:divBdr>
            <w:top w:val="none" w:sz="0" w:space="0" w:color="auto"/>
            <w:left w:val="none" w:sz="0" w:space="0" w:color="auto"/>
            <w:bottom w:val="none" w:sz="0" w:space="0" w:color="auto"/>
            <w:right w:val="none" w:sz="0" w:space="0" w:color="auto"/>
          </w:divBdr>
        </w:div>
        <w:div w:id="1718778110">
          <w:marLeft w:val="640"/>
          <w:marRight w:val="0"/>
          <w:marTop w:val="0"/>
          <w:marBottom w:val="0"/>
          <w:divBdr>
            <w:top w:val="none" w:sz="0" w:space="0" w:color="auto"/>
            <w:left w:val="none" w:sz="0" w:space="0" w:color="auto"/>
            <w:bottom w:val="none" w:sz="0" w:space="0" w:color="auto"/>
            <w:right w:val="none" w:sz="0" w:space="0" w:color="auto"/>
          </w:divBdr>
        </w:div>
        <w:div w:id="1593390148">
          <w:marLeft w:val="640"/>
          <w:marRight w:val="0"/>
          <w:marTop w:val="0"/>
          <w:marBottom w:val="0"/>
          <w:divBdr>
            <w:top w:val="none" w:sz="0" w:space="0" w:color="auto"/>
            <w:left w:val="none" w:sz="0" w:space="0" w:color="auto"/>
            <w:bottom w:val="none" w:sz="0" w:space="0" w:color="auto"/>
            <w:right w:val="none" w:sz="0" w:space="0" w:color="auto"/>
          </w:divBdr>
        </w:div>
        <w:div w:id="611015935">
          <w:marLeft w:val="640"/>
          <w:marRight w:val="0"/>
          <w:marTop w:val="0"/>
          <w:marBottom w:val="0"/>
          <w:divBdr>
            <w:top w:val="none" w:sz="0" w:space="0" w:color="auto"/>
            <w:left w:val="none" w:sz="0" w:space="0" w:color="auto"/>
            <w:bottom w:val="none" w:sz="0" w:space="0" w:color="auto"/>
            <w:right w:val="none" w:sz="0" w:space="0" w:color="auto"/>
          </w:divBdr>
        </w:div>
        <w:div w:id="1136727186">
          <w:marLeft w:val="640"/>
          <w:marRight w:val="0"/>
          <w:marTop w:val="0"/>
          <w:marBottom w:val="0"/>
          <w:divBdr>
            <w:top w:val="none" w:sz="0" w:space="0" w:color="auto"/>
            <w:left w:val="none" w:sz="0" w:space="0" w:color="auto"/>
            <w:bottom w:val="none" w:sz="0" w:space="0" w:color="auto"/>
            <w:right w:val="none" w:sz="0" w:space="0" w:color="auto"/>
          </w:divBdr>
        </w:div>
        <w:div w:id="958990485">
          <w:marLeft w:val="640"/>
          <w:marRight w:val="0"/>
          <w:marTop w:val="0"/>
          <w:marBottom w:val="0"/>
          <w:divBdr>
            <w:top w:val="none" w:sz="0" w:space="0" w:color="auto"/>
            <w:left w:val="none" w:sz="0" w:space="0" w:color="auto"/>
            <w:bottom w:val="none" w:sz="0" w:space="0" w:color="auto"/>
            <w:right w:val="none" w:sz="0" w:space="0" w:color="auto"/>
          </w:divBdr>
        </w:div>
        <w:div w:id="1153791413">
          <w:marLeft w:val="640"/>
          <w:marRight w:val="0"/>
          <w:marTop w:val="0"/>
          <w:marBottom w:val="0"/>
          <w:divBdr>
            <w:top w:val="none" w:sz="0" w:space="0" w:color="auto"/>
            <w:left w:val="none" w:sz="0" w:space="0" w:color="auto"/>
            <w:bottom w:val="none" w:sz="0" w:space="0" w:color="auto"/>
            <w:right w:val="none" w:sz="0" w:space="0" w:color="auto"/>
          </w:divBdr>
        </w:div>
        <w:div w:id="1238245017">
          <w:marLeft w:val="640"/>
          <w:marRight w:val="0"/>
          <w:marTop w:val="0"/>
          <w:marBottom w:val="0"/>
          <w:divBdr>
            <w:top w:val="none" w:sz="0" w:space="0" w:color="auto"/>
            <w:left w:val="none" w:sz="0" w:space="0" w:color="auto"/>
            <w:bottom w:val="none" w:sz="0" w:space="0" w:color="auto"/>
            <w:right w:val="none" w:sz="0" w:space="0" w:color="auto"/>
          </w:divBdr>
        </w:div>
        <w:div w:id="1594778763">
          <w:marLeft w:val="640"/>
          <w:marRight w:val="0"/>
          <w:marTop w:val="0"/>
          <w:marBottom w:val="0"/>
          <w:divBdr>
            <w:top w:val="none" w:sz="0" w:space="0" w:color="auto"/>
            <w:left w:val="none" w:sz="0" w:space="0" w:color="auto"/>
            <w:bottom w:val="none" w:sz="0" w:space="0" w:color="auto"/>
            <w:right w:val="none" w:sz="0" w:space="0" w:color="auto"/>
          </w:divBdr>
        </w:div>
        <w:div w:id="1110276103">
          <w:marLeft w:val="640"/>
          <w:marRight w:val="0"/>
          <w:marTop w:val="0"/>
          <w:marBottom w:val="0"/>
          <w:divBdr>
            <w:top w:val="none" w:sz="0" w:space="0" w:color="auto"/>
            <w:left w:val="none" w:sz="0" w:space="0" w:color="auto"/>
            <w:bottom w:val="none" w:sz="0" w:space="0" w:color="auto"/>
            <w:right w:val="none" w:sz="0" w:space="0" w:color="auto"/>
          </w:divBdr>
        </w:div>
        <w:div w:id="1494368667">
          <w:marLeft w:val="640"/>
          <w:marRight w:val="0"/>
          <w:marTop w:val="0"/>
          <w:marBottom w:val="0"/>
          <w:divBdr>
            <w:top w:val="none" w:sz="0" w:space="0" w:color="auto"/>
            <w:left w:val="none" w:sz="0" w:space="0" w:color="auto"/>
            <w:bottom w:val="none" w:sz="0" w:space="0" w:color="auto"/>
            <w:right w:val="none" w:sz="0" w:space="0" w:color="auto"/>
          </w:divBdr>
        </w:div>
        <w:div w:id="1855260400">
          <w:marLeft w:val="640"/>
          <w:marRight w:val="0"/>
          <w:marTop w:val="0"/>
          <w:marBottom w:val="0"/>
          <w:divBdr>
            <w:top w:val="none" w:sz="0" w:space="0" w:color="auto"/>
            <w:left w:val="none" w:sz="0" w:space="0" w:color="auto"/>
            <w:bottom w:val="none" w:sz="0" w:space="0" w:color="auto"/>
            <w:right w:val="none" w:sz="0" w:space="0" w:color="auto"/>
          </w:divBdr>
        </w:div>
        <w:div w:id="599264995">
          <w:marLeft w:val="640"/>
          <w:marRight w:val="0"/>
          <w:marTop w:val="0"/>
          <w:marBottom w:val="0"/>
          <w:divBdr>
            <w:top w:val="none" w:sz="0" w:space="0" w:color="auto"/>
            <w:left w:val="none" w:sz="0" w:space="0" w:color="auto"/>
            <w:bottom w:val="none" w:sz="0" w:space="0" w:color="auto"/>
            <w:right w:val="none" w:sz="0" w:space="0" w:color="auto"/>
          </w:divBdr>
        </w:div>
        <w:div w:id="875579245">
          <w:marLeft w:val="640"/>
          <w:marRight w:val="0"/>
          <w:marTop w:val="0"/>
          <w:marBottom w:val="0"/>
          <w:divBdr>
            <w:top w:val="none" w:sz="0" w:space="0" w:color="auto"/>
            <w:left w:val="none" w:sz="0" w:space="0" w:color="auto"/>
            <w:bottom w:val="none" w:sz="0" w:space="0" w:color="auto"/>
            <w:right w:val="none" w:sz="0" w:space="0" w:color="auto"/>
          </w:divBdr>
        </w:div>
        <w:div w:id="948778039">
          <w:marLeft w:val="640"/>
          <w:marRight w:val="0"/>
          <w:marTop w:val="0"/>
          <w:marBottom w:val="0"/>
          <w:divBdr>
            <w:top w:val="none" w:sz="0" w:space="0" w:color="auto"/>
            <w:left w:val="none" w:sz="0" w:space="0" w:color="auto"/>
            <w:bottom w:val="none" w:sz="0" w:space="0" w:color="auto"/>
            <w:right w:val="none" w:sz="0" w:space="0" w:color="auto"/>
          </w:divBdr>
        </w:div>
        <w:div w:id="1114055292">
          <w:marLeft w:val="640"/>
          <w:marRight w:val="0"/>
          <w:marTop w:val="0"/>
          <w:marBottom w:val="0"/>
          <w:divBdr>
            <w:top w:val="none" w:sz="0" w:space="0" w:color="auto"/>
            <w:left w:val="none" w:sz="0" w:space="0" w:color="auto"/>
            <w:bottom w:val="none" w:sz="0" w:space="0" w:color="auto"/>
            <w:right w:val="none" w:sz="0" w:space="0" w:color="auto"/>
          </w:divBdr>
        </w:div>
        <w:div w:id="181554830">
          <w:marLeft w:val="640"/>
          <w:marRight w:val="0"/>
          <w:marTop w:val="0"/>
          <w:marBottom w:val="0"/>
          <w:divBdr>
            <w:top w:val="none" w:sz="0" w:space="0" w:color="auto"/>
            <w:left w:val="none" w:sz="0" w:space="0" w:color="auto"/>
            <w:bottom w:val="none" w:sz="0" w:space="0" w:color="auto"/>
            <w:right w:val="none" w:sz="0" w:space="0" w:color="auto"/>
          </w:divBdr>
        </w:div>
      </w:divsChild>
    </w:div>
    <w:div w:id="900211624">
      <w:bodyDiv w:val="1"/>
      <w:marLeft w:val="0"/>
      <w:marRight w:val="0"/>
      <w:marTop w:val="0"/>
      <w:marBottom w:val="0"/>
      <w:divBdr>
        <w:top w:val="none" w:sz="0" w:space="0" w:color="auto"/>
        <w:left w:val="none" w:sz="0" w:space="0" w:color="auto"/>
        <w:bottom w:val="none" w:sz="0" w:space="0" w:color="auto"/>
        <w:right w:val="none" w:sz="0" w:space="0" w:color="auto"/>
      </w:divBdr>
      <w:divsChild>
        <w:div w:id="1796488045">
          <w:marLeft w:val="640"/>
          <w:marRight w:val="0"/>
          <w:marTop w:val="0"/>
          <w:marBottom w:val="0"/>
          <w:divBdr>
            <w:top w:val="none" w:sz="0" w:space="0" w:color="auto"/>
            <w:left w:val="none" w:sz="0" w:space="0" w:color="auto"/>
            <w:bottom w:val="none" w:sz="0" w:space="0" w:color="auto"/>
            <w:right w:val="none" w:sz="0" w:space="0" w:color="auto"/>
          </w:divBdr>
        </w:div>
        <w:div w:id="1413701210">
          <w:marLeft w:val="640"/>
          <w:marRight w:val="0"/>
          <w:marTop w:val="0"/>
          <w:marBottom w:val="0"/>
          <w:divBdr>
            <w:top w:val="none" w:sz="0" w:space="0" w:color="auto"/>
            <w:left w:val="none" w:sz="0" w:space="0" w:color="auto"/>
            <w:bottom w:val="none" w:sz="0" w:space="0" w:color="auto"/>
            <w:right w:val="none" w:sz="0" w:space="0" w:color="auto"/>
          </w:divBdr>
        </w:div>
        <w:div w:id="1040084607">
          <w:marLeft w:val="640"/>
          <w:marRight w:val="0"/>
          <w:marTop w:val="0"/>
          <w:marBottom w:val="0"/>
          <w:divBdr>
            <w:top w:val="none" w:sz="0" w:space="0" w:color="auto"/>
            <w:left w:val="none" w:sz="0" w:space="0" w:color="auto"/>
            <w:bottom w:val="none" w:sz="0" w:space="0" w:color="auto"/>
            <w:right w:val="none" w:sz="0" w:space="0" w:color="auto"/>
          </w:divBdr>
        </w:div>
        <w:div w:id="388917881">
          <w:marLeft w:val="640"/>
          <w:marRight w:val="0"/>
          <w:marTop w:val="0"/>
          <w:marBottom w:val="0"/>
          <w:divBdr>
            <w:top w:val="none" w:sz="0" w:space="0" w:color="auto"/>
            <w:left w:val="none" w:sz="0" w:space="0" w:color="auto"/>
            <w:bottom w:val="none" w:sz="0" w:space="0" w:color="auto"/>
            <w:right w:val="none" w:sz="0" w:space="0" w:color="auto"/>
          </w:divBdr>
        </w:div>
        <w:div w:id="1100759223">
          <w:marLeft w:val="640"/>
          <w:marRight w:val="0"/>
          <w:marTop w:val="0"/>
          <w:marBottom w:val="0"/>
          <w:divBdr>
            <w:top w:val="none" w:sz="0" w:space="0" w:color="auto"/>
            <w:left w:val="none" w:sz="0" w:space="0" w:color="auto"/>
            <w:bottom w:val="none" w:sz="0" w:space="0" w:color="auto"/>
            <w:right w:val="none" w:sz="0" w:space="0" w:color="auto"/>
          </w:divBdr>
        </w:div>
        <w:div w:id="1473985757">
          <w:marLeft w:val="640"/>
          <w:marRight w:val="0"/>
          <w:marTop w:val="0"/>
          <w:marBottom w:val="0"/>
          <w:divBdr>
            <w:top w:val="none" w:sz="0" w:space="0" w:color="auto"/>
            <w:left w:val="none" w:sz="0" w:space="0" w:color="auto"/>
            <w:bottom w:val="none" w:sz="0" w:space="0" w:color="auto"/>
            <w:right w:val="none" w:sz="0" w:space="0" w:color="auto"/>
          </w:divBdr>
        </w:div>
        <w:div w:id="190848363">
          <w:marLeft w:val="640"/>
          <w:marRight w:val="0"/>
          <w:marTop w:val="0"/>
          <w:marBottom w:val="0"/>
          <w:divBdr>
            <w:top w:val="none" w:sz="0" w:space="0" w:color="auto"/>
            <w:left w:val="none" w:sz="0" w:space="0" w:color="auto"/>
            <w:bottom w:val="none" w:sz="0" w:space="0" w:color="auto"/>
            <w:right w:val="none" w:sz="0" w:space="0" w:color="auto"/>
          </w:divBdr>
        </w:div>
        <w:div w:id="359357338">
          <w:marLeft w:val="640"/>
          <w:marRight w:val="0"/>
          <w:marTop w:val="0"/>
          <w:marBottom w:val="0"/>
          <w:divBdr>
            <w:top w:val="none" w:sz="0" w:space="0" w:color="auto"/>
            <w:left w:val="none" w:sz="0" w:space="0" w:color="auto"/>
            <w:bottom w:val="none" w:sz="0" w:space="0" w:color="auto"/>
            <w:right w:val="none" w:sz="0" w:space="0" w:color="auto"/>
          </w:divBdr>
        </w:div>
        <w:div w:id="1221096754">
          <w:marLeft w:val="640"/>
          <w:marRight w:val="0"/>
          <w:marTop w:val="0"/>
          <w:marBottom w:val="0"/>
          <w:divBdr>
            <w:top w:val="none" w:sz="0" w:space="0" w:color="auto"/>
            <w:left w:val="none" w:sz="0" w:space="0" w:color="auto"/>
            <w:bottom w:val="none" w:sz="0" w:space="0" w:color="auto"/>
            <w:right w:val="none" w:sz="0" w:space="0" w:color="auto"/>
          </w:divBdr>
        </w:div>
        <w:div w:id="876283202">
          <w:marLeft w:val="640"/>
          <w:marRight w:val="0"/>
          <w:marTop w:val="0"/>
          <w:marBottom w:val="0"/>
          <w:divBdr>
            <w:top w:val="none" w:sz="0" w:space="0" w:color="auto"/>
            <w:left w:val="none" w:sz="0" w:space="0" w:color="auto"/>
            <w:bottom w:val="none" w:sz="0" w:space="0" w:color="auto"/>
            <w:right w:val="none" w:sz="0" w:space="0" w:color="auto"/>
          </w:divBdr>
        </w:div>
        <w:div w:id="862980768">
          <w:marLeft w:val="640"/>
          <w:marRight w:val="0"/>
          <w:marTop w:val="0"/>
          <w:marBottom w:val="0"/>
          <w:divBdr>
            <w:top w:val="none" w:sz="0" w:space="0" w:color="auto"/>
            <w:left w:val="none" w:sz="0" w:space="0" w:color="auto"/>
            <w:bottom w:val="none" w:sz="0" w:space="0" w:color="auto"/>
            <w:right w:val="none" w:sz="0" w:space="0" w:color="auto"/>
          </w:divBdr>
        </w:div>
        <w:div w:id="515702862">
          <w:marLeft w:val="640"/>
          <w:marRight w:val="0"/>
          <w:marTop w:val="0"/>
          <w:marBottom w:val="0"/>
          <w:divBdr>
            <w:top w:val="none" w:sz="0" w:space="0" w:color="auto"/>
            <w:left w:val="none" w:sz="0" w:space="0" w:color="auto"/>
            <w:bottom w:val="none" w:sz="0" w:space="0" w:color="auto"/>
            <w:right w:val="none" w:sz="0" w:space="0" w:color="auto"/>
          </w:divBdr>
        </w:div>
        <w:div w:id="1141314667">
          <w:marLeft w:val="640"/>
          <w:marRight w:val="0"/>
          <w:marTop w:val="0"/>
          <w:marBottom w:val="0"/>
          <w:divBdr>
            <w:top w:val="none" w:sz="0" w:space="0" w:color="auto"/>
            <w:left w:val="none" w:sz="0" w:space="0" w:color="auto"/>
            <w:bottom w:val="none" w:sz="0" w:space="0" w:color="auto"/>
            <w:right w:val="none" w:sz="0" w:space="0" w:color="auto"/>
          </w:divBdr>
        </w:div>
        <w:div w:id="1715496031">
          <w:marLeft w:val="640"/>
          <w:marRight w:val="0"/>
          <w:marTop w:val="0"/>
          <w:marBottom w:val="0"/>
          <w:divBdr>
            <w:top w:val="none" w:sz="0" w:space="0" w:color="auto"/>
            <w:left w:val="none" w:sz="0" w:space="0" w:color="auto"/>
            <w:bottom w:val="none" w:sz="0" w:space="0" w:color="auto"/>
            <w:right w:val="none" w:sz="0" w:space="0" w:color="auto"/>
          </w:divBdr>
        </w:div>
        <w:div w:id="1111165271">
          <w:marLeft w:val="640"/>
          <w:marRight w:val="0"/>
          <w:marTop w:val="0"/>
          <w:marBottom w:val="0"/>
          <w:divBdr>
            <w:top w:val="none" w:sz="0" w:space="0" w:color="auto"/>
            <w:left w:val="none" w:sz="0" w:space="0" w:color="auto"/>
            <w:bottom w:val="none" w:sz="0" w:space="0" w:color="auto"/>
            <w:right w:val="none" w:sz="0" w:space="0" w:color="auto"/>
          </w:divBdr>
        </w:div>
        <w:div w:id="1765343890">
          <w:marLeft w:val="640"/>
          <w:marRight w:val="0"/>
          <w:marTop w:val="0"/>
          <w:marBottom w:val="0"/>
          <w:divBdr>
            <w:top w:val="none" w:sz="0" w:space="0" w:color="auto"/>
            <w:left w:val="none" w:sz="0" w:space="0" w:color="auto"/>
            <w:bottom w:val="none" w:sz="0" w:space="0" w:color="auto"/>
            <w:right w:val="none" w:sz="0" w:space="0" w:color="auto"/>
          </w:divBdr>
        </w:div>
        <w:div w:id="304047500">
          <w:marLeft w:val="640"/>
          <w:marRight w:val="0"/>
          <w:marTop w:val="0"/>
          <w:marBottom w:val="0"/>
          <w:divBdr>
            <w:top w:val="none" w:sz="0" w:space="0" w:color="auto"/>
            <w:left w:val="none" w:sz="0" w:space="0" w:color="auto"/>
            <w:bottom w:val="none" w:sz="0" w:space="0" w:color="auto"/>
            <w:right w:val="none" w:sz="0" w:space="0" w:color="auto"/>
          </w:divBdr>
        </w:div>
        <w:div w:id="1496845705">
          <w:marLeft w:val="640"/>
          <w:marRight w:val="0"/>
          <w:marTop w:val="0"/>
          <w:marBottom w:val="0"/>
          <w:divBdr>
            <w:top w:val="none" w:sz="0" w:space="0" w:color="auto"/>
            <w:left w:val="none" w:sz="0" w:space="0" w:color="auto"/>
            <w:bottom w:val="none" w:sz="0" w:space="0" w:color="auto"/>
            <w:right w:val="none" w:sz="0" w:space="0" w:color="auto"/>
          </w:divBdr>
        </w:div>
        <w:div w:id="1413044368">
          <w:marLeft w:val="640"/>
          <w:marRight w:val="0"/>
          <w:marTop w:val="0"/>
          <w:marBottom w:val="0"/>
          <w:divBdr>
            <w:top w:val="none" w:sz="0" w:space="0" w:color="auto"/>
            <w:left w:val="none" w:sz="0" w:space="0" w:color="auto"/>
            <w:bottom w:val="none" w:sz="0" w:space="0" w:color="auto"/>
            <w:right w:val="none" w:sz="0" w:space="0" w:color="auto"/>
          </w:divBdr>
        </w:div>
        <w:div w:id="543254481">
          <w:marLeft w:val="640"/>
          <w:marRight w:val="0"/>
          <w:marTop w:val="0"/>
          <w:marBottom w:val="0"/>
          <w:divBdr>
            <w:top w:val="none" w:sz="0" w:space="0" w:color="auto"/>
            <w:left w:val="none" w:sz="0" w:space="0" w:color="auto"/>
            <w:bottom w:val="none" w:sz="0" w:space="0" w:color="auto"/>
            <w:right w:val="none" w:sz="0" w:space="0" w:color="auto"/>
          </w:divBdr>
        </w:div>
        <w:div w:id="1536502329">
          <w:marLeft w:val="640"/>
          <w:marRight w:val="0"/>
          <w:marTop w:val="0"/>
          <w:marBottom w:val="0"/>
          <w:divBdr>
            <w:top w:val="none" w:sz="0" w:space="0" w:color="auto"/>
            <w:left w:val="none" w:sz="0" w:space="0" w:color="auto"/>
            <w:bottom w:val="none" w:sz="0" w:space="0" w:color="auto"/>
            <w:right w:val="none" w:sz="0" w:space="0" w:color="auto"/>
          </w:divBdr>
        </w:div>
        <w:div w:id="1925803197">
          <w:marLeft w:val="640"/>
          <w:marRight w:val="0"/>
          <w:marTop w:val="0"/>
          <w:marBottom w:val="0"/>
          <w:divBdr>
            <w:top w:val="none" w:sz="0" w:space="0" w:color="auto"/>
            <w:left w:val="none" w:sz="0" w:space="0" w:color="auto"/>
            <w:bottom w:val="none" w:sz="0" w:space="0" w:color="auto"/>
            <w:right w:val="none" w:sz="0" w:space="0" w:color="auto"/>
          </w:divBdr>
        </w:div>
        <w:div w:id="930554390">
          <w:marLeft w:val="640"/>
          <w:marRight w:val="0"/>
          <w:marTop w:val="0"/>
          <w:marBottom w:val="0"/>
          <w:divBdr>
            <w:top w:val="none" w:sz="0" w:space="0" w:color="auto"/>
            <w:left w:val="none" w:sz="0" w:space="0" w:color="auto"/>
            <w:bottom w:val="none" w:sz="0" w:space="0" w:color="auto"/>
            <w:right w:val="none" w:sz="0" w:space="0" w:color="auto"/>
          </w:divBdr>
        </w:div>
        <w:div w:id="1038428663">
          <w:marLeft w:val="640"/>
          <w:marRight w:val="0"/>
          <w:marTop w:val="0"/>
          <w:marBottom w:val="0"/>
          <w:divBdr>
            <w:top w:val="none" w:sz="0" w:space="0" w:color="auto"/>
            <w:left w:val="none" w:sz="0" w:space="0" w:color="auto"/>
            <w:bottom w:val="none" w:sz="0" w:space="0" w:color="auto"/>
            <w:right w:val="none" w:sz="0" w:space="0" w:color="auto"/>
          </w:divBdr>
        </w:div>
        <w:div w:id="36245069">
          <w:marLeft w:val="640"/>
          <w:marRight w:val="0"/>
          <w:marTop w:val="0"/>
          <w:marBottom w:val="0"/>
          <w:divBdr>
            <w:top w:val="none" w:sz="0" w:space="0" w:color="auto"/>
            <w:left w:val="none" w:sz="0" w:space="0" w:color="auto"/>
            <w:bottom w:val="none" w:sz="0" w:space="0" w:color="auto"/>
            <w:right w:val="none" w:sz="0" w:space="0" w:color="auto"/>
          </w:divBdr>
        </w:div>
      </w:divsChild>
    </w:div>
    <w:div w:id="902327162">
      <w:bodyDiv w:val="1"/>
      <w:marLeft w:val="0"/>
      <w:marRight w:val="0"/>
      <w:marTop w:val="0"/>
      <w:marBottom w:val="0"/>
      <w:divBdr>
        <w:top w:val="none" w:sz="0" w:space="0" w:color="auto"/>
        <w:left w:val="none" w:sz="0" w:space="0" w:color="auto"/>
        <w:bottom w:val="none" w:sz="0" w:space="0" w:color="auto"/>
        <w:right w:val="none" w:sz="0" w:space="0" w:color="auto"/>
      </w:divBdr>
    </w:div>
    <w:div w:id="909388950">
      <w:bodyDiv w:val="1"/>
      <w:marLeft w:val="0"/>
      <w:marRight w:val="0"/>
      <w:marTop w:val="0"/>
      <w:marBottom w:val="0"/>
      <w:divBdr>
        <w:top w:val="none" w:sz="0" w:space="0" w:color="auto"/>
        <w:left w:val="none" w:sz="0" w:space="0" w:color="auto"/>
        <w:bottom w:val="none" w:sz="0" w:space="0" w:color="auto"/>
        <w:right w:val="none" w:sz="0" w:space="0" w:color="auto"/>
      </w:divBdr>
    </w:div>
    <w:div w:id="912274003">
      <w:bodyDiv w:val="1"/>
      <w:marLeft w:val="0"/>
      <w:marRight w:val="0"/>
      <w:marTop w:val="0"/>
      <w:marBottom w:val="0"/>
      <w:divBdr>
        <w:top w:val="none" w:sz="0" w:space="0" w:color="auto"/>
        <w:left w:val="none" w:sz="0" w:space="0" w:color="auto"/>
        <w:bottom w:val="none" w:sz="0" w:space="0" w:color="auto"/>
        <w:right w:val="none" w:sz="0" w:space="0" w:color="auto"/>
      </w:divBdr>
      <w:divsChild>
        <w:div w:id="505094468">
          <w:marLeft w:val="640"/>
          <w:marRight w:val="0"/>
          <w:marTop w:val="0"/>
          <w:marBottom w:val="0"/>
          <w:divBdr>
            <w:top w:val="none" w:sz="0" w:space="0" w:color="auto"/>
            <w:left w:val="none" w:sz="0" w:space="0" w:color="auto"/>
            <w:bottom w:val="none" w:sz="0" w:space="0" w:color="auto"/>
            <w:right w:val="none" w:sz="0" w:space="0" w:color="auto"/>
          </w:divBdr>
        </w:div>
        <w:div w:id="1034185553">
          <w:marLeft w:val="640"/>
          <w:marRight w:val="0"/>
          <w:marTop w:val="0"/>
          <w:marBottom w:val="0"/>
          <w:divBdr>
            <w:top w:val="none" w:sz="0" w:space="0" w:color="auto"/>
            <w:left w:val="none" w:sz="0" w:space="0" w:color="auto"/>
            <w:bottom w:val="none" w:sz="0" w:space="0" w:color="auto"/>
            <w:right w:val="none" w:sz="0" w:space="0" w:color="auto"/>
          </w:divBdr>
        </w:div>
        <w:div w:id="1014961066">
          <w:marLeft w:val="640"/>
          <w:marRight w:val="0"/>
          <w:marTop w:val="0"/>
          <w:marBottom w:val="0"/>
          <w:divBdr>
            <w:top w:val="none" w:sz="0" w:space="0" w:color="auto"/>
            <w:left w:val="none" w:sz="0" w:space="0" w:color="auto"/>
            <w:bottom w:val="none" w:sz="0" w:space="0" w:color="auto"/>
            <w:right w:val="none" w:sz="0" w:space="0" w:color="auto"/>
          </w:divBdr>
        </w:div>
        <w:div w:id="1573852198">
          <w:marLeft w:val="640"/>
          <w:marRight w:val="0"/>
          <w:marTop w:val="0"/>
          <w:marBottom w:val="0"/>
          <w:divBdr>
            <w:top w:val="none" w:sz="0" w:space="0" w:color="auto"/>
            <w:left w:val="none" w:sz="0" w:space="0" w:color="auto"/>
            <w:bottom w:val="none" w:sz="0" w:space="0" w:color="auto"/>
            <w:right w:val="none" w:sz="0" w:space="0" w:color="auto"/>
          </w:divBdr>
        </w:div>
        <w:div w:id="2077438637">
          <w:marLeft w:val="640"/>
          <w:marRight w:val="0"/>
          <w:marTop w:val="0"/>
          <w:marBottom w:val="0"/>
          <w:divBdr>
            <w:top w:val="none" w:sz="0" w:space="0" w:color="auto"/>
            <w:left w:val="none" w:sz="0" w:space="0" w:color="auto"/>
            <w:bottom w:val="none" w:sz="0" w:space="0" w:color="auto"/>
            <w:right w:val="none" w:sz="0" w:space="0" w:color="auto"/>
          </w:divBdr>
        </w:div>
        <w:div w:id="784732991">
          <w:marLeft w:val="640"/>
          <w:marRight w:val="0"/>
          <w:marTop w:val="0"/>
          <w:marBottom w:val="0"/>
          <w:divBdr>
            <w:top w:val="none" w:sz="0" w:space="0" w:color="auto"/>
            <w:left w:val="none" w:sz="0" w:space="0" w:color="auto"/>
            <w:bottom w:val="none" w:sz="0" w:space="0" w:color="auto"/>
            <w:right w:val="none" w:sz="0" w:space="0" w:color="auto"/>
          </w:divBdr>
        </w:div>
        <w:div w:id="1868642673">
          <w:marLeft w:val="640"/>
          <w:marRight w:val="0"/>
          <w:marTop w:val="0"/>
          <w:marBottom w:val="0"/>
          <w:divBdr>
            <w:top w:val="none" w:sz="0" w:space="0" w:color="auto"/>
            <w:left w:val="none" w:sz="0" w:space="0" w:color="auto"/>
            <w:bottom w:val="none" w:sz="0" w:space="0" w:color="auto"/>
            <w:right w:val="none" w:sz="0" w:space="0" w:color="auto"/>
          </w:divBdr>
        </w:div>
        <w:div w:id="1231310342">
          <w:marLeft w:val="640"/>
          <w:marRight w:val="0"/>
          <w:marTop w:val="0"/>
          <w:marBottom w:val="0"/>
          <w:divBdr>
            <w:top w:val="none" w:sz="0" w:space="0" w:color="auto"/>
            <w:left w:val="none" w:sz="0" w:space="0" w:color="auto"/>
            <w:bottom w:val="none" w:sz="0" w:space="0" w:color="auto"/>
            <w:right w:val="none" w:sz="0" w:space="0" w:color="auto"/>
          </w:divBdr>
        </w:div>
        <w:div w:id="1532690934">
          <w:marLeft w:val="640"/>
          <w:marRight w:val="0"/>
          <w:marTop w:val="0"/>
          <w:marBottom w:val="0"/>
          <w:divBdr>
            <w:top w:val="none" w:sz="0" w:space="0" w:color="auto"/>
            <w:left w:val="none" w:sz="0" w:space="0" w:color="auto"/>
            <w:bottom w:val="none" w:sz="0" w:space="0" w:color="auto"/>
            <w:right w:val="none" w:sz="0" w:space="0" w:color="auto"/>
          </w:divBdr>
        </w:div>
        <w:div w:id="1004406067">
          <w:marLeft w:val="640"/>
          <w:marRight w:val="0"/>
          <w:marTop w:val="0"/>
          <w:marBottom w:val="0"/>
          <w:divBdr>
            <w:top w:val="none" w:sz="0" w:space="0" w:color="auto"/>
            <w:left w:val="none" w:sz="0" w:space="0" w:color="auto"/>
            <w:bottom w:val="none" w:sz="0" w:space="0" w:color="auto"/>
            <w:right w:val="none" w:sz="0" w:space="0" w:color="auto"/>
          </w:divBdr>
        </w:div>
        <w:div w:id="2037004022">
          <w:marLeft w:val="640"/>
          <w:marRight w:val="0"/>
          <w:marTop w:val="0"/>
          <w:marBottom w:val="0"/>
          <w:divBdr>
            <w:top w:val="none" w:sz="0" w:space="0" w:color="auto"/>
            <w:left w:val="none" w:sz="0" w:space="0" w:color="auto"/>
            <w:bottom w:val="none" w:sz="0" w:space="0" w:color="auto"/>
            <w:right w:val="none" w:sz="0" w:space="0" w:color="auto"/>
          </w:divBdr>
        </w:div>
        <w:div w:id="94638446">
          <w:marLeft w:val="640"/>
          <w:marRight w:val="0"/>
          <w:marTop w:val="0"/>
          <w:marBottom w:val="0"/>
          <w:divBdr>
            <w:top w:val="none" w:sz="0" w:space="0" w:color="auto"/>
            <w:left w:val="none" w:sz="0" w:space="0" w:color="auto"/>
            <w:bottom w:val="none" w:sz="0" w:space="0" w:color="auto"/>
            <w:right w:val="none" w:sz="0" w:space="0" w:color="auto"/>
          </w:divBdr>
        </w:div>
        <w:div w:id="794719819">
          <w:marLeft w:val="640"/>
          <w:marRight w:val="0"/>
          <w:marTop w:val="0"/>
          <w:marBottom w:val="0"/>
          <w:divBdr>
            <w:top w:val="none" w:sz="0" w:space="0" w:color="auto"/>
            <w:left w:val="none" w:sz="0" w:space="0" w:color="auto"/>
            <w:bottom w:val="none" w:sz="0" w:space="0" w:color="auto"/>
            <w:right w:val="none" w:sz="0" w:space="0" w:color="auto"/>
          </w:divBdr>
        </w:div>
        <w:div w:id="1229002263">
          <w:marLeft w:val="640"/>
          <w:marRight w:val="0"/>
          <w:marTop w:val="0"/>
          <w:marBottom w:val="0"/>
          <w:divBdr>
            <w:top w:val="none" w:sz="0" w:space="0" w:color="auto"/>
            <w:left w:val="none" w:sz="0" w:space="0" w:color="auto"/>
            <w:bottom w:val="none" w:sz="0" w:space="0" w:color="auto"/>
            <w:right w:val="none" w:sz="0" w:space="0" w:color="auto"/>
          </w:divBdr>
        </w:div>
        <w:div w:id="75055415">
          <w:marLeft w:val="640"/>
          <w:marRight w:val="0"/>
          <w:marTop w:val="0"/>
          <w:marBottom w:val="0"/>
          <w:divBdr>
            <w:top w:val="none" w:sz="0" w:space="0" w:color="auto"/>
            <w:left w:val="none" w:sz="0" w:space="0" w:color="auto"/>
            <w:bottom w:val="none" w:sz="0" w:space="0" w:color="auto"/>
            <w:right w:val="none" w:sz="0" w:space="0" w:color="auto"/>
          </w:divBdr>
        </w:div>
        <w:div w:id="1755202244">
          <w:marLeft w:val="640"/>
          <w:marRight w:val="0"/>
          <w:marTop w:val="0"/>
          <w:marBottom w:val="0"/>
          <w:divBdr>
            <w:top w:val="none" w:sz="0" w:space="0" w:color="auto"/>
            <w:left w:val="none" w:sz="0" w:space="0" w:color="auto"/>
            <w:bottom w:val="none" w:sz="0" w:space="0" w:color="auto"/>
            <w:right w:val="none" w:sz="0" w:space="0" w:color="auto"/>
          </w:divBdr>
        </w:div>
        <w:div w:id="2138256845">
          <w:marLeft w:val="640"/>
          <w:marRight w:val="0"/>
          <w:marTop w:val="0"/>
          <w:marBottom w:val="0"/>
          <w:divBdr>
            <w:top w:val="none" w:sz="0" w:space="0" w:color="auto"/>
            <w:left w:val="none" w:sz="0" w:space="0" w:color="auto"/>
            <w:bottom w:val="none" w:sz="0" w:space="0" w:color="auto"/>
            <w:right w:val="none" w:sz="0" w:space="0" w:color="auto"/>
          </w:divBdr>
        </w:div>
        <w:div w:id="239484747">
          <w:marLeft w:val="640"/>
          <w:marRight w:val="0"/>
          <w:marTop w:val="0"/>
          <w:marBottom w:val="0"/>
          <w:divBdr>
            <w:top w:val="none" w:sz="0" w:space="0" w:color="auto"/>
            <w:left w:val="none" w:sz="0" w:space="0" w:color="auto"/>
            <w:bottom w:val="none" w:sz="0" w:space="0" w:color="auto"/>
            <w:right w:val="none" w:sz="0" w:space="0" w:color="auto"/>
          </w:divBdr>
        </w:div>
        <w:div w:id="801046583">
          <w:marLeft w:val="640"/>
          <w:marRight w:val="0"/>
          <w:marTop w:val="0"/>
          <w:marBottom w:val="0"/>
          <w:divBdr>
            <w:top w:val="none" w:sz="0" w:space="0" w:color="auto"/>
            <w:left w:val="none" w:sz="0" w:space="0" w:color="auto"/>
            <w:bottom w:val="none" w:sz="0" w:space="0" w:color="auto"/>
            <w:right w:val="none" w:sz="0" w:space="0" w:color="auto"/>
          </w:divBdr>
        </w:div>
      </w:divsChild>
    </w:div>
    <w:div w:id="914705611">
      <w:bodyDiv w:val="1"/>
      <w:marLeft w:val="0"/>
      <w:marRight w:val="0"/>
      <w:marTop w:val="0"/>
      <w:marBottom w:val="0"/>
      <w:divBdr>
        <w:top w:val="none" w:sz="0" w:space="0" w:color="auto"/>
        <w:left w:val="none" w:sz="0" w:space="0" w:color="auto"/>
        <w:bottom w:val="none" w:sz="0" w:space="0" w:color="auto"/>
        <w:right w:val="none" w:sz="0" w:space="0" w:color="auto"/>
      </w:divBdr>
      <w:divsChild>
        <w:div w:id="1207178458">
          <w:marLeft w:val="480"/>
          <w:marRight w:val="0"/>
          <w:marTop w:val="0"/>
          <w:marBottom w:val="0"/>
          <w:divBdr>
            <w:top w:val="none" w:sz="0" w:space="0" w:color="auto"/>
            <w:left w:val="none" w:sz="0" w:space="0" w:color="auto"/>
            <w:bottom w:val="none" w:sz="0" w:space="0" w:color="auto"/>
            <w:right w:val="none" w:sz="0" w:space="0" w:color="auto"/>
          </w:divBdr>
        </w:div>
        <w:div w:id="1906641574">
          <w:marLeft w:val="480"/>
          <w:marRight w:val="0"/>
          <w:marTop w:val="0"/>
          <w:marBottom w:val="0"/>
          <w:divBdr>
            <w:top w:val="none" w:sz="0" w:space="0" w:color="auto"/>
            <w:left w:val="none" w:sz="0" w:space="0" w:color="auto"/>
            <w:bottom w:val="none" w:sz="0" w:space="0" w:color="auto"/>
            <w:right w:val="none" w:sz="0" w:space="0" w:color="auto"/>
          </w:divBdr>
        </w:div>
        <w:div w:id="156043998">
          <w:marLeft w:val="480"/>
          <w:marRight w:val="0"/>
          <w:marTop w:val="0"/>
          <w:marBottom w:val="0"/>
          <w:divBdr>
            <w:top w:val="none" w:sz="0" w:space="0" w:color="auto"/>
            <w:left w:val="none" w:sz="0" w:space="0" w:color="auto"/>
            <w:bottom w:val="none" w:sz="0" w:space="0" w:color="auto"/>
            <w:right w:val="none" w:sz="0" w:space="0" w:color="auto"/>
          </w:divBdr>
        </w:div>
        <w:div w:id="1786728419">
          <w:marLeft w:val="480"/>
          <w:marRight w:val="0"/>
          <w:marTop w:val="0"/>
          <w:marBottom w:val="0"/>
          <w:divBdr>
            <w:top w:val="none" w:sz="0" w:space="0" w:color="auto"/>
            <w:left w:val="none" w:sz="0" w:space="0" w:color="auto"/>
            <w:bottom w:val="none" w:sz="0" w:space="0" w:color="auto"/>
            <w:right w:val="none" w:sz="0" w:space="0" w:color="auto"/>
          </w:divBdr>
        </w:div>
        <w:div w:id="1290360532">
          <w:marLeft w:val="480"/>
          <w:marRight w:val="0"/>
          <w:marTop w:val="0"/>
          <w:marBottom w:val="0"/>
          <w:divBdr>
            <w:top w:val="none" w:sz="0" w:space="0" w:color="auto"/>
            <w:left w:val="none" w:sz="0" w:space="0" w:color="auto"/>
            <w:bottom w:val="none" w:sz="0" w:space="0" w:color="auto"/>
            <w:right w:val="none" w:sz="0" w:space="0" w:color="auto"/>
          </w:divBdr>
        </w:div>
        <w:div w:id="842667633">
          <w:marLeft w:val="480"/>
          <w:marRight w:val="0"/>
          <w:marTop w:val="0"/>
          <w:marBottom w:val="0"/>
          <w:divBdr>
            <w:top w:val="none" w:sz="0" w:space="0" w:color="auto"/>
            <w:left w:val="none" w:sz="0" w:space="0" w:color="auto"/>
            <w:bottom w:val="none" w:sz="0" w:space="0" w:color="auto"/>
            <w:right w:val="none" w:sz="0" w:space="0" w:color="auto"/>
          </w:divBdr>
        </w:div>
        <w:div w:id="1991786754">
          <w:marLeft w:val="480"/>
          <w:marRight w:val="0"/>
          <w:marTop w:val="0"/>
          <w:marBottom w:val="0"/>
          <w:divBdr>
            <w:top w:val="none" w:sz="0" w:space="0" w:color="auto"/>
            <w:left w:val="none" w:sz="0" w:space="0" w:color="auto"/>
            <w:bottom w:val="none" w:sz="0" w:space="0" w:color="auto"/>
            <w:right w:val="none" w:sz="0" w:space="0" w:color="auto"/>
          </w:divBdr>
        </w:div>
        <w:div w:id="17388334">
          <w:marLeft w:val="480"/>
          <w:marRight w:val="0"/>
          <w:marTop w:val="0"/>
          <w:marBottom w:val="0"/>
          <w:divBdr>
            <w:top w:val="none" w:sz="0" w:space="0" w:color="auto"/>
            <w:left w:val="none" w:sz="0" w:space="0" w:color="auto"/>
            <w:bottom w:val="none" w:sz="0" w:space="0" w:color="auto"/>
            <w:right w:val="none" w:sz="0" w:space="0" w:color="auto"/>
          </w:divBdr>
        </w:div>
        <w:div w:id="993071515">
          <w:marLeft w:val="480"/>
          <w:marRight w:val="0"/>
          <w:marTop w:val="0"/>
          <w:marBottom w:val="0"/>
          <w:divBdr>
            <w:top w:val="none" w:sz="0" w:space="0" w:color="auto"/>
            <w:left w:val="none" w:sz="0" w:space="0" w:color="auto"/>
            <w:bottom w:val="none" w:sz="0" w:space="0" w:color="auto"/>
            <w:right w:val="none" w:sz="0" w:space="0" w:color="auto"/>
          </w:divBdr>
        </w:div>
        <w:div w:id="2060665281">
          <w:marLeft w:val="480"/>
          <w:marRight w:val="0"/>
          <w:marTop w:val="0"/>
          <w:marBottom w:val="0"/>
          <w:divBdr>
            <w:top w:val="none" w:sz="0" w:space="0" w:color="auto"/>
            <w:left w:val="none" w:sz="0" w:space="0" w:color="auto"/>
            <w:bottom w:val="none" w:sz="0" w:space="0" w:color="auto"/>
            <w:right w:val="none" w:sz="0" w:space="0" w:color="auto"/>
          </w:divBdr>
        </w:div>
        <w:div w:id="607391147">
          <w:marLeft w:val="480"/>
          <w:marRight w:val="0"/>
          <w:marTop w:val="0"/>
          <w:marBottom w:val="0"/>
          <w:divBdr>
            <w:top w:val="none" w:sz="0" w:space="0" w:color="auto"/>
            <w:left w:val="none" w:sz="0" w:space="0" w:color="auto"/>
            <w:bottom w:val="none" w:sz="0" w:space="0" w:color="auto"/>
            <w:right w:val="none" w:sz="0" w:space="0" w:color="auto"/>
          </w:divBdr>
        </w:div>
        <w:div w:id="1604991417">
          <w:marLeft w:val="480"/>
          <w:marRight w:val="0"/>
          <w:marTop w:val="0"/>
          <w:marBottom w:val="0"/>
          <w:divBdr>
            <w:top w:val="none" w:sz="0" w:space="0" w:color="auto"/>
            <w:left w:val="none" w:sz="0" w:space="0" w:color="auto"/>
            <w:bottom w:val="none" w:sz="0" w:space="0" w:color="auto"/>
            <w:right w:val="none" w:sz="0" w:space="0" w:color="auto"/>
          </w:divBdr>
        </w:div>
        <w:div w:id="356389960">
          <w:marLeft w:val="480"/>
          <w:marRight w:val="0"/>
          <w:marTop w:val="0"/>
          <w:marBottom w:val="0"/>
          <w:divBdr>
            <w:top w:val="none" w:sz="0" w:space="0" w:color="auto"/>
            <w:left w:val="none" w:sz="0" w:space="0" w:color="auto"/>
            <w:bottom w:val="none" w:sz="0" w:space="0" w:color="auto"/>
            <w:right w:val="none" w:sz="0" w:space="0" w:color="auto"/>
          </w:divBdr>
        </w:div>
        <w:div w:id="783039722">
          <w:marLeft w:val="480"/>
          <w:marRight w:val="0"/>
          <w:marTop w:val="0"/>
          <w:marBottom w:val="0"/>
          <w:divBdr>
            <w:top w:val="none" w:sz="0" w:space="0" w:color="auto"/>
            <w:left w:val="none" w:sz="0" w:space="0" w:color="auto"/>
            <w:bottom w:val="none" w:sz="0" w:space="0" w:color="auto"/>
            <w:right w:val="none" w:sz="0" w:space="0" w:color="auto"/>
          </w:divBdr>
        </w:div>
        <w:div w:id="1701276797">
          <w:marLeft w:val="480"/>
          <w:marRight w:val="0"/>
          <w:marTop w:val="0"/>
          <w:marBottom w:val="0"/>
          <w:divBdr>
            <w:top w:val="none" w:sz="0" w:space="0" w:color="auto"/>
            <w:left w:val="none" w:sz="0" w:space="0" w:color="auto"/>
            <w:bottom w:val="none" w:sz="0" w:space="0" w:color="auto"/>
            <w:right w:val="none" w:sz="0" w:space="0" w:color="auto"/>
          </w:divBdr>
        </w:div>
        <w:div w:id="799491179">
          <w:marLeft w:val="480"/>
          <w:marRight w:val="0"/>
          <w:marTop w:val="0"/>
          <w:marBottom w:val="0"/>
          <w:divBdr>
            <w:top w:val="none" w:sz="0" w:space="0" w:color="auto"/>
            <w:left w:val="none" w:sz="0" w:space="0" w:color="auto"/>
            <w:bottom w:val="none" w:sz="0" w:space="0" w:color="auto"/>
            <w:right w:val="none" w:sz="0" w:space="0" w:color="auto"/>
          </w:divBdr>
        </w:div>
        <w:div w:id="1664090144">
          <w:marLeft w:val="480"/>
          <w:marRight w:val="0"/>
          <w:marTop w:val="0"/>
          <w:marBottom w:val="0"/>
          <w:divBdr>
            <w:top w:val="none" w:sz="0" w:space="0" w:color="auto"/>
            <w:left w:val="none" w:sz="0" w:space="0" w:color="auto"/>
            <w:bottom w:val="none" w:sz="0" w:space="0" w:color="auto"/>
            <w:right w:val="none" w:sz="0" w:space="0" w:color="auto"/>
          </w:divBdr>
        </w:div>
        <w:div w:id="1715689980">
          <w:marLeft w:val="480"/>
          <w:marRight w:val="0"/>
          <w:marTop w:val="0"/>
          <w:marBottom w:val="0"/>
          <w:divBdr>
            <w:top w:val="none" w:sz="0" w:space="0" w:color="auto"/>
            <w:left w:val="none" w:sz="0" w:space="0" w:color="auto"/>
            <w:bottom w:val="none" w:sz="0" w:space="0" w:color="auto"/>
            <w:right w:val="none" w:sz="0" w:space="0" w:color="auto"/>
          </w:divBdr>
        </w:div>
        <w:div w:id="1159730749">
          <w:marLeft w:val="480"/>
          <w:marRight w:val="0"/>
          <w:marTop w:val="0"/>
          <w:marBottom w:val="0"/>
          <w:divBdr>
            <w:top w:val="none" w:sz="0" w:space="0" w:color="auto"/>
            <w:left w:val="none" w:sz="0" w:space="0" w:color="auto"/>
            <w:bottom w:val="none" w:sz="0" w:space="0" w:color="auto"/>
            <w:right w:val="none" w:sz="0" w:space="0" w:color="auto"/>
          </w:divBdr>
        </w:div>
        <w:div w:id="1073160328">
          <w:marLeft w:val="480"/>
          <w:marRight w:val="0"/>
          <w:marTop w:val="0"/>
          <w:marBottom w:val="0"/>
          <w:divBdr>
            <w:top w:val="none" w:sz="0" w:space="0" w:color="auto"/>
            <w:left w:val="none" w:sz="0" w:space="0" w:color="auto"/>
            <w:bottom w:val="none" w:sz="0" w:space="0" w:color="auto"/>
            <w:right w:val="none" w:sz="0" w:space="0" w:color="auto"/>
          </w:divBdr>
        </w:div>
        <w:div w:id="173498192">
          <w:marLeft w:val="480"/>
          <w:marRight w:val="0"/>
          <w:marTop w:val="0"/>
          <w:marBottom w:val="0"/>
          <w:divBdr>
            <w:top w:val="none" w:sz="0" w:space="0" w:color="auto"/>
            <w:left w:val="none" w:sz="0" w:space="0" w:color="auto"/>
            <w:bottom w:val="none" w:sz="0" w:space="0" w:color="auto"/>
            <w:right w:val="none" w:sz="0" w:space="0" w:color="auto"/>
          </w:divBdr>
        </w:div>
        <w:div w:id="805438832">
          <w:marLeft w:val="480"/>
          <w:marRight w:val="0"/>
          <w:marTop w:val="0"/>
          <w:marBottom w:val="0"/>
          <w:divBdr>
            <w:top w:val="none" w:sz="0" w:space="0" w:color="auto"/>
            <w:left w:val="none" w:sz="0" w:space="0" w:color="auto"/>
            <w:bottom w:val="none" w:sz="0" w:space="0" w:color="auto"/>
            <w:right w:val="none" w:sz="0" w:space="0" w:color="auto"/>
          </w:divBdr>
        </w:div>
        <w:div w:id="778372737">
          <w:marLeft w:val="480"/>
          <w:marRight w:val="0"/>
          <w:marTop w:val="0"/>
          <w:marBottom w:val="0"/>
          <w:divBdr>
            <w:top w:val="none" w:sz="0" w:space="0" w:color="auto"/>
            <w:left w:val="none" w:sz="0" w:space="0" w:color="auto"/>
            <w:bottom w:val="none" w:sz="0" w:space="0" w:color="auto"/>
            <w:right w:val="none" w:sz="0" w:space="0" w:color="auto"/>
          </w:divBdr>
        </w:div>
        <w:div w:id="2108845658">
          <w:marLeft w:val="480"/>
          <w:marRight w:val="0"/>
          <w:marTop w:val="0"/>
          <w:marBottom w:val="0"/>
          <w:divBdr>
            <w:top w:val="none" w:sz="0" w:space="0" w:color="auto"/>
            <w:left w:val="none" w:sz="0" w:space="0" w:color="auto"/>
            <w:bottom w:val="none" w:sz="0" w:space="0" w:color="auto"/>
            <w:right w:val="none" w:sz="0" w:space="0" w:color="auto"/>
          </w:divBdr>
        </w:div>
        <w:div w:id="214004626">
          <w:marLeft w:val="480"/>
          <w:marRight w:val="0"/>
          <w:marTop w:val="0"/>
          <w:marBottom w:val="0"/>
          <w:divBdr>
            <w:top w:val="none" w:sz="0" w:space="0" w:color="auto"/>
            <w:left w:val="none" w:sz="0" w:space="0" w:color="auto"/>
            <w:bottom w:val="none" w:sz="0" w:space="0" w:color="auto"/>
            <w:right w:val="none" w:sz="0" w:space="0" w:color="auto"/>
          </w:divBdr>
        </w:div>
        <w:div w:id="1143498220">
          <w:marLeft w:val="480"/>
          <w:marRight w:val="0"/>
          <w:marTop w:val="0"/>
          <w:marBottom w:val="0"/>
          <w:divBdr>
            <w:top w:val="none" w:sz="0" w:space="0" w:color="auto"/>
            <w:left w:val="none" w:sz="0" w:space="0" w:color="auto"/>
            <w:bottom w:val="none" w:sz="0" w:space="0" w:color="auto"/>
            <w:right w:val="none" w:sz="0" w:space="0" w:color="auto"/>
          </w:divBdr>
        </w:div>
        <w:div w:id="827207505">
          <w:marLeft w:val="480"/>
          <w:marRight w:val="0"/>
          <w:marTop w:val="0"/>
          <w:marBottom w:val="0"/>
          <w:divBdr>
            <w:top w:val="none" w:sz="0" w:space="0" w:color="auto"/>
            <w:left w:val="none" w:sz="0" w:space="0" w:color="auto"/>
            <w:bottom w:val="none" w:sz="0" w:space="0" w:color="auto"/>
            <w:right w:val="none" w:sz="0" w:space="0" w:color="auto"/>
          </w:divBdr>
        </w:div>
        <w:div w:id="1151486366">
          <w:marLeft w:val="480"/>
          <w:marRight w:val="0"/>
          <w:marTop w:val="0"/>
          <w:marBottom w:val="0"/>
          <w:divBdr>
            <w:top w:val="none" w:sz="0" w:space="0" w:color="auto"/>
            <w:left w:val="none" w:sz="0" w:space="0" w:color="auto"/>
            <w:bottom w:val="none" w:sz="0" w:space="0" w:color="auto"/>
            <w:right w:val="none" w:sz="0" w:space="0" w:color="auto"/>
          </w:divBdr>
        </w:div>
        <w:div w:id="1128012500">
          <w:marLeft w:val="480"/>
          <w:marRight w:val="0"/>
          <w:marTop w:val="0"/>
          <w:marBottom w:val="0"/>
          <w:divBdr>
            <w:top w:val="none" w:sz="0" w:space="0" w:color="auto"/>
            <w:left w:val="none" w:sz="0" w:space="0" w:color="auto"/>
            <w:bottom w:val="none" w:sz="0" w:space="0" w:color="auto"/>
            <w:right w:val="none" w:sz="0" w:space="0" w:color="auto"/>
          </w:divBdr>
        </w:div>
      </w:divsChild>
    </w:div>
    <w:div w:id="916205975">
      <w:bodyDiv w:val="1"/>
      <w:marLeft w:val="0"/>
      <w:marRight w:val="0"/>
      <w:marTop w:val="0"/>
      <w:marBottom w:val="0"/>
      <w:divBdr>
        <w:top w:val="none" w:sz="0" w:space="0" w:color="auto"/>
        <w:left w:val="none" w:sz="0" w:space="0" w:color="auto"/>
        <w:bottom w:val="none" w:sz="0" w:space="0" w:color="auto"/>
        <w:right w:val="none" w:sz="0" w:space="0" w:color="auto"/>
      </w:divBdr>
      <w:divsChild>
        <w:div w:id="130679844">
          <w:marLeft w:val="640"/>
          <w:marRight w:val="0"/>
          <w:marTop w:val="0"/>
          <w:marBottom w:val="0"/>
          <w:divBdr>
            <w:top w:val="none" w:sz="0" w:space="0" w:color="auto"/>
            <w:left w:val="none" w:sz="0" w:space="0" w:color="auto"/>
            <w:bottom w:val="none" w:sz="0" w:space="0" w:color="auto"/>
            <w:right w:val="none" w:sz="0" w:space="0" w:color="auto"/>
          </w:divBdr>
        </w:div>
        <w:div w:id="1903709283">
          <w:marLeft w:val="640"/>
          <w:marRight w:val="0"/>
          <w:marTop w:val="0"/>
          <w:marBottom w:val="0"/>
          <w:divBdr>
            <w:top w:val="none" w:sz="0" w:space="0" w:color="auto"/>
            <w:left w:val="none" w:sz="0" w:space="0" w:color="auto"/>
            <w:bottom w:val="none" w:sz="0" w:space="0" w:color="auto"/>
            <w:right w:val="none" w:sz="0" w:space="0" w:color="auto"/>
          </w:divBdr>
        </w:div>
        <w:div w:id="255479243">
          <w:marLeft w:val="640"/>
          <w:marRight w:val="0"/>
          <w:marTop w:val="0"/>
          <w:marBottom w:val="0"/>
          <w:divBdr>
            <w:top w:val="none" w:sz="0" w:space="0" w:color="auto"/>
            <w:left w:val="none" w:sz="0" w:space="0" w:color="auto"/>
            <w:bottom w:val="none" w:sz="0" w:space="0" w:color="auto"/>
            <w:right w:val="none" w:sz="0" w:space="0" w:color="auto"/>
          </w:divBdr>
        </w:div>
        <w:div w:id="343677250">
          <w:marLeft w:val="640"/>
          <w:marRight w:val="0"/>
          <w:marTop w:val="0"/>
          <w:marBottom w:val="0"/>
          <w:divBdr>
            <w:top w:val="none" w:sz="0" w:space="0" w:color="auto"/>
            <w:left w:val="none" w:sz="0" w:space="0" w:color="auto"/>
            <w:bottom w:val="none" w:sz="0" w:space="0" w:color="auto"/>
            <w:right w:val="none" w:sz="0" w:space="0" w:color="auto"/>
          </w:divBdr>
        </w:div>
        <w:div w:id="2045710727">
          <w:marLeft w:val="640"/>
          <w:marRight w:val="0"/>
          <w:marTop w:val="0"/>
          <w:marBottom w:val="0"/>
          <w:divBdr>
            <w:top w:val="none" w:sz="0" w:space="0" w:color="auto"/>
            <w:left w:val="none" w:sz="0" w:space="0" w:color="auto"/>
            <w:bottom w:val="none" w:sz="0" w:space="0" w:color="auto"/>
            <w:right w:val="none" w:sz="0" w:space="0" w:color="auto"/>
          </w:divBdr>
        </w:div>
        <w:div w:id="98649105">
          <w:marLeft w:val="640"/>
          <w:marRight w:val="0"/>
          <w:marTop w:val="0"/>
          <w:marBottom w:val="0"/>
          <w:divBdr>
            <w:top w:val="none" w:sz="0" w:space="0" w:color="auto"/>
            <w:left w:val="none" w:sz="0" w:space="0" w:color="auto"/>
            <w:bottom w:val="none" w:sz="0" w:space="0" w:color="auto"/>
            <w:right w:val="none" w:sz="0" w:space="0" w:color="auto"/>
          </w:divBdr>
        </w:div>
        <w:div w:id="1547251764">
          <w:marLeft w:val="640"/>
          <w:marRight w:val="0"/>
          <w:marTop w:val="0"/>
          <w:marBottom w:val="0"/>
          <w:divBdr>
            <w:top w:val="none" w:sz="0" w:space="0" w:color="auto"/>
            <w:left w:val="none" w:sz="0" w:space="0" w:color="auto"/>
            <w:bottom w:val="none" w:sz="0" w:space="0" w:color="auto"/>
            <w:right w:val="none" w:sz="0" w:space="0" w:color="auto"/>
          </w:divBdr>
        </w:div>
        <w:div w:id="1676227683">
          <w:marLeft w:val="640"/>
          <w:marRight w:val="0"/>
          <w:marTop w:val="0"/>
          <w:marBottom w:val="0"/>
          <w:divBdr>
            <w:top w:val="none" w:sz="0" w:space="0" w:color="auto"/>
            <w:left w:val="none" w:sz="0" w:space="0" w:color="auto"/>
            <w:bottom w:val="none" w:sz="0" w:space="0" w:color="auto"/>
            <w:right w:val="none" w:sz="0" w:space="0" w:color="auto"/>
          </w:divBdr>
        </w:div>
        <w:div w:id="1392845064">
          <w:marLeft w:val="640"/>
          <w:marRight w:val="0"/>
          <w:marTop w:val="0"/>
          <w:marBottom w:val="0"/>
          <w:divBdr>
            <w:top w:val="none" w:sz="0" w:space="0" w:color="auto"/>
            <w:left w:val="none" w:sz="0" w:space="0" w:color="auto"/>
            <w:bottom w:val="none" w:sz="0" w:space="0" w:color="auto"/>
            <w:right w:val="none" w:sz="0" w:space="0" w:color="auto"/>
          </w:divBdr>
        </w:div>
        <w:div w:id="1221748039">
          <w:marLeft w:val="640"/>
          <w:marRight w:val="0"/>
          <w:marTop w:val="0"/>
          <w:marBottom w:val="0"/>
          <w:divBdr>
            <w:top w:val="none" w:sz="0" w:space="0" w:color="auto"/>
            <w:left w:val="none" w:sz="0" w:space="0" w:color="auto"/>
            <w:bottom w:val="none" w:sz="0" w:space="0" w:color="auto"/>
            <w:right w:val="none" w:sz="0" w:space="0" w:color="auto"/>
          </w:divBdr>
        </w:div>
        <w:div w:id="2098675099">
          <w:marLeft w:val="640"/>
          <w:marRight w:val="0"/>
          <w:marTop w:val="0"/>
          <w:marBottom w:val="0"/>
          <w:divBdr>
            <w:top w:val="none" w:sz="0" w:space="0" w:color="auto"/>
            <w:left w:val="none" w:sz="0" w:space="0" w:color="auto"/>
            <w:bottom w:val="none" w:sz="0" w:space="0" w:color="auto"/>
            <w:right w:val="none" w:sz="0" w:space="0" w:color="auto"/>
          </w:divBdr>
        </w:div>
        <w:div w:id="1997294749">
          <w:marLeft w:val="640"/>
          <w:marRight w:val="0"/>
          <w:marTop w:val="0"/>
          <w:marBottom w:val="0"/>
          <w:divBdr>
            <w:top w:val="none" w:sz="0" w:space="0" w:color="auto"/>
            <w:left w:val="none" w:sz="0" w:space="0" w:color="auto"/>
            <w:bottom w:val="none" w:sz="0" w:space="0" w:color="auto"/>
            <w:right w:val="none" w:sz="0" w:space="0" w:color="auto"/>
          </w:divBdr>
        </w:div>
        <w:div w:id="898323899">
          <w:marLeft w:val="640"/>
          <w:marRight w:val="0"/>
          <w:marTop w:val="0"/>
          <w:marBottom w:val="0"/>
          <w:divBdr>
            <w:top w:val="none" w:sz="0" w:space="0" w:color="auto"/>
            <w:left w:val="none" w:sz="0" w:space="0" w:color="auto"/>
            <w:bottom w:val="none" w:sz="0" w:space="0" w:color="auto"/>
            <w:right w:val="none" w:sz="0" w:space="0" w:color="auto"/>
          </w:divBdr>
        </w:div>
        <w:div w:id="156654725">
          <w:marLeft w:val="640"/>
          <w:marRight w:val="0"/>
          <w:marTop w:val="0"/>
          <w:marBottom w:val="0"/>
          <w:divBdr>
            <w:top w:val="none" w:sz="0" w:space="0" w:color="auto"/>
            <w:left w:val="none" w:sz="0" w:space="0" w:color="auto"/>
            <w:bottom w:val="none" w:sz="0" w:space="0" w:color="auto"/>
            <w:right w:val="none" w:sz="0" w:space="0" w:color="auto"/>
          </w:divBdr>
        </w:div>
        <w:div w:id="82068950">
          <w:marLeft w:val="640"/>
          <w:marRight w:val="0"/>
          <w:marTop w:val="0"/>
          <w:marBottom w:val="0"/>
          <w:divBdr>
            <w:top w:val="none" w:sz="0" w:space="0" w:color="auto"/>
            <w:left w:val="none" w:sz="0" w:space="0" w:color="auto"/>
            <w:bottom w:val="none" w:sz="0" w:space="0" w:color="auto"/>
            <w:right w:val="none" w:sz="0" w:space="0" w:color="auto"/>
          </w:divBdr>
        </w:div>
        <w:div w:id="1017078245">
          <w:marLeft w:val="640"/>
          <w:marRight w:val="0"/>
          <w:marTop w:val="0"/>
          <w:marBottom w:val="0"/>
          <w:divBdr>
            <w:top w:val="none" w:sz="0" w:space="0" w:color="auto"/>
            <w:left w:val="none" w:sz="0" w:space="0" w:color="auto"/>
            <w:bottom w:val="none" w:sz="0" w:space="0" w:color="auto"/>
            <w:right w:val="none" w:sz="0" w:space="0" w:color="auto"/>
          </w:divBdr>
        </w:div>
        <w:div w:id="951322533">
          <w:marLeft w:val="640"/>
          <w:marRight w:val="0"/>
          <w:marTop w:val="0"/>
          <w:marBottom w:val="0"/>
          <w:divBdr>
            <w:top w:val="none" w:sz="0" w:space="0" w:color="auto"/>
            <w:left w:val="none" w:sz="0" w:space="0" w:color="auto"/>
            <w:bottom w:val="none" w:sz="0" w:space="0" w:color="auto"/>
            <w:right w:val="none" w:sz="0" w:space="0" w:color="auto"/>
          </w:divBdr>
        </w:div>
        <w:div w:id="1224023609">
          <w:marLeft w:val="640"/>
          <w:marRight w:val="0"/>
          <w:marTop w:val="0"/>
          <w:marBottom w:val="0"/>
          <w:divBdr>
            <w:top w:val="none" w:sz="0" w:space="0" w:color="auto"/>
            <w:left w:val="none" w:sz="0" w:space="0" w:color="auto"/>
            <w:bottom w:val="none" w:sz="0" w:space="0" w:color="auto"/>
            <w:right w:val="none" w:sz="0" w:space="0" w:color="auto"/>
          </w:divBdr>
        </w:div>
        <w:div w:id="1977909168">
          <w:marLeft w:val="640"/>
          <w:marRight w:val="0"/>
          <w:marTop w:val="0"/>
          <w:marBottom w:val="0"/>
          <w:divBdr>
            <w:top w:val="none" w:sz="0" w:space="0" w:color="auto"/>
            <w:left w:val="none" w:sz="0" w:space="0" w:color="auto"/>
            <w:bottom w:val="none" w:sz="0" w:space="0" w:color="auto"/>
            <w:right w:val="none" w:sz="0" w:space="0" w:color="auto"/>
          </w:divBdr>
        </w:div>
        <w:div w:id="618146674">
          <w:marLeft w:val="640"/>
          <w:marRight w:val="0"/>
          <w:marTop w:val="0"/>
          <w:marBottom w:val="0"/>
          <w:divBdr>
            <w:top w:val="none" w:sz="0" w:space="0" w:color="auto"/>
            <w:left w:val="none" w:sz="0" w:space="0" w:color="auto"/>
            <w:bottom w:val="none" w:sz="0" w:space="0" w:color="auto"/>
            <w:right w:val="none" w:sz="0" w:space="0" w:color="auto"/>
          </w:divBdr>
        </w:div>
        <w:div w:id="1104694088">
          <w:marLeft w:val="640"/>
          <w:marRight w:val="0"/>
          <w:marTop w:val="0"/>
          <w:marBottom w:val="0"/>
          <w:divBdr>
            <w:top w:val="none" w:sz="0" w:space="0" w:color="auto"/>
            <w:left w:val="none" w:sz="0" w:space="0" w:color="auto"/>
            <w:bottom w:val="none" w:sz="0" w:space="0" w:color="auto"/>
            <w:right w:val="none" w:sz="0" w:space="0" w:color="auto"/>
          </w:divBdr>
        </w:div>
        <w:div w:id="871110714">
          <w:marLeft w:val="640"/>
          <w:marRight w:val="0"/>
          <w:marTop w:val="0"/>
          <w:marBottom w:val="0"/>
          <w:divBdr>
            <w:top w:val="none" w:sz="0" w:space="0" w:color="auto"/>
            <w:left w:val="none" w:sz="0" w:space="0" w:color="auto"/>
            <w:bottom w:val="none" w:sz="0" w:space="0" w:color="auto"/>
            <w:right w:val="none" w:sz="0" w:space="0" w:color="auto"/>
          </w:divBdr>
        </w:div>
        <w:div w:id="1707632690">
          <w:marLeft w:val="640"/>
          <w:marRight w:val="0"/>
          <w:marTop w:val="0"/>
          <w:marBottom w:val="0"/>
          <w:divBdr>
            <w:top w:val="none" w:sz="0" w:space="0" w:color="auto"/>
            <w:left w:val="none" w:sz="0" w:space="0" w:color="auto"/>
            <w:bottom w:val="none" w:sz="0" w:space="0" w:color="auto"/>
            <w:right w:val="none" w:sz="0" w:space="0" w:color="auto"/>
          </w:divBdr>
        </w:div>
        <w:div w:id="1596745578">
          <w:marLeft w:val="640"/>
          <w:marRight w:val="0"/>
          <w:marTop w:val="0"/>
          <w:marBottom w:val="0"/>
          <w:divBdr>
            <w:top w:val="none" w:sz="0" w:space="0" w:color="auto"/>
            <w:left w:val="none" w:sz="0" w:space="0" w:color="auto"/>
            <w:bottom w:val="none" w:sz="0" w:space="0" w:color="auto"/>
            <w:right w:val="none" w:sz="0" w:space="0" w:color="auto"/>
          </w:divBdr>
        </w:div>
        <w:div w:id="1729572106">
          <w:marLeft w:val="640"/>
          <w:marRight w:val="0"/>
          <w:marTop w:val="0"/>
          <w:marBottom w:val="0"/>
          <w:divBdr>
            <w:top w:val="none" w:sz="0" w:space="0" w:color="auto"/>
            <w:left w:val="none" w:sz="0" w:space="0" w:color="auto"/>
            <w:bottom w:val="none" w:sz="0" w:space="0" w:color="auto"/>
            <w:right w:val="none" w:sz="0" w:space="0" w:color="auto"/>
          </w:divBdr>
        </w:div>
        <w:div w:id="1840464728">
          <w:marLeft w:val="640"/>
          <w:marRight w:val="0"/>
          <w:marTop w:val="0"/>
          <w:marBottom w:val="0"/>
          <w:divBdr>
            <w:top w:val="none" w:sz="0" w:space="0" w:color="auto"/>
            <w:left w:val="none" w:sz="0" w:space="0" w:color="auto"/>
            <w:bottom w:val="none" w:sz="0" w:space="0" w:color="auto"/>
            <w:right w:val="none" w:sz="0" w:space="0" w:color="auto"/>
          </w:divBdr>
        </w:div>
        <w:div w:id="893346729">
          <w:marLeft w:val="640"/>
          <w:marRight w:val="0"/>
          <w:marTop w:val="0"/>
          <w:marBottom w:val="0"/>
          <w:divBdr>
            <w:top w:val="none" w:sz="0" w:space="0" w:color="auto"/>
            <w:left w:val="none" w:sz="0" w:space="0" w:color="auto"/>
            <w:bottom w:val="none" w:sz="0" w:space="0" w:color="auto"/>
            <w:right w:val="none" w:sz="0" w:space="0" w:color="auto"/>
          </w:divBdr>
        </w:div>
        <w:div w:id="1857385026">
          <w:marLeft w:val="640"/>
          <w:marRight w:val="0"/>
          <w:marTop w:val="0"/>
          <w:marBottom w:val="0"/>
          <w:divBdr>
            <w:top w:val="none" w:sz="0" w:space="0" w:color="auto"/>
            <w:left w:val="none" w:sz="0" w:space="0" w:color="auto"/>
            <w:bottom w:val="none" w:sz="0" w:space="0" w:color="auto"/>
            <w:right w:val="none" w:sz="0" w:space="0" w:color="auto"/>
          </w:divBdr>
        </w:div>
        <w:div w:id="1815559669">
          <w:marLeft w:val="640"/>
          <w:marRight w:val="0"/>
          <w:marTop w:val="0"/>
          <w:marBottom w:val="0"/>
          <w:divBdr>
            <w:top w:val="none" w:sz="0" w:space="0" w:color="auto"/>
            <w:left w:val="none" w:sz="0" w:space="0" w:color="auto"/>
            <w:bottom w:val="none" w:sz="0" w:space="0" w:color="auto"/>
            <w:right w:val="none" w:sz="0" w:space="0" w:color="auto"/>
          </w:divBdr>
        </w:div>
        <w:div w:id="1974172068">
          <w:marLeft w:val="640"/>
          <w:marRight w:val="0"/>
          <w:marTop w:val="0"/>
          <w:marBottom w:val="0"/>
          <w:divBdr>
            <w:top w:val="none" w:sz="0" w:space="0" w:color="auto"/>
            <w:left w:val="none" w:sz="0" w:space="0" w:color="auto"/>
            <w:bottom w:val="none" w:sz="0" w:space="0" w:color="auto"/>
            <w:right w:val="none" w:sz="0" w:space="0" w:color="auto"/>
          </w:divBdr>
        </w:div>
      </w:divsChild>
    </w:div>
    <w:div w:id="921642501">
      <w:bodyDiv w:val="1"/>
      <w:marLeft w:val="0"/>
      <w:marRight w:val="0"/>
      <w:marTop w:val="0"/>
      <w:marBottom w:val="0"/>
      <w:divBdr>
        <w:top w:val="none" w:sz="0" w:space="0" w:color="auto"/>
        <w:left w:val="none" w:sz="0" w:space="0" w:color="auto"/>
        <w:bottom w:val="none" w:sz="0" w:space="0" w:color="auto"/>
        <w:right w:val="none" w:sz="0" w:space="0" w:color="auto"/>
      </w:divBdr>
      <w:divsChild>
        <w:div w:id="973409833">
          <w:marLeft w:val="640"/>
          <w:marRight w:val="0"/>
          <w:marTop w:val="0"/>
          <w:marBottom w:val="0"/>
          <w:divBdr>
            <w:top w:val="none" w:sz="0" w:space="0" w:color="auto"/>
            <w:left w:val="none" w:sz="0" w:space="0" w:color="auto"/>
            <w:bottom w:val="none" w:sz="0" w:space="0" w:color="auto"/>
            <w:right w:val="none" w:sz="0" w:space="0" w:color="auto"/>
          </w:divBdr>
        </w:div>
        <w:div w:id="881598115">
          <w:marLeft w:val="640"/>
          <w:marRight w:val="0"/>
          <w:marTop w:val="0"/>
          <w:marBottom w:val="0"/>
          <w:divBdr>
            <w:top w:val="none" w:sz="0" w:space="0" w:color="auto"/>
            <w:left w:val="none" w:sz="0" w:space="0" w:color="auto"/>
            <w:bottom w:val="none" w:sz="0" w:space="0" w:color="auto"/>
            <w:right w:val="none" w:sz="0" w:space="0" w:color="auto"/>
          </w:divBdr>
        </w:div>
        <w:div w:id="1428695045">
          <w:marLeft w:val="640"/>
          <w:marRight w:val="0"/>
          <w:marTop w:val="0"/>
          <w:marBottom w:val="0"/>
          <w:divBdr>
            <w:top w:val="none" w:sz="0" w:space="0" w:color="auto"/>
            <w:left w:val="none" w:sz="0" w:space="0" w:color="auto"/>
            <w:bottom w:val="none" w:sz="0" w:space="0" w:color="auto"/>
            <w:right w:val="none" w:sz="0" w:space="0" w:color="auto"/>
          </w:divBdr>
        </w:div>
        <w:div w:id="1749694202">
          <w:marLeft w:val="640"/>
          <w:marRight w:val="0"/>
          <w:marTop w:val="0"/>
          <w:marBottom w:val="0"/>
          <w:divBdr>
            <w:top w:val="none" w:sz="0" w:space="0" w:color="auto"/>
            <w:left w:val="none" w:sz="0" w:space="0" w:color="auto"/>
            <w:bottom w:val="none" w:sz="0" w:space="0" w:color="auto"/>
            <w:right w:val="none" w:sz="0" w:space="0" w:color="auto"/>
          </w:divBdr>
        </w:div>
        <w:div w:id="680856765">
          <w:marLeft w:val="640"/>
          <w:marRight w:val="0"/>
          <w:marTop w:val="0"/>
          <w:marBottom w:val="0"/>
          <w:divBdr>
            <w:top w:val="none" w:sz="0" w:space="0" w:color="auto"/>
            <w:left w:val="none" w:sz="0" w:space="0" w:color="auto"/>
            <w:bottom w:val="none" w:sz="0" w:space="0" w:color="auto"/>
            <w:right w:val="none" w:sz="0" w:space="0" w:color="auto"/>
          </w:divBdr>
        </w:div>
        <w:div w:id="1059786519">
          <w:marLeft w:val="640"/>
          <w:marRight w:val="0"/>
          <w:marTop w:val="0"/>
          <w:marBottom w:val="0"/>
          <w:divBdr>
            <w:top w:val="none" w:sz="0" w:space="0" w:color="auto"/>
            <w:left w:val="none" w:sz="0" w:space="0" w:color="auto"/>
            <w:bottom w:val="none" w:sz="0" w:space="0" w:color="auto"/>
            <w:right w:val="none" w:sz="0" w:space="0" w:color="auto"/>
          </w:divBdr>
        </w:div>
        <w:div w:id="2016372351">
          <w:marLeft w:val="640"/>
          <w:marRight w:val="0"/>
          <w:marTop w:val="0"/>
          <w:marBottom w:val="0"/>
          <w:divBdr>
            <w:top w:val="none" w:sz="0" w:space="0" w:color="auto"/>
            <w:left w:val="none" w:sz="0" w:space="0" w:color="auto"/>
            <w:bottom w:val="none" w:sz="0" w:space="0" w:color="auto"/>
            <w:right w:val="none" w:sz="0" w:space="0" w:color="auto"/>
          </w:divBdr>
        </w:div>
        <w:div w:id="755515251">
          <w:marLeft w:val="640"/>
          <w:marRight w:val="0"/>
          <w:marTop w:val="0"/>
          <w:marBottom w:val="0"/>
          <w:divBdr>
            <w:top w:val="none" w:sz="0" w:space="0" w:color="auto"/>
            <w:left w:val="none" w:sz="0" w:space="0" w:color="auto"/>
            <w:bottom w:val="none" w:sz="0" w:space="0" w:color="auto"/>
            <w:right w:val="none" w:sz="0" w:space="0" w:color="auto"/>
          </w:divBdr>
        </w:div>
        <w:div w:id="1272588586">
          <w:marLeft w:val="640"/>
          <w:marRight w:val="0"/>
          <w:marTop w:val="0"/>
          <w:marBottom w:val="0"/>
          <w:divBdr>
            <w:top w:val="none" w:sz="0" w:space="0" w:color="auto"/>
            <w:left w:val="none" w:sz="0" w:space="0" w:color="auto"/>
            <w:bottom w:val="none" w:sz="0" w:space="0" w:color="auto"/>
            <w:right w:val="none" w:sz="0" w:space="0" w:color="auto"/>
          </w:divBdr>
        </w:div>
        <w:div w:id="944577620">
          <w:marLeft w:val="640"/>
          <w:marRight w:val="0"/>
          <w:marTop w:val="0"/>
          <w:marBottom w:val="0"/>
          <w:divBdr>
            <w:top w:val="none" w:sz="0" w:space="0" w:color="auto"/>
            <w:left w:val="none" w:sz="0" w:space="0" w:color="auto"/>
            <w:bottom w:val="none" w:sz="0" w:space="0" w:color="auto"/>
            <w:right w:val="none" w:sz="0" w:space="0" w:color="auto"/>
          </w:divBdr>
        </w:div>
        <w:div w:id="1503858350">
          <w:marLeft w:val="640"/>
          <w:marRight w:val="0"/>
          <w:marTop w:val="0"/>
          <w:marBottom w:val="0"/>
          <w:divBdr>
            <w:top w:val="none" w:sz="0" w:space="0" w:color="auto"/>
            <w:left w:val="none" w:sz="0" w:space="0" w:color="auto"/>
            <w:bottom w:val="none" w:sz="0" w:space="0" w:color="auto"/>
            <w:right w:val="none" w:sz="0" w:space="0" w:color="auto"/>
          </w:divBdr>
        </w:div>
        <w:div w:id="817651376">
          <w:marLeft w:val="640"/>
          <w:marRight w:val="0"/>
          <w:marTop w:val="0"/>
          <w:marBottom w:val="0"/>
          <w:divBdr>
            <w:top w:val="none" w:sz="0" w:space="0" w:color="auto"/>
            <w:left w:val="none" w:sz="0" w:space="0" w:color="auto"/>
            <w:bottom w:val="none" w:sz="0" w:space="0" w:color="auto"/>
            <w:right w:val="none" w:sz="0" w:space="0" w:color="auto"/>
          </w:divBdr>
        </w:div>
        <w:div w:id="935332456">
          <w:marLeft w:val="640"/>
          <w:marRight w:val="0"/>
          <w:marTop w:val="0"/>
          <w:marBottom w:val="0"/>
          <w:divBdr>
            <w:top w:val="none" w:sz="0" w:space="0" w:color="auto"/>
            <w:left w:val="none" w:sz="0" w:space="0" w:color="auto"/>
            <w:bottom w:val="none" w:sz="0" w:space="0" w:color="auto"/>
            <w:right w:val="none" w:sz="0" w:space="0" w:color="auto"/>
          </w:divBdr>
        </w:div>
        <w:div w:id="997996927">
          <w:marLeft w:val="640"/>
          <w:marRight w:val="0"/>
          <w:marTop w:val="0"/>
          <w:marBottom w:val="0"/>
          <w:divBdr>
            <w:top w:val="none" w:sz="0" w:space="0" w:color="auto"/>
            <w:left w:val="none" w:sz="0" w:space="0" w:color="auto"/>
            <w:bottom w:val="none" w:sz="0" w:space="0" w:color="auto"/>
            <w:right w:val="none" w:sz="0" w:space="0" w:color="auto"/>
          </w:divBdr>
        </w:div>
        <w:div w:id="1285892555">
          <w:marLeft w:val="640"/>
          <w:marRight w:val="0"/>
          <w:marTop w:val="0"/>
          <w:marBottom w:val="0"/>
          <w:divBdr>
            <w:top w:val="none" w:sz="0" w:space="0" w:color="auto"/>
            <w:left w:val="none" w:sz="0" w:space="0" w:color="auto"/>
            <w:bottom w:val="none" w:sz="0" w:space="0" w:color="auto"/>
            <w:right w:val="none" w:sz="0" w:space="0" w:color="auto"/>
          </w:divBdr>
        </w:div>
        <w:div w:id="1887983044">
          <w:marLeft w:val="640"/>
          <w:marRight w:val="0"/>
          <w:marTop w:val="0"/>
          <w:marBottom w:val="0"/>
          <w:divBdr>
            <w:top w:val="none" w:sz="0" w:space="0" w:color="auto"/>
            <w:left w:val="none" w:sz="0" w:space="0" w:color="auto"/>
            <w:bottom w:val="none" w:sz="0" w:space="0" w:color="auto"/>
            <w:right w:val="none" w:sz="0" w:space="0" w:color="auto"/>
          </w:divBdr>
        </w:div>
        <w:div w:id="1754862409">
          <w:marLeft w:val="640"/>
          <w:marRight w:val="0"/>
          <w:marTop w:val="0"/>
          <w:marBottom w:val="0"/>
          <w:divBdr>
            <w:top w:val="none" w:sz="0" w:space="0" w:color="auto"/>
            <w:left w:val="none" w:sz="0" w:space="0" w:color="auto"/>
            <w:bottom w:val="none" w:sz="0" w:space="0" w:color="auto"/>
            <w:right w:val="none" w:sz="0" w:space="0" w:color="auto"/>
          </w:divBdr>
        </w:div>
        <w:div w:id="1673797899">
          <w:marLeft w:val="640"/>
          <w:marRight w:val="0"/>
          <w:marTop w:val="0"/>
          <w:marBottom w:val="0"/>
          <w:divBdr>
            <w:top w:val="none" w:sz="0" w:space="0" w:color="auto"/>
            <w:left w:val="none" w:sz="0" w:space="0" w:color="auto"/>
            <w:bottom w:val="none" w:sz="0" w:space="0" w:color="auto"/>
            <w:right w:val="none" w:sz="0" w:space="0" w:color="auto"/>
          </w:divBdr>
        </w:div>
        <w:div w:id="870455264">
          <w:marLeft w:val="640"/>
          <w:marRight w:val="0"/>
          <w:marTop w:val="0"/>
          <w:marBottom w:val="0"/>
          <w:divBdr>
            <w:top w:val="none" w:sz="0" w:space="0" w:color="auto"/>
            <w:left w:val="none" w:sz="0" w:space="0" w:color="auto"/>
            <w:bottom w:val="none" w:sz="0" w:space="0" w:color="auto"/>
            <w:right w:val="none" w:sz="0" w:space="0" w:color="auto"/>
          </w:divBdr>
        </w:div>
        <w:div w:id="179513319">
          <w:marLeft w:val="640"/>
          <w:marRight w:val="0"/>
          <w:marTop w:val="0"/>
          <w:marBottom w:val="0"/>
          <w:divBdr>
            <w:top w:val="none" w:sz="0" w:space="0" w:color="auto"/>
            <w:left w:val="none" w:sz="0" w:space="0" w:color="auto"/>
            <w:bottom w:val="none" w:sz="0" w:space="0" w:color="auto"/>
            <w:right w:val="none" w:sz="0" w:space="0" w:color="auto"/>
          </w:divBdr>
        </w:div>
        <w:div w:id="1295520241">
          <w:marLeft w:val="640"/>
          <w:marRight w:val="0"/>
          <w:marTop w:val="0"/>
          <w:marBottom w:val="0"/>
          <w:divBdr>
            <w:top w:val="none" w:sz="0" w:space="0" w:color="auto"/>
            <w:left w:val="none" w:sz="0" w:space="0" w:color="auto"/>
            <w:bottom w:val="none" w:sz="0" w:space="0" w:color="auto"/>
            <w:right w:val="none" w:sz="0" w:space="0" w:color="auto"/>
          </w:divBdr>
        </w:div>
        <w:div w:id="1485925628">
          <w:marLeft w:val="640"/>
          <w:marRight w:val="0"/>
          <w:marTop w:val="0"/>
          <w:marBottom w:val="0"/>
          <w:divBdr>
            <w:top w:val="none" w:sz="0" w:space="0" w:color="auto"/>
            <w:left w:val="none" w:sz="0" w:space="0" w:color="auto"/>
            <w:bottom w:val="none" w:sz="0" w:space="0" w:color="auto"/>
            <w:right w:val="none" w:sz="0" w:space="0" w:color="auto"/>
          </w:divBdr>
        </w:div>
        <w:div w:id="834221491">
          <w:marLeft w:val="640"/>
          <w:marRight w:val="0"/>
          <w:marTop w:val="0"/>
          <w:marBottom w:val="0"/>
          <w:divBdr>
            <w:top w:val="none" w:sz="0" w:space="0" w:color="auto"/>
            <w:left w:val="none" w:sz="0" w:space="0" w:color="auto"/>
            <w:bottom w:val="none" w:sz="0" w:space="0" w:color="auto"/>
            <w:right w:val="none" w:sz="0" w:space="0" w:color="auto"/>
          </w:divBdr>
        </w:div>
        <w:div w:id="983659097">
          <w:marLeft w:val="640"/>
          <w:marRight w:val="0"/>
          <w:marTop w:val="0"/>
          <w:marBottom w:val="0"/>
          <w:divBdr>
            <w:top w:val="none" w:sz="0" w:space="0" w:color="auto"/>
            <w:left w:val="none" w:sz="0" w:space="0" w:color="auto"/>
            <w:bottom w:val="none" w:sz="0" w:space="0" w:color="auto"/>
            <w:right w:val="none" w:sz="0" w:space="0" w:color="auto"/>
          </w:divBdr>
        </w:div>
        <w:div w:id="2056663199">
          <w:marLeft w:val="640"/>
          <w:marRight w:val="0"/>
          <w:marTop w:val="0"/>
          <w:marBottom w:val="0"/>
          <w:divBdr>
            <w:top w:val="none" w:sz="0" w:space="0" w:color="auto"/>
            <w:left w:val="none" w:sz="0" w:space="0" w:color="auto"/>
            <w:bottom w:val="none" w:sz="0" w:space="0" w:color="auto"/>
            <w:right w:val="none" w:sz="0" w:space="0" w:color="auto"/>
          </w:divBdr>
        </w:div>
        <w:div w:id="1236357682">
          <w:marLeft w:val="640"/>
          <w:marRight w:val="0"/>
          <w:marTop w:val="0"/>
          <w:marBottom w:val="0"/>
          <w:divBdr>
            <w:top w:val="none" w:sz="0" w:space="0" w:color="auto"/>
            <w:left w:val="none" w:sz="0" w:space="0" w:color="auto"/>
            <w:bottom w:val="none" w:sz="0" w:space="0" w:color="auto"/>
            <w:right w:val="none" w:sz="0" w:space="0" w:color="auto"/>
          </w:divBdr>
        </w:div>
        <w:div w:id="1726876934">
          <w:marLeft w:val="640"/>
          <w:marRight w:val="0"/>
          <w:marTop w:val="0"/>
          <w:marBottom w:val="0"/>
          <w:divBdr>
            <w:top w:val="none" w:sz="0" w:space="0" w:color="auto"/>
            <w:left w:val="none" w:sz="0" w:space="0" w:color="auto"/>
            <w:bottom w:val="none" w:sz="0" w:space="0" w:color="auto"/>
            <w:right w:val="none" w:sz="0" w:space="0" w:color="auto"/>
          </w:divBdr>
        </w:div>
        <w:div w:id="561133561">
          <w:marLeft w:val="640"/>
          <w:marRight w:val="0"/>
          <w:marTop w:val="0"/>
          <w:marBottom w:val="0"/>
          <w:divBdr>
            <w:top w:val="none" w:sz="0" w:space="0" w:color="auto"/>
            <w:left w:val="none" w:sz="0" w:space="0" w:color="auto"/>
            <w:bottom w:val="none" w:sz="0" w:space="0" w:color="auto"/>
            <w:right w:val="none" w:sz="0" w:space="0" w:color="auto"/>
          </w:divBdr>
        </w:div>
        <w:div w:id="1771469484">
          <w:marLeft w:val="640"/>
          <w:marRight w:val="0"/>
          <w:marTop w:val="0"/>
          <w:marBottom w:val="0"/>
          <w:divBdr>
            <w:top w:val="none" w:sz="0" w:space="0" w:color="auto"/>
            <w:left w:val="none" w:sz="0" w:space="0" w:color="auto"/>
            <w:bottom w:val="none" w:sz="0" w:space="0" w:color="auto"/>
            <w:right w:val="none" w:sz="0" w:space="0" w:color="auto"/>
          </w:divBdr>
        </w:div>
        <w:div w:id="1439448911">
          <w:marLeft w:val="640"/>
          <w:marRight w:val="0"/>
          <w:marTop w:val="0"/>
          <w:marBottom w:val="0"/>
          <w:divBdr>
            <w:top w:val="none" w:sz="0" w:space="0" w:color="auto"/>
            <w:left w:val="none" w:sz="0" w:space="0" w:color="auto"/>
            <w:bottom w:val="none" w:sz="0" w:space="0" w:color="auto"/>
            <w:right w:val="none" w:sz="0" w:space="0" w:color="auto"/>
          </w:divBdr>
        </w:div>
        <w:div w:id="1226840136">
          <w:marLeft w:val="640"/>
          <w:marRight w:val="0"/>
          <w:marTop w:val="0"/>
          <w:marBottom w:val="0"/>
          <w:divBdr>
            <w:top w:val="none" w:sz="0" w:space="0" w:color="auto"/>
            <w:left w:val="none" w:sz="0" w:space="0" w:color="auto"/>
            <w:bottom w:val="none" w:sz="0" w:space="0" w:color="auto"/>
            <w:right w:val="none" w:sz="0" w:space="0" w:color="auto"/>
          </w:divBdr>
        </w:div>
        <w:div w:id="35089293">
          <w:marLeft w:val="640"/>
          <w:marRight w:val="0"/>
          <w:marTop w:val="0"/>
          <w:marBottom w:val="0"/>
          <w:divBdr>
            <w:top w:val="none" w:sz="0" w:space="0" w:color="auto"/>
            <w:left w:val="none" w:sz="0" w:space="0" w:color="auto"/>
            <w:bottom w:val="none" w:sz="0" w:space="0" w:color="auto"/>
            <w:right w:val="none" w:sz="0" w:space="0" w:color="auto"/>
          </w:divBdr>
        </w:div>
      </w:divsChild>
    </w:div>
    <w:div w:id="931162592">
      <w:bodyDiv w:val="1"/>
      <w:marLeft w:val="0"/>
      <w:marRight w:val="0"/>
      <w:marTop w:val="0"/>
      <w:marBottom w:val="0"/>
      <w:divBdr>
        <w:top w:val="none" w:sz="0" w:space="0" w:color="auto"/>
        <w:left w:val="none" w:sz="0" w:space="0" w:color="auto"/>
        <w:bottom w:val="none" w:sz="0" w:space="0" w:color="auto"/>
        <w:right w:val="none" w:sz="0" w:space="0" w:color="auto"/>
      </w:divBdr>
      <w:divsChild>
        <w:div w:id="1539974343">
          <w:marLeft w:val="640"/>
          <w:marRight w:val="0"/>
          <w:marTop w:val="0"/>
          <w:marBottom w:val="0"/>
          <w:divBdr>
            <w:top w:val="none" w:sz="0" w:space="0" w:color="auto"/>
            <w:left w:val="none" w:sz="0" w:space="0" w:color="auto"/>
            <w:bottom w:val="none" w:sz="0" w:space="0" w:color="auto"/>
            <w:right w:val="none" w:sz="0" w:space="0" w:color="auto"/>
          </w:divBdr>
        </w:div>
        <w:div w:id="188758512">
          <w:marLeft w:val="640"/>
          <w:marRight w:val="0"/>
          <w:marTop w:val="0"/>
          <w:marBottom w:val="0"/>
          <w:divBdr>
            <w:top w:val="none" w:sz="0" w:space="0" w:color="auto"/>
            <w:left w:val="none" w:sz="0" w:space="0" w:color="auto"/>
            <w:bottom w:val="none" w:sz="0" w:space="0" w:color="auto"/>
            <w:right w:val="none" w:sz="0" w:space="0" w:color="auto"/>
          </w:divBdr>
        </w:div>
        <w:div w:id="1179126781">
          <w:marLeft w:val="640"/>
          <w:marRight w:val="0"/>
          <w:marTop w:val="0"/>
          <w:marBottom w:val="0"/>
          <w:divBdr>
            <w:top w:val="none" w:sz="0" w:space="0" w:color="auto"/>
            <w:left w:val="none" w:sz="0" w:space="0" w:color="auto"/>
            <w:bottom w:val="none" w:sz="0" w:space="0" w:color="auto"/>
            <w:right w:val="none" w:sz="0" w:space="0" w:color="auto"/>
          </w:divBdr>
        </w:div>
        <w:div w:id="1925644368">
          <w:marLeft w:val="640"/>
          <w:marRight w:val="0"/>
          <w:marTop w:val="0"/>
          <w:marBottom w:val="0"/>
          <w:divBdr>
            <w:top w:val="none" w:sz="0" w:space="0" w:color="auto"/>
            <w:left w:val="none" w:sz="0" w:space="0" w:color="auto"/>
            <w:bottom w:val="none" w:sz="0" w:space="0" w:color="auto"/>
            <w:right w:val="none" w:sz="0" w:space="0" w:color="auto"/>
          </w:divBdr>
        </w:div>
        <w:div w:id="274598335">
          <w:marLeft w:val="640"/>
          <w:marRight w:val="0"/>
          <w:marTop w:val="0"/>
          <w:marBottom w:val="0"/>
          <w:divBdr>
            <w:top w:val="none" w:sz="0" w:space="0" w:color="auto"/>
            <w:left w:val="none" w:sz="0" w:space="0" w:color="auto"/>
            <w:bottom w:val="none" w:sz="0" w:space="0" w:color="auto"/>
            <w:right w:val="none" w:sz="0" w:space="0" w:color="auto"/>
          </w:divBdr>
        </w:div>
        <w:div w:id="2058889049">
          <w:marLeft w:val="640"/>
          <w:marRight w:val="0"/>
          <w:marTop w:val="0"/>
          <w:marBottom w:val="0"/>
          <w:divBdr>
            <w:top w:val="none" w:sz="0" w:space="0" w:color="auto"/>
            <w:left w:val="none" w:sz="0" w:space="0" w:color="auto"/>
            <w:bottom w:val="none" w:sz="0" w:space="0" w:color="auto"/>
            <w:right w:val="none" w:sz="0" w:space="0" w:color="auto"/>
          </w:divBdr>
        </w:div>
        <w:div w:id="393433352">
          <w:marLeft w:val="640"/>
          <w:marRight w:val="0"/>
          <w:marTop w:val="0"/>
          <w:marBottom w:val="0"/>
          <w:divBdr>
            <w:top w:val="none" w:sz="0" w:space="0" w:color="auto"/>
            <w:left w:val="none" w:sz="0" w:space="0" w:color="auto"/>
            <w:bottom w:val="none" w:sz="0" w:space="0" w:color="auto"/>
            <w:right w:val="none" w:sz="0" w:space="0" w:color="auto"/>
          </w:divBdr>
        </w:div>
        <w:div w:id="919023318">
          <w:marLeft w:val="640"/>
          <w:marRight w:val="0"/>
          <w:marTop w:val="0"/>
          <w:marBottom w:val="0"/>
          <w:divBdr>
            <w:top w:val="none" w:sz="0" w:space="0" w:color="auto"/>
            <w:left w:val="none" w:sz="0" w:space="0" w:color="auto"/>
            <w:bottom w:val="none" w:sz="0" w:space="0" w:color="auto"/>
            <w:right w:val="none" w:sz="0" w:space="0" w:color="auto"/>
          </w:divBdr>
        </w:div>
        <w:div w:id="1870415647">
          <w:marLeft w:val="640"/>
          <w:marRight w:val="0"/>
          <w:marTop w:val="0"/>
          <w:marBottom w:val="0"/>
          <w:divBdr>
            <w:top w:val="none" w:sz="0" w:space="0" w:color="auto"/>
            <w:left w:val="none" w:sz="0" w:space="0" w:color="auto"/>
            <w:bottom w:val="none" w:sz="0" w:space="0" w:color="auto"/>
            <w:right w:val="none" w:sz="0" w:space="0" w:color="auto"/>
          </w:divBdr>
        </w:div>
        <w:div w:id="217865799">
          <w:marLeft w:val="640"/>
          <w:marRight w:val="0"/>
          <w:marTop w:val="0"/>
          <w:marBottom w:val="0"/>
          <w:divBdr>
            <w:top w:val="none" w:sz="0" w:space="0" w:color="auto"/>
            <w:left w:val="none" w:sz="0" w:space="0" w:color="auto"/>
            <w:bottom w:val="none" w:sz="0" w:space="0" w:color="auto"/>
            <w:right w:val="none" w:sz="0" w:space="0" w:color="auto"/>
          </w:divBdr>
        </w:div>
        <w:div w:id="1873034133">
          <w:marLeft w:val="640"/>
          <w:marRight w:val="0"/>
          <w:marTop w:val="0"/>
          <w:marBottom w:val="0"/>
          <w:divBdr>
            <w:top w:val="none" w:sz="0" w:space="0" w:color="auto"/>
            <w:left w:val="none" w:sz="0" w:space="0" w:color="auto"/>
            <w:bottom w:val="none" w:sz="0" w:space="0" w:color="auto"/>
            <w:right w:val="none" w:sz="0" w:space="0" w:color="auto"/>
          </w:divBdr>
        </w:div>
        <w:div w:id="1647273018">
          <w:marLeft w:val="640"/>
          <w:marRight w:val="0"/>
          <w:marTop w:val="0"/>
          <w:marBottom w:val="0"/>
          <w:divBdr>
            <w:top w:val="none" w:sz="0" w:space="0" w:color="auto"/>
            <w:left w:val="none" w:sz="0" w:space="0" w:color="auto"/>
            <w:bottom w:val="none" w:sz="0" w:space="0" w:color="auto"/>
            <w:right w:val="none" w:sz="0" w:space="0" w:color="auto"/>
          </w:divBdr>
        </w:div>
        <w:div w:id="759907416">
          <w:marLeft w:val="640"/>
          <w:marRight w:val="0"/>
          <w:marTop w:val="0"/>
          <w:marBottom w:val="0"/>
          <w:divBdr>
            <w:top w:val="none" w:sz="0" w:space="0" w:color="auto"/>
            <w:left w:val="none" w:sz="0" w:space="0" w:color="auto"/>
            <w:bottom w:val="none" w:sz="0" w:space="0" w:color="auto"/>
            <w:right w:val="none" w:sz="0" w:space="0" w:color="auto"/>
          </w:divBdr>
        </w:div>
        <w:div w:id="2098597440">
          <w:marLeft w:val="640"/>
          <w:marRight w:val="0"/>
          <w:marTop w:val="0"/>
          <w:marBottom w:val="0"/>
          <w:divBdr>
            <w:top w:val="none" w:sz="0" w:space="0" w:color="auto"/>
            <w:left w:val="none" w:sz="0" w:space="0" w:color="auto"/>
            <w:bottom w:val="none" w:sz="0" w:space="0" w:color="auto"/>
            <w:right w:val="none" w:sz="0" w:space="0" w:color="auto"/>
          </w:divBdr>
        </w:div>
        <w:div w:id="686448930">
          <w:marLeft w:val="640"/>
          <w:marRight w:val="0"/>
          <w:marTop w:val="0"/>
          <w:marBottom w:val="0"/>
          <w:divBdr>
            <w:top w:val="none" w:sz="0" w:space="0" w:color="auto"/>
            <w:left w:val="none" w:sz="0" w:space="0" w:color="auto"/>
            <w:bottom w:val="none" w:sz="0" w:space="0" w:color="auto"/>
            <w:right w:val="none" w:sz="0" w:space="0" w:color="auto"/>
          </w:divBdr>
        </w:div>
        <w:div w:id="32583686">
          <w:marLeft w:val="640"/>
          <w:marRight w:val="0"/>
          <w:marTop w:val="0"/>
          <w:marBottom w:val="0"/>
          <w:divBdr>
            <w:top w:val="none" w:sz="0" w:space="0" w:color="auto"/>
            <w:left w:val="none" w:sz="0" w:space="0" w:color="auto"/>
            <w:bottom w:val="none" w:sz="0" w:space="0" w:color="auto"/>
            <w:right w:val="none" w:sz="0" w:space="0" w:color="auto"/>
          </w:divBdr>
        </w:div>
        <w:div w:id="1870794002">
          <w:marLeft w:val="640"/>
          <w:marRight w:val="0"/>
          <w:marTop w:val="0"/>
          <w:marBottom w:val="0"/>
          <w:divBdr>
            <w:top w:val="none" w:sz="0" w:space="0" w:color="auto"/>
            <w:left w:val="none" w:sz="0" w:space="0" w:color="auto"/>
            <w:bottom w:val="none" w:sz="0" w:space="0" w:color="auto"/>
            <w:right w:val="none" w:sz="0" w:space="0" w:color="auto"/>
          </w:divBdr>
        </w:div>
        <w:div w:id="1779442567">
          <w:marLeft w:val="640"/>
          <w:marRight w:val="0"/>
          <w:marTop w:val="0"/>
          <w:marBottom w:val="0"/>
          <w:divBdr>
            <w:top w:val="none" w:sz="0" w:space="0" w:color="auto"/>
            <w:left w:val="none" w:sz="0" w:space="0" w:color="auto"/>
            <w:bottom w:val="none" w:sz="0" w:space="0" w:color="auto"/>
            <w:right w:val="none" w:sz="0" w:space="0" w:color="auto"/>
          </w:divBdr>
        </w:div>
        <w:div w:id="114834062">
          <w:marLeft w:val="640"/>
          <w:marRight w:val="0"/>
          <w:marTop w:val="0"/>
          <w:marBottom w:val="0"/>
          <w:divBdr>
            <w:top w:val="none" w:sz="0" w:space="0" w:color="auto"/>
            <w:left w:val="none" w:sz="0" w:space="0" w:color="auto"/>
            <w:bottom w:val="none" w:sz="0" w:space="0" w:color="auto"/>
            <w:right w:val="none" w:sz="0" w:space="0" w:color="auto"/>
          </w:divBdr>
        </w:div>
        <w:div w:id="1859614742">
          <w:marLeft w:val="640"/>
          <w:marRight w:val="0"/>
          <w:marTop w:val="0"/>
          <w:marBottom w:val="0"/>
          <w:divBdr>
            <w:top w:val="none" w:sz="0" w:space="0" w:color="auto"/>
            <w:left w:val="none" w:sz="0" w:space="0" w:color="auto"/>
            <w:bottom w:val="none" w:sz="0" w:space="0" w:color="auto"/>
            <w:right w:val="none" w:sz="0" w:space="0" w:color="auto"/>
          </w:divBdr>
        </w:div>
        <w:div w:id="66652310">
          <w:marLeft w:val="640"/>
          <w:marRight w:val="0"/>
          <w:marTop w:val="0"/>
          <w:marBottom w:val="0"/>
          <w:divBdr>
            <w:top w:val="none" w:sz="0" w:space="0" w:color="auto"/>
            <w:left w:val="none" w:sz="0" w:space="0" w:color="auto"/>
            <w:bottom w:val="none" w:sz="0" w:space="0" w:color="auto"/>
            <w:right w:val="none" w:sz="0" w:space="0" w:color="auto"/>
          </w:divBdr>
        </w:div>
        <w:div w:id="1548681869">
          <w:marLeft w:val="640"/>
          <w:marRight w:val="0"/>
          <w:marTop w:val="0"/>
          <w:marBottom w:val="0"/>
          <w:divBdr>
            <w:top w:val="none" w:sz="0" w:space="0" w:color="auto"/>
            <w:left w:val="none" w:sz="0" w:space="0" w:color="auto"/>
            <w:bottom w:val="none" w:sz="0" w:space="0" w:color="auto"/>
            <w:right w:val="none" w:sz="0" w:space="0" w:color="auto"/>
          </w:divBdr>
        </w:div>
        <w:div w:id="1887912033">
          <w:marLeft w:val="640"/>
          <w:marRight w:val="0"/>
          <w:marTop w:val="0"/>
          <w:marBottom w:val="0"/>
          <w:divBdr>
            <w:top w:val="none" w:sz="0" w:space="0" w:color="auto"/>
            <w:left w:val="none" w:sz="0" w:space="0" w:color="auto"/>
            <w:bottom w:val="none" w:sz="0" w:space="0" w:color="auto"/>
            <w:right w:val="none" w:sz="0" w:space="0" w:color="auto"/>
          </w:divBdr>
        </w:div>
        <w:div w:id="1556818675">
          <w:marLeft w:val="640"/>
          <w:marRight w:val="0"/>
          <w:marTop w:val="0"/>
          <w:marBottom w:val="0"/>
          <w:divBdr>
            <w:top w:val="none" w:sz="0" w:space="0" w:color="auto"/>
            <w:left w:val="none" w:sz="0" w:space="0" w:color="auto"/>
            <w:bottom w:val="none" w:sz="0" w:space="0" w:color="auto"/>
            <w:right w:val="none" w:sz="0" w:space="0" w:color="auto"/>
          </w:divBdr>
        </w:div>
        <w:div w:id="888765156">
          <w:marLeft w:val="640"/>
          <w:marRight w:val="0"/>
          <w:marTop w:val="0"/>
          <w:marBottom w:val="0"/>
          <w:divBdr>
            <w:top w:val="none" w:sz="0" w:space="0" w:color="auto"/>
            <w:left w:val="none" w:sz="0" w:space="0" w:color="auto"/>
            <w:bottom w:val="none" w:sz="0" w:space="0" w:color="auto"/>
            <w:right w:val="none" w:sz="0" w:space="0" w:color="auto"/>
          </w:divBdr>
        </w:div>
        <w:div w:id="473303644">
          <w:marLeft w:val="640"/>
          <w:marRight w:val="0"/>
          <w:marTop w:val="0"/>
          <w:marBottom w:val="0"/>
          <w:divBdr>
            <w:top w:val="none" w:sz="0" w:space="0" w:color="auto"/>
            <w:left w:val="none" w:sz="0" w:space="0" w:color="auto"/>
            <w:bottom w:val="none" w:sz="0" w:space="0" w:color="auto"/>
            <w:right w:val="none" w:sz="0" w:space="0" w:color="auto"/>
          </w:divBdr>
        </w:div>
        <w:div w:id="1785415474">
          <w:marLeft w:val="640"/>
          <w:marRight w:val="0"/>
          <w:marTop w:val="0"/>
          <w:marBottom w:val="0"/>
          <w:divBdr>
            <w:top w:val="none" w:sz="0" w:space="0" w:color="auto"/>
            <w:left w:val="none" w:sz="0" w:space="0" w:color="auto"/>
            <w:bottom w:val="none" w:sz="0" w:space="0" w:color="auto"/>
            <w:right w:val="none" w:sz="0" w:space="0" w:color="auto"/>
          </w:divBdr>
        </w:div>
        <w:div w:id="1738671051">
          <w:marLeft w:val="640"/>
          <w:marRight w:val="0"/>
          <w:marTop w:val="0"/>
          <w:marBottom w:val="0"/>
          <w:divBdr>
            <w:top w:val="none" w:sz="0" w:space="0" w:color="auto"/>
            <w:left w:val="none" w:sz="0" w:space="0" w:color="auto"/>
            <w:bottom w:val="none" w:sz="0" w:space="0" w:color="auto"/>
            <w:right w:val="none" w:sz="0" w:space="0" w:color="auto"/>
          </w:divBdr>
        </w:div>
        <w:div w:id="192574870">
          <w:marLeft w:val="640"/>
          <w:marRight w:val="0"/>
          <w:marTop w:val="0"/>
          <w:marBottom w:val="0"/>
          <w:divBdr>
            <w:top w:val="none" w:sz="0" w:space="0" w:color="auto"/>
            <w:left w:val="none" w:sz="0" w:space="0" w:color="auto"/>
            <w:bottom w:val="none" w:sz="0" w:space="0" w:color="auto"/>
            <w:right w:val="none" w:sz="0" w:space="0" w:color="auto"/>
          </w:divBdr>
        </w:div>
        <w:div w:id="404842094">
          <w:marLeft w:val="640"/>
          <w:marRight w:val="0"/>
          <w:marTop w:val="0"/>
          <w:marBottom w:val="0"/>
          <w:divBdr>
            <w:top w:val="none" w:sz="0" w:space="0" w:color="auto"/>
            <w:left w:val="none" w:sz="0" w:space="0" w:color="auto"/>
            <w:bottom w:val="none" w:sz="0" w:space="0" w:color="auto"/>
            <w:right w:val="none" w:sz="0" w:space="0" w:color="auto"/>
          </w:divBdr>
        </w:div>
      </w:divsChild>
    </w:div>
    <w:div w:id="934169433">
      <w:bodyDiv w:val="1"/>
      <w:marLeft w:val="0"/>
      <w:marRight w:val="0"/>
      <w:marTop w:val="0"/>
      <w:marBottom w:val="0"/>
      <w:divBdr>
        <w:top w:val="none" w:sz="0" w:space="0" w:color="auto"/>
        <w:left w:val="none" w:sz="0" w:space="0" w:color="auto"/>
        <w:bottom w:val="none" w:sz="0" w:space="0" w:color="auto"/>
        <w:right w:val="none" w:sz="0" w:space="0" w:color="auto"/>
      </w:divBdr>
      <w:divsChild>
        <w:div w:id="1774474256">
          <w:marLeft w:val="640"/>
          <w:marRight w:val="0"/>
          <w:marTop w:val="0"/>
          <w:marBottom w:val="0"/>
          <w:divBdr>
            <w:top w:val="none" w:sz="0" w:space="0" w:color="auto"/>
            <w:left w:val="none" w:sz="0" w:space="0" w:color="auto"/>
            <w:bottom w:val="none" w:sz="0" w:space="0" w:color="auto"/>
            <w:right w:val="none" w:sz="0" w:space="0" w:color="auto"/>
          </w:divBdr>
        </w:div>
        <w:div w:id="2145654808">
          <w:marLeft w:val="640"/>
          <w:marRight w:val="0"/>
          <w:marTop w:val="0"/>
          <w:marBottom w:val="0"/>
          <w:divBdr>
            <w:top w:val="none" w:sz="0" w:space="0" w:color="auto"/>
            <w:left w:val="none" w:sz="0" w:space="0" w:color="auto"/>
            <w:bottom w:val="none" w:sz="0" w:space="0" w:color="auto"/>
            <w:right w:val="none" w:sz="0" w:space="0" w:color="auto"/>
          </w:divBdr>
        </w:div>
        <w:div w:id="1763378557">
          <w:marLeft w:val="640"/>
          <w:marRight w:val="0"/>
          <w:marTop w:val="0"/>
          <w:marBottom w:val="0"/>
          <w:divBdr>
            <w:top w:val="none" w:sz="0" w:space="0" w:color="auto"/>
            <w:left w:val="none" w:sz="0" w:space="0" w:color="auto"/>
            <w:bottom w:val="none" w:sz="0" w:space="0" w:color="auto"/>
            <w:right w:val="none" w:sz="0" w:space="0" w:color="auto"/>
          </w:divBdr>
        </w:div>
        <w:div w:id="114368186">
          <w:marLeft w:val="640"/>
          <w:marRight w:val="0"/>
          <w:marTop w:val="0"/>
          <w:marBottom w:val="0"/>
          <w:divBdr>
            <w:top w:val="none" w:sz="0" w:space="0" w:color="auto"/>
            <w:left w:val="none" w:sz="0" w:space="0" w:color="auto"/>
            <w:bottom w:val="none" w:sz="0" w:space="0" w:color="auto"/>
            <w:right w:val="none" w:sz="0" w:space="0" w:color="auto"/>
          </w:divBdr>
        </w:div>
        <w:div w:id="1194345631">
          <w:marLeft w:val="640"/>
          <w:marRight w:val="0"/>
          <w:marTop w:val="0"/>
          <w:marBottom w:val="0"/>
          <w:divBdr>
            <w:top w:val="none" w:sz="0" w:space="0" w:color="auto"/>
            <w:left w:val="none" w:sz="0" w:space="0" w:color="auto"/>
            <w:bottom w:val="none" w:sz="0" w:space="0" w:color="auto"/>
            <w:right w:val="none" w:sz="0" w:space="0" w:color="auto"/>
          </w:divBdr>
        </w:div>
        <w:div w:id="608390514">
          <w:marLeft w:val="640"/>
          <w:marRight w:val="0"/>
          <w:marTop w:val="0"/>
          <w:marBottom w:val="0"/>
          <w:divBdr>
            <w:top w:val="none" w:sz="0" w:space="0" w:color="auto"/>
            <w:left w:val="none" w:sz="0" w:space="0" w:color="auto"/>
            <w:bottom w:val="none" w:sz="0" w:space="0" w:color="auto"/>
            <w:right w:val="none" w:sz="0" w:space="0" w:color="auto"/>
          </w:divBdr>
        </w:div>
        <w:div w:id="448745109">
          <w:marLeft w:val="640"/>
          <w:marRight w:val="0"/>
          <w:marTop w:val="0"/>
          <w:marBottom w:val="0"/>
          <w:divBdr>
            <w:top w:val="none" w:sz="0" w:space="0" w:color="auto"/>
            <w:left w:val="none" w:sz="0" w:space="0" w:color="auto"/>
            <w:bottom w:val="none" w:sz="0" w:space="0" w:color="auto"/>
            <w:right w:val="none" w:sz="0" w:space="0" w:color="auto"/>
          </w:divBdr>
        </w:div>
        <w:div w:id="920602817">
          <w:marLeft w:val="640"/>
          <w:marRight w:val="0"/>
          <w:marTop w:val="0"/>
          <w:marBottom w:val="0"/>
          <w:divBdr>
            <w:top w:val="none" w:sz="0" w:space="0" w:color="auto"/>
            <w:left w:val="none" w:sz="0" w:space="0" w:color="auto"/>
            <w:bottom w:val="none" w:sz="0" w:space="0" w:color="auto"/>
            <w:right w:val="none" w:sz="0" w:space="0" w:color="auto"/>
          </w:divBdr>
        </w:div>
        <w:div w:id="812480986">
          <w:marLeft w:val="640"/>
          <w:marRight w:val="0"/>
          <w:marTop w:val="0"/>
          <w:marBottom w:val="0"/>
          <w:divBdr>
            <w:top w:val="none" w:sz="0" w:space="0" w:color="auto"/>
            <w:left w:val="none" w:sz="0" w:space="0" w:color="auto"/>
            <w:bottom w:val="none" w:sz="0" w:space="0" w:color="auto"/>
            <w:right w:val="none" w:sz="0" w:space="0" w:color="auto"/>
          </w:divBdr>
        </w:div>
        <w:div w:id="1304459227">
          <w:marLeft w:val="640"/>
          <w:marRight w:val="0"/>
          <w:marTop w:val="0"/>
          <w:marBottom w:val="0"/>
          <w:divBdr>
            <w:top w:val="none" w:sz="0" w:space="0" w:color="auto"/>
            <w:left w:val="none" w:sz="0" w:space="0" w:color="auto"/>
            <w:bottom w:val="none" w:sz="0" w:space="0" w:color="auto"/>
            <w:right w:val="none" w:sz="0" w:space="0" w:color="auto"/>
          </w:divBdr>
        </w:div>
        <w:div w:id="967737272">
          <w:marLeft w:val="640"/>
          <w:marRight w:val="0"/>
          <w:marTop w:val="0"/>
          <w:marBottom w:val="0"/>
          <w:divBdr>
            <w:top w:val="none" w:sz="0" w:space="0" w:color="auto"/>
            <w:left w:val="none" w:sz="0" w:space="0" w:color="auto"/>
            <w:bottom w:val="none" w:sz="0" w:space="0" w:color="auto"/>
            <w:right w:val="none" w:sz="0" w:space="0" w:color="auto"/>
          </w:divBdr>
        </w:div>
        <w:div w:id="1520117261">
          <w:marLeft w:val="640"/>
          <w:marRight w:val="0"/>
          <w:marTop w:val="0"/>
          <w:marBottom w:val="0"/>
          <w:divBdr>
            <w:top w:val="none" w:sz="0" w:space="0" w:color="auto"/>
            <w:left w:val="none" w:sz="0" w:space="0" w:color="auto"/>
            <w:bottom w:val="none" w:sz="0" w:space="0" w:color="auto"/>
            <w:right w:val="none" w:sz="0" w:space="0" w:color="auto"/>
          </w:divBdr>
        </w:div>
        <w:div w:id="1239291274">
          <w:marLeft w:val="640"/>
          <w:marRight w:val="0"/>
          <w:marTop w:val="0"/>
          <w:marBottom w:val="0"/>
          <w:divBdr>
            <w:top w:val="none" w:sz="0" w:space="0" w:color="auto"/>
            <w:left w:val="none" w:sz="0" w:space="0" w:color="auto"/>
            <w:bottom w:val="none" w:sz="0" w:space="0" w:color="auto"/>
            <w:right w:val="none" w:sz="0" w:space="0" w:color="auto"/>
          </w:divBdr>
        </w:div>
        <w:div w:id="1783377961">
          <w:marLeft w:val="640"/>
          <w:marRight w:val="0"/>
          <w:marTop w:val="0"/>
          <w:marBottom w:val="0"/>
          <w:divBdr>
            <w:top w:val="none" w:sz="0" w:space="0" w:color="auto"/>
            <w:left w:val="none" w:sz="0" w:space="0" w:color="auto"/>
            <w:bottom w:val="none" w:sz="0" w:space="0" w:color="auto"/>
            <w:right w:val="none" w:sz="0" w:space="0" w:color="auto"/>
          </w:divBdr>
        </w:div>
        <w:div w:id="673722215">
          <w:marLeft w:val="640"/>
          <w:marRight w:val="0"/>
          <w:marTop w:val="0"/>
          <w:marBottom w:val="0"/>
          <w:divBdr>
            <w:top w:val="none" w:sz="0" w:space="0" w:color="auto"/>
            <w:left w:val="none" w:sz="0" w:space="0" w:color="auto"/>
            <w:bottom w:val="none" w:sz="0" w:space="0" w:color="auto"/>
            <w:right w:val="none" w:sz="0" w:space="0" w:color="auto"/>
          </w:divBdr>
        </w:div>
        <w:div w:id="333996547">
          <w:marLeft w:val="640"/>
          <w:marRight w:val="0"/>
          <w:marTop w:val="0"/>
          <w:marBottom w:val="0"/>
          <w:divBdr>
            <w:top w:val="none" w:sz="0" w:space="0" w:color="auto"/>
            <w:left w:val="none" w:sz="0" w:space="0" w:color="auto"/>
            <w:bottom w:val="none" w:sz="0" w:space="0" w:color="auto"/>
            <w:right w:val="none" w:sz="0" w:space="0" w:color="auto"/>
          </w:divBdr>
        </w:div>
        <w:div w:id="981664694">
          <w:marLeft w:val="640"/>
          <w:marRight w:val="0"/>
          <w:marTop w:val="0"/>
          <w:marBottom w:val="0"/>
          <w:divBdr>
            <w:top w:val="none" w:sz="0" w:space="0" w:color="auto"/>
            <w:left w:val="none" w:sz="0" w:space="0" w:color="auto"/>
            <w:bottom w:val="none" w:sz="0" w:space="0" w:color="auto"/>
            <w:right w:val="none" w:sz="0" w:space="0" w:color="auto"/>
          </w:divBdr>
        </w:div>
        <w:div w:id="1690595167">
          <w:marLeft w:val="640"/>
          <w:marRight w:val="0"/>
          <w:marTop w:val="0"/>
          <w:marBottom w:val="0"/>
          <w:divBdr>
            <w:top w:val="none" w:sz="0" w:space="0" w:color="auto"/>
            <w:left w:val="none" w:sz="0" w:space="0" w:color="auto"/>
            <w:bottom w:val="none" w:sz="0" w:space="0" w:color="auto"/>
            <w:right w:val="none" w:sz="0" w:space="0" w:color="auto"/>
          </w:divBdr>
        </w:div>
        <w:div w:id="1046491962">
          <w:marLeft w:val="640"/>
          <w:marRight w:val="0"/>
          <w:marTop w:val="0"/>
          <w:marBottom w:val="0"/>
          <w:divBdr>
            <w:top w:val="none" w:sz="0" w:space="0" w:color="auto"/>
            <w:left w:val="none" w:sz="0" w:space="0" w:color="auto"/>
            <w:bottom w:val="none" w:sz="0" w:space="0" w:color="auto"/>
            <w:right w:val="none" w:sz="0" w:space="0" w:color="auto"/>
          </w:divBdr>
        </w:div>
        <w:div w:id="1627539383">
          <w:marLeft w:val="640"/>
          <w:marRight w:val="0"/>
          <w:marTop w:val="0"/>
          <w:marBottom w:val="0"/>
          <w:divBdr>
            <w:top w:val="none" w:sz="0" w:space="0" w:color="auto"/>
            <w:left w:val="none" w:sz="0" w:space="0" w:color="auto"/>
            <w:bottom w:val="none" w:sz="0" w:space="0" w:color="auto"/>
            <w:right w:val="none" w:sz="0" w:space="0" w:color="auto"/>
          </w:divBdr>
        </w:div>
        <w:div w:id="1225414848">
          <w:marLeft w:val="640"/>
          <w:marRight w:val="0"/>
          <w:marTop w:val="0"/>
          <w:marBottom w:val="0"/>
          <w:divBdr>
            <w:top w:val="none" w:sz="0" w:space="0" w:color="auto"/>
            <w:left w:val="none" w:sz="0" w:space="0" w:color="auto"/>
            <w:bottom w:val="none" w:sz="0" w:space="0" w:color="auto"/>
            <w:right w:val="none" w:sz="0" w:space="0" w:color="auto"/>
          </w:divBdr>
        </w:div>
        <w:div w:id="1868829165">
          <w:marLeft w:val="640"/>
          <w:marRight w:val="0"/>
          <w:marTop w:val="0"/>
          <w:marBottom w:val="0"/>
          <w:divBdr>
            <w:top w:val="none" w:sz="0" w:space="0" w:color="auto"/>
            <w:left w:val="none" w:sz="0" w:space="0" w:color="auto"/>
            <w:bottom w:val="none" w:sz="0" w:space="0" w:color="auto"/>
            <w:right w:val="none" w:sz="0" w:space="0" w:color="auto"/>
          </w:divBdr>
        </w:div>
        <w:div w:id="973634271">
          <w:marLeft w:val="640"/>
          <w:marRight w:val="0"/>
          <w:marTop w:val="0"/>
          <w:marBottom w:val="0"/>
          <w:divBdr>
            <w:top w:val="none" w:sz="0" w:space="0" w:color="auto"/>
            <w:left w:val="none" w:sz="0" w:space="0" w:color="auto"/>
            <w:bottom w:val="none" w:sz="0" w:space="0" w:color="auto"/>
            <w:right w:val="none" w:sz="0" w:space="0" w:color="auto"/>
          </w:divBdr>
        </w:div>
        <w:div w:id="1682199248">
          <w:marLeft w:val="640"/>
          <w:marRight w:val="0"/>
          <w:marTop w:val="0"/>
          <w:marBottom w:val="0"/>
          <w:divBdr>
            <w:top w:val="none" w:sz="0" w:space="0" w:color="auto"/>
            <w:left w:val="none" w:sz="0" w:space="0" w:color="auto"/>
            <w:bottom w:val="none" w:sz="0" w:space="0" w:color="auto"/>
            <w:right w:val="none" w:sz="0" w:space="0" w:color="auto"/>
          </w:divBdr>
        </w:div>
        <w:div w:id="154300398">
          <w:marLeft w:val="640"/>
          <w:marRight w:val="0"/>
          <w:marTop w:val="0"/>
          <w:marBottom w:val="0"/>
          <w:divBdr>
            <w:top w:val="none" w:sz="0" w:space="0" w:color="auto"/>
            <w:left w:val="none" w:sz="0" w:space="0" w:color="auto"/>
            <w:bottom w:val="none" w:sz="0" w:space="0" w:color="auto"/>
            <w:right w:val="none" w:sz="0" w:space="0" w:color="auto"/>
          </w:divBdr>
        </w:div>
        <w:div w:id="479423694">
          <w:marLeft w:val="640"/>
          <w:marRight w:val="0"/>
          <w:marTop w:val="0"/>
          <w:marBottom w:val="0"/>
          <w:divBdr>
            <w:top w:val="none" w:sz="0" w:space="0" w:color="auto"/>
            <w:left w:val="none" w:sz="0" w:space="0" w:color="auto"/>
            <w:bottom w:val="none" w:sz="0" w:space="0" w:color="auto"/>
            <w:right w:val="none" w:sz="0" w:space="0" w:color="auto"/>
          </w:divBdr>
        </w:div>
        <w:div w:id="1281914788">
          <w:marLeft w:val="640"/>
          <w:marRight w:val="0"/>
          <w:marTop w:val="0"/>
          <w:marBottom w:val="0"/>
          <w:divBdr>
            <w:top w:val="none" w:sz="0" w:space="0" w:color="auto"/>
            <w:left w:val="none" w:sz="0" w:space="0" w:color="auto"/>
            <w:bottom w:val="none" w:sz="0" w:space="0" w:color="auto"/>
            <w:right w:val="none" w:sz="0" w:space="0" w:color="auto"/>
          </w:divBdr>
        </w:div>
        <w:div w:id="2061322959">
          <w:marLeft w:val="640"/>
          <w:marRight w:val="0"/>
          <w:marTop w:val="0"/>
          <w:marBottom w:val="0"/>
          <w:divBdr>
            <w:top w:val="none" w:sz="0" w:space="0" w:color="auto"/>
            <w:left w:val="none" w:sz="0" w:space="0" w:color="auto"/>
            <w:bottom w:val="none" w:sz="0" w:space="0" w:color="auto"/>
            <w:right w:val="none" w:sz="0" w:space="0" w:color="auto"/>
          </w:divBdr>
        </w:div>
        <w:div w:id="225266854">
          <w:marLeft w:val="640"/>
          <w:marRight w:val="0"/>
          <w:marTop w:val="0"/>
          <w:marBottom w:val="0"/>
          <w:divBdr>
            <w:top w:val="none" w:sz="0" w:space="0" w:color="auto"/>
            <w:left w:val="none" w:sz="0" w:space="0" w:color="auto"/>
            <w:bottom w:val="none" w:sz="0" w:space="0" w:color="auto"/>
            <w:right w:val="none" w:sz="0" w:space="0" w:color="auto"/>
          </w:divBdr>
        </w:div>
        <w:div w:id="369688799">
          <w:marLeft w:val="640"/>
          <w:marRight w:val="0"/>
          <w:marTop w:val="0"/>
          <w:marBottom w:val="0"/>
          <w:divBdr>
            <w:top w:val="none" w:sz="0" w:space="0" w:color="auto"/>
            <w:left w:val="none" w:sz="0" w:space="0" w:color="auto"/>
            <w:bottom w:val="none" w:sz="0" w:space="0" w:color="auto"/>
            <w:right w:val="none" w:sz="0" w:space="0" w:color="auto"/>
          </w:divBdr>
        </w:div>
        <w:div w:id="1666547108">
          <w:marLeft w:val="640"/>
          <w:marRight w:val="0"/>
          <w:marTop w:val="0"/>
          <w:marBottom w:val="0"/>
          <w:divBdr>
            <w:top w:val="none" w:sz="0" w:space="0" w:color="auto"/>
            <w:left w:val="none" w:sz="0" w:space="0" w:color="auto"/>
            <w:bottom w:val="none" w:sz="0" w:space="0" w:color="auto"/>
            <w:right w:val="none" w:sz="0" w:space="0" w:color="auto"/>
          </w:divBdr>
        </w:div>
      </w:divsChild>
    </w:div>
    <w:div w:id="936980160">
      <w:bodyDiv w:val="1"/>
      <w:marLeft w:val="0"/>
      <w:marRight w:val="0"/>
      <w:marTop w:val="0"/>
      <w:marBottom w:val="0"/>
      <w:divBdr>
        <w:top w:val="none" w:sz="0" w:space="0" w:color="auto"/>
        <w:left w:val="none" w:sz="0" w:space="0" w:color="auto"/>
        <w:bottom w:val="none" w:sz="0" w:space="0" w:color="auto"/>
        <w:right w:val="none" w:sz="0" w:space="0" w:color="auto"/>
      </w:divBdr>
      <w:divsChild>
        <w:div w:id="1397625831">
          <w:marLeft w:val="640"/>
          <w:marRight w:val="0"/>
          <w:marTop w:val="0"/>
          <w:marBottom w:val="0"/>
          <w:divBdr>
            <w:top w:val="none" w:sz="0" w:space="0" w:color="auto"/>
            <w:left w:val="none" w:sz="0" w:space="0" w:color="auto"/>
            <w:bottom w:val="none" w:sz="0" w:space="0" w:color="auto"/>
            <w:right w:val="none" w:sz="0" w:space="0" w:color="auto"/>
          </w:divBdr>
        </w:div>
        <w:div w:id="425883497">
          <w:marLeft w:val="640"/>
          <w:marRight w:val="0"/>
          <w:marTop w:val="0"/>
          <w:marBottom w:val="0"/>
          <w:divBdr>
            <w:top w:val="none" w:sz="0" w:space="0" w:color="auto"/>
            <w:left w:val="none" w:sz="0" w:space="0" w:color="auto"/>
            <w:bottom w:val="none" w:sz="0" w:space="0" w:color="auto"/>
            <w:right w:val="none" w:sz="0" w:space="0" w:color="auto"/>
          </w:divBdr>
        </w:div>
        <w:div w:id="271208752">
          <w:marLeft w:val="640"/>
          <w:marRight w:val="0"/>
          <w:marTop w:val="0"/>
          <w:marBottom w:val="0"/>
          <w:divBdr>
            <w:top w:val="none" w:sz="0" w:space="0" w:color="auto"/>
            <w:left w:val="none" w:sz="0" w:space="0" w:color="auto"/>
            <w:bottom w:val="none" w:sz="0" w:space="0" w:color="auto"/>
            <w:right w:val="none" w:sz="0" w:space="0" w:color="auto"/>
          </w:divBdr>
        </w:div>
        <w:div w:id="994529949">
          <w:marLeft w:val="640"/>
          <w:marRight w:val="0"/>
          <w:marTop w:val="0"/>
          <w:marBottom w:val="0"/>
          <w:divBdr>
            <w:top w:val="none" w:sz="0" w:space="0" w:color="auto"/>
            <w:left w:val="none" w:sz="0" w:space="0" w:color="auto"/>
            <w:bottom w:val="none" w:sz="0" w:space="0" w:color="auto"/>
            <w:right w:val="none" w:sz="0" w:space="0" w:color="auto"/>
          </w:divBdr>
        </w:div>
        <w:div w:id="1863322345">
          <w:marLeft w:val="640"/>
          <w:marRight w:val="0"/>
          <w:marTop w:val="0"/>
          <w:marBottom w:val="0"/>
          <w:divBdr>
            <w:top w:val="none" w:sz="0" w:space="0" w:color="auto"/>
            <w:left w:val="none" w:sz="0" w:space="0" w:color="auto"/>
            <w:bottom w:val="none" w:sz="0" w:space="0" w:color="auto"/>
            <w:right w:val="none" w:sz="0" w:space="0" w:color="auto"/>
          </w:divBdr>
        </w:div>
        <w:div w:id="217325142">
          <w:marLeft w:val="640"/>
          <w:marRight w:val="0"/>
          <w:marTop w:val="0"/>
          <w:marBottom w:val="0"/>
          <w:divBdr>
            <w:top w:val="none" w:sz="0" w:space="0" w:color="auto"/>
            <w:left w:val="none" w:sz="0" w:space="0" w:color="auto"/>
            <w:bottom w:val="none" w:sz="0" w:space="0" w:color="auto"/>
            <w:right w:val="none" w:sz="0" w:space="0" w:color="auto"/>
          </w:divBdr>
        </w:div>
        <w:div w:id="1526865783">
          <w:marLeft w:val="640"/>
          <w:marRight w:val="0"/>
          <w:marTop w:val="0"/>
          <w:marBottom w:val="0"/>
          <w:divBdr>
            <w:top w:val="none" w:sz="0" w:space="0" w:color="auto"/>
            <w:left w:val="none" w:sz="0" w:space="0" w:color="auto"/>
            <w:bottom w:val="none" w:sz="0" w:space="0" w:color="auto"/>
            <w:right w:val="none" w:sz="0" w:space="0" w:color="auto"/>
          </w:divBdr>
        </w:div>
        <w:div w:id="1003969161">
          <w:marLeft w:val="640"/>
          <w:marRight w:val="0"/>
          <w:marTop w:val="0"/>
          <w:marBottom w:val="0"/>
          <w:divBdr>
            <w:top w:val="none" w:sz="0" w:space="0" w:color="auto"/>
            <w:left w:val="none" w:sz="0" w:space="0" w:color="auto"/>
            <w:bottom w:val="none" w:sz="0" w:space="0" w:color="auto"/>
            <w:right w:val="none" w:sz="0" w:space="0" w:color="auto"/>
          </w:divBdr>
        </w:div>
        <w:div w:id="1654869890">
          <w:marLeft w:val="640"/>
          <w:marRight w:val="0"/>
          <w:marTop w:val="0"/>
          <w:marBottom w:val="0"/>
          <w:divBdr>
            <w:top w:val="none" w:sz="0" w:space="0" w:color="auto"/>
            <w:left w:val="none" w:sz="0" w:space="0" w:color="auto"/>
            <w:bottom w:val="none" w:sz="0" w:space="0" w:color="auto"/>
            <w:right w:val="none" w:sz="0" w:space="0" w:color="auto"/>
          </w:divBdr>
        </w:div>
        <w:div w:id="1217740576">
          <w:marLeft w:val="640"/>
          <w:marRight w:val="0"/>
          <w:marTop w:val="0"/>
          <w:marBottom w:val="0"/>
          <w:divBdr>
            <w:top w:val="none" w:sz="0" w:space="0" w:color="auto"/>
            <w:left w:val="none" w:sz="0" w:space="0" w:color="auto"/>
            <w:bottom w:val="none" w:sz="0" w:space="0" w:color="auto"/>
            <w:right w:val="none" w:sz="0" w:space="0" w:color="auto"/>
          </w:divBdr>
        </w:div>
        <w:div w:id="1263610125">
          <w:marLeft w:val="640"/>
          <w:marRight w:val="0"/>
          <w:marTop w:val="0"/>
          <w:marBottom w:val="0"/>
          <w:divBdr>
            <w:top w:val="none" w:sz="0" w:space="0" w:color="auto"/>
            <w:left w:val="none" w:sz="0" w:space="0" w:color="auto"/>
            <w:bottom w:val="none" w:sz="0" w:space="0" w:color="auto"/>
            <w:right w:val="none" w:sz="0" w:space="0" w:color="auto"/>
          </w:divBdr>
        </w:div>
        <w:div w:id="1593706248">
          <w:marLeft w:val="640"/>
          <w:marRight w:val="0"/>
          <w:marTop w:val="0"/>
          <w:marBottom w:val="0"/>
          <w:divBdr>
            <w:top w:val="none" w:sz="0" w:space="0" w:color="auto"/>
            <w:left w:val="none" w:sz="0" w:space="0" w:color="auto"/>
            <w:bottom w:val="none" w:sz="0" w:space="0" w:color="auto"/>
            <w:right w:val="none" w:sz="0" w:space="0" w:color="auto"/>
          </w:divBdr>
        </w:div>
      </w:divsChild>
    </w:div>
    <w:div w:id="940256116">
      <w:bodyDiv w:val="1"/>
      <w:marLeft w:val="0"/>
      <w:marRight w:val="0"/>
      <w:marTop w:val="0"/>
      <w:marBottom w:val="0"/>
      <w:divBdr>
        <w:top w:val="none" w:sz="0" w:space="0" w:color="auto"/>
        <w:left w:val="none" w:sz="0" w:space="0" w:color="auto"/>
        <w:bottom w:val="none" w:sz="0" w:space="0" w:color="auto"/>
        <w:right w:val="none" w:sz="0" w:space="0" w:color="auto"/>
      </w:divBdr>
      <w:divsChild>
        <w:div w:id="567766075">
          <w:marLeft w:val="640"/>
          <w:marRight w:val="0"/>
          <w:marTop w:val="0"/>
          <w:marBottom w:val="0"/>
          <w:divBdr>
            <w:top w:val="none" w:sz="0" w:space="0" w:color="auto"/>
            <w:left w:val="none" w:sz="0" w:space="0" w:color="auto"/>
            <w:bottom w:val="none" w:sz="0" w:space="0" w:color="auto"/>
            <w:right w:val="none" w:sz="0" w:space="0" w:color="auto"/>
          </w:divBdr>
        </w:div>
        <w:div w:id="1113089597">
          <w:marLeft w:val="640"/>
          <w:marRight w:val="0"/>
          <w:marTop w:val="0"/>
          <w:marBottom w:val="0"/>
          <w:divBdr>
            <w:top w:val="none" w:sz="0" w:space="0" w:color="auto"/>
            <w:left w:val="none" w:sz="0" w:space="0" w:color="auto"/>
            <w:bottom w:val="none" w:sz="0" w:space="0" w:color="auto"/>
            <w:right w:val="none" w:sz="0" w:space="0" w:color="auto"/>
          </w:divBdr>
        </w:div>
        <w:div w:id="1397315580">
          <w:marLeft w:val="640"/>
          <w:marRight w:val="0"/>
          <w:marTop w:val="0"/>
          <w:marBottom w:val="0"/>
          <w:divBdr>
            <w:top w:val="none" w:sz="0" w:space="0" w:color="auto"/>
            <w:left w:val="none" w:sz="0" w:space="0" w:color="auto"/>
            <w:bottom w:val="none" w:sz="0" w:space="0" w:color="auto"/>
            <w:right w:val="none" w:sz="0" w:space="0" w:color="auto"/>
          </w:divBdr>
        </w:div>
        <w:div w:id="2124877846">
          <w:marLeft w:val="640"/>
          <w:marRight w:val="0"/>
          <w:marTop w:val="0"/>
          <w:marBottom w:val="0"/>
          <w:divBdr>
            <w:top w:val="none" w:sz="0" w:space="0" w:color="auto"/>
            <w:left w:val="none" w:sz="0" w:space="0" w:color="auto"/>
            <w:bottom w:val="none" w:sz="0" w:space="0" w:color="auto"/>
            <w:right w:val="none" w:sz="0" w:space="0" w:color="auto"/>
          </w:divBdr>
        </w:div>
        <w:div w:id="430393829">
          <w:marLeft w:val="640"/>
          <w:marRight w:val="0"/>
          <w:marTop w:val="0"/>
          <w:marBottom w:val="0"/>
          <w:divBdr>
            <w:top w:val="none" w:sz="0" w:space="0" w:color="auto"/>
            <w:left w:val="none" w:sz="0" w:space="0" w:color="auto"/>
            <w:bottom w:val="none" w:sz="0" w:space="0" w:color="auto"/>
            <w:right w:val="none" w:sz="0" w:space="0" w:color="auto"/>
          </w:divBdr>
        </w:div>
        <w:div w:id="1667440549">
          <w:marLeft w:val="640"/>
          <w:marRight w:val="0"/>
          <w:marTop w:val="0"/>
          <w:marBottom w:val="0"/>
          <w:divBdr>
            <w:top w:val="none" w:sz="0" w:space="0" w:color="auto"/>
            <w:left w:val="none" w:sz="0" w:space="0" w:color="auto"/>
            <w:bottom w:val="none" w:sz="0" w:space="0" w:color="auto"/>
            <w:right w:val="none" w:sz="0" w:space="0" w:color="auto"/>
          </w:divBdr>
        </w:div>
        <w:div w:id="58523921">
          <w:marLeft w:val="640"/>
          <w:marRight w:val="0"/>
          <w:marTop w:val="0"/>
          <w:marBottom w:val="0"/>
          <w:divBdr>
            <w:top w:val="none" w:sz="0" w:space="0" w:color="auto"/>
            <w:left w:val="none" w:sz="0" w:space="0" w:color="auto"/>
            <w:bottom w:val="none" w:sz="0" w:space="0" w:color="auto"/>
            <w:right w:val="none" w:sz="0" w:space="0" w:color="auto"/>
          </w:divBdr>
        </w:div>
        <w:div w:id="1883860969">
          <w:marLeft w:val="640"/>
          <w:marRight w:val="0"/>
          <w:marTop w:val="0"/>
          <w:marBottom w:val="0"/>
          <w:divBdr>
            <w:top w:val="none" w:sz="0" w:space="0" w:color="auto"/>
            <w:left w:val="none" w:sz="0" w:space="0" w:color="auto"/>
            <w:bottom w:val="none" w:sz="0" w:space="0" w:color="auto"/>
            <w:right w:val="none" w:sz="0" w:space="0" w:color="auto"/>
          </w:divBdr>
        </w:div>
        <w:div w:id="1625843634">
          <w:marLeft w:val="640"/>
          <w:marRight w:val="0"/>
          <w:marTop w:val="0"/>
          <w:marBottom w:val="0"/>
          <w:divBdr>
            <w:top w:val="none" w:sz="0" w:space="0" w:color="auto"/>
            <w:left w:val="none" w:sz="0" w:space="0" w:color="auto"/>
            <w:bottom w:val="none" w:sz="0" w:space="0" w:color="auto"/>
            <w:right w:val="none" w:sz="0" w:space="0" w:color="auto"/>
          </w:divBdr>
        </w:div>
        <w:div w:id="854073872">
          <w:marLeft w:val="640"/>
          <w:marRight w:val="0"/>
          <w:marTop w:val="0"/>
          <w:marBottom w:val="0"/>
          <w:divBdr>
            <w:top w:val="none" w:sz="0" w:space="0" w:color="auto"/>
            <w:left w:val="none" w:sz="0" w:space="0" w:color="auto"/>
            <w:bottom w:val="none" w:sz="0" w:space="0" w:color="auto"/>
            <w:right w:val="none" w:sz="0" w:space="0" w:color="auto"/>
          </w:divBdr>
        </w:div>
        <w:div w:id="1074859828">
          <w:marLeft w:val="640"/>
          <w:marRight w:val="0"/>
          <w:marTop w:val="0"/>
          <w:marBottom w:val="0"/>
          <w:divBdr>
            <w:top w:val="none" w:sz="0" w:space="0" w:color="auto"/>
            <w:left w:val="none" w:sz="0" w:space="0" w:color="auto"/>
            <w:bottom w:val="none" w:sz="0" w:space="0" w:color="auto"/>
            <w:right w:val="none" w:sz="0" w:space="0" w:color="auto"/>
          </w:divBdr>
        </w:div>
        <w:div w:id="1020550556">
          <w:marLeft w:val="640"/>
          <w:marRight w:val="0"/>
          <w:marTop w:val="0"/>
          <w:marBottom w:val="0"/>
          <w:divBdr>
            <w:top w:val="none" w:sz="0" w:space="0" w:color="auto"/>
            <w:left w:val="none" w:sz="0" w:space="0" w:color="auto"/>
            <w:bottom w:val="none" w:sz="0" w:space="0" w:color="auto"/>
            <w:right w:val="none" w:sz="0" w:space="0" w:color="auto"/>
          </w:divBdr>
        </w:div>
        <w:div w:id="1311984336">
          <w:marLeft w:val="640"/>
          <w:marRight w:val="0"/>
          <w:marTop w:val="0"/>
          <w:marBottom w:val="0"/>
          <w:divBdr>
            <w:top w:val="none" w:sz="0" w:space="0" w:color="auto"/>
            <w:left w:val="none" w:sz="0" w:space="0" w:color="auto"/>
            <w:bottom w:val="none" w:sz="0" w:space="0" w:color="auto"/>
            <w:right w:val="none" w:sz="0" w:space="0" w:color="auto"/>
          </w:divBdr>
        </w:div>
        <w:div w:id="1053456806">
          <w:marLeft w:val="640"/>
          <w:marRight w:val="0"/>
          <w:marTop w:val="0"/>
          <w:marBottom w:val="0"/>
          <w:divBdr>
            <w:top w:val="none" w:sz="0" w:space="0" w:color="auto"/>
            <w:left w:val="none" w:sz="0" w:space="0" w:color="auto"/>
            <w:bottom w:val="none" w:sz="0" w:space="0" w:color="auto"/>
            <w:right w:val="none" w:sz="0" w:space="0" w:color="auto"/>
          </w:divBdr>
        </w:div>
        <w:div w:id="154497255">
          <w:marLeft w:val="640"/>
          <w:marRight w:val="0"/>
          <w:marTop w:val="0"/>
          <w:marBottom w:val="0"/>
          <w:divBdr>
            <w:top w:val="none" w:sz="0" w:space="0" w:color="auto"/>
            <w:left w:val="none" w:sz="0" w:space="0" w:color="auto"/>
            <w:bottom w:val="none" w:sz="0" w:space="0" w:color="auto"/>
            <w:right w:val="none" w:sz="0" w:space="0" w:color="auto"/>
          </w:divBdr>
        </w:div>
        <w:div w:id="2105102527">
          <w:marLeft w:val="640"/>
          <w:marRight w:val="0"/>
          <w:marTop w:val="0"/>
          <w:marBottom w:val="0"/>
          <w:divBdr>
            <w:top w:val="none" w:sz="0" w:space="0" w:color="auto"/>
            <w:left w:val="none" w:sz="0" w:space="0" w:color="auto"/>
            <w:bottom w:val="none" w:sz="0" w:space="0" w:color="auto"/>
            <w:right w:val="none" w:sz="0" w:space="0" w:color="auto"/>
          </w:divBdr>
        </w:div>
        <w:div w:id="1613199974">
          <w:marLeft w:val="640"/>
          <w:marRight w:val="0"/>
          <w:marTop w:val="0"/>
          <w:marBottom w:val="0"/>
          <w:divBdr>
            <w:top w:val="none" w:sz="0" w:space="0" w:color="auto"/>
            <w:left w:val="none" w:sz="0" w:space="0" w:color="auto"/>
            <w:bottom w:val="none" w:sz="0" w:space="0" w:color="auto"/>
            <w:right w:val="none" w:sz="0" w:space="0" w:color="auto"/>
          </w:divBdr>
        </w:div>
        <w:div w:id="934830037">
          <w:marLeft w:val="640"/>
          <w:marRight w:val="0"/>
          <w:marTop w:val="0"/>
          <w:marBottom w:val="0"/>
          <w:divBdr>
            <w:top w:val="none" w:sz="0" w:space="0" w:color="auto"/>
            <w:left w:val="none" w:sz="0" w:space="0" w:color="auto"/>
            <w:bottom w:val="none" w:sz="0" w:space="0" w:color="auto"/>
            <w:right w:val="none" w:sz="0" w:space="0" w:color="auto"/>
          </w:divBdr>
        </w:div>
        <w:div w:id="193884108">
          <w:marLeft w:val="640"/>
          <w:marRight w:val="0"/>
          <w:marTop w:val="0"/>
          <w:marBottom w:val="0"/>
          <w:divBdr>
            <w:top w:val="none" w:sz="0" w:space="0" w:color="auto"/>
            <w:left w:val="none" w:sz="0" w:space="0" w:color="auto"/>
            <w:bottom w:val="none" w:sz="0" w:space="0" w:color="auto"/>
            <w:right w:val="none" w:sz="0" w:space="0" w:color="auto"/>
          </w:divBdr>
        </w:div>
        <w:div w:id="2091803140">
          <w:marLeft w:val="640"/>
          <w:marRight w:val="0"/>
          <w:marTop w:val="0"/>
          <w:marBottom w:val="0"/>
          <w:divBdr>
            <w:top w:val="none" w:sz="0" w:space="0" w:color="auto"/>
            <w:left w:val="none" w:sz="0" w:space="0" w:color="auto"/>
            <w:bottom w:val="none" w:sz="0" w:space="0" w:color="auto"/>
            <w:right w:val="none" w:sz="0" w:space="0" w:color="auto"/>
          </w:divBdr>
        </w:div>
        <w:div w:id="1517617295">
          <w:marLeft w:val="640"/>
          <w:marRight w:val="0"/>
          <w:marTop w:val="0"/>
          <w:marBottom w:val="0"/>
          <w:divBdr>
            <w:top w:val="none" w:sz="0" w:space="0" w:color="auto"/>
            <w:left w:val="none" w:sz="0" w:space="0" w:color="auto"/>
            <w:bottom w:val="none" w:sz="0" w:space="0" w:color="auto"/>
            <w:right w:val="none" w:sz="0" w:space="0" w:color="auto"/>
          </w:divBdr>
        </w:div>
        <w:div w:id="1740130547">
          <w:marLeft w:val="640"/>
          <w:marRight w:val="0"/>
          <w:marTop w:val="0"/>
          <w:marBottom w:val="0"/>
          <w:divBdr>
            <w:top w:val="none" w:sz="0" w:space="0" w:color="auto"/>
            <w:left w:val="none" w:sz="0" w:space="0" w:color="auto"/>
            <w:bottom w:val="none" w:sz="0" w:space="0" w:color="auto"/>
            <w:right w:val="none" w:sz="0" w:space="0" w:color="auto"/>
          </w:divBdr>
        </w:div>
        <w:div w:id="555161939">
          <w:marLeft w:val="640"/>
          <w:marRight w:val="0"/>
          <w:marTop w:val="0"/>
          <w:marBottom w:val="0"/>
          <w:divBdr>
            <w:top w:val="none" w:sz="0" w:space="0" w:color="auto"/>
            <w:left w:val="none" w:sz="0" w:space="0" w:color="auto"/>
            <w:bottom w:val="none" w:sz="0" w:space="0" w:color="auto"/>
            <w:right w:val="none" w:sz="0" w:space="0" w:color="auto"/>
          </w:divBdr>
        </w:div>
        <w:div w:id="450172490">
          <w:marLeft w:val="640"/>
          <w:marRight w:val="0"/>
          <w:marTop w:val="0"/>
          <w:marBottom w:val="0"/>
          <w:divBdr>
            <w:top w:val="none" w:sz="0" w:space="0" w:color="auto"/>
            <w:left w:val="none" w:sz="0" w:space="0" w:color="auto"/>
            <w:bottom w:val="none" w:sz="0" w:space="0" w:color="auto"/>
            <w:right w:val="none" w:sz="0" w:space="0" w:color="auto"/>
          </w:divBdr>
        </w:div>
        <w:div w:id="571238138">
          <w:marLeft w:val="640"/>
          <w:marRight w:val="0"/>
          <w:marTop w:val="0"/>
          <w:marBottom w:val="0"/>
          <w:divBdr>
            <w:top w:val="none" w:sz="0" w:space="0" w:color="auto"/>
            <w:left w:val="none" w:sz="0" w:space="0" w:color="auto"/>
            <w:bottom w:val="none" w:sz="0" w:space="0" w:color="auto"/>
            <w:right w:val="none" w:sz="0" w:space="0" w:color="auto"/>
          </w:divBdr>
        </w:div>
        <w:div w:id="992290879">
          <w:marLeft w:val="640"/>
          <w:marRight w:val="0"/>
          <w:marTop w:val="0"/>
          <w:marBottom w:val="0"/>
          <w:divBdr>
            <w:top w:val="none" w:sz="0" w:space="0" w:color="auto"/>
            <w:left w:val="none" w:sz="0" w:space="0" w:color="auto"/>
            <w:bottom w:val="none" w:sz="0" w:space="0" w:color="auto"/>
            <w:right w:val="none" w:sz="0" w:space="0" w:color="auto"/>
          </w:divBdr>
        </w:div>
        <w:div w:id="9381133">
          <w:marLeft w:val="640"/>
          <w:marRight w:val="0"/>
          <w:marTop w:val="0"/>
          <w:marBottom w:val="0"/>
          <w:divBdr>
            <w:top w:val="none" w:sz="0" w:space="0" w:color="auto"/>
            <w:left w:val="none" w:sz="0" w:space="0" w:color="auto"/>
            <w:bottom w:val="none" w:sz="0" w:space="0" w:color="auto"/>
            <w:right w:val="none" w:sz="0" w:space="0" w:color="auto"/>
          </w:divBdr>
        </w:div>
        <w:div w:id="1733389916">
          <w:marLeft w:val="640"/>
          <w:marRight w:val="0"/>
          <w:marTop w:val="0"/>
          <w:marBottom w:val="0"/>
          <w:divBdr>
            <w:top w:val="none" w:sz="0" w:space="0" w:color="auto"/>
            <w:left w:val="none" w:sz="0" w:space="0" w:color="auto"/>
            <w:bottom w:val="none" w:sz="0" w:space="0" w:color="auto"/>
            <w:right w:val="none" w:sz="0" w:space="0" w:color="auto"/>
          </w:divBdr>
        </w:div>
        <w:div w:id="1701590045">
          <w:marLeft w:val="640"/>
          <w:marRight w:val="0"/>
          <w:marTop w:val="0"/>
          <w:marBottom w:val="0"/>
          <w:divBdr>
            <w:top w:val="none" w:sz="0" w:space="0" w:color="auto"/>
            <w:left w:val="none" w:sz="0" w:space="0" w:color="auto"/>
            <w:bottom w:val="none" w:sz="0" w:space="0" w:color="auto"/>
            <w:right w:val="none" w:sz="0" w:space="0" w:color="auto"/>
          </w:divBdr>
        </w:div>
        <w:div w:id="1125930069">
          <w:marLeft w:val="640"/>
          <w:marRight w:val="0"/>
          <w:marTop w:val="0"/>
          <w:marBottom w:val="0"/>
          <w:divBdr>
            <w:top w:val="none" w:sz="0" w:space="0" w:color="auto"/>
            <w:left w:val="none" w:sz="0" w:space="0" w:color="auto"/>
            <w:bottom w:val="none" w:sz="0" w:space="0" w:color="auto"/>
            <w:right w:val="none" w:sz="0" w:space="0" w:color="auto"/>
          </w:divBdr>
        </w:div>
        <w:div w:id="1697267989">
          <w:marLeft w:val="640"/>
          <w:marRight w:val="0"/>
          <w:marTop w:val="0"/>
          <w:marBottom w:val="0"/>
          <w:divBdr>
            <w:top w:val="none" w:sz="0" w:space="0" w:color="auto"/>
            <w:left w:val="none" w:sz="0" w:space="0" w:color="auto"/>
            <w:bottom w:val="none" w:sz="0" w:space="0" w:color="auto"/>
            <w:right w:val="none" w:sz="0" w:space="0" w:color="auto"/>
          </w:divBdr>
        </w:div>
        <w:div w:id="1800414556">
          <w:marLeft w:val="640"/>
          <w:marRight w:val="0"/>
          <w:marTop w:val="0"/>
          <w:marBottom w:val="0"/>
          <w:divBdr>
            <w:top w:val="none" w:sz="0" w:space="0" w:color="auto"/>
            <w:left w:val="none" w:sz="0" w:space="0" w:color="auto"/>
            <w:bottom w:val="none" w:sz="0" w:space="0" w:color="auto"/>
            <w:right w:val="none" w:sz="0" w:space="0" w:color="auto"/>
          </w:divBdr>
        </w:div>
        <w:div w:id="1069426755">
          <w:marLeft w:val="640"/>
          <w:marRight w:val="0"/>
          <w:marTop w:val="0"/>
          <w:marBottom w:val="0"/>
          <w:divBdr>
            <w:top w:val="none" w:sz="0" w:space="0" w:color="auto"/>
            <w:left w:val="none" w:sz="0" w:space="0" w:color="auto"/>
            <w:bottom w:val="none" w:sz="0" w:space="0" w:color="auto"/>
            <w:right w:val="none" w:sz="0" w:space="0" w:color="auto"/>
          </w:divBdr>
        </w:div>
        <w:div w:id="350841482">
          <w:marLeft w:val="640"/>
          <w:marRight w:val="0"/>
          <w:marTop w:val="0"/>
          <w:marBottom w:val="0"/>
          <w:divBdr>
            <w:top w:val="none" w:sz="0" w:space="0" w:color="auto"/>
            <w:left w:val="none" w:sz="0" w:space="0" w:color="auto"/>
            <w:bottom w:val="none" w:sz="0" w:space="0" w:color="auto"/>
            <w:right w:val="none" w:sz="0" w:space="0" w:color="auto"/>
          </w:divBdr>
        </w:div>
        <w:div w:id="1227764028">
          <w:marLeft w:val="640"/>
          <w:marRight w:val="0"/>
          <w:marTop w:val="0"/>
          <w:marBottom w:val="0"/>
          <w:divBdr>
            <w:top w:val="none" w:sz="0" w:space="0" w:color="auto"/>
            <w:left w:val="none" w:sz="0" w:space="0" w:color="auto"/>
            <w:bottom w:val="none" w:sz="0" w:space="0" w:color="auto"/>
            <w:right w:val="none" w:sz="0" w:space="0" w:color="auto"/>
          </w:divBdr>
        </w:div>
        <w:div w:id="1578436725">
          <w:marLeft w:val="640"/>
          <w:marRight w:val="0"/>
          <w:marTop w:val="0"/>
          <w:marBottom w:val="0"/>
          <w:divBdr>
            <w:top w:val="none" w:sz="0" w:space="0" w:color="auto"/>
            <w:left w:val="none" w:sz="0" w:space="0" w:color="auto"/>
            <w:bottom w:val="none" w:sz="0" w:space="0" w:color="auto"/>
            <w:right w:val="none" w:sz="0" w:space="0" w:color="auto"/>
          </w:divBdr>
        </w:div>
        <w:div w:id="111437637">
          <w:marLeft w:val="640"/>
          <w:marRight w:val="0"/>
          <w:marTop w:val="0"/>
          <w:marBottom w:val="0"/>
          <w:divBdr>
            <w:top w:val="none" w:sz="0" w:space="0" w:color="auto"/>
            <w:left w:val="none" w:sz="0" w:space="0" w:color="auto"/>
            <w:bottom w:val="none" w:sz="0" w:space="0" w:color="auto"/>
            <w:right w:val="none" w:sz="0" w:space="0" w:color="auto"/>
          </w:divBdr>
        </w:div>
        <w:div w:id="2003777869">
          <w:marLeft w:val="640"/>
          <w:marRight w:val="0"/>
          <w:marTop w:val="0"/>
          <w:marBottom w:val="0"/>
          <w:divBdr>
            <w:top w:val="none" w:sz="0" w:space="0" w:color="auto"/>
            <w:left w:val="none" w:sz="0" w:space="0" w:color="auto"/>
            <w:bottom w:val="none" w:sz="0" w:space="0" w:color="auto"/>
            <w:right w:val="none" w:sz="0" w:space="0" w:color="auto"/>
          </w:divBdr>
        </w:div>
        <w:div w:id="1292398443">
          <w:marLeft w:val="640"/>
          <w:marRight w:val="0"/>
          <w:marTop w:val="0"/>
          <w:marBottom w:val="0"/>
          <w:divBdr>
            <w:top w:val="none" w:sz="0" w:space="0" w:color="auto"/>
            <w:left w:val="none" w:sz="0" w:space="0" w:color="auto"/>
            <w:bottom w:val="none" w:sz="0" w:space="0" w:color="auto"/>
            <w:right w:val="none" w:sz="0" w:space="0" w:color="auto"/>
          </w:divBdr>
        </w:div>
        <w:div w:id="1964841319">
          <w:marLeft w:val="640"/>
          <w:marRight w:val="0"/>
          <w:marTop w:val="0"/>
          <w:marBottom w:val="0"/>
          <w:divBdr>
            <w:top w:val="none" w:sz="0" w:space="0" w:color="auto"/>
            <w:left w:val="none" w:sz="0" w:space="0" w:color="auto"/>
            <w:bottom w:val="none" w:sz="0" w:space="0" w:color="auto"/>
            <w:right w:val="none" w:sz="0" w:space="0" w:color="auto"/>
          </w:divBdr>
        </w:div>
        <w:div w:id="104859226">
          <w:marLeft w:val="640"/>
          <w:marRight w:val="0"/>
          <w:marTop w:val="0"/>
          <w:marBottom w:val="0"/>
          <w:divBdr>
            <w:top w:val="none" w:sz="0" w:space="0" w:color="auto"/>
            <w:left w:val="none" w:sz="0" w:space="0" w:color="auto"/>
            <w:bottom w:val="none" w:sz="0" w:space="0" w:color="auto"/>
            <w:right w:val="none" w:sz="0" w:space="0" w:color="auto"/>
          </w:divBdr>
        </w:div>
        <w:div w:id="640309816">
          <w:marLeft w:val="640"/>
          <w:marRight w:val="0"/>
          <w:marTop w:val="0"/>
          <w:marBottom w:val="0"/>
          <w:divBdr>
            <w:top w:val="none" w:sz="0" w:space="0" w:color="auto"/>
            <w:left w:val="none" w:sz="0" w:space="0" w:color="auto"/>
            <w:bottom w:val="none" w:sz="0" w:space="0" w:color="auto"/>
            <w:right w:val="none" w:sz="0" w:space="0" w:color="auto"/>
          </w:divBdr>
        </w:div>
        <w:div w:id="1201480921">
          <w:marLeft w:val="640"/>
          <w:marRight w:val="0"/>
          <w:marTop w:val="0"/>
          <w:marBottom w:val="0"/>
          <w:divBdr>
            <w:top w:val="none" w:sz="0" w:space="0" w:color="auto"/>
            <w:left w:val="none" w:sz="0" w:space="0" w:color="auto"/>
            <w:bottom w:val="none" w:sz="0" w:space="0" w:color="auto"/>
            <w:right w:val="none" w:sz="0" w:space="0" w:color="auto"/>
          </w:divBdr>
        </w:div>
        <w:div w:id="479689029">
          <w:marLeft w:val="640"/>
          <w:marRight w:val="0"/>
          <w:marTop w:val="0"/>
          <w:marBottom w:val="0"/>
          <w:divBdr>
            <w:top w:val="none" w:sz="0" w:space="0" w:color="auto"/>
            <w:left w:val="none" w:sz="0" w:space="0" w:color="auto"/>
            <w:bottom w:val="none" w:sz="0" w:space="0" w:color="auto"/>
            <w:right w:val="none" w:sz="0" w:space="0" w:color="auto"/>
          </w:divBdr>
        </w:div>
        <w:div w:id="2014189066">
          <w:marLeft w:val="640"/>
          <w:marRight w:val="0"/>
          <w:marTop w:val="0"/>
          <w:marBottom w:val="0"/>
          <w:divBdr>
            <w:top w:val="none" w:sz="0" w:space="0" w:color="auto"/>
            <w:left w:val="none" w:sz="0" w:space="0" w:color="auto"/>
            <w:bottom w:val="none" w:sz="0" w:space="0" w:color="auto"/>
            <w:right w:val="none" w:sz="0" w:space="0" w:color="auto"/>
          </w:divBdr>
        </w:div>
        <w:div w:id="171190994">
          <w:marLeft w:val="640"/>
          <w:marRight w:val="0"/>
          <w:marTop w:val="0"/>
          <w:marBottom w:val="0"/>
          <w:divBdr>
            <w:top w:val="none" w:sz="0" w:space="0" w:color="auto"/>
            <w:left w:val="none" w:sz="0" w:space="0" w:color="auto"/>
            <w:bottom w:val="none" w:sz="0" w:space="0" w:color="auto"/>
            <w:right w:val="none" w:sz="0" w:space="0" w:color="auto"/>
          </w:divBdr>
        </w:div>
        <w:div w:id="1147474404">
          <w:marLeft w:val="640"/>
          <w:marRight w:val="0"/>
          <w:marTop w:val="0"/>
          <w:marBottom w:val="0"/>
          <w:divBdr>
            <w:top w:val="none" w:sz="0" w:space="0" w:color="auto"/>
            <w:left w:val="none" w:sz="0" w:space="0" w:color="auto"/>
            <w:bottom w:val="none" w:sz="0" w:space="0" w:color="auto"/>
            <w:right w:val="none" w:sz="0" w:space="0" w:color="auto"/>
          </w:divBdr>
        </w:div>
        <w:div w:id="1627541245">
          <w:marLeft w:val="640"/>
          <w:marRight w:val="0"/>
          <w:marTop w:val="0"/>
          <w:marBottom w:val="0"/>
          <w:divBdr>
            <w:top w:val="none" w:sz="0" w:space="0" w:color="auto"/>
            <w:left w:val="none" w:sz="0" w:space="0" w:color="auto"/>
            <w:bottom w:val="none" w:sz="0" w:space="0" w:color="auto"/>
            <w:right w:val="none" w:sz="0" w:space="0" w:color="auto"/>
          </w:divBdr>
        </w:div>
        <w:div w:id="1456752396">
          <w:marLeft w:val="640"/>
          <w:marRight w:val="0"/>
          <w:marTop w:val="0"/>
          <w:marBottom w:val="0"/>
          <w:divBdr>
            <w:top w:val="none" w:sz="0" w:space="0" w:color="auto"/>
            <w:left w:val="none" w:sz="0" w:space="0" w:color="auto"/>
            <w:bottom w:val="none" w:sz="0" w:space="0" w:color="auto"/>
            <w:right w:val="none" w:sz="0" w:space="0" w:color="auto"/>
          </w:divBdr>
        </w:div>
        <w:div w:id="1085222570">
          <w:marLeft w:val="640"/>
          <w:marRight w:val="0"/>
          <w:marTop w:val="0"/>
          <w:marBottom w:val="0"/>
          <w:divBdr>
            <w:top w:val="none" w:sz="0" w:space="0" w:color="auto"/>
            <w:left w:val="none" w:sz="0" w:space="0" w:color="auto"/>
            <w:bottom w:val="none" w:sz="0" w:space="0" w:color="auto"/>
            <w:right w:val="none" w:sz="0" w:space="0" w:color="auto"/>
          </w:divBdr>
        </w:div>
        <w:div w:id="1193572335">
          <w:marLeft w:val="640"/>
          <w:marRight w:val="0"/>
          <w:marTop w:val="0"/>
          <w:marBottom w:val="0"/>
          <w:divBdr>
            <w:top w:val="none" w:sz="0" w:space="0" w:color="auto"/>
            <w:left w:val="none" w:sz="0" w:space="0" w:color="auto"/>
            <w:bottom w:val="none" w:sz="0" w:space="0" w:color="auto"/>
            <w:right w:val="none" w:sz="0" w:space="0" w:color="auto"/>
          </w:divBdr>
        </w:div>
        <w:div w:id="849561362">
          <w:marLeft w:val="640"/>
          <w:marRight w:val="0"/>
          <w:marTop w:val="0"/>
          <w:marBottom w:val="0"/>
          <w:divBdr>
            <w:top w:val="none" w:sz="0" w:space="0" w:color="auto"/>
            <w:left w:val="none" w:sz="0" w:space="0" w:color="auto"/>
            <w:bottom w:val="none" w:sz="0" w:space="0" w:color="auto"/>
            <w:right w:val="none" w:sz="0" w:space="0" w:color="auto"/>
          </w:divBdr>
        </w:div>
        <w:div w:id="705519647">
          <w:marLeft w:val="640"/>
          <w:marRight w:val="0"/>
          <w:marTop w:val="0"/>
          <w:marBottom w:val="0"/>
          <w:divBdr>
            <w:top w:val="none" w:sz="0" w:space="0" w:color="auto"/>
            <w:left w:val="none" w:sz="0" w:space="0" w:color="auto"/>
            <w:bottom w:val="none" w:sz="0" w:space="0" w:color="auto"/>
            <w:right w:val="none" w:sz="0" w:space="0" w:color="auto"/>
          </w:divBdr>
        </w:div>
        <w:div w:id="898134508">
          <w:marLeft w:val="640"/>
          <w:marRight w:val="0"/>
          <w:marTop w:val="0"/>
          <w:marBottom w:val="0"/>
          <w:divBdr>
            <w:top w:val="none" w:sz="0" w:space="0" w:color="auto"/>
            <w:left w:val="none" w:sz="0" w:space="0" w:color="auto"/>
            <w:bottom w:val="none" w:sz="0" w:space="0" w:color="auto"/>
            <w:right w:val="none" w:sz="0" w:space="0" w:color="auto"/>
          </w:divBdr>
        </w:div>
        <w:div w:id="271330152">
          <w:marLeft w:val="640"/>
          <w:marRight w:val="0"/>
          <w:marTop w:val="0"/>
          <w:marBottom w:val="0"/>
          <w:divBdr>
            <w:top w:val="none" w:sz="0" w:space="0" w:color="auto"/>
            <w:left w:val="none" w:sz="0" w:space="0" w:color="auto"/>
            <w:bottom w:val="none" w:sz="0" w:space="0" w:color="auto"/>
            <w:right w:val="none" w:sz="0" w:space="0" w:color="auto"/>
          </w:divBdr>
        </w:div>
        <w:div w:id="1178427969">
          <w:marLeft w:val="640"/>
          <w:marRight w:val="0"/>
          <w:marTop w:val="0"/>
          <w:marBottom w:val="0"/>
          <w:divBdr>
            <w:top w:val="none" w:sz="0" w:space="0" w:color="auto"/>
            <w:left w:val="none" w:sz="0" w:space="0" w:color="auto"/>
            <w:bottom w:val="none" w:sz="0" w:space="0" w:color="auto"/>
            <w:right w:val="none" w:sz="0" w:space="0" w:color="auto"/>
          </w:divBdr>
        </w:div>
        <w:div w:id="31006463">
          <w:marLeft w:val="640"/>
          <w:marRight w:val="0"/>
          <w:marTop w:val="0"/>
          <w:marBottom w:val="0"/>
          <w:divBdr>
            <w:top w:val="none" w:sz="0" w:space="0" w:color="auto"/>
            <w:left w:val="none" w:sz="0" w:space="0" w:color="auto"/>
            <w:bottom w:val="none" w:sz="0" w:space="0" w:color="auto"/>
            <w:right w:val="none" w:sz="0" w:space="0" w:color="auto"/>
          </w:divBdr>
        </w:div>
      </w:divsChild>
    </w:div>
    <w:div w:id="941717919">
      <w:bodyDiv w:val="1"/>
      <w:marLeft w:val="0"/>
      <w:marRight w:val="0"/>
      <w:marTop w:val="0"/>
      <w:marBottom w:val="0"/>
      <w:divBdr>
        <w:top w:val="none" w:sz="0" w:space="0" w:color="auto"/>
        <w:left w:val="none" w:sz="0" w:space="0" w:color="auto"/>
        <w:bottom w:val="none" w:sz="0" w:space="0" w:color="auto"/>
        <w:right w:val="none" w:sz="0" w:space="0" w:color="auto"/>
      </w:divBdr>
    </w:div>
    <w:div w:id="942568680">
      <w:bodyDiv w:val="1"/>
      <w:marLeft w:val="0"/>
      <w:marRight w:val="0"/>
      <w:marTop w:val="0"/>
      <w:marBottom w:val="0"/>
      <w:divBdr>
        <w:top w:val="none" w:sz="0" w:space="0" w:color="auto"/>
        <w:left w:val="none" w:sz="0" w:space="0" w:color="auto"/>
        <w:bottom w:val="none" w:sz="0" w:space="0" w:color="auto"/>
        <w:right w:val="none" w:sz="0" w:space="0" w:color="auto"/>
      </w:divBdr>
      <w:divsChild>
        <w:div w:id="1522622725">
          <w:marLeft w:val="640"/>
          <w:marRight w:val="0"/>
          <w:marTop w:val="0"/>
          <w:marBottom w:val="0"/>
          <w:divBdr>
            <w:top w:val="none" w:sz="0" w:space="0" w:color="auto"/>
            <w:left w:val="none" w:sz="0" w:space="0" w:color="auto"/>
            <w:bottom w:val="none" w:sz="0" w:space="0" w:color="auto"/>
            <w:right w:val="none" w:sz="0" w:space="0" w:color="auto"/>
          </w:divBdr>
        </w:div>
        <w:div w:id="540821614">
          <w:marLeft w:val="640"/>
          <w:marRight w:val="0"/>
          <w:marTop w:val="0"/>
          <w:marBottom w:val="0"/>
          <w:divBdr>
            <w:top w:val="none" w:sz="0" w:space="0" w:color="auto"/>
            <w:left w:val="none" w:sz="0" w:space="0" w:color="auto"/>
            <w:bottom w:val="none" w:sz="0" w:space="0" w:color="auto"/>
            <w:right w:val="none" w:sz="0" w:space="0" w:color="auto"/>
          </w:divBdr>
        </w:div>
        <w:div w:id="1028066334">
          <w:marLeft w:val="640"/>
          <w:marRight w:val="0"/>
          <w:marTop w:val="0"/>
          <w:marBottom w:val="0"/>
          <w:divBdr>
            <w:top w:val="none" w:sz="0" w:space="0" w:color="auto"/>
            <w:left w:val="none" w:sz="0" w:space="0" w:color="auto"/>
            <w:bottom w:val="none" w:sz="0" w:space="0" w:color="auto"/>
            <w:right w:val="none" w:sz="0" w:space="0" w:color="auto"/>
          </w:divBdr>
        </w:div>
        <w:div w:id="1462577737">
          <w:marLeft w:val="640"/>
          <w:marRight w:val="0"/>
          <w:marTop w:val="0"/>
          <w:marBottom w:val="0"/>
          <w:divBdr>
            <w:top w:val="none" w:sz="0" w:space="0" w:color="auto"/>
            <w:left w:val="none" w:sz="0" w:space="0" w:color="auto"/>
            <w:bottom w:val="none" w:sz="0" w:space="0" w:color="auto"/>
            <w:right w:val="none" w:sz="0" w:space="0" w:color="auto"/>
          </w:divBdr>
        </w:div>
        <w:div w:id="1433010498">
          <w:marLeft w:val="640"/>
          <w:marRight w:val="0"/>
          <w:marTop w:val="0"/>
          <w:marBottom w:val="0"/>
          <w:divBdr>
            <w:top w:val="none" w:sz="0" w:space="0" w:color="auto"/>
            <w:left w:val="none" w:sz="0" w:space="0" w:color="auto"/>
            <w:bottom w:val="none" w:sz="0" w:space="0" w:color="auto"/>
            <w:right w:val="none" w:sz="0" w:space="0" w:color="auto"/>
          </w:divBdr>
        </w:div>
        <w:div w:id="1304652085">
          <w:marLeft w:val="640"/>
          <w:marRight w:val="0"/>
          <w:marTop w:val="0"/>
          <w:marBottom w:val="0"/>
          <w:divBdr>
            <w:top w:val="none" w:sz="0" w:space="0" w:color="auto"/>
            <w:left w:val="none" w:sz="0" w:space="0" w:color="auto"/>
            <w:bottom w:val="none" w:sz="0" w:space="0" w:color="auto"/>
            <w:right w:val="none" w:sz="0" w:space="0" w:color="auto"/>
          </w:divBdr>
        </w:div>
        <w:div w:id="1341196768">
          <w:marLeft w:val="640"/>
          <w:marRight w:val="0"/>
          <w:marTop w:val="0"/>
          <w:marBottom w:val="0"/>
          <w:divBdr>
            <w:top w:val="none" w:sz="0" w:space="0" w:color="auto"/>
            <w:left w:val="none" w:sz="0" w:space="0" w:color="auto"/>
            <w:bottom w:val="none" w:sz="0" w:space="0" w:color="auto"/>
            <w:right w:val="none" w:sz="0" w:space="0" w:color="auto"/>
          </w:divBdr>
        </w:div>
        <w:div w:id="1915508278">
          <w:marLeft w:val="640"/>
          <w:marRight w:val="0"/>
          <w:marTop w:val="0"/>
          <w:marBottom w:val="0"/>
          <w:divBdr>
            <w:top w:val="none" w:sz="0" w:space="0" w:color="auto"/>
            <w:left w:val="none" w:sz="0" w:space="0" w:color="auto"/>
            <w:bottom w:val="none" w:sz="0" w:space="0" w:color="auto"/>
            <w:right w:val="none" w:sz="0" w:space="0" w:color="auto"/>
          </w:divBdr>
        </w:div>
        <w:div w:id="1809978369">
          <w:marLeft w:val="640"/>
          <w:marRight w:val="0"/>
          <w:marTop w:val="0"/>
          <w:marBottom w:val="0"/>
          <w:divBdr>
            <w:top w:val="none" w:sz="0" w:space="0" w:color="auto"/>
            <w:left w:val="none" w:sz="0" w:space="0" w:color="auto"/>
            <w:bottom w:val="none" w:sz="0" w:space="0" w:color="auto"/>
            <w:right w:val="none" w:sz="0" w:space="0" w:color="auto"/>
          </w:divBdr>
        </w:div>
        <w:div w:id="1764842803">
          <w:marLeft w:val="640"/>
          <w:marRight w:val="0"/>
          <w:marTop w:val="0"/>
          <w:marBottom w:val="0"/>
          <w:divBdr>
            <w:top w:val="none" w:sz="0" w:space="0" w:color="auto"/>
            <w:left w:val="none" w:sz="0" w:space="0" w:color="auto"/>
            <w:bottom w:val="none" w:sz="0" w:space="0" w:color="auto"/>
            <w:right w:val="none" w:sz="0" w:space="0" w:color="auto"/>
          </w:divBdr>
        </w:div>
        <w:div w:id="342782567">
          <w:marLeft w:val="640"/>
          <w:marRight w:val="0"/>
          <w:marTop w:val="0"/>
          <w:marBottom w:val="0"/>
          <w:divBdr>
            <w:top w:val="none" w:sz="0" w:space="0" w:color="auto"/>
            <w:left w:val="none" w:sz="0" w:space="0" w:color="auto"/>
            <w:bottom w:val="none" w:sz="0" w:space="0" w:color="auto"/>
            <w:right w:val="none" w:sz="0" w:space="0" w:color="auto"/>
          </w:divBdr>
        </w:div>
        <w:div w:id="2044548128">
          <w:marLeft w:val="640"/>
          <w:marRight w:val="0"/>
          <w:marTop w:val="0"/>
          <w:marBottom w:val="0"/>
          <w:divBdr>
            <w:top w:val="none" w:sz="0" w:space="0" w:color="auto"/>
            <w:left w:val="none" w:sz="0" w:space="0" w:color="auto"/>
            <w:bottom w:val="none" w:sz="0" w:space="0" w:color="auto"/>
            <w:right w:val="none" w:sz="0" w:space="0" w:color="auto"/>
          </w:divBdr>
        </w:div>
        <w:div w:id="1991399254">
          <w:marLeft w:val="640"/>
          <w:marRight w:val="0"/>
          <w:marTop w:val="0"/>
          <w:marBottom w:val="0"/>
          <w:divBdr>
            <w:top w:val="none" w:sz="0" w:space="0" w:color="auto"/>
            <w:left w:val="none" w:sz="0" w:space="0" w:color="auto"/>
            <w:bottom w:val="none" w:sz="0" w:space="0" w:color="auto"/>
            <w:right w:val="none" w:sz="0" w:space="0" w:color="auto"/>
          </w:divBdr>
        </w:div>
        <w:div w:id="741414882">
          <w:marLeft w:val="640"/>
          <w:marRight w:val="0"/>
          <w:marTop w:val="0"/>
          <w:marBottom w:val="0"/>
          <w:divBdr>
            <w:top w:val="none" w:sz="0" w:space="0" w:color="auto"/>
            <w:left w:val="none" w:sz="0" w:space="0" w:color="auto"/>
            <w:bottom w:val="none" w:sz="0" w:space="0" w:color="auto"/>
            <w:right w:val="none" w:sz="0" w:space="0" w:color="auto"/>
          </w:divBdr>
        </w:div>
        <w:div w:id="1348407286">
          <w:marLeft w:val="640"/>
          <w:marRight w:val="0"/>
          <w:marTop w:val="0"/>
          <w:marBottom w:val="0"/>
          <w:divBdr>
            <w:top w:val="none" w:sz="0" w:space="0" w:color="auto"/>
            <w:left w:val="none" w:sz="0" w:space="0" w:color="auto"/>
            <w:bottom w:val="none" w:sz="0" w:space="0" w:color="auto"/>
            <w:right w:val="none" w:sz="0" w:space="0" w:color="auto"/>
          </w:divBdr>
        </w:div>
        <w:div w:id="1679043254">
          <w:marLeft w:val="640"/>
          <w:marRight w:val="0"/>
          <w:marTop w:val="0"/>
          <w:marBottom w:val="0"/>
          <w:divBdr>
            <w:top w:val="none" w:sz="0" w:space="0" w:color="auto"/>
            <w:left w:val="none" w:sz="0" w:space="0" w:color="auto"/>
            <w:bottom w:val="none" w:sz="0" w:space="0" w:color="auto"/>
            <w:right w:val="none" w:sz="0" w:space="0" w:color="auto"/>
          </w:divBdr>
        </w:div>
        <w:div w:id="616329367">
          <w:marLeft w:val="640"/>
          <w:marRight w:val="0"/>
          <w:marTop w:val="0"/>
          <w:marBottom w:val="0"/>
          <w:divBdr>
            <w:top w:val="none" w:sz="0" w:space="0" w:color="auto"/>
            <w:left w:val="none" w:sz="0" w:space="0" w:color="auto"/>
            <w:bottom w:val="none" w:sz="0" w:space="0" w:color="auto"/>
            <w:right w:val="none" w:sz="0" w:space="0" w:color="auto"/>
          </w:divBdr>
        </w:div>
        <w:div w:id="1992443517">
          <w:marLeft w:val="640"/>
          <w:marRight w:val="0"/>
          <w:marTop w:val="0"/>
          <w:marBottom w:val="0"/>
          <w:divBdr>
            <w:top w:val="none" w:sz="0" w:space="0" w:color="auto"/>
            <w:left w:val="none" w:sz="0" w:space="0" w:color="auto"/>
            <w:bottom w:val="none" w:sz="0" w:space="0" w:color="auto"/>
            <w:right w:val="none" w:sz="0" w:space="0" w:color="auto"/>
          </w:divBdr>
        </w:div>
        <w:div w:id="920410449">
          <w:marLeft w:val="640"/>
          <w:marRight w:val="0"/>
          <w:marTop w:val="0"/>
          <w:marBottom w:val="0"/>
          <w:divBdr>
            <w:top w:val="none" w:sz="0" w:space="0" w:color="auto"/>
            <w:left w:val="none" w:sz="0" w:space="0" w:color="auto"/>
            <w:bottom w:val="none" w:sz="0" w:space="0" w:color="auto"/>
            <w:right w:val="none" w:sz="0" w:space="0" w:color="auto"/>
          </w:divBdr>
        </w:div>
        <w:div w:id="464154349">
          <w:marLeft w:val="640"/>
          <w:marRight w:val="0"/>
          <w:marTop w:val="0"/>
          <w:marBottom w:val="0"/>
          <w:divBdr>
            <w:top w:val="none" w:sz="0" w:space="0" w:color="auto"/>
            <w:left w:val="none" w:sz="0" w:space="0" w:color="auto"/>
            <w:bottom w:val="none" w:sz="0" w:space="0" w:color="auto"/>
            <w:right w:val="none" w:sz="0" w:space="0" w:color="auto"/>
          </w:divBdr>
        </w:div>
        <w:div w:id="790131306">
          <w:marLeft w:val="640"/>
          <w:marRight w:val="0"/>
          <w:marTop w:val="0"/>
          <w:marBottom w:val="0"/>
          <w:divBdr>
            <w:top w:val="none" w:sz="0" w:space="0" w:color="auto"/>
            <w:left w:val="none" w:sz="0" w:space="0" w:color="auto"/>
            <w:bottom w:val="none" w:sz="0" w:space="0" w:color="auto"/>
            <w:right w:val="none" w:sz="0" w:space="0" w:color="auto"/>
          </w:divBdr>
        </w:div>
        <w:div w:id="2116170987">
          <w:marLeft w:val="640"/>
          <w:marRight w:val="0"/>
          <w:marTop w:val="0"/>
          <w:marBottom w:val="0"/>
          <w:divBdr>
            <w:top w:val="none" w:sz="0" w:space="0" w:color="auto"/>
            <w:left w:val="none" w:sz="0" w:space="0" w:color="auto"/>
            <w:bottom w:val="none" w:sz="0" w:space="0" w:color="auto"/>
            <w:right w:val="none" w:sz="0" w:space="0" w:color="auto"/>
          </w:divBdr>
        </w:div>
        <w:div w:id="613026154">
          <w:marLeft w:val="640"/>
          <w:marRight w:val="0"/>
          <w:marTop w:val="0"/>
          <w:marBottom w:val="0"/>
          <w:divBdr>
            <w:top w:val="none" w:sz="0" w:space="0" w:color="auto"/>
            <w:left w:val="none" w:sz="0" w:space="0" w:color="auto"/>
            <w:bottom w:val="none" w:sz="0" w:space="0" w:color="auto"/>
            <w:right w:val="none" w:sz="0" w:space="0" w:color="auto"/>
          </w:divBdr>
        </w:div>
      </w:divsChild>
    </w:div>
    <w:div w:id="944843869">
      <w:bodyDiv w:val="1"/>
      <w:marLeft w:val="0"/>
      <w:marRight w:val="0"/>
      <w:marTop w:val="0"/>
      <w:marBottom w:val="0"/>
      <w:divBdr>
        <w:top w:val="none" w:sz="0" w:space="0" w:color="auto"/>
        <w:left w:val="none" w:sz="0" w:space="0" w:color="auto"/>
        <w:bottom w:val="none" w:sz="0" w:space="0" w:color="auto"/>
        <w:right w:val="none" w:sz="0" w:space="0" w:color="auto"/>
      </w:divBdr>
    </w:div>
    <w:div w:id="946885436">
      <w:bodyDiv w:val="1"/>
      <w:marLeft w:val="0"/>
      <w:marRight w:val="0"/>
      <w:marTop w:val="0"/>
      <w:marBottom w:val="0"/>
      <w:divBdr>
        <w:top w:val="none" w:sz="0" w:space="0" w:color="auto"/>
        <w:left w:val="none" w:sz="0" w:space="0" w:color="auto"/>
        <w:bottom w:val="none" w:sz="0" w:space="0" w:color="auto"/>
        <w:right w:val="none" w:sz="0" w:space="0" w:color="auto"/>
      </w:divBdr>
      <w:divsChild>
        <w:div w:id="575940652">
          <w:marLeft w:val="640"/>
          <w:marRight w:val="0"/>
          <w:marTop w:val="0"/>
          <w:marBottom w:val="0"/>
          <w:divBdr>
            <w:top w:val="none" w:sz="0" w:space="0" w:color="auto"/>
            <w:left w:val="none" w:sz="0" w:space="0" w:color="auto"/>
            <w:bottom w:val="none" w:sz="0" w:space="0" w:color="auto"/>
            <w:right w:val="none" w:sz="0" w:space="0" w:color="auto"/>
          </w:divBdr>
        </w:div>
        <w:div w:id="612400071">
          <w:marLeft w:val="640"/>
          <w:marRight w:val="0"/>
          <w:marTop w:val="0"/>
          <w:marBottom w:val="0"/>
          <w:divBdr>
            <w:top w:val="none" w:sz="0" w:space="0" w:color="auto"/>
            <w:left w:val="none" w:sz="0" w:space="0" w:color="auto"/>
            <w:bottom w:val="none" w:sz="0" w:space="0" w:color="auto"/>
            <w:right w:val="none" w:sz="0" w:space="0" w:color="auto"/>
          </w:divBdr>
        </w:div>
        <w:div w:id="649212740">
          <w:marLeft w:val="640"/>
          <w:marRight w:val="0"/>
          <w:marTop w:val="0"/>
          <w:marBottom w:val="0"/>
          <w:divBdr>
            <w:top w:val="none" w:sz="0" w:space="0" w:color="auto"/>
            <w:left w:val="none" w:sz="0" w:space="0" w:color="auto"/>
            <w:bottom w:val="none" w:sz="0" w:space="0" w:color="auto"/>
            <w:right w:val="none" w:sz="0" w:space="0" w:color="auto"/>
          </w:divBdr>
        </w:div>
        <w:div w:id="1321494711">
          <w:marLeft w:val="640"/>
          <w:marRight w:val="0"/>
          <w:marTop w:val="0"/>
          <w:marBottom w:val="0"/>
          <w:divBdr>
            <w:top w:val="none" w:sz="0" w:space="0" w:color="auto"/>
            <w:left w:val="none" w:sz="0" w:space="0" w:color="auto"/>
            <w:bottom w:val="none" w:sz="0" w:space="0" w:color="auto"/>
            <w:right w:val="none" w:sz="0" w:space="0" w:color="auto"/>
          </w:divBdr>
        </w:div>
        <w:div w:id="1577863164">
          <w:marLeft w:val="640"/>
          <w:marRight w:val="0"/>
          <w:marTop w:val="0"/>
          <w:marBottom w:val="0"/>
          <w:divBdr>
            <w:top w:val="none" w:sz="0" w:space="0" w:color="auto"/>
            <w:left w:val="none" w:sz="0" w:space="0" w:color="auto"/>
            <w:bottom w:val="none" w:sz="0" w:space="0" w:color="auto"/>
            <w:right w:val="none" w:sz="0" w:space="0" w:color="auto"/>
          </w:divBdr>
        </w:div>
        <w:div w:id="1054351463">
          <w:marLeft w:val="640"/>
          <w:marRight w:val="0"/>
          <w:marTop w:val="0"/>
          <w:marBottom w:val="0"/>
          <w:divBdr>
            <w:top w:val="none" w:sz="0" w:space="0" w:color="auto"/>
            <w:left w:val="none" w:sz="0" w:space="0" w:color="auto"/>
            <w:bottom w:val="none" w:sz="0" w:space="0" w:color="auto"/>
            <w:right w:val="none" w:sz="0" w:space="0" w:color="auto"/>
          </w:divBdr>
        </w:div>
        <w:div w:id="435685192">
          <w:marLeft w:val="640"/>
          <w:marRight w:val="0"/>
          <w:marTop w:val="0"/>
          <w:marBottom w:val="0"/>
          <w:divBdr>
            <w:top w:val="none" w:sz="0" w:space="0" w:color="auto"/>
            <w:left w:val="none" w:sz="0" w:space="0" w:color="auto"/>
            <w:bottom w:val="none" w:sz="0" w:space="0" w:color="auto"/>
            <w:right w:val="none" w:sz="0" w:space="0" w:color="auto"/>
          </w:divBdr>
        </w:div>
        <w:div w:id="1278414753">
          <w:marLeft w:val="640"/>
          <w:marRight w:val="0"/>
          <w:marTop w:val="0"/>
          <w:marBottom w:val="0"/>
          <w:divBdr>
            <w:top w:val="none" w:sz="0" w:space="0" w:color="auto"/>
            <w:left w:val="none" w:sz="0" w:space="0" w:color="auto"/>
            <w:bottom w:val="none" w:sz="0" w:space="0" w:color="auto"/>
            <w:right w:val="none" w:sz="0" w:space="0" w:color="auto"/>
          </w:divBdr>
        </w:div>
        <w:div w:id="858548896">
          <w:marLeft w:val="640"/>
          <w:marRight w:val="0"/>
          <w:marTop w:val="0"/>
          <w:marBottom w:val="0"/>
          <w:divBdr>
            <w:top w:val="none" w:sz="0" w:space="0" w:color="auto"/>
            <w:left w:val="none" w:sz="0" w:space="0" w:color="auto"/>
            <w:bottom w:val="none" w:sz="0" w:space="0" w:color="auto"/>
            <w:right w:val="none" w:sz="0" w:space="0" w:color="auto"/>
          </w:divBdr>
        </w:div>
        <w:div w:id="885144762">
          <w:marLeft w:val="640"/>
          <w:marRight w:val="0"/>
          <w:marTop w:val="0"/>
          <w:marBottom w:val="0"/>
          <w:divBdr>
            <w:top w:val="none" w:sz="0" w:space="0" w:color="auto"/>
            <w:left w:val="none" w:sz="0" w:space="0" w:color="auto"/>
            <w:bottom w:val="none" w:sz="0" w:space="0" w:color="auto"/>
            <w:right w:val="none" w:sz="0" w:space="0" w:color="auto"/>
          </w:divBdr>
        </w:div>
        <w:div w:id="1076517607">
          <w:marLeft w:val="640"/>
          <w:marRight w:val="0"/>
          <w:marTop w:val="0"/>
          <w:marBottom w:val="0"/>
          <w:divBdr>
            <w:top w:val="none" w:sz="0" w:space="0" w:color="auto"/>
            <w:left w:val="none" w:sz="0" w:space="0" w:color="auto"/>
            <w:bottom w:val="none" w:sz="0" w:space="0" w:color="auto"/>
            <w:right w:val="none" w:sz="0" w:space="0" w:color="auto"/>
          </w:divBdr>
        </w:div>
        <w:div w:id="1918053891">
          <w:marLeft w:val="640"/>
          <w:marRight w:val="0"/>
          <w:marTop w:val="0"/>
          <w:marBottom w:val="0"/>
          <w:divBdr>
            <w:top w:val="none" w:sz="0" w:space="0" w:color="auto"/>
            <w:left w:val="none" w:sz="0" w:space="0" w:color="auto"/>
            <w:bottom w:val="none" w:sz="0" w:space="0" w:color="auto"/>
            <w:right w:val="none" w:sz="0" w:space="0" w:color="auto"/>
          </w:divBdr>
        </w:div>
        <w:div w:id="906916512">
          <w:marLeft w:val="640"/>
          <w:marRight w:val="0"/>
          <w:marTop w:val="0"/>
          <w:marBottom w:val="0"/>
          <w:divBdr>
            <w:top w:val="none" w:sz="0" w:space="0" w:color="auto"/>
            <w:left w:val="none" w:sz="0" w:space="0" w:color="auto"/>
            <w:bottom w:val="none" w:sz="0" w:space="0" w:color="auto"/>
            <w:right w:val="none" w:sz="0" w:space="0" w:color="auto"/>
          </w:divBdr>
        </w:div>
        <w:div w:id="205145784">
          <w:marLeft w:val="640"/>
          <w:marRight w:val="0"/>
          <w:marTop w:val="0"/>
          <w:marBottom w:val="0"/>
          <w:divBdr>
            <w:top w:val="none" w:sz="0" w:space="0" w:color="auto"/>
            <w:left w:val="none" w:sz="0" w:space="0" w:color="auto"/>
            <w:bottom w:val="none" w:sz="0" w:space="0" w:color="auto"/>
            <w:right w:val="none" w:sz="0" w:space="0" w:color="auto"/>
          </w:divBdr>
        </w:div>
        <w:div w:id="266011496">
          <w:marLeft w:val="640"/>
          <w:marRight w:val="0"/>
          <w:marTop w:val="0"/>
          <w:marBottom w:val="0"/>
          <w:divBdr>
            <w:top w:val="none" w:sz="0" w:space="0" w:color="auto"/>
            <w:left w:val="none" w:sz="0" w:space="0" w:color="auto"/>
            <w:bottom w:val="none" w:sz="0" w:space="0" w:color="auto"/>
            <w:right w:val="none" w:sz="0" w:space="0" w:color="auto"/>
          </w:divBdr>
        </w:div>
        <w:div w:id="976573979">
          <w:marLeft w:val="640"/>
          <w:marRight w:val="0"/>
          <w:marTop w:val="0"/>
          <w:marBottom w:val="0"/>
          <w:divBdr>
            <w:top w:val="none" w:sz="0" w:space="0" w:color="auto"/>
            <w:left w:val="none" w:sz="0" w:space="0" w:color="auto"/>
            <w:bottom w:val="none" w:sz="0" w:space="0" w:color="auto"/>
            <w:right w:val="none" w:sz="0" w:space="0" w:color="auto"/>
          </w:divBdr>
        </w:div>
        <w:div w:id="1852332605">
          <w:marLeft w:val="640"/>
          <w:marRight w:val="0"/>
          <w:marTop w:val="0"/>
          <w:marBottom w:val="0"/>
          <w:divBdr>
            <w:top w:val="none" w:sz="0" w:space="0" w:color="auto"/>
            <w:left w:val="none" w:sz="0" w:space="0" w:color="auto"/>
            <w:bottom w:val="none" w:sz="0" w:space="0" w:color="auto"/>
            <w:right w:val="none" w:sz="0" w:space="0" w:color="auto"/>
          </w:divBdr>
        </w:div>
        <w:div w:id="133179017">
          <w:marLeft w:val="640"/>
          <w:marRight w:val="0"/>
          <w:marTop w:val="0"/>
          <w:marBottom w:val="0"/>
          <w:divBdr>
            <w:top w:val="none" w:sz="0" w:space="0" w:color="auto"/>
            <w:left w:val="none" w:sz="0" w:space="0" w:color="auto"/>
            <w:bottom w:val="none" w:sz="0" w:space="0" w:color="auto"/>
            <w:right w:val="none" w:sz="0" w:space="0" w:color="auto"/>
          </w:divBdr>
        </w:div>
        <w:div w:id="1637834185">
          <w:marLeft w:val="640"/>
          <w:marRight w:val="0"/>
          <w:marTop w:val="0"/>
          <w:marBottom w:val="0"/>
          <w:divBdr>
            <w:top w:val="none" w:sz="0" w:space="0" w:color="auto"/>
            <w:left w:val="none" w:sz="0" w:space="0" w:color="auto"/>
            <w:bottom w:val="none" w:sz="0" w:space="0" w:color="auto"/>
            <w:right w:val="none" w:sz="0" w:space="0" w:color="auto"/>
          </w:divBdr>
        </w:div>
        <w:div w:id="188178487">
          <w:marLeft w:val="640"/>
          <w:marRight w:val="0"/>
          <w:marTop w:val="0"/>
          <w:marBottom w:val="0"/>
          <w:divBdr>
            <w:top w:val="none" w:sz="0" w:space="0" w:color="auto"/>
            <w:left w:val="none" w:sz="0" w:space="0" w:color="auto"/>
            <w:bottom w:val="none" w:sz="0" w:space="0" w:color="auto"/>
            <w:right w:val="none" w:sz="0" w:space="0" w:color="auto"/>
          </w:divBdr>
        </w:div>
        <w:div w:id="1146245922">
          <w:marLeft w:val="640"/>
          <w:marRight w:val="0"/>
          <w:marTop w:val="0"/>
          <w:marBottom w:val="0"/>
          <w:divBdr>
            <w:top w:val="none" w:sz="0" w:space="0" w:color="auto"/>
            <w:left w:val="none" w:sz="0" w:space="0" w:color="auto"/>
            <w:bottom w:val="none" w:sz="0" w:space="0" w:color="auto"/>
            <w:right w:val="none" w:sz="0" w:space="0" w:color="auto"/>
          </w:divBdr>
        </w:div>
        <w:div w:id="1750731074">
          <w:marLeft w:val="640"/>
          <w:marRight w:val="0"/>
          <w:marTop w:val="0"/>
          <w:marBottom w:val="0"/>
          <w:divBdr>
            <w:top w:val="none" w:sz="0" w:space="0" w:color="auto"/>
            <w:left w:val="none" w:sz="0" w:space="0" w:color="auto"/>
            <w:bottom w:val="none" w:sz="0" w:space="0" w:color="auto"/>
            <w:right w:val="none" w:sz="0" w:space="0" w:color="auto"/>
          </w:divBdr>
        </w:div>
        <w:div w:id="797576299">
          <w:marLeft w:val="640"/>
          <w:marRight w:val="0"/>
          <w:marTop w:val="0"/>
          <w:marBottom w:val="0"/>
          <w:divBdr>
            <w:top w:val="none" w:sz="0" w:space="0" w:color="auto"/>
            <w:left w:val="none" w:sz="0" w:space="0" w:color="auto"/>
            <w:bottom w:val="none" w:sz="0" w:space="0" w:color="auto"/>
            <w:right w:val="none" w:sz="0" w:space="0" w:color="auto"/>
          </w:divBdr>
        </w:div>
        <w:div w:id="1688092175">
          <w:marLeft w:val="640"/>
          <w:marRight w:val="0"/>
          <w:marTop w:val="0"/>
          <w:marBottom w:val="0"/>
          <w:divBdr>
            <w:top w:val="none" w:sz="0" w:space="0" w:color="auto"/>
            <w:left w:val="none" w:sz="0" w:space="0" w:color="auto"/>
            <w:bottom w:val="none" w:sz="0" w:space="0" w:color="auto"/>
            <w:right w:val="none" w:sz="0" w:space="0" w:color="auto"/>
          </w:divBdr>
        </w:div>
        <w:div w:id="1334531050">
          <w:marLeft w:val="640"/>
          <w:marRight w:val="0"/>
          <w:marTop w:val="0"/>
          <w:marBottom w:val="0"/>
          <w:divBdr>
            <w:top w:val="none" w:sz="0" w:space="0" w:color="auto"/>
            <w:left w:val="none" w:sz="0" w:space="0" w:color="auto"/>
            <w:bottom w:val="none" w:sz="0" w:space="0" w:color="auto"/>
            <w:right w:val="none" w:sz="0" w:space="0" w:color="auto"/>
          </w:divBdr>
        </w:div>
        <w:div w:id="1674986639">
          <w:marLeft w:val="640"/>
          <w:marRight w:val="0"/>
          <w:marTop w:val="0"/>
          <w:marBottom w:val="0"/>
          <w:divBdr>
            <w:top w:val="none" w:sz="0" w:space="0" w:color="auto"/>
            <w:left w:val="none" w:sz="0" w:space="0" w:color="auto"/>
            <w:bottom w:val="none" w:sz="0" w:space="0" w:color="auto"/>
            <w:right w:val="none" w:sz="0" w:space="0" w:color="auto"/>
          </w:divBdr>
        </w:div>
        <w:div w:id="1177042515">
          <w:marLeft w:val="640"/>
          <w:marRight w:val="0"/>
          <w:marTop w:val="0"/>
          <w:marBottom w:val="0"/>
          <w:divBdr>
            <w:top w:val="none" w:sz="0" w:space="0" w:color="auto"/>
            <w:left w:val="none" w:sz="0" w:space="0" w:color="auto"/>
            <w:bottom w:val="none" w:sz="0" w:space="0" w:color="auto"/>
            <w:right w:val="none" w:sz="0" w:space="0" w:color="auto"/>
          </w:divBdr>
        </w:div>
        <w:div w:id="556934740">
          <w:marLeft w:val="640"/>
          <w:marRight w:val="0"/>
          <w:marTop w:val="0"/>
          <w:marBottom w:val="0"/>
          <w:divBdr>
            <w:top w:val="none" w:sz="0" w:space="0" w:color="auto"/>
            <w:left w:val="none" w:sz="0" w:space="0" w:color="auto"/>
            <w:bottom w:val="none" w:sz="0" w:space="0" w:color="auto"/>
            <w:right w:val="none" w:sz="0" w:space="0" w:color="auto"/>
          </w:divBdr>
        </w:div>
        <w:div w:id="1762485118">
          <w:marLeft w:val="640"/>
          <w:marRight w:val="0"/>
          <w:marTop w:val="0"/>
          <w:marBottom w:val="0"/>
          <w:divBdr>
            <w:top w:val="none" w:sz="0" w:space="0" w:color="auto"/>
            <w:left w:val="none" w:sz="0" w:space="0" w:color="auto"/>
            <w:bottom w:val="none" w:sz="0" w:space="0" w:color="auto"/>
            <w:right w:val="none" w:sz="0" w:space="0" w:color="auto"/>
          </w:divBdr>
        </w:div>
        <w:div w:id="154802000">
          <w:marLeft w:val="640"/>
          <w:marRight w:val="0"/>
          <w:marTop w:val="0"/>
          <w:marBottom w:val="0"/>
          <w:divBdr>
            <w:top w:val="none" w:sz="0" w:space="0" w:color="auto"/>
            <w:left w:val="none" w:sz="0" w:space="0" w:color="auto"/>
            <w:bottom w:val="none" w:sz="0" w:space="0" w:color="auto"/>
            <w:right w:val="none" w:sz="0" w:space="0" w:color="auto"/>
          </w:divBdr>
        </w:div>
        <w:div w:id="1838569012">
          <w:marLeft w:val="640"/>
          <w:marRight w:val="0"/>
          <w:marTop w:val="0"/>
          <w:marBottom w:val="0"/>
          <w:divBdr>
            <w:top w:val="none" w:sz="0" w:space="0" w:color="auto"/>
            <w:left w:val="none" w:sz="0" w:space="0" w:color="auto"/>
            <w:bottom w:val="none" w:sz="0" w:space="0" w:color="auto"/>
            <w:right w:val="none" w:sz="0" w:space="0" w:color="auto"/>
          </w:divBdr>
        </w:div>
        <w:div w:id="674963819">
          <w:marLeft w:val="640"/>
          <w:marRight w:val="0"/>
          <w:marTop w:val="0"/>
          <w:marBottom w:val="0"/>
          <w:divBdr>
            <w:top w:val="none" w:sz="0" w:space="0" w:color="auto"/>
            <w:left w:val="none" w:sz="0" w:space="0" w:color="auto"/>
            <w:bottom w:val="none" w:sz="0" w:space="0" w:color="auto"/>
            <w:right w:val="none" w:sz="0" w:space="0" w:color="auto"/>
          </w:divBdr>
        </w:div>
        <w:div w:id="692875696">
          <w:marLeft w:val="640"/>
          <w:marRight w:val="0"/>
          <w:marTop w:val="0"/>
          <w:marBottom w:val="0"/>
          <w:divBdr>
            <w:top w:val="none" w:sz="0" w:space="0" w:color="auto"/>
            <w:left w:val="none" w:sz="0" w:space="0" w:color="auto"/>
            <w:bottom w:val="none" w:sz="0" w:space="0" w:color="auto"/>
            <w:right w:val="none" w:sz="0" w:space="0" w:color="auto"/>
          </w:divBdr>
        </w:div>
        <w:div w:id="583035432">
          <w:marLeft w:val="640"/>
          <w:marRight w:val="0"/>
          <w:marTop w:val="0"/>
          <w:marBottom w:val="0"/>
          <w:divBdr>
            <w:top w:val="none" w:sz="0" w:space="0" w:color="auto"/>
            <w:left w:val="none" w:sz="0" w:space="0" w:color="auto"/>
            <w:bottom w:val="none" w:sz="0" w:space="0" w:color="auto"/>
            <w:right w:val="none" w:sz="0" w:space="0" w:color="auto"/>
          </w:divBdr>
        </w:div>
        <w:div w:id="905915622">
          <w:marLeft w:val="640"/>
          <w:marRight w:val="0"/>
          <w:marTop w:val="0"/>
          <w:marBottom w:val="0"/>
          <w:divBdr>
            <w:top w:val="none" w:sz="0" w:space="0" w:color="auto"/>
            <w:left w:val="none" w:sz="0" w:space="0" w:color="auto"/>
            <w:bottom w:val="none" w:sz="0" w:space="0" w:color="auto"/>
            <w:right w:val="none" w:sz="0" w:space="0" w:color="auto"/>
          </w:divBdr>
        </w:div>
        <w:div w:id="1992367868">
          <w:marLeft w:val="640"/>
          <w:marRight w:val="0"/>
          <w:marTop w:val="0"/>
          <w:marBottom w:val="0"/>
          <w:divBdr>
            <w:top w:val="none" w:sz="0" w:space="0" w:color="auto"/>
            <w:left w:val="none" w:sz="0" w:space="0" w:color="auto"/>
            <w:bottom w:val="none" w:sz="0" w:space="0" w:color="auto"/>
            <w:right w:val="none" w:sz="0" w:space="0" w:color="auto"/>
          </w:divBdr>
        </w:div>
        <w:div w:id="1031104868">
          <w:marLeft w:val="640"/>
          <w:marRight w:val="0"/>
          <w:marTop w:val="0"/>
          <w:marBottom w:val="0"/>
          <w:divBdr>
            <w:top w:val="none" w:sz="0" w:space="0" w:color="auto"/>
            <w:left w:val="none" w:sz="0" w:space="0" w:color="auto"/>
            <w:bottom w:val="none" w:sz="0" w:space="0" w:color="auto"/>
            <w:right w:val="none" w:sz="0" w:space="0" w:color="auto"/>
          </w:divBdr>
        </w:div>
        <w:div w:id="971129691">
          <w:marLeft w:val="640"/>
          <w:marRight w:val="0"/>
          <w:marTop w:val="0"/>
          <w:marBottom w:val="0"/>
          <w:divBdr>
            <w:top w:val="none" w:sz="0" w:space="0" w:color="auto"/>
            <w:left w:val="none" w:sz="0" w:space="0" w:color="auto"/>
            <w:bottom w:val="none" w:sz="0" w:space="0" w:color="auto"/>
            <w:right w:val="none" w:sz="0" w:space="0" w:color="auto"/>
          </w:divBdr>
        </w:div>
        <w:div w:id="238256032">
          <w:marLeft w:val="640"/>
          <w:marRight w:val="0"/>
          <w:marTop w:val="0"/>
          <w:marBottom w:val="0"/>
          <w:divBdr>
            <w:top w:val="none" w:sz="0" w:space="0" w:color="auto"/>
            <w:left w:val="none" w:sz="0" w:space="0" w:color="auto"/>
            <w:bottom w:val="none" w:sz="0" w:space="0" w:color="auto"/>
            <w:right w:val="none" w:sz="0" w:space="0" w:color="auto"/>
          </w:divBdr>
        </w:div>
      </w:divsChild>
    </w:div>
    <w:div w:id="953634636">
      <w:bodyDiv w:val="1"/>
      <w:marLeft w:val="0"/>
      <w:marRight w:val="0"/>
      <w:marTop w:val="0"/>
      <w:marBottom w:val="0"/>
      <w:divBdr>
        <w:top w:val="none" w:sz="0" w:space="0" w:color="auto"/>
        <w:left w:val="none" w:sz="0" w:space="0" w:color="auto"/>
        <w:bottom w:val="none" w:sz="0" w:space="0" w:color="auto"/>
        <w:right w:val="none" w:sz="0" w:space="0" w:color="auto"/>
      </w:divBdr>
      <w:divsChild>
        <w:div w:id="697973853">
          <w:marLeft w:val="640"/>
          <w:marRight w:val="0"/>
          <w:marTop w:val="0"/>
          <w:marBottom w:val="0"/>
          <w:divBdr>
            <w:top w:val="none" w:sz="0" w:space="0" w:color="auto"/>
            <w:left w:val="none" w:sz="0" w:space="0" w:color="auto"/>
            <w:bottom w:val="none" w:sz="0" w:space="0" w:color="auto"/>
            <w:right w:val="none" w:sz="0" w:space="0" w:color="auto"/>
          </w:divBdr>
        </w:div>
        <w:div w:id="1467119506">
          <w:marLeft w:val="640"/>
          <w:marRight w:val="0"/>
          <w:marTop w:val="0"/>
          <w:marBottom w:val="0"/>
          <w:divBdr>
            <w:top w:val="none" w:sz="0" w:space="0" w:color="auto"/>
            <w:left w:val="none" w:sz="0" w:space="0" w:color="auto"/>
            <w:bottom w:val="none" w:sz="0" w:space="0" w:color="auto"/>
            <w:right w:val="none" w:sz="0" w:space="0" w:color="auto"/>
          </w:divBdr>
        </w:div>
        <w:div w:id="923075096">
          <w:marLeft w:val="640"/>
          <w:marRight w:val="0"/>
          <w:marTop w:val="0"/>
          <w:marBottom w:val="0"/>
          <w:divBdr>
            <w:top w:val="none" w:sz="0" w:space="0" w:color="auto"/>
            <w:left w:val="none" w:sz="0" w:space="0" w:color="auto"/>
            <w:bottom w:val="none" w:sz="0" w:space="0" w:color="auto"/>
            <w:right w:val="none" w:sz="0" w:space="0" w:color="auto"/>
          </w:divBdr>
        </w:div>
        <w:div w:id="1240556591">
          <w:marLeft w:val="640"/>
          <w:marRight w:val="0"/>
          <w:marTop w:val="0"/>
          <w:marBottom w:val="0"/>
          <w:divBdr>
            <w:top w:val="none" w:sz="0" w:space="0" w:color="auto"/>
            <w:left w:val="none" w:sz="0" w:space="0" w:color="auto"/>
            <w:bottom w:val="none" w:sz="0" w:space="0" w:color="auto"/>
            <w:right w:val="none" w:sz="0" w:space="0" w:color="auto"/>
          </w:divBdr>
        </w:div>
        <w:div w:id="1940140690">
          <w:marLeft w:val="640"/>
          <w:marRight w:val="0"/>
          <w:marTop w:val="0"/>
          <w:marBottom w:val="0"/>
          <w:divBdr>
            <w:top w:val="none" w:sz="0" w:space="0" w:color="auto"/>
            <w:left w:val="none" w:sz="0" w:space="0" w:color="auto"/>
            <w:bottom w:val="none" w:sz="0" w:space="0" w:color="auto"/>
            <w:right w:val="none" w:sz="0" w:space="0" w:color="auto"/>
          </w:divBdr>
        </w:div>
        <w:div w:id="332295349">
          <w:marLeft w:val="640"/>
          <w:marRight w:val="0"/>
          <w:marTop w:val="0"/>
          <w:marBottom w:val="0"/>
          <w:divBdr>
            <w:top w:val="none" w:sz="0" w:space="0" w:color="auto"/>
            <w:left w:val="none" w:sz="0" w:space="0" w:color="auto"/>
            <w:bottom w:val="none" w:sz="0" w:space="0" w:color="auto"/>
            <w:right w:val="none" w:sz="0" w:space="0" w:color="auto"/>
          </w:divBdr>
        </w:div>
        <w:div w:id="145052413">
          <w:marLeft w:val="640"/>
          <w:marRight w:val="0"/>
          <w:marTop w:val="0"/>
          <w:marBottom w:val="0"/>
          <w:divBdr>
            <w:top w:val="none" w:sz="0" w:space="0" w:color="auto"/>
            <w:left w:val="none" w:sz="0" w:space="0" w:color="auto"/>
            <w:bottom w:val="none" w:sz="0" w:space="0" w:color="auto"/>
            <w:right w:val="none" w:sz="0" w:space="0" w:color="auto"/>
          </w:divBdr>
        </w:div>
        <w:div w:id="1165707555">
          <w:marLeft w:val="640"/>
          <w:marRight w:val="0"/>
          <w:marTop w:val="0"/>
          <w:marBottom w:val="0"/>
          <w:divBdr>
            <w:top w:val="none" w:sz="0" w:space="0" w:color="auto"/>
            <w:left w:val="none" w:sz="0" w:space="0" w:color="auto"/>
            <w:bottom w:val="none" w:sz="0" w:space="0" w:color="auto"/>
            <w:right w:val="none" w:sz="0" w:space="0" w:color="auto"/>
          </w:divBdr>
        </w:div>
        <w:div w:id="1841315940">
          <w:marLeft w:val="640"/>
          <w:marRight w:val="0"/>
          <w:marTop w:val="0"/>
          <w:marBottom w:val="0"/>
          <w:divBdr>
            <w:top w:val="none" w:sz="0" w:space="0" w:color="auto"/>
            <w:left w:val="none" w:sz="0" w:space="0" w:color="auto"/>
            <w:bottom w:val="none" w:sz="0" w:space="0" w:color="auto"/>
            <w:right w:val="none" w:sz="0" w:space="0" w:color="auto"/>
          </w:divBdr>
        </w:div>
        <w:div w:id="1558517676">
          <w:marLeft w:val="640"/>
          <w:marRight w:val="0"/>
          <w:marTop w:val="0"/>
          <w:marBottom w:val="0"/>
          <w:divBdr>
            <w:top w:val="none" w:sz="0" w:space="0" w:color="auto"/>
            <w:left w:val="none" w:sz="0" w:space="0" w:color="auto"/>
            <w:bottom w:val="none" w:sz="0" w:space="0" w:color="auto"/>
            <w:right w:val="none" w:sz="0" w:space="0" w:color="auto"/>
          </w:divBdr>
        </w:div>
      </w:divsChild>
    </w:div>
    <w:div w:id="958603765">
      <w:bodyDiv w:val="1"/>
      <w:marLeft w:val="0"/>
      <w:marRight w:val="0"/>
      <w:marTop w:val="0"/>
      <w:marBottom w:val="0"/>
      <w:divBdr>
        <w:top w:val="none" w:sz="0" w:space="0" w:color="auto"/>
        <w:left w:val="none" w:sz="0" w:space="0" w:color="auto"/>
        <w:bottom w:val="none" w:sz="0" w:space="0" w:color="auto"/>
        <w:right w:val="none" w:sz="0" w:space="0" w:color="auto"/>
      </w:divBdr>
      <w:divsChild>
        <w:div w:id="2114667396">
          <w:marLeft w:val="640"/>
          <w:marRight w:val="0"/>
          <w:marTop w:val="0"/>
          <w:marBottom w:val="0"/>
          <w:divBdr>
            <w:top w:val="none" w:sz="0" w:space="0" w:color="auto"/>
            <w:left w:val="none" w:sz="0" w:space="0" w:color="auto"/>
            <w:bottom w:val="none" w:sz="0" w:space="0" w:color="auto"/>
            <w:right w:val="none" w:sz="0" w:space="0" w:color="auto"/>
          </w:divBdr>
        </w:div>
        <w:div w:id="1113129381">
          <w:marLeft w:val="640"/>
          <w:marRight w:val="0"/>
          <w:marTop w:val="0"/>
          <w:marBottom w:val="0"/>
          <w:divBdr>
            <w:top w:val="none" w:sz="0" w:space="0" w:color="auto"/>
            <w:left w:val="none" w:sz="0" w:space="0" w:color="auto"/>
            <w:bottom w:val="none" w:sz="0" w:space="0" w:color="auto"/>
            <w:right w:val="none" w:sz="0" w:space="0" w:color="auto"/>
          </w:divBdr>
        </w:div>
        <w:div w:id="282271268">
          <w:marLeft w:val="640"/>
          <w:marRight w:val="0"/>
          <w:marTop w:val="0"/>
          <w:marBottom w:val="0"/>
          <w:divBdr>
            <w:top w:val="none" w:sz="0" w:space="0" w:color="auto"/>
            <w:left w:val="none" w:sz="0" w:space="0" w:color="auto"/>
            <w:bottom w:val="none" w:sz="0" w:space="0" w:color="auto"/>
            <w:right w:val="none" w:sz="0" w:space="0" w:color="auto"/>
          </w:divBdr>
        </w:div>
        <w:div w:id="1790321457">
          <w:marLeft w:val="640"/>
          <w:marRight w:val="0"/>
          <w:marTop w:val="0"/>
          <w:marBottom w:val="0"/>
          <w:divBdr>
            <w:top w:val="none" w:sz="0" w:space="0" w:color="auto"/>
            <w:left w:val="none" w:sz="0" w:space="0" w:color="auto"/>
            <w:bottom w:val="none" w:sz="0" w:space="0" w:color="auto"/>
            <w:right w:val="none" w:sz="0" w:space="0" w:color="auto"/>
          </w:divBdr>
        </w:div>
        <w:div w:id="832374669">
          <w:marLeft w:val="640"/>
          <w:marRight w:val="0"/>
          <w:marTop w:val="0"/>
          <w:marBottom w:val="0"/>
          <w:divBdr>
            <w:top w:val="none" w:sz="0" w:space="0" w:color="auto"/>
            <w:left w:val="none" w:sz="0" w:space="0" w:color="auto"/>
            <w:bottom w:val="none" w:sz="0" w:space="0" w:color="auto"/>
            <w:right w:val="none" w:sz="0" w:space="0" w:color="auto"/>
          </w:divBdr>
        </w:div>
        <w:div w:id="1089232578">
          <w:marLeft w:val="640"/>
          <w:marRight w:val="0"/>
          <w:marTop w:val="0"/>
          <w:marBottom w:val="0"/>
          <w:divBdr>
            <w:top w:val="none" w:sz="0" w:space="0" w:color="auto"/>
            <w:left w:val="none" w:sz="0" w:space="0" w:color="auto"/>
            <w:bottom w:val="none" w:sz="0" w:space="0" w:color="auto"/>
            <w:right w:val="none" w:sz="0" w:space="0" w:color="auto"/>
          </w:divBdr>
        </w:div>
        <w:div w:id="1399936554">
          <w:marLeft w:val="640"/>
          <w:marRight w:val="0"/>
          <w:marTop w:val="0"/>
          <w:marBottom w:val="0"/>
          <w:divBdr>
            <w:top w:val="none" w:sz="0" w:space="0" w:color="auto"/>
            <w:left w:val="none" w:sz="0" w:space="0" w:color="auto"/>
            <w:bottom w:val="none" w:sz="0" w:space="0" w:color="auto"/>
            <w:right w:val="none" w:sz="0" w:space="0" w:color="auto"/>
          </w:divBdr>
        </w:div>
        <w:div w:id="797190750">
          <w:marLeft w:val="640"/>
          <w:marRight w:val="0"/>
          <w:marTop w:val="0"/>
          <w:marBottom w:val="0"/>
          <w:divBdr>
            <w:top w:val="none" w:sz="0" w:space="0" w:color="auto"/>
            <w:left w:val="none" w:sz="0" w:space="0" w:color="auto"/>
            <w:bottom w:val="none" w:sz="0" w:space="0" w:color="auto"/>
            <w:right w:val="none" w:sz="0" w:space="0" w:color="auto"/>
          </w:divBdr>
        </w:div>
        <w:div w:id="1611886836">
          <w:marLeft w:val="640"/>
          <w:marRight w:val="0"/>
          <w:marTop w:val="0"/>
          <w:marBottom w:val="0"/>
          <w:divBdr>
            <w:top w:val="none" w:sz="0" w:space="0" w:color="auto"/>
            <w:left w:val="none" w:sz="0" w:space="0" w:color="auto"/>
            <w:bottom w:val="none" w:sz="0" w:space="0" w:color="auto"/>
            <w:right w:val="none" w:sz="0" w:space="0" w:color="auto"/>
          </w:divBdr>
        </w:div>
        <w:div w:id="1960530301">
          <w:marLeft w:val="640"/>
          <w:marRight w:val="0"/>
          <w:marTop w:val="0"/>
          <w:marBottom w:val="0"/>
          <w:divBdr>
            <w:top w:val="none" w:sz="0" w:space="0" w:color="auto"/>
            <w:left w:val="none" w:sz="0" w:space="0" w:color="auto"/>
            <w:bottom w:val="none" w:sz="0" w:space="0" w:color="auto"/>
            <w:right w:val="none" w:sz="0" w:space="0" w:color="auto"/>
          </w:divBdr>
        </w:div>
        <w:div w:id="1426268097">
          <w:marLeft w:val="640"/>
          <w:marRight w:val="0"/>
          <w:marTop w:val="0"/>
          <w:marBottom w:val="0"/>
          <w:divBdr>
            <w:top w:val="none" w:sz="0" w:space="0" w:color="auto"/>
            <w:left w:val="none" w:sz="0" w:space="0" w:color="auto"/>
            <w:bottom w:val="none" w:sz="0" w:space="0" w:color="auto"/>
            <w:right w:val="none" w:sz="0" w:space="0" w:color="auto"/>
          </w:divBdr>
        </w:div>
        <w:div w:id="940992234">
          <w:marLeft w:val="640"/>
          <w:marRight w:val="0"/>
          <w:marTop w:val="0"/>
          <w:marBottom w:val="0"/>
          <w:divBdr>
            <w:top w:val="none" w:sz="0" w:space="0" w:color="auto"/>
            <w:left w:val="none" w:sz="0" w:space="0" w:color="auto"/>
            <w:bottom w:val="none" w:sz="0" w:space="0" w:color="auto"/>
            <w:right w:val="none" w:sz="0" w:space="0" w:color="auto"/>
          </w:divBdr>
        </w:div>
        <w:div w:id="1279947197">
          <w:marLeft w:val="640"/>
          <w:marRight w:val="0"/>
          <w:marTop w:val="0"/>
          <w:marBottom w:val="0"/>
          <w:divBdr>
            <w:top w:val="none" w:sz="0" w:space="0" w:color="auto"/>
            <w:left w:val="none" w:sz="0" w:space="0" w:color="auto"/>
            <w:bottom w:val="none" w:sz="0" w:space="0" w:color="auto"/>
            <w:right w:val="none" w:sz="0" w:space="0" w:color="auto"/>
          </w:divBdr>
        </w:div>
        <w:div w:id="92633146">
          <w:marLeft w:val="640"/>
          <w:marRight w:val="0"/>
          <w:marTop w:val="0"/>
          <w:marBottom w:val="0"/>
          <w:divBdr>
            <w:top w:val="none" w:sz="0" w:space="0" w:color="auto"/>
            <w:left w:val="none" w:sz="0" w:space="0" w:color="auto"/>
            <w:bottom w:val="none" w:sz="0" w:space="0" w:color="auto"/>
            <w:right w:val="none" w:sz="0" w:space="0" w:color="auto"/>
          </w:divBdr>
        </w:div>
        <w:div w:id="2124153219">
          <w:marLeft w:val="640"/>
          <w:marRight w:val="0"/>
          <w:marTop w:val="0"/>
          <w:marBottom w:val="0"/>
          <w:divBdr>
            <w:top w:val="none" w:sz="0" w:space="0" w:color="auto"/>
            <w:left w:val="none" w:sz="0" w:space="0" w:color="auto"/>
            <w:bottom w:val="none" w:sz="0" w:space="0" w:color="auto"/>
            <w:right w:val="none" w:sz="0" w:space="0" w:color="auto"/>
          </w:divBdr>
        </w:div>
        <w:div w:id="2026588291">
          <w:marLeft w:val="640"/>
          <w:marRight w:val="0"/>
          <w:marTop w:val="0"/>
          <w:marBottom w:val="0"/>
          <w:divBdr>
            <w:top w:val="none" w:sz="0" w:space="0" w:color="auto"/>
            <w:left w:val="none" w:sz="0" w:space="0" w:color="auto"/>
            <w:bottom w:val="none" w:sz="0" w:space="0" w:color="auto"/>
            <w:right w:val="none" w:sz="0" w:space="0" w:color="auto"/>
          </w:divBdr>
        </w:div>
        <w:div w:id="1450779135">
          <w:marLeft w:val="640"/>
          <w:marRight w:val="0"/>
          <w:marTop w:val="0"/>
          <w:marBottom w:val="0"/>
          <w:divBdr>
            <w:top w:val="none" w:sz="0" w:space="0" w:color="auto"/>
            <w:left w:val="none" w:sz="0" w:space="0" w:color="auto"/>
            <w:bottom w:val="none" w:sz="0" w:space="0" w:color="auto"/>
            <w:right w:val="none" w:sz="0" w:space="0" w:color="auto"/>
          </w:divBdr>
        </w:div>
        <w:div w:id="1026491271">
          <w:marLeft w:val="640"/>
          <w:marRight w:val="0"/>
          <w:marTop w:val="0"/>
          <w:marBottom w:val="0"/>
          <w:divBdr>
            <w:top w:val="none" w:sz="0" w:space="0" w:color="auto"/>
            <w:left w:val="none" w:sz="0" w:space="0" w:color="auto"/>
            <w:bottom w:val="none" w:sz="0" w:space="0" w:color="auto"/>
            <w:right w:val="none" w:sz="0" w:space="0" w:color="auto"/>
          </w:divBdr>
        </w:div>
        <w:div w:id="1630932525">
          <w:marLeft w:val="640"/>
          <w:marRight w:val="0"/>
          <w:marTop w:val="0"/>
          <w:marBottom w:val="0"/>
          <w:divBdr>
            <w:top w:val="none" w:sz="0" w:space="0" w:color="auto"/>
            <w:left w:val="none" w:sz="0" w:space="0" w:color="auto"/>
            <w:bottom w:val="none" w:sz="0" w:space="0" w:color="auto"/>
            <w:right w:val="none" w:sz="0" w:space="0" w:color="auto"/>
          </w:divBdr>
        </w:div>
        <w:div w:id="1687445010">
          <w:marLeft w:val="640"/>
          <w:marRight w:val="0"/>
          <w:marTop w:val="0"/>
          <w:marBottom w:val="0"/>
          <w:divBdr>
            <w:top w:val="none" w:sz="0" w:space="0" w:color="auto"/>
            <w:left w:val="none" w:sz="0" w:space="0" w:color="auto"/>
            <w:bottom w:val="none" w:sz="0" w:space="0" w:color="auto"/>
            <w:right w:val="none" w:sz="0" w:space="0" w:color="auto"/>
          </w:divBdr>
        </w:div>
        <w:div w:id="71124453">
          <w:marLeft w:val="640"/>
          <w:marRight w:val="0"/>
          <w:marTop w:val="0"/>
          <w:marBottom w:val="0"/>
          <w:divBdr>
            <w:top w:val="none" w:sz="0" w:space="0" w:color="auto"/>
            <w:left w:val="none" w:sz="0" w:space="0" w:color="auto"/>
            <w:bottom w:val="none" w:sz="0" w:space="0" w:color="auto"/>
            <w:right w:val="none" w:sz="0" w:space="0" w:color="auto"/>
          </w:divBdr>
        </w:div>
        <w:div w:id="5401375">
          <w:marLeft w:val="640"/>
          <w:marRight w:val="0"/>
          <w:marTop w:val="0"/>
          <w:marBottom w:val="0"/>
          <w:divBdr>
            <w:top w:val="none" w:sz="0" w:space="0" w:color="auto"/>
            <w:left w:val="none" w:sz="0" w:space="0" w:color="auto"/>
            <w:bottom w:val="none" w:sz="0" w:space="0" w:color="auto"/>
            <w:right w:val="none" w:sz="0" w:space="0" w:color="auto"/>
          </w:divBdr>
        </w:div>
        <w:div w:id="844443949">
          <w:marLeft w:val="640"/>
          <w:marRight w:val="0"/>
          <w:marTop w:val="0"/>
          <w:marBottom w:val="0"/>
          <w:divBdr>
            <w:top w:val="none" w:sz="0" w:space="0" w:color="auto"/>
            <w:left w:val="none" w:sz="0" w:space="0" w:color="auto"/>
            <w:bottom w:val="none" w:sz="0" w:space="0" w:color="auto"/>
            <w:right w:val="none" w:sz="0" w:space="0" w:color="auto"/>
          </w:divBdr>
        </w:div>
        <w:div w:id="433479456">
          <w:marLeft w:val="640"/>
          <w:marRight w:val="0"/>
          <w:marTop w:val="0"/>
          <w:marBottom w:val="0"/>
          <w:divBdr>
            <w:top w:val="none" w:sz="0" w:space="0" w:color="auto"/>
            <w:left w:val="none" w:sz="0" w:space="0" w:color="auto"/>
            <w:bottom w:val="none" w:sz="0" w:space="0" w:color="auto"/>
            <w:right w:val="none" w:sz="0" w:space="0" w:color="auto"/>
          </w:divBdr>
        </w:div>
        <w:div w:id="1913924131">
          <w:marLeft w:val="640"/>
          <w:marRight w:val="0"/>
          <w:marTop w:val="0"/>
          <w:marBottom w:val="0"/>
          <w:divBdr>
            <w:top w:val="none" w:sz="0" w:space="0" w:color="auto"/>
            <w:left w:val="none" w:sz="0" w:space="0" w:color="auto"/>
            <w:bottom w:val="none" w:sz="0" w:space="0" w:color="auto"/>
            <w:right w:val="none" w:sz="0" w:space="0" w:color="auto"/>
          </w:divBdr>
        </w:div>
        <w:div w:id="575408114">
          <w:marLeft w:val="640"/>
          <w:marRight w:val="0"/>
          <w:marTop w:val="0"/>
          <w:marBottom w:val="0"/>
          <w:divBdr>
            <w:top w:val="none" w:sz="0" w:space="0" w:color="auto"/>
            <w:left w:val="none" w:sz="0" w:space="0" w:color="auto"/>
            <w:bottom w:val="none" w:sz="0" w:space="0" w:color="auto"/>
            <w:right w:val="none" w:sz="0" w:space="0" w:color="auto"/>
          </w:divBdr>
        </w:div>
        <w:div w:id="1212305534">
          <w:marLeft w:val="640"/>
          <w:marRight w:val="0"/>
          <w:marTop w:val="0"/>
          <w:marBottom w:val="0"/>
          <w:divBdr>
            <w:top w:val="none" w:sz="0" w:space="0" w:color="auto"/>
            <w:left w:val="none" w:sz="0" w:space="0" w:color="auto"/>
            <w:bottom w:val="none" w:sz="0" w:space="0" w:color="auto"/>
            <w:right w:val="none" w:sz="0" w:space="0" w:color="auto"/>
          </w:divBdr>
        </w:div>
        <w:div w:id="608244422">
          <w:marLeft w:val="640"/>
          <w:marRight w:val="0"/>
          <w:marTop w:val="0"/>
          <w:marBottom w:val="0"/>
          <w:divBdr>
            <w:top w:val="none" w:sz="0" w:space="0" w:color="auto"/>
            <w:left w:val="none" w:sz="0" w:space="0" w:color="auto"/>
            <w:bottom w:val="none" w:sz="0" w:space="0" w:color="auto"/>
            <w:right w:val="none" w:sz="0" w:space="0" w:color="auto"/>
          </w:divBdr>
        </w:div>
      </w:divsChild>
    </w:div>
    <w:div w:id="959190769">
      <w:bodyDiv w:val="1"/>
      <w:marLeft w:val="0"/>
      <w:marRight w:val="0"/>
      <w:marTop w:val="0"/>
      <w:marBottom w:val="0"/>
      <w:divBdr>
        <w:top w:val="none" w:sz="0" w:space="0" w:color="auto"/>
        <w:left w:val="none" w:sz="0" w:space="0" w:color="auto"/>
        <w:bottom w:val="none" w:sz="0" w:space="0" w:color="auto"/>
        <w:right w:val="none" w:sz="0" w:space="0" w:color="auto"/>
      </w:divBdr>
      <w:divsChild>
        <w:div w:id="1475488203">
          <w:marLeft w:val="640"/>
          <w:marRight w:val="0"/>
          <w:marTop w:val="0"/>
          <w:marBottom w:val="0"/>
          <w:divBdr>
            <w:top w:val="none" w:sz="0" w:space="0" w:color="auto"/>
            <w:left w:val="none" w:sz="0" w:space="0" w:color="auto"/>
            <w:bottom w:val="none" w:sz="0" w:space="0" w:color="auto"/>
            <w:right w:val="none" w:sz="0" w:space="0" w:color="auto"/>
          </w:divBdr>
        </w:div>
        <w:div w:id="1581256052">
          <w:marLeft w:val="640"/>
          <w:marRight w:val="0"/>
          <w:marTop w:val="0"/>
          <w:marBottom w:val="0"/>
          <w:divBdr>
            <w:top w:val="none" w:sz="0" w:space="0" w:color="auto"/>
            <w:left w:val="none" w:sz="0" w:space="0" w:color="auto"/>
            <w:bottom w:val="none" w:sz="0" w:space="0" w:color="auto"/>
            <w:right w:val="none" w:sz="0" w:space="0" w:color="auto"/>
          </w:divBdr>
        </w:div>
        <w:div w:id="811487590">
          <w:marLeft w:val="640"/>
          <w:marRight w:val="0"/>
          <w:marTop w:val="0"/>
          <w:marBottom w:val="0"/>
          <w:divBdr>
            <w:top w:val="none" w:sz="0" w:space="0" w:color="auto"/>
            <w:left w:val="none" w:sz="0" w:space="0" w:color="auto"/>
            <w:bottom w:val="none" w:sz="0" w:space="0" w:color="auto"/>
            <w:right w:val="none" w:sz="0" w:space="0" w:color="auto"/>
          </w:divBdr>
        </w:div>
        <w:div w:id="1700665270">
          <w:marLeft w:val="640"/>
          <w:marRight w:val="0"/>
          <w:marTop w:val="0"/>
          <w:marBottom w:val="0"/>
          <w:divBdr>
            <w:top w:val="none" w:sz="0" w:space="0" w:color="auto"/>
            <w:left w:val="none" w:sz="0" w:space="0" w:color="auto"/>
            <w:bottom w:val="none" w:sz="0" w:space="0" w:color="auto"/>
            <w:right w:val="none" w:sz="0" w:space="0" w:color="auto"/>
          </w:divBdr>
        </w:div>
        <w:div w:id="908152941">
          <w:marLeft w:val="640"/>
          <w:marRight w:val="0"/>
          <w:marTop w:val="0"/>
          <w:marBottom w:val="0"/>
          <w:divBdr>
            <w:top w:val="none" w:sz="0" w:space="0" w:color="auto"/>
            <w:left w:val="none" w:sz="0" w:space="0" w:color="auto"/>
            <w:bottom w:val="none" w:sz="0" w:space="0" w:color="auto"/>
            <w:right w:val="none" w:sz="0" w:space="0" w:color="auto"/>
          </w:divBdr>
        </w:div>
        <w:div w:id="296956387">
          <w:marLeft w:val="640"/>
          <w:marRight w:val="0"/>
          <w:marTop w:val="0"/>
          <w:marBottom w:val="0"/>
          <w:divBdr>
            <w:top w:val="none" w:sz="0" w:space="0" w:color="auto"/>
            <w:left w:val="none" w:sz="0" w:space="0" w:color="auto"/>
            <w:bottom w:val="none" w:sz="0" w:space="0" w:color="auto"/>
            <w:right w:val="none" w:sz="0" w:space="0" w:color="auto"/>
          </w:divBdr>
        </w:div>
        <w:div w:id="1493719236">
          <w:marLeft w:val="640"/>
          <w:marRight w:val="0"/>
          <w:marTop w:val="0"/>
          <w:marBottom w:val="0"/>
          <w:divBdr>
            <w:top w:val="none" w:sz="0" w:space="0" w:color="auto"/>
            <w:left w:val="none" w:sz="0" w:space="0" w:color="auto"/>
            <w:bottom w:val="none" w:sz="0" w:space="0" w:color="auto"/>
            <w:right w:val="none" w:sz="0" w:space="0" w:color="auto"/>
          </w:divBdr>
        </w:div>
        <w:div w:id="1969316882">
          <w:marLeft w:val="640"/>
          <w:marRight w:val="0"/>
          <w:marTop w:val="0"/>
          <w:marBottom w:val="0"/>
          <w:divBdr>
            <w:top w:val="none" w:sz="0" w:space="0" w:color="auto"/>
            <w:left w:val="none" w:sz="0" w:space="0" w:color="auto"/>
            <w:bottom w:val="none" w:sz="0" w:space="0" w:color="auto"/>
            <w:right w:val="none" w:sz="0" w:space="0" w:color="auto"/>
          </w:divBdr>
        </w:div>
        <w:div w:id="799693063">
          <w:marLeft w:val="640"/>
          <w:marRight w:val="0"/>
          <w:marTop w:val="0"/>
          <w:marBottom w:val="0"/>
          <w:divBdr>
            <w:top w:val="none" w:sz="0" w:space="0" w:color="auto"/>
            <w:left w:val="none" w:sz="0" w:space="0" w:color="auto"/>
            <w:bottom w:val="none" w:sz="0" w:space="0" w:color="auto"/>
            <w:right w:val="none" w:sz="0" w:space="0" w:color="auto"/>
          </w:divBdr>
        </w:div>
        <w:div w:id="352998038">
          <w:marLeft w:val="640"/>
          <w:marRight w:val="0"/>
          <w:marTop w:val="0"/>
          <w:marBottom w:val="0"/>
          <w:divBdr>
            <w:top w:val="none" w:sz="0" w:space="0" w:color="auto"/>
            <w:left w:val="none" w:sz="0" w:space="0" w:color="auto"/>
            <w:bottom w:val="none" w:sz="0" w:space="0" w:color="auto"/>
            <w:right w:val="none" w:sz="0" w:space="0" w:color="auto"/>
          </w:divBdr>
        </w:div>
        <w:div w:id="1637490972">
          <w:marLeft w:val="640"/>
          <w:marRight w:val="0"/>
          <w:marTop w:val="0"/>
          <w:marBottom w:val="0"/>
          <w:divBdr>
            <w:top w:val="none" w:sz="0" w:space="0" w:color="auto"/>
            <w:left w:val="none" w:sz="0" w:space="0" w:color="auto"/>
            <w:bottom w:val="none" w:sz="0" w:space="0" w:color="auto"/>
            <w:right w:val="none" w:sz="0" w:space="0" w:color="auto"/>
          </w:divBdr>
        </w:div>
        <w:div w:id="1324818820">
          <w:marLeft w:val="640"/>
          <w:marRight w:val="0"/>
          <w:marTop w:val="0"/>
          <w:marBottom w:val="0"/>
          <w:divBdr>
            <w:top w:val="none" w:sz="0" w:space="0" w:color="auto"/>
            <w:left w:val="none" w:sz="0" w:space="0" w:color="auto"/>
            <w:bottom w:val="none" w:sz="0" w:space="0" w:color="auto"/>
            <w:right w:val="none" w:sz="0" w:space="0" w:color="auto"/>
          </w:divBdr>
        </w:div>
        <w:div w:id="1283655993">
          <w:marLeft w:val="640"/>
          <w:marRight w:val="0"/>
          <w:marTop w:val="0"/>
          <w:marBottom w:val="0"/>
          <w:divBdr>
            <w:top w:val="none" w:sz="0" w:space="0" w:color="auto"/>
            <w:left w:val="none" w:sz="0" w:space="0" w:color="auto"/>
            <w:bottom w:val="none" w:sz="0" w:space="0" w:color="auto"/>
            <w:right w:val="none" w:sz="0" w:space="0" w:color="auto"/>
          </w:divBdr>
        </w:div>
        <w:div w:id="1240024241">
          <w:marLeft w:val="640"/>
          <w:marRight w:val="0"/>
          <w:marTop w:val="0"/>
          <w:marBottom w:val="0"/>
          <w:divBdr>
            <w:top w:val="none" w:sz="0" w:space="0" w:color="auto"/>
            <w:left w:val="none" w:sz="0" w:space="0" w:color="auto"/>
            <w:bottom w:val="none" w:sz="0" w:space="0" w:color="auto"/>
            <w:right w:val="none" w:sz="0" w:space="0" w:color="auto"/>
          </w:divBdr>
        </w:div>
        <w:div w:id="1205556248">
          <w:marLeft w:val="640"/>
          <w:marRight w:val="0"/>
          <w:marTop w:val="0"/>
          <w:marBottom w:val="0"/>
          <w:divBdr>
            <w:top w:val="none" w:sz="0" w:space="0" w:color="auto"/>
            <w:left w:val="none" w:sz="0" w:space="0" w:color="auto"/>
            <w:bottom w:val="none" w:sz="0" w:space="0" w:color="auto"/>
            <w:right w:val="none" w:sz="0" w:space="0" w:color="auto"/>
          </w:divBdr>
        </w:div>
        <w:div w:id="1029061531">
          <w:marLeft w:val="640"/>
          <w:marRight w:val="0"/>
          <w:marTop w:val="0"/>
          <w:marBottom w:val="0"/>
          <w:divBdr>
            <w:top w:val="none" w:sz="0" w:space="0" w:color="auto"/>
            <w:left w:val="none" w:sz="0" w:space="0" w:color="auto"/>
            <w:bottom w:val="none" w:sz="0" w:space="0" w:color="auto"/>
            <w:right w:val="none" w:sz="0" w:space="0" w:color="auto"/>
          </w:divBdr>
        </w:div>
        <w:div w:id="1407848680">
          <w:marLeft w:val="640"/>
          <w:marRight w:val="0"/>
          <w:marTop w:val="0"/>
          <w:marBottom w:val="0"/>
          <w:divBdr>
            <w:top w:val="none" w:sz="0" w:space="0" w:color="auto"/>
            <w:left w:val="none" w:sz="0" w:space="0" w:color="auto"/>
            <w:bottom w:val="none" w:sz="0" w:space="0" w:color="auto"/>
            <w:right w:val="none" w:sz="0" w:space="0" w:color="auto"/>
          </w:divBdr>
        </w:div>
        <w:div w:id="740638015">
          <w:marLeft w:val="640"/>
          <w:marRight w:val="0"/>
          <w:marTop w:val="0"/>
          <w:marBottom w:val="0"/>
          <w:divBdr>
            <w:top w:val="none" w:sz="0" w:space="0" w:color="auto"/>
            <w:left w:val="none" w:sz="0" w:space="0" w:color="auto"/>
            <w:bottom w:val="none" w:sz="0" w:space="0" w:color="auto"/>
            <w:right w:val="none" w:sz="0" w:space="0" w:color="auto"/>
          </w:divBdr>
        </w:div>
        <w:div w:id="612320763">
          <w:marLeft w:val="640"/>
          <w:marRight w:val="0"/>
          <w:marTop w:val="0"/>
          <w:marBottom w:val="0"/>
          <w:divBdr>
            <w:top w:val="none" w:sz="0" w:space="0" w:color="auto"/>
            <w:left w:val="none" w:sz="0" w:space="0" w:color="auto"/>
            <w:bottom w:val="none" w:sz="0" w:space="0" w:color="auto"/>
            <w:right w:val="none" w:sz="0" w:space="0" w:color="auto"/>
          </w:divBdr>
        </w:div>
        <w:div w:id="1332638918">
          <w:marLeft w:val="640"/>
          <w:marRight w:val="0"/>
          <w:marTop w:val="0"/>
          <w:marBottom w:val="0"/>
          <w:divBdr>
            <w:top w:val="none" w:sz="0" w:space="0" w:color="auto"/>
            <w:left w:val="none" w:sz="0" w:space="0" w:color="auto"/>
            <w:bottom w:val="none" w:sz="0" w:space="0" w:color="auto"/>
            <w:right w:val="none" w:sz="0" w:space="0" w:color="auto"/>
          </w:divBdr>
        </w:div>
        <w:div w:id="2123256891">
          <w:marLeft w:val="640"/>
          <w:marRight w:val="0"/>
          <w:marTop w:val="0"/>
          <w:marBottom w:val="0"/>
          <w:divBdr>
            <w:top w:val="none" w:sz="0" w:space="0" w:color="auto"/>
            <w:left w:val="none" w:sz="0" w:space="0" w:color="auto"/>
            <w:bottom w:val="none" w:sz="0" w:space="0" w:color="auto"/>
            <w:right w:val="none" w:sz="0" w:space="0" w:color="auto"/>
          </w:divBdr>
        </w:div>
        <w:div w:id="1787849856">
          <w:marLeft w:val="640"/>
          <w:marRight w:val="0"/>
          <w:marTop w:val="0"/>
          <w:marBottom w:val="0"/>
          <w:divBdr>
            <w:top w:val="none" w:sz="0" w:space="0" w:color="auto"/>
            <w:left w:val="none" w:sz="0" w:space="0" w:color="auto"/>
            <w:bottom w:val="none" w:sz="0" w:space="0" w:color="auto"/>
            <w:right w:val="none" w:sz="0" w:space="0" w:color="auto"/>
          </w:divBdr>
        </w:div>
        <w:div w:id="537091157">
          <w:marLeft w:val="640"/>
          <w:marRight w:val="0"/>
          <w:marTop w:val="0"/>
          <w:marBottom w:val="0"/>
          <w:divBdr>
            <w:top w:val="none" w:sz="0" w:space="0" w:color="auto"/>
            <w:left w:val="none" w:sz="0" w:space="0" w:color="auto"/>
            <w:bottom w:val="none" w:sz="0" w:space="0" w:color="auto"/>
            <w:right w:val="none" w:sz="0" w:space="0" w:color="auto"/>
          </w:divBdr>
        </w:div>
        <w:div w:id="1392312441">
          <w:marLeft w:val="640"/>
          <w:marRight w:val="0"/>
          <w:marTop w:val="0"/>
          <w:marBottom w:val="0"/>
          <w:divBdr>
            <w:top w:val="none" w:sz="0" w:space="0" w:color="auto"/>
            <w:left w:val="none" w:sz="0" w:space="0" w:color="auto"/>
            <w:bottom w:val="none" w:sz="0" w:space="0" w:color="auto"/>
            <w:right w:val="none" w:sz="0" w:space="0" w:color="auto"/>
          </w:divBdr>
        </w:div>
        <w:div w:id="732889865">
          <w:marLeft w:val="640"/>
          <w:marRight w:val="0"/>
          <w:marTop w:val="0"/>
          <w:marBottom w:val="0"/>
          <w:divBdr>
            <w:top w:val="none" w:sz="0" w:space="0" w:color="auto"/>
            <w:left w:val="none" w:sz="0" w:space="0" w:color="auto"/>
            <w:bottom w:val="none" w:sz="0" w:space="0" w:color="auto"/>
            <w:right w:val="none" w:sz="0" w:space="0" w:color="auto"/>
          </w:divBdr>
        </w:div>
        <w:div w:id="1908611754">
          <w:marLeft w:val="640"/>
          <w:marRight w:val="0"/>
          <w:marTop w:val="0"/>
          <w:marBottom w:val="0"/>
          <w:divBdr>
            <w:top w:val="none" w:sz="0" w:space="0" w:color="auto"/>
            <w:left w:val="none" w:sz="0" w:space="0" w:color="auto"/>
            <w:bottom w:val="none" w:sz="0" w:space="0" w:color="auto"/>
            <w:right w:val="none" w:sz="0" w:space="0" w:color="auto"/>
          </w:divBdr>
        </w:div>
        <w:div w:id="42415607">
          <w:marLeft w:val="640"/>
          <w:marRight w:val="0"/>
          <w:marTop w:val="0"/>
          <w:marBottom w:val="0"/>
          <w:divBdr>
            <w:top w:val="none" w:sz="0" w:space="0" w:color="auto"/>
            <w:left w:val="none" w:sz="0" w:space="0" w:color="auto"/>
            <w:bottom w:val="none" w:sz="0" w:space="0" w:color="auto"/>
            <w:right w:val="none" w:sz="0" w:space="0" w:color="auto"/>
          </w:divBdr>
        </w:div>
        <w:div w:id="1349410013">
          <w:marLeft w:val="640"/>
          <w:marRight w:val="0"/>
          <w:marTop w:val="0"/>
          <w:marBottom w:val="0"/>
          <w:divBdr>
            <w:top w:val="none" w:sz="0" w:space="0" w:color="auto"/>
            <w:left w:val="none" w:sz="0" w:space="0" w:color="auto"/>
            <w:bottom w:val="none" w:sz="0" w:space="0" w:color="auto"/>
            <w:right w:val="none" w:sz="0" w:space="0" w:color="auto"/>
          </w:divBdr>
        </w:div>
        <w:div w:id="749618569">
          <w:marLeft w:val="640"/>
          <w:marRight w:val="0"/>
          <w:marTop w:val="0"/>
          <w:marBottom w:val="0"/>
          <w:divBdr>
            <w:top w:val="none" w:sz="0" w:space="0" w:color="auto"/>
            <w:left w:val="none" w:sz="0" w:space="0" w:color="auto"/>
            <w:bottom w:val="none" w:sz="0" w:space="0" w:color="auto"/>
            <w:right w:val="none" w:sz="0" w:space="0" w:color="auto"/>
          </w:divBdr>
        </w:div>
      </w:divsChild>
    </w:div>
    <w:div w:id="964888643">
      <w:bodyDiv w:val="1"/>
      <w:marLeft w:val="0"/>
      <w:marRight w:val="0"/>
      <w:marTop w:val="0"/>
      <w:marBottom w:val="0"/>
      <w:divBdr>
        <w:top w:val="none" w:sz="0" w:space="0" w:color="auto"/>
        <w:left w:val="none" w:sz="0" w:space="0" w:color="auto"/>
        <w:bottom w:val="none" w:sz="0" w:space="0" w:color="auto"/>
        <w:right w:val="none" w:sz="0" w:space="0" w:color="auto"/>
      </w:divBdr>
      <w:divsChild>
        <w:div w:id="1846898741">
          <w:marLeft w:val="640"/>
          <w:marRight w:val="0"/>
          <w:marTop w:val="0"/>
          <w:marBottom w:val="0"/>
          <w:divBdr>
            <w:top w:val="none" w:sz="0" w:space="0" w:color="auto"/>
            <w:left w:val="none" w:sz="0" w:space="0" w:color="auto"/>
            <w:bottom w:val="none" w:sz="0" w:space="0" w:color="auto"/>
            <w:right w:val="none" w:sz="0" w:space="0" w:color="auto"/>
          </w:divBdr>
        </w:div>
        <w:div w:id="1461193712">
          <w:marLeft w:val="640"/>
          <w:marRight w:val="0"/>
          <w:marTop w:val="0"/>
          <w:marBottom w:val="0"/>
          <w:divBdr>
            <w:top w:val="none" w:sz="0" w:space="0" w:color="auto"/>
            <w:left w:val="none" w:sz="0" w:space="0" w:color="auto"/>
            <w:bottom w:val="none" w:sz="0" w:space="0" w:color="auto"/>
            <w:right w:val="none" w:sz="0" w:space="0" w:color="auto"/>
          </w:divBdr>
        </w:div>
        <w:div w:id="118845560">
          <w:marLeft w:val="640"/>
          <w:marRight w:val="0"/>
          <w:marTop w:val="0"/>
          <w:marBottom w:val="0"/>
          <w:divBdr>
            <w:top w:val="none" w:sz="0" w:space="0" w:color="auto"/>
            <w:left w:val="none" w:sz="0" w:space="0" w:color="auto"/>
            <w:bottom w:val="none" w:sz="0" w:space="0" w:color="auto"/>
            <w:right w:val="none" w:sz="0" w:space="0" w:color="auto"/>
          </w:divBdr>
        </w:div>
        <w:div w:id="1455756993">
          <w:marLeft w:val="640"/>
          <w:marRight w:val="0"/>
          <w:marTop w:val="0"/>
          <w:marBottom w:val="0"/>
          <w:divBdr>
            <w:top w:val="none" w:sz="0" w:space="0" w:color="auto"/>
            <w:left w:val="none" w:sz="0" w:space="0" w:color="auto"/>
            <w:bottom w:val="none" w:sz="0" w:space="0" w:color="auto"/>
            <w:right w:val="none" w:sz="0" w:space="0" w:color="auto"/>
          </w:divBdr>
        </w:div>
        <w:div w:id="2108035411">
          <w:marLeft w:val="640"/>
          <w:marRight w:val="0"/>
          <w:marTop w:val="0"/>
          <w:marBottom w:val="0"/>
          <w:divBdr>
            <w:top w:val="none" w:sz="0" w:space="0" w:color="auto"/>
            <w:left w:val="none" w:sz="0" w:space="0" w:color="auto"/>
            <w:bottom w:val="none" w:sz="0" w:space="0" w:color="auto"/>
            <w:right w:val="none" w:sz="0" w:space="0" w:color="auto"/>
          </w:divBdr>
        </w:div>
        <w:div w:id="640234739">
          <w:marLeft w:val="640"/>
          <w:marRight w:val="0"/>
          <w:marTop w:val="0"/>
          <w:marBottom w:val="0"/>
          <w:divBdr>
            <w:top w:val="none" w:sz="0" w:space="0" w:color="auto"/>
            <w:left w:val="none" w:sz="0" w:space="0" w:color="auto"/>
            <w:bottom w:val="none" w:sz="0" w:space="0" w:color="auto"/>
            <w:right w:val="none" w:sz="0" w:space="0" w:color="auto"/>
          </w:divBdr>
        </w:div>
        <w:div w:id="1754468153">
          <w:marLeft w:val="640"/>
          <w:marRight w:val="0"/>
          <w:marTop w:val="0"/>
          <w:marBottom w:val="0"/>
          <w:divBdr>
            <w:top w:val="none" w:sz="0" w:space="0" w:color="auto"/>
            <w:left w:val="none" w:sz="0" w:space="0" w:color="auto"/>
            <w:bottom w:val="none" w:sz="0" w:space="0" w:color="auto"/>
            <w:right w:val="none" w:sz="0" w:space="0" w:color="auto"/>
          </w:divBdr>
        </w:div>
        <w:div w:id="142281645">
          <w:marLeft w:val="640"/>
          <w:marRight w:val="0"/>
          <w:marTop w:val="0"/>
          <w:marBottom w:val="0"/>
          <w:divBdr>
            <w:top w:val="none" w:sz="0" w:space="0" w:color="auto"/>
            <w:left w:val="none" w:sz="0" w:space="0" w:color="auto"/>
            <w:bottom w:val="none" w:sz="0" w:space="0" w:color="auto"/>
            <w:right w:val="none" w:sz="0" w:space="0" w:color="auto"/>
          </w:divBdr>
        </w:div>
        <w:div w:id="63141420">
          <w:marLeft w:val="640"/>
          <w:marRight w:val="0"/>
          <w:marTop w:val="0"/>
          <w:marBottom w:val="0"/>
          <w:divBdr>
            <w:top w:val="none" w:sz="0" w:space="0" w:color="auto"/>
            <w:left w:val="none" w:sz="0" w:space="0" w:color="auto"/>
            <w:bottom w:val="none" w:sz="0" w:space="0" w:color="auto"/>
            <w:right w:val="none" w:sz="0" w:space="0" w:color="auto"/>
          </w:divBdr>
        </w:div>
        <w:div w:id="337001316">
          <w:marLeft w:val="640"/>
          <w:marRight w:val="0"/>
          <w:marTop w:val="0"/>
          <w:marBottom w:val="0"/>
          <w:divBdr>
            <w:top w:val="none" w:sz="0" w:space="0" w:color="auto"/>
            <w:left w:val="none" w:sz="0" w:space="0" w:color="auto"/>
            <w:bottom w:val="none" w:sz="0" w:space="0" w:color="auto"/>
            <w:right w:val="none" w:sz="0" w:space="0" w:color="auto"/>
          </w:divBdr>
        </w:div>
        <w:div w:id="2013333550">
          <w:marLeft w:val="640"/>
          <w:marRight w:val="0"/>
          <w:marTop w:val="0"/>
          <w:marBottom w:val="0"/>
          <w:divBdr>
            <w:top w:val="none" w:sz="0" w:space="0" w:color="auto"/>
            <w:left w:val="none" w:sz="0" w:space="0" w:color="auto"/>
            <w:bottom w:val="none" w:sz="0" w:space="0" w:color="auto"/>
            <w:right w:val="none" w:sz="0" w:space="0" w:color="auto"/>
          </w:divBdr>
        </w:div>
        <w:div w:id="1770806805">
          <w:marLeft w:val="640"/>
          <w:marRight w:val="0"/>
          <w:marTop w:val="0"/>
          <w:marBottom w:val="0"/>
          <w:divBdr>
            <w:top w:val="none" w:sz="0" w:space="0" w:color="auto"/>
            <w:left w:val="none" w:sz="0" w:space="0" w:color="auto"/>
            <w:bottom w:val="none" w:sz="0" w:space="0" w:color="auto"/>
            <w:right w:val="none" w:sz="0" w:space="0" w:color="auto"/>
          </w:divBdr>
        </w:div>
        <w:div w:id="1562134615">
          <w:marLeft w:val="640"/>
          <w:marRight w:val="0"/>
          <w:marTop w:val="0"/>
          <w:marBottom w:val="0"/>
          <w:divBdr>
            <w:top w:val="none" w:sz="0" w:space="0" w:color="auto"/>
            <w:left w:val="none" w:sz="0" w:space="0" w:color="auto"/>
            <w:bottom w:val="none" w:sz="0" w:space="0" w:color="auto"/>
            <w:right w:val="none" w:sz="0" w:space="0" w:color="auto"/>
          </w:divBdr>
        </w:div>
        <w:div w:id="1476876149">
          <w:marLeft w:val="640"/>
          <w:marRight w:val="0"/>
          <w:marTop w:val="0"/>
          <w:marBottom w:val="0"/>
          <w:divBdr>
            <w:top w:val="none" w:sz="0" w:space="0" w:color="auto"/>
            <w:left w:val="none" w:sz="0" w:space="0" w:color="auto"/>
            <w:bottom w:val="none" w:sz="0" w:space="0" w:color="auto"/>
            <w:right w:val="none" w:sz="0" w:space="0" w:color="auto"/>
          </w:divBdr>
        </w:div>
        <w:div w:id="873888507">
          <w:marLeft w:val="640"/>
          <w:marRight w:val="0"/>
          <w:marTop w:val="0"/>
          <w:marBottom w:val="0"/>
          <w:divBdr>
            <w:top w:val="none" w:sz="0" w:space="0" w:color="auto"/>
            <w:left w:val="none" w:sz="0" w:space="0" w:color="auto"/>
            <w:bottom w:val="none" w:sz="0" w:space="0" w:color="auto"/>
            <w:right w:val="none" w:sz="0" w:space="0" w:color="auto"/>
          </w:divBdr>
        </w:div>
        <w:div w:id="733820313">
          <w:marLeft w:val="640"/>
          <w:marRight w:val="0"/>
          <w:marTop w:val="0"/>
          <w:marBottom w:val="0"/>
          <w:divBdr>
            <w:top w:val="none" w:sz="0" w:space="0" w:color="auto"/>
            <w:left w:val="none" w:sz="0" w:space="0" w:color="auto"/>
            <w:bottom w:val="none" w:sz="0" w:space="0" w:color="auto"/>
            <w:right w:val="none" w:sz="0" w:space="0" w:color="auto"/>
          </w:divBdr>
        </w:div>
        <w:div w:id="1500342407">
          <w:marLeft w:val="640"/>
          <w:marRight w:val="0"/>
          <w:marTop w:val="0"/>
          <w:marBottom w:val="0"/>
          <w:divBdr>
            <w:top w:val="none" w:sz="0" w:space="0" w:color="auto"/>
            <w:left w:val="none" w:sz="0" w:space="0" w:color="auto"/>
            <w:bottom w:val="none" w:sz="0" w:space="0" w:color="auto"/>
            <w:right w:val="none" w:sz="0" w:space="0" w:color="auto"/>
          </w:divBdr>
        </w:div>
        <w:div w:id="807017534">
          <w:marLeft w:val="640"/>
          <w:marRight w:val="0"/>
          <w:marTop w:val="0"/>
          <w:marBottom w:val="0"/>
          <w:divBdr>
            <w:top w:val="none" w:sz="0" w:space="0" w:color="auto"/>
            <w:left w:val="none" w:sz="0" w:space="0" w:color="auto"/>
            <w:bottom w:val="none" w:sz="0" w:space="0" w:color="auto"/>
            <w:right w:val="none" w:sz="0" w:space="0" w:color="auto"/>
          </w:divBdr>
        </w:div>
        <w:div w:id="411507869">
          <w:marLeft w:val="640"/>
          <w:marRight w:val="0"/>
          <w:marTop w:val="0"/>
          <w:marBottom w:val="0"/>
          <w:divBdr>
            <w:top w:val="none" w:sz="0" w:space="0" w:color="auto"/>
            <w:left w:val="none" w:sz="0" w:space="0" w:color="auto"/>
            <w:bottom w:val="none" w:sz="0" w:space="0" w:color="auto"/>
            <w:right w:val="none" w:sz="0" w:space="0" w:color="auto"/>
          </w:divBdr>
        </w:div>
        <w:div w:id="1189678350">
          <w:marLeft w:val="640"/>
          <w:marRight w:val="0"/>
          <w:marTop w:val="0"/>
          <w:marBottom w:val="0"/>
          <w:divBdr>
            <w:top w:val="none" w:sz="0" w:space="0" w:color="auto"/>
            <w:left w:val="none" w:sz="0" w:space="0" w:color="auto"/>
            <w:bottom w:val="none" w:sz="0" w:space="0" w:color="auto"/>
            <w:right w:val="none" w:sz="0" w:space="0" w:color="auto"/>
          </w:divBdr>
        </w:div>
        <w:div w:id="1831171877">
          <w:marLeft w:val="640"/>
          <w:marRight w:val="0"/>
          <w:marTop w:val="0"/>
          <w:marBottom w:val="0"/>
          <w:divBdr>
            <w:top w:val="none" w:sz="0" w:space="0" w:color="auto"/>
            <w:left w:val="none" w:sz="0" w:space="0" w:color="auto"/>
            <w:bottom w:val="none" w:sz="0" w:space="0" w:color="auto"/>
            <w:right w:val="none" w:sz="0" w:space="0" w:color="auto"/>
          </w:divBdr>
        </w:div>
        <w:div w:id="1817068948">
          <w:marLeft w:val="640"/>
          <w:marRight w:val="0"/>
          <w:marTop w:val="0"/>
          <w:marBottom w:val="0"/>
          <w:divBdr>
            <w:top w:val="none" w:sz="0" w:space="0" w:color="auto"/>
            <w:left w:val="none" w:sz="0" w:space="0" w:color="auto"/>
            <w:bottom w:val="none" w:sz="0" w:space="0" w:color="auto"/>
            <w:right w:val="none" w:sz="0" w:space="0" w:color="auto"/>
          </w:divBdr>
        </w:div>
        <w:div w:id="1835098177">
          <w:marLeft w:val="640"/>
          <w:marRight w:val="0"/>
          <w:marTop w:val="0"/>
          <w:marBottom w:val="0"/>
          <w:divBdr>
            <w:top w:val="none" w:sz="0" w:space="0" w:color="auto"/>
            <w:left w:val="none" w:sz="0" w:space="0" w:color="auto"/>
            <w:bottom w:val="none" w:sz="0" w:space="0" w:color="auto"/>
            <w:right w:val="none" w:sz="0" w:space="0" w:color="auto"/>
          </w:divBdr>
        </w:div>
        <w:div w:id="1275749873">
          <w:marLeft w:val="640"/>
          <w:marRight w:val="0"/>
          <w:marTop w:val="0"/>
          <w:marBottom w:val="0"/>
          <w:divBdr>
            <w:top w:val="none" w:sz="0" w:space="0" w:color="auto"/>
            <w:left w:val="none" w:sz="0" w:space="0" w:color="auto"/>
            <w:bottom w:val="none" w:sz="0" w:space="0" w:color="auto"/>
            <w:right w:val="none" w:sz="0" w:space="0" w:color="auto"/>
          </w:divBdr>
        </w:div>
        <w:div w:id="2125534539">
          <w:marLeft w:val="640"/>
          <w:marRight w:val="0"/>
          <w:marTop w:val="0"/>
          <w:marBottom w:val="0"/>
          <w:divBdr>
            <w:top w:val="none" w:sz="0" w:space="0" w:color="auto"/>
            <w:left w:val="none" w:sz="0" w:space="0" w:color="auto"/>
            <w:bottom w:val="none" w:sz="0" w:space="0" w:color="auto"/>
            <w:right w:val="none" w:sz="0" w:space="0" w:color="auto"/>
          </w:divBdr>
        </w:div>
        <w:div w:id="1807966108">
          <w:marLeft w:val="640"/>
          <w:marRight w:val="0"/>
          <w:marTop w:val="0"/>
          <w:marBottom w:val="0"/>
          <w:divBdr>
            <w:top w:val="none" w:sz="0" w:space="0" w:color="auto"/>
            <w:left w:val="none" w:sz="0" w:space="0" w:color="auto"/>
            <w:bottom w:val="none" w:sz="0" w:space="0" w:color="auto"/>
            <w:right w:val="none" w:sz="0" w:space="0" w:color="auto"/>
          </w:divBdr>
        </w:div>
        <w:div w:id="412775824">
          <w:marLeft w:val="640"/>
          <w:marRight w:val="0"/>
          <w:marTop w:val="0"/>
          <w:marBottom w:val="0"/>
          <w:divBdr>
            <w:top w:val="none" w:sz="0" w:space="0" w:color="auto"/>
            <w:left w:val="none" w:sz="0" w:space="0" w:color="auto"/>
            <w:bottom w:val="none" w:sz="0" w:space="0" w:color="auto"/>
            <w:right w:val="none" w:sz="0" w:space="0" w:color="auto"/>
          </w:divBdr>
        </w:div>
      </w:divsChild>
    </w:div>
    <w:div w:id="984503866">
      <w:bodyDiv w:val="1"/>
      <w:marLeft w:val="0"/>
      <w:marRight w:val="0"/>
      <w:marTop w:val="0"/>
      <w:marBottom w:val="0"/>
      <w:divBdr>
        <w:top w:val="none" w:sz="0" w:space="0" w:color="auto"/>
        <w:left w:val="none" w:sz="0" w:space="0" w:color="auto"/>
        <w:bottom w:val="none" w:sz="0" w:space="0" w:color="auto"/>
        <w:right w:val="none" w:sz="0" w:space="0" w:color="auto"/>
      </w:divBdr>
      <w:divsChild>
        <w:div w:id="144786663">
          <w:marLeft w:val="640"/>
          <w:marRight w:val="0"/>
          <w:marTop w:val="0"/>
          <w:marBottom w:val="0"/>
          <w:divBdr>
            <w:top w:val="none" w:sz="0" w:space="0" w:color="auto"/>
            <w:left w:val="none" w:sz="0" w:space="0" w:color="auto"/>
            <w:bottom w:val="none" w:sz="0" w:space="0" w:color="auto"/>
            <w:right w:val="none" w:sz="0" w:space="0" w:color="auto"/>
          </w:divBdr>
        </w:div>
        <w:div w:id="2042703482">
          <w:marLeft w:val="640"/>
          <w:marRight w:val="0"/>
          <w:marTop w:val="0"/>
          <w:marBottom w:val="0"/>
          <w:divBdr>
            <w:top w:val="none" w:sz="0" w:space="0" w:color="auto"/>
            <w:left w:val="none" w:sz="0" w:space="0" w:color="auto"/>
            <w:bottom w:val="none" w:sz="0" w:space="0" w:color="auto"/>
            <w:right w:val="none" w:sz="0" w:space="0" w:color="auto"/>
          </w:divBdr>
        </w:div>
        <w:div w:id="291523986">
          <w:marLeft w:val="640"/>
          <w:marRight w:val="0"/>
          <w:marTop w:val="0"/>
          <w:marBottom w:val="0"/>
          <w:divBdr>
            <w:top w:val="none" w:sz="0" w:space="0" w:color="auto"/>
            <w:left w:val="none" w:sz="0" w:space="0" w:color="auto"/>
            <w:bottom w:val="none" w:sz="0" w:space="0" w:color="auto"/>
            <w:right w:val="none" w:sz="0" w:space="0" w:color="auto"/>
          </w:divBdr>
        </w:div>
        <w:div w:id="85007203">
          <w:marLeft w:val="640"/>
          <w:marRight w:val="0"/>
          <w:marTop w:val="0"/>
          <w:marBottom w:val="0"/>
          <w:divBdr>
            <w:top w:val="none" w:sz="0" w:space="0" w:color="auto"/>
            <w:left w:val="none" w:sz="0" w:space="0" w:color="auto"/>
            <w:bottom w:val="none" w:sz="0" w:space="0" w:color="auto"/>
            <w:right w:val="none" w:sz="0" w:space="0" w:color="auto"/>
          </w:divBdr>
        </w:div>
        <w:div w:id="887453871">
          <w:marLeft w:val="640"/>
          <w:marRight w:val="0"/>
          <w:marTop w:val="0"/>
          <w:marBottom w:val="0"/>
          <w:divBdr>
            <w:top w:val="none" w:sz="0" w:space="0" w:color="auto"/>
            <w:left w:val="none" w:sz="0" w:space="0" w:color="auto"/>
            <w:bottom w:val="none" w:sz="0" w:space="0" w:color="auto"/>
            <w:right w:val="none" w:sz="0" w:space="0" w:color="auto"/>
          </w:divBdr>
        </w:div>
        <w:div w:id="2113210099">
          <w:marLeft w:val="640"/>
          <w:marRight w:val="0"/>
          <w:marTop w:val="0"/>
          <w:marBottom w:val="0"/>
          <w:divBdr>
            <w:top w:val="none" w:sz="0" w:space="0" w:color="auto"/>
            <w:left w:val="none" w:sz="0" w:space="0" w:color="auto"/>
            <w:bottom w:val="none" w:sz="0" w:space="0" w:color="auto"/>
            <w:right w:val="none" w:sz="0" w:space="0" w:color="auto"/>
          </w:divBdr>
        </w:div>
        <w:div w:id="511922217">
          <w:marLeft w:val="640"/>
          <w:marRight w:val="0"/>
          <w:marTop w:val="0"/>
          <w:marBottom w:val="0"/>
          <w:divBdr>
            <w:top w:val="none" w:sz="0" w:space="0" w:color="auto"/>
            <w:left w:val="none" w:sz="0" w:space="0" w:color="auto"/>
            <w:bottom w:val="none" w:sz="0" w:space="0" w:color="auto"/>
            <w:right w:val="none" w:sz="0" w:space="0" w:color="auto"/>
          </w:divBdr>
        </w:div>
        <w:div w:id="1272974811">
          <w:marLeft w:val="640"/>
          <w:marRight w:val="0"/>
          <w:marTop w:val="0"/>
          <w:marBottom w:val="0"/>
          <w:divBdr>
            <w:top w:val="none" w:sz="0" w:space="0" w:color="auto"/>
            <w:left w:val="none" w:sz="0" w:space="0" w:color="auto"/>
            <w:bottom w:val="none" w:sz="0" w:space="0" w:color="auto"/>
            <w:right w:val="none" w:sz="0" w:space="0" w:color="auto"/>
          </w:divBdr>
        </w:div>
        <w:div w:id="502863710">
          <w:marLeft w:val="640"/>
          <w:marRight w:val="0"/>
          <w:marTop w:val="0"/>
          <w:marBottom w:val="0"/>
          <w:divBdr>
            <w:top w:val="none" w:sz="0" w:space="0" w:color="auto"/>
            <w:left w:val="none" w:sz="0" w:space="0" w:color="auto"/>
            <w:bottom w:val="none" w:sz="0" w:space="0" w:color="auto"/>
            <w:right w:val="none" w:sz="0" w:space="0" w:color="auto"/>
          </w:divBdr>
        </w:div>
        <w:div w:id="1943685310">
          <w:marLeft w:val="640"/>
          <w:marRight w:val="0"/>
          <w:marTop w:val="0"/>
          <w:marBottom w:val="0"/>
          <w:divBdr>
            <w:top w:val="none" w:sz="0" w:space="0" w:color="auto"/>
            <w:left w:val="none" w:sz="0" w:space="0" w:color="auto"/>
            <w:bottom w:val="none" w:sz="0" w:space="0" w:color="auto"/>
            <w:right w:val="none" w:sz="0" w:space="0" w:color="auto"/>
          </w:divBdr>
        </w:div>
        <w:div w:id="888760655">
          <w:marLeft w:val="640"/>
          <w:marRight w:val="0"/>
          <w:marTop w:val="0"/>
          <w:marBottom w:val="0"/>
          <w:divBdr>
            <w:top w:val="none" w:sz="0" w:space="0" w:color="auto"/>
            <w:left w:val="none" w:sz="0" w:space="0" w:color="auto"/>
            <w:bottom w:val="none" w:sz="0" w:space="0" w:color="auto"/>
            <w:right w:val="none" w:sz="0" w:space="0" w:color="auto"/>
          </w:divBdr>
        </w:div>
        <w:div w:id="903878936">
          <w:marLeft w:val="640"/>
          <w:marRight w:val="0"/>
          <w:marTop w:val="0"/>
          <w:marBottom w:val="0"/>
          <w:divBdr>
            <w:top w:val="none" w:sz="0" w:space="0" w:color="auto"/>
            <w:left w:val="none" w:sz="0" w:space="0" w:color="auto"/>
            <w:bottom w:val="none" w:sz="0" w:space="0" w:color="auto"/>
            <w:right w:val="none" w:sz="0" w:space="0" w:color="auto"/>
          </w:divBdr>
        </w:div>
        <w:div w:id="1328633757">
          <w:marLeft w:val="640"/>
          <w:marRight w:val="0"/>
          <w:marTop w:val="0"/>
          <w:marBottom w:val="0"/>
          <w:divBdr>
            <w:top w:val="none" w:sz="0" w:space="0" w:color="auto"/>
            <w:left w:val="none" w:sz="0" w:space="0" w:color="auto"/>
            <w:bottom w:val="none" w:sz="0" w:space="0" w:color="auto"/>
            <w:right w:val="none" w:sz="0" w:space="0" w:color="auto"/>
          </w:divBdr>
        </w:div>
        <w:div w:id="920410566">
          <w:marLeft w:val="640"/>
          <w:marRight w:val="0"/>
          <w:marTop w:val="0"/>
          <w:marBottom w:val="0"/>
          <w:divBdr>
            <w:top w:val="none" w:sz="0" w:space="0" w:color="auto"/>
            <w:left w:val="none" w:sz="0" w:space="0" w:color="auto"/>
            <w:bottom w:val="none" w:sz="0" w:space="0" w:color="auto"/>
            <w:right w:val="none" w:sz="0" w:space="0" w:color="auto"/>
          </w:divBdr>
        </w:div>
        <w:div w:id="317418185">
          <w:marLeft w:val="640"/>
          <w:marRight w:val="0"/>
          <w:marTop w:val="0"/>
          <w:marBottom w:val="0"/>
          <w:divBdr>
            <w:top w:val="none" w:sz="0" w:space="0" w:color="auto"/>
            <w:left w:val="none" w:sz="0" w:space="0" w:color="auto"/>
            <w:bottom w:val="none" w:sz="0" w:space="0" w:color="auto"/>
            <w:right w:val="none" w:sz="0" w:space="0" w:color="auto"/>
          </w:divBdr>
        </w:div>
        <w:div w:id="1507013063">
          <w:marLeft w:val="640"/>
          <w:marRight w:val="0"/>
          <w:marTop w:val="0"/>
          <w:marBottom w:val="0"/>
          <w:divBdr>
            <w:top w:val="none" w:sz="0" w:space="0" w:color="auto"/>
            <w:left w:val="none" w:sz="0" w:space="0" w:color="auto"/>
            <w:bottom w:val="none" w:sz="0" w:space="0" w:color="auto"/>
            <w:right w:val="none" w:sz="0" w:space="0" w:color="auto"/>
          </w:divBdr>
        </w:div>
        <w:div w:id="1222595665">
          <w:marLeft w:val="640"/>
          <w:marRight w:val="0"/>
          <w:marTop w:val="0"/>
          <w:marBottom w:val="0"/>
          <w:divBdr>
            <w:top w:val="none" w:sz="0" w:space="0" w:color="auto"/>
            <w:left w:val="none" w:sz="0" w:space="0" w:color="auto"/>
            <w:bottom w:val="none" w:sz="0" w:space="0" w:color="auto"/>
            <w:right w:val="none" w:sz="0" w:space="0" w:color="auto"/>
          </w:divBdr>
        </w:div>
        <w:div w:id="1302033002">
          <w:marLeft w:val="640"/>
          <w:marRight w:val="0"/>
          <w:marTop w:val="0"/>
          <w:marBottom w:val="0"/>
          <w:divBdr>
            <w:top w:val="none" w:sz="0" w:space="0" w:color="auto"/>
            <w:left w:val="none" w:sz="0" w:space="0" w:color="auto"/>
            <w:bottom w:val="none" w:sz="0" w:space="0" w:color="auto"/>
            <w:right w:val="none" w:sz="0" w:space="0" w:color="auto"/>
          </w:divBdr>
        </w:div>
        <w:div w:id="75830597">
          <w:marLeft w:val="640"/>
          <w:marRight w:val="0"/>
          <w:marTop w:val="0"/>
          <w:marBottom w:val="0"/>
          <w:divBdr>
            <w:top w:val="none" w:sz="0" w:space="0" w:color="auto"/>
            <w:left w:val="none" w:sz="0" w:space="0" w:color="auto"/>
            <w:bottom w:val="none" w:sz="0" w:space="0" w:color="auto"/>
            <w:right w:val="none" w:sz="0" w:space="0" w:color="auto"/>
          </w:divBdr>
        </w:div>
        <w:div w:id="245575550">
          <w:marLeft w:val="640"/>
          <w:marRight w:val="0"/>
          <w:marTop w:val="0"/>
          <w:marBottom w:val="0"/>
          <w:divBdr>
            <w:top w:val="none" w:sz="0" w:space="0" w:color="auto"/>
            <w:left w:val="none" w:sz="0" w:space="0" w:color="auto"/>
            <w:bottom w:val="none" w:sz="0" w:space="0" w:color="auto"/>
            <w:right w:val="none" w:sz="0" w:space="0" w:color="auto"/>
          </w:divBdr>
        </w:div>
        <w:div w:id="380979374">
          <w:marLeft w:val="640"/>
          <w:marRight w:val="0"/>
          <w:marTop w:val="0"/>
          <w:marBottom w:val="0"/>
          <w:divBdr>
            <w:top w:val="none" w:sz="0" w:space="0" w:color="auto"/>
            <w:left w:val="none" w:sz="0" w:space="0" w:color="auto"/>
            <w:bottom w:val="none" w:sz="0" w:space="0" w:color="auto"/>
            <w:right w:val="none" w:sz="0" w:space="0" w:color="auto"/>
          </w:divBdr>
        </w:div>
        <w:div w:id="1492141465">
          <w:marLeft w:val="640"/>
          <w:marRight w:val="0"/>
          <w:marTop w:val="0"/>
          <w:marBottom w:val="0"/>
          <w:divBdr>
            <w:top w:val="none" w:sz="0" w:space="0" w:color="auto"/>
            <w:left w:val="none" w:sz="0" w:space="0" w:color="auto"/>
            <w:bottom w:val="none" w:sz="0" w:space="0" w:color="auto"/>
            <w:right w:val="none" w:sz="0" w:space="0" w:color="auto"/>
          </w:divBdr>
        </w:div>
        <w:div w:id="275841648">
          <w:marLeft w:val="640"/>
          <w:marRight w:val="0"/>
          <w:marTop w:val="0"/>
          <w:marBottom w:val="0"/>
          <w:divBdr>
            <w:top w:val="none" w:sz="0" w:space="0" w:color="auto"/>
            <w:left w:val="none" w:sz="0" w:space="0" w:color="auto"/>
            <w:bottom w:val="none" w:sz="0" w:space="0" w:color="auto"/>
            <w:right w:val="none" w:sz="0" w:space="0" w:color="auto"/>
          </w:divBdr>
        </w:div>
        <w:div w:id="460348544">
          <w:marLeft w:val="640"/>
          <w:marRight w:val="0"/>
          <w:marTop w:val="0"/>
          <w:marBottom w:val="0"/>
          <w:divBdr>
            <w:top w:val="none" w:sz="0" w:space="0" w:color="auto"/>
            <w:left w:val="none" w:sz="0" w:space="0" w:color="auto"/>
            <w:bottom w:val="none" w:sz="0" w:space="0" w:color="auto"/>
            <w:right w:val="none" w:sz="0" w:space="0" w:color="auto"/>
          </w:divBdr>
        </w:div>
        <w:div w:id="879245032">
          <w:marLeft w:val="640"/>
          <w:marRight w:val="0"/>
          <w:marTop w:val="0"/>
          <w:marBottom w:val="0"/>
          <w:divBdr>
            <w:top w:val="none" w:sz="0" w:space="0" w:color="auto"/>
            <w:left w:val="none" w:sz="0" w:space="0" w:color="auto"/>
            <w:bottom w:val="none" w:sz="0" w:space="0" w:color="auto"/>
            <w:right w:val="none" w:sz="0" w:space="0" w:color="auto"/>
          </w:divBdr>
        </w:div>
        <w:div w:id="1971670223">
          <w:marLeft w:val="640"/>
          <w:marRight w:val="0"/>
          <w:marTop w:val="0"/>
          <w:marBottom w:val="0"/>
          <w:divBdr>
            <w:top w:val="none" w:sz="0" w:space="0" w:color="auto"/>
            <w:left w:val="none" w:sz="0" w:space="0" w:color="auto"/>
            <w:bottom w:val="none" w:sz="0" w:space="0" w:color="auto"/>
            <w:right w:val="none" w:sz="0" w:space="0" w:color="auto"/>
          </w:divBdr>
        </w:div>
        <w:div w:id="1245185053">
          <w:marLeft w:val="640"/>
          <w:marRight w:val="0"/>
          <w:marTop w:val="0"/>
          <w:marBottom w:val="0"/>
          <w:divBdr>
            <w:top w:val="none" w:sz="0" w:space="0" w:color="auto"/>
            <w:left w:val="none" w:sz="0" w:space="0" w:color="auto"/>
            <w:bottom w:val="none" w:sz="0" w:space="0" w:color="auto"/>
            <w:right w:val="none" w:sz="0" w:space="0" w:color="auto"/>
          </w:divBdr>
        </w:div>
        <w:div w:id="1346324410">
          <w:marLeft w:val="640"/>
          <w:marRight w:val="0"/>
          <w:marTop w:val="0"/>
          <w:marBottom w:val="0"/>
          <w:divBdr>
            <w:top w:val="none" w:sz="0" w:space="0" w:color="auto"/>
            <w:left w:val="none" w:sz="0" w:space="0" w:color="auto"/>
            <w:bottom w:val="none" w:sz="0" w:space="0" w:color="auto"/>
            <w:right w:val="none" w:sz="0" w:space="0" w:color="auto"/>
          </w:divBdr>
        </w:div>
      </w:divsChild>
    </w:div>
    <w:div w:id="991298824">
      <w:bodyDiv w:val="1"/>
      <w:marLeft w:val="0"/>
      <w:marRight w:val="0"/>
      <w:marTop w:val="0"/>
      <w:marBottom w:val="0"/>
      <w:divBdr>
        <w:top w:val="none" w:sz="0" w:space="0" w:color="auto"/>
        <w:left w:val="none" w:sz="0" w:space="0" w:color="auto"/>
        <w:bottom w:val="none" w:sz="0" w:space="0" w:color="auto"/>
        <w:right w:val="none" w:sz="0" w:space="0" w:color="auto"/>
      </w:divBdr>
    </w:div>
    <w:div w:id="1003360374">
      <w:bodyDiv w:val="1"/>
      <w:marLeft w:val="0"/>
      <w:marRight w:val="0"/>
      <w:marTop w:val="0"/>
      <w:marBottom w:val="0"/>
      <w:divBdr>
        <w:top w:val="none" w:sz="0" w:space="0" w:color="auto"/>
        <w:left w:val="none" w:sz="0" w:space="0" w:color="auto"/>
        <w:bottom w:val="none" w:sz="0" w:space="0" w:color="auto"/>
        <w:right w:val="none" w:sz="0" w:space="0" w:color="auto"/>
      </w:divBdr>
      <w:divsChild>
        <w:div w:id="930697803">
          <w:marLeft w:val="640"/>
          <w:marRight w:val="0"/>
          <w:marTop w:val="0"/>
          <w:marBottom w:val="0"/>
          <w:divBdr>
            <w:top w:val="none" w:sz="0" w:space="0" w:color="auto"/>
            <w:left w:val="none" w:sz="0" w:space="0" w:color="auto"/>
            <w:bottom w:val="none" w:sz="0" w:space="0" w:color="auto"/>
            <w:right w:val="none" w:sz="0" w:space="0" w:color="auto"/>
          </w:divBdr>
        </w:div>
        <w:div w:id="757362013">
          <w:marLeft w:val="640"/>
          <w:marRight w:val="0"/>
          <w:marTop w:val="0"/>
          <w:marBottom w:val="0"/>
          <w:divBdr>
            <w:top w:val="none" w:sz="0" w:space="0" w:color="auto"/>
            <w:left w:val="none" w:sz="0" w:space="0" w:color="auto"/>
            <w:bottom w:val="none" w:sz="0" w:space="0" w:color="auto"/>
            <w:right w:val="none" w:sz="0" w:space="0" w:color="auto"/>
          </w:divBdr>
        </w:div>
        <w:div w:id="658777071">
          <w:marLeft w:val="640"/>
          <w:marRight w:val="0"/>
          <w:marTop w:val="0"/>
          <w:marBottom w:val="0"/>
          <w:divBdr>
            <w:top w:val="none" w:sz="0" w:space="0" w:color="auto"/>
            <w:left w:val="none" w:sz="0" w:space="0" w:color="auto"/>
            <w:bottom w:val="none" w:sz="0" w:space="0" w:color="auto"/>
            <w:right w:val="none" w:sz="0" w:space="0" w:color="auto"/>
          </w:divBdr>
        </w:div>
        <w:div w:id="364135072">
          <w:marLeft w:val="640"/>
          <w:marRight w:val="0"/>
          <w:marTop w:val="0"/>
          <w:marBottom w:val="0"/>
          <w:divBdr>
            <w:top w:val="none" w:sz="0" w:space="0" w:color="auto"/>
            <w:left w:val="none" w:sz="0" w:space="0" w:color="auto"/>
            <w:bottom w:val="none" w:sz="0" w:space="0" w:color="auto"/>
            <w:right w:val="none" w:sz="0" w:space="0" w:color="auto"/>
          </w:divBdr>
        </w:div>
        <w:div w:id="62145581">
          <w:marLeft w:val="640"/>
          <w:marRight w:val="0"/>
          <w:marTop w:val="0"/>
          <w:marBottom w:val="0"/>
          <w:divBdr>
            <w:top w:val="none" w:sz="0" w:space="0" w:color="auto"/>
            <w:left w:val="none" w:sz="0" w:space="0" w:color="auto"/>
            <w:bottom w:val="none" w:sz="0" w:space="0" w:color="auto"/>
            <w:right w:val="none" w:sz="0" w:space="0" w:color="auto"/>
          </w:divBdr>
        </w:div>
        <w:div w:id="304091934">
          <w:marLeft w:val="640"/>
          <w:marRight w:val="0"/>
          <w:marTop w:val="0"/>
          <w:marBottom w:val="0"/>
          <w:divBdr>
            <w:top w:val="none" w:sz="0" w:space="0" w:color="auto"/>
            <w:left w:val="none" w:sz="0" w:space="0" w:color="auto"/>
            <w:bottom w:val="none" w:sz="0" w:space="0" w:color="auto"/>
            <w:right w:val="none" w:sz="0" w:space="0" w:color="auto"/>
          </w:divBdr>
        </w:div>
        <w:div w:id="1992171757">
          <w:marLeft w:val="640"/>
          <w:marRight w:val="0"/>
          <w:marTop w:val="0"/>
          <w:marBottom w:val="0"/>
          <w:divBdr>
            <w:top w:val="none" w:sz="0" w:space="0" w:color="auto"/>
            <w:left w:val="none" w:sz="0" w:space="0" w:color="auto"/>
            <w:bottom w:val="none" w:sz="0" w:space="0" w:color="auto"/>
            <w:right w:val="none" w:sz="0" w:space="0" w:color="auto"/>
          </w:divBdr>
        </w:div>
        <w:div w:id="677005327">
          <w:marLeft w:val="640"/>
          <w:marRight w:val="0"/>
          <w:marTop w:val="0"/>
          <w:marBottom w:val="0"/>
          <w:divBdr>
            <w:top w:val="none" w:sz="0" w:space="0" w:color="auto"/>
            <w:left w:val="none" w:sz="0" w:space="0" w:color="auto"/>
            <w:bottom w:val="none" w:sz="0" w:space="0" w:color="auto"/>
            <w:right w:val="none" w:sz="0" w:space="0" w:color="auto"/>
          </w:divBdr>
        </w:div>
        <w:div w:id="175727394">
          <w:marLeft w:val="640"/>
          <w:marRight w:val="0"/>
          <w:marTop w:val="0"/>
          <w:marBottom w:val="0"/>
          <w:divBdr>
            <w:top w:val="none" w:sz="0" w:space="0" w:color="auto"/>
            <w:left w:val="none" w:sz="0" w:space="0" w:color="auto"/>
            <w:bottom w:val="none" w:sz="0" w:space="0" w:color="auto"/>
            <w:right w:val="none" w:sz="0" w:space="0" w:color="auto"/>
          </w:divBdr>
        </w:div>
        <w:div w:id="660429614">
          <w:marLeft w:val="640"/>
          <w:marRight w:val="0"/>
          <w:marTop w:val="0"/>
          <w:marBottom w:val="0"/>
          <w:divBdr>
            <w:top w:val="none" w:sz="0" w:space="0" w:color="auto"/>
            <w:left w:val="none" w:sz="0" w:space="0" w:color="auto"/>
            <w:bottom w:val="none" w:sz="0" w:space="0" w:color="auto"/>
            <w:right w:val="none" w:sz="0" w:space="0" w:color="auto"/>
          </w:divBdr>
        </w:div>
        <w:div w:id="91358952">
          <w:marLeft w:val="640"/>
          <w:marRight w:val="0"/>
          <w:marTop w:val="0"/>
          <w:marBottom w:val="0"/>
          <w:divBdr>
            <w:top w:val="none" w:sz="0" w:space="0" w:color="auto"/>
            <w:left w:val="none" w:sz="0" w:space="0" w:color="auto"/>
            <w:bottom w:val="none" w:sz="0" w:space="0" w:color="auto"/>
            <w:right w:val="none" w:sz="0" w:space="0" w:color="auto"/>
          </w:divBdr>
        </w:div>
        <w:div w:id="2124569399">
          <w:marLeft w:val="640"/>
          <w:marRight w:val="0"/>
          <w:marTop w:val="0"/>
          <w:marBottom w:val="0"/>
          <w:divBdr>
            <w:top w:val="none" w:sz="0" w:space="0" w:color="auto"/>
            <w:left w:val="none" w:sz="0" w:space="0" w:color="auto"/>
            <w:bottom w:val="none" w:sz="0" w:space="0" w:color="auto"/>
            <w:right w:val="none" w:sz="0" w:space="0" w:color="auto"/>
          </w:divBdr>
        </w:div>
        <w:div w:id="1568109651">
          <w:marLeft w:val="640"/>
          <w:marRight w:val="0"/>
          <w:marTop w:val="0"/>
          <w:marBottom w:val="0"/>
          <w:divBdr>
            <w:top w:val="none" w:sz="0" w:space="0" w:color="auto"/>
            <w:left w:val="none" w:sz="0" w:space="0" w:color="auto"/>
            <w:bottom w:val="none" w:sz="0" w:space="0" w:color="auto"/>
            <w:right w:val="none" w:sz="0" w:space="0" w:color="auto"/>
          </w:divBdr>
        </w:div>
        <w:div w:id="1289824178">
          <w:marLeft w:val="640"/>
          <w:marRight w:val="0"/>
          <w:marTop w:val="0"/>
          <w:marBottom w:val="0"/>
          <w:divBdr>
            <w:top w:val="none" w:sz="0" w:space="0" w:color="auto"/>
            <w:left w:val="none" w:sz="0" w:space="0" w:color="auto"/>
            <w:bottom w:val="none" w:sz="0" w:space="0" w:color="auto"/>
            <w:right w:val="none" w:sz="0" w:space="0" w:color="auto"/>
          </w:divBdr>
        </w:div>
        <w:div w:id="1549031884">
          <w:marLeft w:val="640"/>
          <w:marRight w:val="0"/>
          <w:marTop w:val="0"/>
          <w:marBottom w:val="0"/>
          <w:divBdr>
            <w:top w:val="none" w:sz="0" w:space="0" w:color="auto"/>
            <w:left w:val="none" w:sz="0" w:space="0" w:color="auto"/>
            <w:bottom w:val="none" w:sz="0" w:space="0" w:color="auto"/>
            <w:right w:val="none" w:sz="0" w:space="0" w:color="auto"/>
          </w:divBdr>
        </w:div>
        <w:div w:id="330451366">
          <w:marLeft w:val="640"/>
          <w:marRight w:val="0"/>
          <w:marTop w:val="0"/>
          <w:marBottom w:val="0"/>
          <w:divBdr>
            <w:top w:val="none" w:sz="0" w:space="0" w:color="auto"/>
            <w:left w:val="none" w:sz="0" w:space="0" w:color="auto"/>
            <w:bottom w:val="none" w:sz="0" w:space="0" w:color="auto"/>
            <w:right w:val="none" w:sz="0" w:space="0" w:color="auto"/>
          </w:divBdr>
        </w:div>
        <w:div w:id="27265015">
          <w:marLeft w:val="640"/>
          <w:marRight w:val="0"/>
          <w:marTop w:val="0"/>
          <w:marBottom w:val="0"/>
          <w:divBdr>
            <w:top w:val="none" w:sz="0" w:space="0" w:color="auto"/>
            <w:left w:val="none" w:sz="0" w:space="0" w:color="auto"/>
            <w:bottom w:val="none" w:sz="0" w:space="0" w:color="auto"/>
            <w:right w:val="none" w:sz="0" w:space="0" w:color="auto"/>
          </w:divBdr>
        </w:div>
        <w:div w:id="739013402">
          <w:marLeft w:val="640"/>
          <w:marRight w:val="0"/>
          <w:marTop w:val="0"/>
          <w:marBottom w:val="0"/>
          <w:divBdr>
            <w:top w:val="none" w:sz="0" w:space="0" w:color="auto"/>
            <w:left w:val="none" w:sz="0" w:space="0" w:color="auto"/>
            <w:bottom w:val="none" w:sz="0" w:space="0" w:color="auto"/>
            <w:right w:val="none" w:sz="0" w:space="0" w:color="auto"/>
          </w:divBdr>
        </w:div>
        <w:div w:id="1199197976">
          <w:marLeft w:val="640"/>
          <w:marRight w:val="0"/>
          <w:marTop w:val="0"/>
          <w:marBottom w:val="0"/>
          <w:divBdr>
            <w:top w:val="none" w:sz="0" w:space="0" w:color="auto"/>
            <w:left w:val="none" w:sz="0" w:space="0" w:color="auto"/>
            <w:bottom w:val="none" w:sz="0" w:space="0" w:color="auto"/>
            <w:right w:val="none" w:sz="0" w:space="0" w:color="auto"/>
          </w:divBdr>
        </w:div>
        <w:div w:id="1536389838">
          <w:marLeft w:val="640"/>
          <w:marRight w:val="0"/>
          <w:marTop w:val="0"/>
          <w:marBottom w:val="0"/>
          <w:divBdr>
            <w:top w:val="none" w:sz="0" w:space="0" w:color="auto"/>
            <w:left w:val="none" w:sz="0" w:space="0" w:color="auto"/>
            <w:bottom w:val="none" w:sz="0" w:space="0" w:color="auto"/>
            <w:right w:val="none" w:sz="0" w:space="0" w:color="auto"/>
          </w:divBdr>
        </w:div>
        <w:div w:id="1836798929">
          <w:marLeft w:val="640"/>
          <w:marRight w:val="0"/>
          <w:marTop w:val="0"/>
          <w:marBottom w:val="0"/>
          <w:divBdr>
            <w:top w:val="none" w:sz="0" w:space="0" w:color="auto"/>
            <w:left w:val="none" w:sz="0" w:space="0" w:color="auto"/>
            <w:bottom w:val="none" w:sz="0" w:space="0" w:color="auto"/>
            <w:right w:val="none" w:sz="0" w:space="0" w:color="auto"/>
          </w:divBdr>
        </w:div>
        <w:div w:id="325942852">
          <w:marLeft w:val="640"/>
          <w:marRight w:val="0"/>
          <w:marTop w:val="0"/>
          <w:marBottom w:val="0"/>
          <w:divBdr>
            <w:top w:val="none" w:sz="0" w:space="0" w:color="auto"/>
            <w:left w:val="none" w:sz="0" w:space="0" w:color="auto"/>
            <w:bottom w:val="none" w:sz="0" w:space="0" w:color="auto"/>
            <w:right w:val="none" w:sz="0" w:space="0" w:color="auto"/>
          </w:divBdr>
        </w:div>
        <w:div w:id="452792123">
          <w:marLeft w:val="640"/>
          <w:marRight w:val="0"/>
          <w:marTop w:val="0"/>
          <w:marBottom w:val="0"/>
          <w:divBdr>
            <w:top w:val="none" w:sz="0" w:space="0" w:color="auto"/>
            <w:left w:val="none" w:sz="0" w:space="0" w:color="auto"/>
            <w:bottom w:val="none" w:sz="0" w:space="0" w:color="auto"/>
            <w:right w:val="none" w:sz="0" w:space="0" w:color="auto"/>
          </w:divBdr>
        </w:div>
        <w:div w:id="1714381572">
          <w:marLeft w:val="640"/>
          <w:marRight w:val="0"/>
          <w:marTop w:val="0"/>
          <w:marBottom w:val="0"/>
          <w:divBdr>
            <w:top w:val="none" w:sz="0" w:space="0" w:color="auto"/>
            <w:left w:val="none" w:sz="0" w:space="0" w:color="auto"/>
            <w:bottom w:val="none" w:sz="0" w:space="0" w:color="auto"/>
            <w:right w:val="none" w:sz="0" w:space="0" w:color="auto"/>
          </w:divBdr>
        </w:div>
      </w:divsChild>
    </w:div>
    <w:div w:id="1017544183">
      <w:bodyDiv w:val="1"/>
      <w:marLeft w:val="0"/>
      <w:marRight w:val="0"/>
      <w:marTop w:val="0"/>
      <w:marBottom w:val="0"/>
      <w:divBdr>
        <w:top w:val="none" w:sz="0" w:space="0" w:color="auto"/>
        <w:left w:val="none" w:sz="0" w:space="0" w:color="auto"/>
        <w:bottom w:val="none" w:sz="0" w:space="0" w:color="auto"/>
        <w:right w:val="none" w:sz="0" w:space="0" w:color="auto"/>
      </w:divBdr>
      <w:divsChild>
        <w:div w:id="1493982072">
          <w:marLeft w:val="640"/>
          <w:marRight w:val="0"/>
          <w:marTop w:val="0"/>
          <w:marBottom w:val="0"/>
          <w:divBdr>
            <w:top w:val="none" w:sz="0" w:space="0" w:color="auto"/>
            <w:left w:val="none" w:sz="0" w:space="0" w:color="auto"/>
            <w:bottom w:val="none" w:sz="0" w:space="0" w:color="auto"/>
            <w:right w:val="none" w:sz="0" w:space="0" w:color="auto"/>
          </w:divBdr>
        </w:div>
        <w:div w:id="1087653495">
          <w:marLeft w:val="640"/>
          <w:marRight w:val="0"/>
          <w:marTop w:val="0"/>
          <w:marBottom w:val="0"/>
          <w:divBdr>
            <w:top w:val="none" w:sz="0" w:space="0" w:color="auto"/>
            <w:left w:val="none" w:sz="0" w:space="0" w:color="auto"/>
            <w:bottom w:val="none" w:sz="0" w:space="0" w:color="auto"/>
            <w:right w:val="none" w:sz="0" w:space="0" w:color="auto"/>
          </w:divBdr>
        </w:div>
        <w:div w:id="1780488804">
          <w:marLeft w:val="640"/>
          <w:marRight w:val="0"/>
          <w:marTop w:val="0"/>
          <w:marBottom w:val="0"/>
          <w:divBdr>
            <w:top w:val="none" w:sz="0" w:space="0" w:color="auto"/>
            <w:left w:val="none" w:sz="0" w:space="0" w:color="auto"/>
            <w:bottom w:val="none" w:sz="0" w:space="0" w:color="auto"/>
            <w:right w:val="none" w:sz="0" w:space="0" w:color="auto"/>
          </w:divBdr>
        </w:div>
        <w:div w:id="2004503418">
          <w:marLeft w:val="640"/>
          <w:marRight w:val="0"/>
          <w:marTop w:val="0"/>
          <w:marBottom w:val="0"/>
          <w:divBdr>
            <w:top w:val="none" w:sz="0" w:space="0" w:color="auto"/>
            <w:left w:val="none" w:sz="0" w:space="0" w:color="auto"/>
            <w:bottom w:val="none" w:sz="0" w:space="0" w:color="auto"/>
            <w:right w:val="none" w:sz="0" w:space="0" w:color="auto"/>
          </w:divBdr>
        </w:div>
        <w:div w:id="541288329">
          <w:marLeft w:val="640"/>
          <w:marRight w:val="0"/>
          <w:marTop w:val="0"/>
          <w:marBottom w:val="0"/>
          <w:divBdr>
            <w:top w:val="none" w:sz="0" w:space="0" w:color="auto"/>
            <w:left w:val="none" w:sz="0" w:space="0" w:color="auto"/>
            <w:bottom w:val="none" w:sz="0" w:space="0" w:color="auto"/>
            <w:right w:val="none" w:sz="0" w:space="0" w:color="auto"/>
          </w:divBdr>
        </w:div>
        <w:div w:id="144469792">
          <w:marLeft w:val="640"/>
          <w:marRight w:val="0"/>
          <w:marTop w:val="0"/>
          <w:marBottom w:val="0"/>
          <w:divBdr>
            <w:top w:val="none" w:sz="0" w:space="0" w:color="auto"/>
            <w:left w:val="none" w:sz="0" w:space="0" w:color="auto"/>
            <w:bottom w:val="none" w:sz="0" w:space="0" w:color="auto"/>
            <w:right w:val="none" w:sz="0" w:space="0" w:color="auto"/>
          </w:divBdr>
        </w:div>
      </w:divsChild>
    </w:div>
    <w:div w:id="1018505077">
      <w:bodyDiv w:val="1"/>
      <w:marLeft w:val="0"/>
      <w:marRight w:val="0"/>
      <w:marTop w:val="0"/>
      <w:marBottom w:val="0"/>
      <w:divBdr>
        <w:top w:val="none" w:sz="0" w:space="0" w:color="auto"/>
        <w:left w:val="none" w:sz="0" w:space="0" w:color="auto"/>
        <w:bottom w:val="none" w:sz="0" w:space="0" w:color="auto"/>
        <w:right w:val="none" w:sz="0" w:space="0" w:color="auto"/>
      </w:divBdr>
      <w:divsChild>
        <w:div w:id="163592666">
          <w:marLeft w:val="640"/>
          <w:marRight w:val="0"/>
          <w:marTop w:val="0"/>
          <w:marBottom w:val="0"/>
          <w:divBdr>
            <w:top w:val="none" w:sz="0" w:space="0" w:color="auto"/>
            <w:left w:val="none" w:sz="0" w:space="0" w:color="auto"/>
            <w:bottom w:val="none" w:sz="0" w:space="0" w:color="auto"/>
            <w:right w:val="none" w:sz="0" w:space="0" w:color="auto"/>
          </w:divBdr>
        </w:div>
        <w:div w:id="65687322">
          <w:marLeft w:val="640"/>
          <w:marRight w:val="0"/>
          <w:marTop w:val="0"/>
          <w:marBottom w:val="0"/>
          <w:divBdr>
            <w:top w:val="none" w:sz="0" w:space="0" w:color="auto"/>
            <w:left w:val="none" w:sz="0" w:space="0" w:color="auto"/>
            <w:bottom w:val="none" w:sz="0" w:space="0" w:color="auto"/>
            <w:right w:val="none" w:sz="0" w:space="0" w:color="auto"/>
          </w:divBdr>
        </w:div>
        <w:div w:id="759332695">
          <w:marLeft w:val="640"/>
          <w:marRight w:val="0"/>
          <w:marTop w:val="0"/>
          <w:marBottom w:val="0"/>
          <w:divBdr>
            <w:top w:val="none" w:sz="0" w:space="0" w:color="auto"/>
            <w:left w:val="none" w:sz="0" w:space="0" w:color="auto"/>
            <w:bottom w:val="none" w:sz="0" w:space="0" w:color="auto"/>
            <w:right w:val="none" w:sz="0" w:space="0" w:color="auto"/>
          </w:divBdr>
        </w:div>
        <w:div w:id="1690370555">
          <w:marLeft w:val="640"/>
          <w:marRight w:val="0"/>
          <w:marTop w:val="0"/>
          <w:marBottom w:val="0"/>
          <w:divBdr>
            <w:top w:val="none" w:sz="0" w:space="0" w:color="auto"/>
            <w:left w:val="none" w:sz="0" w:space="0" w:color="auto"/>
            <w:bottom w:val="none" w:sz="0" w:space="0" w:color="auto"/>
            <w:right w:val="none" w:sz="0" w:space="0" w:color="auto"/>
          </w:divBdr>
        </w:div>
        <w:div w:id="1974482965">
          <w:marLeft w:val="640"/>
          <w:marRight w:val="0"/>
          <w:marTop w:val="0"/>
          <w:marBottom w:val="0"/>
          <w:divBdr>
            <w:top w:val="none" w:sz="0" w:space="0" w:color="auto"/>
            <w:left w:val="none" w:sz="0" w:space="0" w:color="auto"/>
            <w:bottom w:val="none" w:sz="0" w:space="0" w:color="auto"/>
            <w:right w:val="none" w:sz="0" w:space="0" w:color="auto"/>
          </w:divBdr>
        </w:div>
        <w:div w:id="685864964">
          <w:marLeft w:val="640"/>
          <w:marRight w:val="0"/>
          <w:marTop w:val="0"/>
          <w:marBottom w:val="0"/>
          <w:divBdr>
            <w:top w:val="none" w:sz="0" w:space="0" w:color="auto"/>
            <w:left w:val="none" w:sz="0" w:space="0" w:color="auto"/>
            <w:bottom w:val="none" w:sz="0" w:space="0" w:color="auto"/>
            <w:right w:val="none" w:sz="0" w:space="0" w:color="auto"/>
          </w:divBdr>
        </w:div>
        <w:div w:id="1505708233">
          <w:marLeft w:val="640"/>
          <w:marRight w:val="0"/>
          <w:marTop w:val="0"/>
          <w:marBottom w:val="0"/>
          <w:divBdr>
            <w:top w:val="none" w:sz="0" w:space="0" w:color="auto"/>
            <w:left w:val="none" w:sz="0" w:space="0" w:color="auto"/>
            <w:bottom w:val="none" w:sz="0" w:space="0" w:color="auto"/>
            <w:right w:val="none" w:sz="0" w:space="0" w:color="auto"/>
          </w:divBdr>
        </w:div>
        <w:div w:id="1908419080">
          <w:marLeft w:val="640"/>
          <w:marRight w:val="0"/>
          <w:marTop w:val="0"/>
          <w:marBottom w:val="0"/>
          <w:divBdr>
            <w:top w:val="none" w:sz="0" w:space="0" w:color="auto"/>
            <w:left w:val="none" w:sz="0" w:space="0" w:color="auto"/>
            <w:bottom w:val="none" w:sz="0" w:space="0" w:color="auto"/>
            <w:right w:val="none" w:sz="0" w:space="0" w:color="auto"/>
          </w:divBdr>
        </w:div>
        <w:div w:id="2017996627">
          <w:marLeft w:val="640"/>
          <w:marRight w:val="0"/>
          <w:marTop w:val="0"/>
          <w:marBottom w:val="0"/>
          <w:divBdr>
            <w:top w:val="none" w:sz="0" w:space="0" w:color="auto"/>
            <w:left w:val="none" w:sz="0" w:space="0" w:color="auto"/>
            <w:bottom w:val="none" w:sz="0" w:space="0" w:color="auto"/>
            <w:right w:val="none" w:sz="0" w:space="0" w:color="auto"/>
          </w:divBdr>
        </w:div>
        <w:div w:id="420293232">
          <w:marLeft w:val="640"/>
          <w:marRight w:val="0"/>
          <w:marTop w:val="0"/>
          <w:marBottom w:val="0"/>
          <w:divBdr>
            <w:top w:val="none" w:sz="0" w:space="0" w:color="auto"/>
            <w:left w:val="none" w:sz="0" w:space="0" w:color="auto"/>
            <w:bottom w:val="none" w:sz="0" w:space="0" w:color="auto"/>
            <w:right w:val="none" w:sz="0" w:space="0" w:color="auto"/>
          </w:divBdr>
        </w:div>
        <w:div w:id="540366305">
          <w:marLeft w:val="640"/>
          <w:marRight w:val="0"/>
          <w:marTop w:val="0"/>
          <w:marBottom w:val="0"/>
          <w:divBdr>
            <w:top w:val="none" w:sz="0" w:space="0" w:color="auto"/>
            <w:left w:val="none" w:sz="0" w:space="0" w:color="auto"/>
            <w:bottom w:val="none" w:sz="0" w:space="0" w:color="auto"/>
            <w:right w:val="none" w:sz="0" w:space="0" w:color="auto"/>
          </w:divBdr>
        </w:div>
        <w:div w:id="1191726308">
          <w:marLeft w:val="640"/>
          <w:marRight w:val="0"/>
          <w:marTop w:val="0"/>
          <w:marBottom w:val="0"/>
          <w:divBdr>
            <w:top w:val="none" w:sz="0" w:space="0" w:color="auto"/>
            <w:left w:val="none" w:sz="0" w:space="0" w:color="auto"/>
            <w:bottom w:val="none" w:sz="0" w:space="0" w:color="auto"/>
            <w:right w:val="none" w:sz="0" w:space="0" w:color="auto"/>
          </w:divBdr>
        </w:div>
        <w:div w:id="1978878100">
          <w:marLeft w:val="640"/>
          <w:marRight w:val="0"/>
          <w:marTop w:val="0"/>
          <w:marBottom w:val="0"/>
          <w:divBdr>
            <w:top w:val="none" w:sz="0" w:space="0" w:color="auto"/>
            <w:left w:val="none" w:sz="0" w:space="0" w:color="auto"/>
            <w:bottom w:val="none" w:sz="0" w:space="0" w:color="auto"/>
            <w:right w:val="none" w:sz="0" w:space="0" w:color="auto"/>
          </w:divBdr>
        </w:div>
        <w:div w:id="1711415226">
          <w:marLeft w:val="640"/>
          <w:marRight w:val="0"/>
          <w:marTop w:val="0"/>
          <w:marBottom w:val="0"/>
          <w:divBdr>
            <w:top w:val="none" w:sz="0" w:space="0" w:color="auto"/>
            <w:left w:val="none" w:sz="0" w:space="0" w:color="auto"/>
            <w:bottom w:val="none" w:sz="0" w:space="0" w:color="auto"/>
            <w:right w:val="none" w:sz="0" w:space="0" w:color="auto"/>
          </w:divBdr>
        </w:div>
        <w:div w:id="747189157">
          <w:marLeft w:val="640"/>
          <w:marRight w:val="0"/>
          <w:marTop w:val="0"/>
          <w:marBottom w:val="0"/>
          <w:divBdr>
            <w:top w:val="none" w:sz="0" w:space="0" w:color="auto"/>
            <w:left w:val="none" w:sz="0" w:space="0" w:color="auto"/>
            <w:bottom w:val="none" w:sz="0" w:space="0" w:color="auto"/>
            <w:right w:val="none" w:sz="0" w:space="0" w:color="auto"/>
          </w:divBdr>
        </w:div>
        <w:div w:id="1497956443">
          <w:marLeft w:val="640"/>
          <w:marRight w:val="0"/>
          <w:marTop w:val="0"/>
          <w:marBottom w:val="0"/>
          <w:divBdr>
            <w:top w:val="none" w:sz="0" w:space="0" w:color="auto"/>
            <w:left w:val="none" w:sz="0" w:space="0" w:color="auto"/>
            <w:bottom w:val="none" w:sz="0" w:space="0" w:color="auto"/>
            <w:right w:val="none" w:sz="0" w:space="0" w:color="auto"/>
          </w:divBdr>
        </w:div>
        <w:div w:id="911737463">
          <w:marLeft w:val="640"/>
          <w:marRight w:val="0"/>
          <w:marTop w:val="0"/>
          <w:marBottom w:val="0"/>
          <w:divBdr>
            <w:top w:val="none" w:sz="0" w:space="0" w:color="auto"/>
            <w:left w:val="none" w:sz="0" w:space="0" w:color="auto"/>
            <w:bottom w:val="none" w:sz="0" w:space="0" w:color="auto"/>
            <w:right w:val="none" w:sz="0" w:space="0" w:color="auto"/>
          </w:divBdr>
        </w:div>
        <w:div w:id="707292044">
          <w:marLeft w:val="640"/>
          <w:marRight w:val="0"/>
          <w:marTop w:val="0"/>
          <w:marBottom w:val="0"/>
          <w:divBdr>
            <w:top w:val="none" w:sz="0" w:space="0" w:color="auto"/>
            <w:left w:val="none" w:sz="0" w:space="0" w:color="auto"/>
            <w:bottom w:val="none" w:sz="0" w:space="0" w:color="auto"/>
            <w:right w:val="none" w:sz="0" w:space="0" w:color="auto"/>
          </w:divBdr>
        </w:div>
        <w:div w:id="2042775452">
          <w:marLeft w:val="640"/>
          <w:marRight w:val="0"/>
          <w:marTop w:val="0"/>
          <w:marBottom w:val="0"/>
          <w:divBdr>
            <w:top w:val="none" w:sz="0" w:space="0" w:color="auto"/>
            <w:left w:val="none" w:sz="0" w:space="0" w:color="auto"/>
            <w:bottom w:val="none" w:sz="0" w:space="0" w:color="auto"/>
            <w:right w:val="none" w:sz="0" w:space="0" w:color="auto"/>
          </w:divBdr>
        </w:div>
        <w:div w:id="1417677743">
          <w:marLeft w:val="640"/>
          <w:marRight w:val="0"/>
          <w:marTop w:val="0"/>
          <w:marBottom w:val="0"/>
          <w:divBdr>
            <w:top w:val="none" w:sz="0" w:space="0" w:color="auto"/>
            <w:left w:val="none" w:sz="0" w:space="0" w:color="auto"/>
            <w:bottom w:val="none" w:sz="0" w:space="0" w:color="auto"/>
            <w:right w:val="none" w:sz="0" w:space="0" w:color="auto"/>
          </w:divBdr>
        </w:div>
        <w:div w:id="908731938">
          <w:marLeft w:val="640"/>
          <w:marRight w:val="0"/>
          <w:marTop w:val="0"/>
          <w:marBottom w:val="0"/>
          <w:divBdr>
            <w:top w:val="none" w:sz="0" w:space="0" w:color="auto"/>
            <w:left w:val="none" w:sz="0" w:space="0" w:color="auto"/>
            <w:bottom w:val="none" w:sz="0" w:space="0" w:color="auto"/>
            <w:right w:val="none" w:sz="0" w:space="0" w:color="auto"/>
          </w:divBdr>
        </w:div>
        <w:div w:id="215095499">
          <w:marLeft w:val="640"/>
          <w:marRight w:val="0"/>
          <w:marTop w:val="0"/>
          <w:marBottom w:val="0"/>
          <w:divBdr>
            <w:top w:val="none" w:sz="0" w:space="0" w:color="auto"/>
            <w:left w:val="none" w:sz="0" w:space="0" w:color="auto"/>
            <w:bottom w:val="none" w:sz="0" w:space="0" w:color="auto"/>
            <w:right w:val="none" w:sz="0" w:space="0" w:color="auto"/>
          </w:divBdr>
        </w:div>
        <w:div w:id="1158768129">
          <w:marLeft w:val="640"/>
          <w:marRight w:val="0"/>
          <w:marTop w:val="0"/>
          <w:marBottom w:val="0"/>
          <w:divBdr>
            <w:top w:val="none" w:sz="0" w:space="0" w:color="auto"/>
            <w:left w:val="none" w:sz="0" w:space="0" w:color="auto"/>
            <w:bottom w:val="none" w:sz="0" w:space="0" w:color="auto"/>
            <w:right w:val="none" w:sz="0" w:space="0" w:color="auto"/>
          </w:divBdr>
        </w:div>
        <w:div w:id="1706059600">
          <w:marLeft w:val="640"/>
          <w:marRight w:val="0"/>
          <w:marTop w:val="0"/>
          <w:marBottom w:val="0"/>
          <w:divBdr>
            <w:top w:val="none" w:sz="0" w:space="0" w:color="auto"/>
            <w:left w:val="none" w:sz="0" w:space="0" w:color="auto"/>
            <w:bottom w:val="none" w:sz="0" w:space="0" w:color="auto"/>
            <w:right w:val="none" w:sz="0" w:space="0" w:color="auto"/>
          </w:divBdr>
        </w:div>
        <w:div w:id="257182419">
          <w:marLeft w:val="640"/>
          <w:marRight w:val="0"/>
          <w:marTop w:val="0"/>
          <w:marBottom w:val="0"/>
          <w:divBdr>
            <w:top w:val="none" w:sz="0" w:space="0" w:color="auto"/>
            <w:left w:val="none" w:sz="0" w:space="0" w:color="auto"/>
            <w:bottom w:val="none" w:sz="0" w:space="0" w:color="auto"/>
            <w:right w:val="none" w:sz="0" w:space="0" w:color="auto"/>
          </w:divBdr>
        </w:div>
        <w:div w:id="757096087">
          <w:marLeft w:val="640"/>
          <w:marRight w:val="0"/>
          <w:marTop w:val="0"/>
          <w:marBottom w:val="0"/>
          <w:divBdr>
            <w:top w:val="none" w:sz="0" w:space="0" w:color="auto"/>
            <w:left w:val="none" w:sz="0" w:space="0" w:color="auto"/>
            <w:bottom w:val="none" w:sz="0" w:space="0" w:color="auto"/>
            <w:right w:val="none" w:sz="0" w:space="0" w:color="auto"/>
          </w:divBdr>
        </w:div>
        <w:div w:id="1502819400">
          <w:marLeft w:val="640"/>
          <w:marRight w:val="0"/>
          <w:marTop w:val="0"/>
          <w:marBottom w:val="0"/>
          <w:divBdr>
            <w:top w:val="none" w:sz="0" w:space="0" w:color="auto"/>
            <w:left w:val="none" w:sz="0" w:space="0" w:color="auto"/>
            <w:bottom w:val="none" w:sz="0" w:space="0" w:color="auto"/>
            <w:right w:val="none" w:sz="0" w:space="0" w:color="auto"/>
          </w:divBdr>
        </w:div>
      </w:divsChild>
    </w:div>
    <w:div w:id="1022826911">
      <w:bodyDiv w:val="1"/>
      <w:marLeft w:val="0"/>
      <w:marRight w:val="0"/>
      <w:marTop w:val="0"/>
      <w:marBottom w:val="0"/>
      <w:divBdr>
        <w:top w:val="none" w:sz="0" w:space="0" w:color="auto"/>
        <w:left w:val="none" w:sz="0" w:space="0" w:color="auto"/>
        <w:bottom w:val="none" w:sz="0" w:space="0" w:color="auto"/>
        <w:right w:val="none" w:sz="0" w:space="0" w:color="auto"/>
      </w:divBdr>
    </w:div>
    <w:div w:id="1032151258">
      <w:bodyDiv w:val="1"/>
      <w:marLeft w:val="0"/>
      <w:marRight w:val="0"/>
      <w:marTop w:val="0"/>
      <w:marBottom w:val="0"/>
      <w:divBdr>
        <w:top w:val="none" w:sz="0" w:space="0" w:color="auto"/>
        <w:left w:val="none" w:sz="0" w:space="0" w:color="auto"/>
        <w:bottom w:val="none" w:sz="0" w:space="0" w:color="auto"/>
        <w:right w:val="none" w:sz="0" w:space="0" w:color="auto"/>
      </w:divBdr>
      <w:divsChild>
        <w:div w:id="497887181">
          <w:marLeft w:val="640"/>
          <w:marRight w:val="0"/>
          <w:marTop w:val="0"/>
          <w:marBottom w:val="0"/>
          <w:divBdr>
            <w:top w:val="none" w:sz="0" w:space="0" w:color="auto"/>
            <w:left w:val="none" w:sz="0" w:space="0" w:color="auto"/>
            <w:bottom w:val="none" w:sz="0" w:space="0" w:color="auto"/>
            <w:right w:val="none" w:sz="0" w:space="0" w:color="auto"/>
          </w:divBdr>
        </w:div>
        <w:div w:id="1967546563">
          <w:marLeft w:val="640"/>
          <w:marRight w:val="0"/>
          <w:marTop w:val="0"/>
          <w:marBottom w:val="0"/>
          <w:divBdr>
            <w:top w:val="none" w:sz="0" w:space="0" w:color="auto"/>
            <w:left w:val="none" w:sz="0" w:space="0" w:color="auto"/>
            <w:bottom w:val="none" w:sz="0" w:space="0" w:color="auto"/>
            <w:right w:val="none" w:sz="0" w:space="0" w:color="auto"/>
          </w:divBdr>
        </w:div>
        <w:div w:id="910964293">
          <w:marLeft w:val="640"/>
          <w:marRight w:val="0"/>
          <w:marTop w:val="0"/>
          <w:marBottom w:val="0"/>
          <w:divBdr>
            <w:top w:val="none" w:sz="0" w:space="0" w:color="auto"/>
            <w:left w:val="none" w:sz="0" w:space="0" w:color="auto"/>
            <w:bottom w:val="none" w:sz="0" w:space="0" w:color="auto"/>
            <w:right w:val="none" w:sz="0" w:space="0" w:color="auto"/>
          </w:divBdr>
        </w:div>
        <w:div w:id="429669938">
          <w:marLeft w:val="640"/>
          <w:marRight w:val="0"/>
          <w:marTop w:val="0"/>
          <w:marBottom w:val="0"/>
          <w:divBdr>
            <w:top w:val="none" w:sz="0" w:space="0" w:color="auto"/>
            <w:left w:val="none" w:sz="0" w:space="0" w:color="auto"/>
            <w:bottom w:val="none" w:sz="0" w:space="0" w:color="auto"/>
            <w:right w:val="none" w:sz="0" w:space="0" w:color="auto"/>
          </w:divBdr>
        </w:div>
        <w:div w:id="619185013">
          <w:marLeft w:val="640"/>
          <w:marRight w:val="0"/>
          <w:marTop w:val="0"/>
          <w:marBottom w:val="0"/>
          <w:divBdr>
            <w:top w:val="none" w:sz="0" w:space="0" w:color="auto"/>
            <w:left w:val="none" w:sz="0" w:space="0" w:color="auto"/>
            <w:bottom w:val="none" w:sz="0" w:space="0" w:color="auto"/>
            <w:right w:val="none" w:sz="0" w:space="0" w:color="auto"/>
          </w:divBdr>
        </w:div>
        <w:div w:id="732848225">
          <w:marLeft w:val="640"/>
          <w:marRight w:val="0"/>
          <w:marTop w:val="0"/>
          <w:marBottom w:val="0"/>
          <w:divBdr>
            <w:top w:val="none" w:sz="0" w:space="0" w:color="auto"/>
            <w:left w:val="none" w:sz="0" w:space="0" w:color="auto"/>
            <w:bottom w:val="none" w:sz="0" w:space="0" w:color="auto"/>
            <w:right w:val="none" w:sz="0" w:space="0" w:color="auto"/>
          </w:divBdr>
        </w:div>
        <w:div w:id="453520889">
          <w:marLeft w:val="640"/>
          <w:marRight w:val="0"/>
          <w:marTop w:val="0"/>
          <w:marBottom w:val="0"/>
          <w:divBdr>
            <w:top w:val="none" w:sz="0" w:space="0" w:color="auto"/>
            <w:left w:val="none" w:sz="0" w:space="0" w:color="auto"/>
            <w:bottom w:val="none" w:sz="0" w:space="0" w:color="auto"/>
            <w:right w:val="none" w:sz="0" w:space="0" w:color="auto"/>
          </w:divBdr>
        </w:div>
        <w:div w:id="1215384086">
          <w:marLeft w:val="640"/>
          <w:marRight w:val="0"/>
          <w:marTop w:val="0"/>
          <w:marBottom w:val="0"/>
          <w:divBdr>
            <w:top w:val="none" w:sz="0" w:space="0" w:color="auto"/>
            <w:left w:val="none" w:sz="0" w:space="0" w:color="auto"/>
            <w:bottom w:val="none" w:sz="0" w:space="0" w:color="auto"/>
            <w:right w:val="none" w:sz="0" w:space="0" w:color="auto"/>
          </w:divBdr>
        </w:div>
        <w:div w:id="1358311311">
          <w:marLeft w:val="640"/>
          <w:marRight w:val="0"/>
          <w:marTop w:val="0"/>
          <w:marBottom w:val="0"/>
          <w:divBdr>
            <w:top w:val="none" w:sz="0" w:space="0" w:color="auto"/>
            <w:left w:val="none" w:sz="0" w:space="0" w:color="auto"/>
            <w:bottom w:val="none" w:sz="0" w:space="0" w:color="auto"/>
            <w:right w:val="none" w:sz="0" w:space="0" w:color="auto"/>
          </w:divBdr>
        </w:div>
        <w:div w:id="314918068">
          <w:marLeft w:val="640"/>
          <w:marRight w:val="0"/>
          <w:marTop w:val="0"/>
          <w:marBottom w:val="0"/>
          <w:divBdr>
            <w:top w:val="none" w:sz="0" w:space="0" w:color="auto"/>
            <w:left w:val="none" w:sz="0" w:space="0" w:color="auto"/>
            <w:bottom w:val="none" w:sz="0" w:space="0" w:color="auto"/>
            <w:right w:val="none" w:sz="0" w:space="0" w:color="auto"/>
          </w:divBdr>
        </w:div>
        <w:div w:id="1354454068">
          <w:marLeft w:val="640"/>
          <w:marRight w:val="0"/>
          <w:marTop w:val="0"/>
          <w:marBottom w:val="0"/>
          <w:divBdr>
            <w:top w:val="none" w:sz="0" w:space="0" w:color="auto"/>
            <w:left w:val="none" w:sz="0" w:space="0" w:color="auto"/>
            <w:bottom w:val="none" w:sz="0" w:space="0" w:color="auto"/>
            <w:right w:val="none" w:sz="0" w:space="0" w:color="auto"/>
          </w:divBdr>
        </w:div>
        <w:div w:id="2077362605">
          <w:marLeft w:val="640"/>
          <w:marRight w:val="0"/>
          <w:marTop w:val="0"/>
          <w:marBottom w:val="0"/>
          <w:divBdr>
            <w:top w:val="none" w:sz="0" w:space="0" w:color="auto"/>
            <w:left w:val="none" w:sz="0" w:space="0" w:color="auto"/>
            <w:bottom w:val="none" w:sz="0" w:space="0" w:color="auto"/>
            <w:right w:val="none" w:sz="0" w:space="0" w:color="auto"/>
          </w:divBdr>
        </w:div>
        <w:div w:id="822163773">
          <w:marLeft w:val="640"/>
          <w:marRight w:val="0"/>
          <w:marTop w:val="0"/>
          <w:marBottom w:val="0"/>
          <w:divBdr>
            <w:top w:val="none" w:sz="0" w:space="0" w:color="auto"/>
            <w:left w:val="none" w:sz="0" w:space="0" w:color="auto"/>
            <w:bottom w:val="none" w:sz="0" w:space="0" w:color="auto"/>
            <w:right w:val="none" w:sz="0" w:space="0" w:color="auto"/>
          </w:divBdr>
        </w:div>
        <w:div w:id="1639919688">
          <w:marLeft w:val="640"/>
          <w:marRight w:val="0"/>
          <w:marTop w:val="0"/>
          <w:marBottom w:val="0"/>
          <w:divBdr>
            <w:top w:val="none" w:sz="0" w:space="0" w:color="auto"/>
            <w:left w:val="none" w:sz="0" w:space="0" w:color="auto"/>
            <w:bottom w:val="none" w:sz="0" w:space="0" w:color="auto"/>
            <w:right w:val="none" w:sz="0" w:space="0" w:color="auto"/>
          </w:divBdr>
        </w:div>
        <w:div w:id="1484354705">
          <w:marLeft w:val="640"/>
          <w:marRight w:val="0"/>
          <w:marTop w:val="0"/>
          <w:marBottom w:val="0"/>
          <w:divBdr>
            <w:top w:val="none" w:sz="0" w:space="0" w:color="auto"/>
            <w:left w:val="none" w:sz="0" w:space="0" w:color="auto"/>
            <w:bottom w:val="none" w:sz="0" w:space="0" w:color="auto"/>
            <w:right w:val="none" w:sz="0" w:space="0" w:color="auto"/>
          </w:divBdr>
        </w:div>
        <w:div w:id="423192296">
          <w:marLeft w:val="640"/>
          <w:marRight w:val="0"/>
          <w:marTop w:val="0"/>
          <w:marBottom w:val="0"/>
          <w:divBdr>
            <w:top w:val="none" w:sz="0" w:space="0" w:color="auto"/>
            <w:left w:val="none" w:sz="0" w:space="0" w:color="auto"/>
            <w:bottom w:val="none" w:sz="0" w:space="0" w:color="auto"/>
            <w:right w:val="none" w:sz="0" w:space="0" w:color="auto"/>
          </w:divBdr>
        </w:div>
        <w:div w:id="122235290">
          <w:marLeft w:val="640"/>
          <w:marRight w:val="0"/>
          <w:marTop w:val="0"/>
          <w:marBottom w:val="0"/>
          <w:divBdr>
            <w:top w:val="none" w:sz="0" w:space="0" w:color="auto"/>
            <w:left w:val="none" w:sz="0" w:space="0" w:color="auto"/>
            <w:bottom w:val="none" w:sz="0" w:space="0" w:color="auto"/>
            <w:right w:val="none" w:sz="0" w:space="0" w:color="auto"/>
          </w:divBdr>
        </w:div>
        <w:div w:id="411894282">
          <w:marLeft w:val="640"/>
          <w:marRight w:val="0"/>
          <w:marTop w:val="0"/>
          <w:marBottom w:val="0"/>
          <w:divBdr>
            <w:top w:val="none" w:sz="0" w:space="0" w:color="auto"/>
            <w:left w:val="none" w:sz="0" w:space="0" w:color="auto"/>
            <w:bottom w:val="none" w:sz="0" w:space="0" w:color="auto"/>
            <w:right w:val="none" w:sz="0" w:space="0" w:color="auto"/>
          </w:divBdr>
        </w:div>
        <w:div w:id="846746527">
          <w:marLeft w:val="640"/>
          <w:marRight w:val="0"/>
          <w:marTop w:val="0"/>
          <w:marBottom w:val="0"/>
          <w:divBdr>
            <w:top w:val="none" w:sz="0" w:space="0" w:color="auto"/>
            <w:left w:val="none" w:sz="0" w:space="0" w:color="auto"/>
            <w:bottom w:val="none" w:sz="0" w:space="0" w:color="auto"/>
            <w:right w:val="none" w:sz="0" w:space="0" w:color="auto"/>
          </w:divBdr>
        </w:div>
        <w:div w:id="447705281">
          <w:marLeft w:val="640"/>
          <w:marRight w:val="0"/>
          <w:marTop w:val="0"/>
          <w:marBottom w:val="0"/>
          <w:divBdr>
            <w:top w:val="none" w:sz="0" w:space="0" w:color="auto"/>
            <w:left w:val="none" w:sz="0" w:space="0" w:color="auto"/>
            <w:bottom w:val="none" w:sz="0" w:space="0" w:color="auto"/>
            <w:right w:val="none" w:sz="0" w:space="0" w:color="auto"/>
          </w:divBdr>
        </w:div>
        <w:div w:id="1022823438">
          <w:marLeft w:val="640"/>
          <w:marRight w:val="0"/>
          <w:marTop w:val="0"/>
          <w:marBottom w:val="0"/>
          <w:divBdr>
            <w:top w:val="none" w:sz="0" w:space="0" w:color="auto"/>
            <w:left w:val="none" w:sz="0" w:space="0" w:color="auto"/>
            <w:bottom w:val="none" w:sz="0" w:space="0" w:color="auto"/>
            <w:right w:val="none" w:sz="0" w:space="0" w:color="auto"/>
          </w:divBdr>
        </w:div>
        <w:div w:id="2104836920">
          <w:marLeft w:val="640"/>
          <w:marRight w:val="0"/>
          <w:marTop w:val="0"/>
          <w:marBottom w:val="0"/>
          <w:divBdr>
            <w:top w:val="none" w:sz="0" w:space="0" w:color="auto"/>
            <w:left w:val="none" w:sz="0" w:space="0" w:color="auto"/>
            <w:bottom w:val="none" w:sz="0" w:space="0" w:color="auto"/>
            <w:right w:val="none" w:sz="0" w:space="0" w:color="auto"/>
          </w:divBdr>
        </w:div>
        <w:div w:id="1763523773">
          <w:marLeft w:val="640"/>
          <w:marRight w:val="0"/>
          <w:marTop w:val="0"/>
          <w:marBottom w:val="0"/>
          <w:divBdr>
            <w:top w:val="none" w:sz="0" w:space="0" w:color="auto"/>
            <w:left w:val="none" w:sz="0" w:space="0" w:color="auto"/>
            <w:bottom w:val="none" w:sz="0" w:space="0" w:color="auto"/>
            <w:right w:val="none" w:sz="0" w:space="0" w:color="auto"/>
          </w:divBdr>
        </w:div>
        <w:div w:id="1139880882">
          <w:marLeft w:val="640"/>
          <w:marRight w:val="0"/>
          <w:marTop w:val="0"/>
          <w:marBottom w:val="0"/>
          <w:divBdr>
            <w:top w:val="none" w:sz="0" w:space="0" w:color="auto"/>
            <w:left w:val="none" w:sz="0" w:space="0" w:color="auto"/>
            <w:bottom w:val="none" w:sz="0" w:space="0" w:color="auto"/>
            <w:right w:val="none" w:sz="0" w:space="0" w:color="auto"/>
          </w:divBdr>
        </w:div>
        <w:div w:id="1067874799">
          <w:marLeft w:val="640"/>
          <w:marRight w:val="0"/>
          <w:marTop w:val="0"/>
          <w:marBottom w:val="0"/>
          <w:divBdr>
            <w:top w:val="none" w:sz="0" w:space="0" w:color="auto"/>
            <w:left w:val="none" w:sz="0" w:space="0" w:color="auto"/>
            <w:bottom w:val="none" w:sz="0" w:space="0" w:color="auto"/>
            <w:right w:val="none" w:sz="0" w:space="0" w:color="auto"/>
          </w:divBdr>
        </w:div>
        <w:div w:id="1809350048">
          <w:marLeft w:val="640"/>
          <w:marRight w:val="0"/>
          <w:marTop w:val="0"/>
          <w:marBottom w:val="0"/>
          <w:divBdr>
            <w:top w:val="none" w:sz="0" w:space="0" w:color="auto"/>
            <w:left w:val="none" w:sz="0" w:space="0" w:color="auto"/>
            <w:bottom w:val="none" w:sz="0" w:space="0" w:color="auto"/>
            <w:right w:val="none" w:sz="0" w:space="0" w:color="auto"/>
          </w:divBdr>
        </w:div>
        <w:div w:id="515657879">
          <w:marLeft w:val="640"/>
          <w:marRight w:val="0"/>
          <w:marTop w:val="0"/>
          <w:marBottom w:val="0"/>
          <w:divBdr>
            <w:top w:val="none" w:sz="0" w:space="0" w:color="auto"/>
            <w:left w:val="none" w:sz="0" w:space="0" w:color="auto"/>
            <w:bottom w:val="none" w:sz="0" w:space="0" w:color="auto"/>
            <w:right w:val="none" w:sz="0" w:space="0" w:color="auto"/>
          </w:divBdr>
        </w:div>
        <w:div w:id="1502965027">
          <w:marLeft w:val="640"/>
          <w:marRight w:val="0"/>
          <w:marTop w:val="0"/>
          <w:marBottom w:val="0"/>
          <w:divBdr>
            <w:top w:val="none" w:sz="0" w:space="0" w:color="auto"/>
            <w:left w:val="none" w:sz="0" w:space="0" w:color="auto"/>
            <w:bottom w:val="none" w:sz="0" w:space="0" w:color="auto"/>
            <w:right w:val="none" w:sz="0" w:space="0" w:color="auto"/>
          </w:divBdr>
        </w:div>
        <w:div w:id="219168364">
          <w:marLeft w:val="640"/>
          <w:marRight w:val="0"/>
          <w:marTop w:val="0"/>
          <w:marBottom w:val="0"/>
          <w:divBdr>
            <w:top w:val="none" w:sz="0" w:space="0" w:color="auto"/>
            <w:left w:val="none" w:sz="0" w:space="0" w:color="auto"/>
            <w:bottom w:val="none" w:sz="0" w:space="0" w:color="auto"/>
            <w:right w:val="none" w:sz="0" w:space="0" w:color="auto"/>
          </w:divBdr>
        </w:div>
        <w:div w:id="1592931235">
          <w:marLeft w:val="640"/>
          <w:marRight w:val="0"/>
          <w:marTop w:val="0"/>
          <w:marBottom w:val="0"/>
          <w:divBdr>
            <w:top w:val="none" w:sz="0" w:space="0" w:color="auto"/>
            <w:left w:val="none" w:sz="0" w:space="0" w:color="auto"/>
            <w:bottom w:val="none" w:sz="0" w:space="0" w:color="auto"/>
            <w:right w:val="none" w:sz="0" w:space="0" w:color="auto"/>
          </w:divBdr>
        </w:div>
        <w:div w:id="241721868">
          <w:marLeft w:val="640"/>
          <w:marRight w:val="0"/>
          <w:marTop w:val="0"/>
          <w:marBottom w:val="0"/>
          <w:divBdr>
            <w:top w:val="none" w:sz="0" w:space="0" w:color="auto"/>
            <w:left w:val="none" w:sz="0" w:space="0" w:color="auto"/>
            <w:bottom w:val="none" w:sz="0" w:space="0" w:color="auto"/>
            <w:right w:val="none" w:sz="0" w:space="0" w:color="auto"/>
          </w:divBdr>
        </w:div>
        <w:div w:id="12345257">
          <w:marLeft w:val="640"/>
          <w:marRight w:val="0"/>
          <w:marTop w:val="0"/>
          <w:marBottom w:val="0"/>
          <w:divBdr>
            <w:top w:val="none" w:sz="0" w:space="0" w:color="auto"/>
            <w:left w:val="none" w:sz="0" w:space="0" w:color="auto"/>
            <w:bottom w:val="none" w:sz="0" w:space="0" w:color="auto"/>
            <w:right w:val="none" w:sz="0" w:space="0" w:color="auto"/>
          </w:divBdr>
        </w:div>
        <w:div w:id="232814638">
          <w:marLeft w:val="640"/>
          <w:marRight w:val="0"/>
          <w:marTop w:val="0"/>
          <w:marBottom w:val="0"/>
          <w:divBdr>
            <w:top w:val="none" w:sz="0" w:space="0" w:color="auto"/>
            <w:left w:val="none" w:sz="0" w:space="0" w:color="auto"/>
            <w:bottom w:val="none" w:sz="0" w:space="0" w:color="auto"/>
            <w:right w:val="none" w:sz="0" w:space="0" w:color="auto"/>
          </w:divBdr>
        </w:div>
        <w:div w:id="652833405">
          <w:marLeft w:val="640"/>
          <w:marRight w:val="0"/>
          <w:marTop w:val="0"/>
          <w:marBottom w:val="0"/>
          <w:divBdr>
            <w:top w:val="none" w:sz="0" w:space="0" w:color="auto"/>
            <w:left w:val="none" w:sz="0" w:space="0" w:color="auto"/>
            <w:bottom w:val="none" w:sz="0" w:space="0" w:color="auto"/>
            <w:right w:val="none" w:sz="0" w:space="0" w:color="auto"/>
          </w:divBdr>
        </w:div>
        <w:div w:id="1286038972">
          <w:marLeft w:val="640"/>
          <w:marRight w:val="0"/>
          <w:marTop w:val="0"/>
          <w:marBottom w:val="0"/>
          <w:divBdr>
            <w:top w:val="none" w:sz="0" w:space="0" w:color="auto"/>
            <w:left w:val="none" w:sz="0" w:space="0" w:color="auto"/>
            <w:bottom w:val="none" w:sz="0" w:space="0" w:color="auto"/>
            <w:right w:val="none" w:sz="0" w:space="0" w:color="auto"/>
          </w:divBdr>
        </w:div>
        <w:div w:id="262037671">
          <w:marLeft w:val="640"/>
          <w:marRight w:val="0"/>
          <w:marTop w:val="0"/>
          <w:marBottom w:val="0"/>
          <w:divBdr>
            <w:top w:val="none" w:sz="0" w:space="0" w:color="auto"/>
            <w:left w:val="none" w:sz="0" w:space="0" w:color="auto"/>
            <w:bottom w:val="none" w:sz="0" w:space="0" w:color="auto"/>
            <w:right w:val="none" w:sz="0" w:space="0" w:color="auto"/>
          </w:divBdr>
        </w:div>
        <w:div w:id="228274880">
          <w:marLeft w:val="640"/>
          <w:marRight w:val="0"/>
          <w:marTop w:val="0"/>
          <w:marBottom w:val="0"/>
          <w:divBdr>
            <w:top w:val="none" w:sz="0" w:space="0" w:color="auto"/>
            <w:left w:val="none" w:sz="0" w:space="0" w:color="auto"/>
            <w:bottom w:val="none" w:sz="0" w:space="0" w:color="auto"/>
            <w:right w:val="none" w:sz="0" w:space="0" w:color="auto"/>
          </w:divBdr>
        </w:div>
        <w:div w:id="2101371460">
          <w:marLeft w:val="640"/>
          <w:marRight w:val="0"/>
          <w:marTop w:val="0"/>
          <w:marBottom w:val="0"/>
          <w:divBdr>
            <w:top w:val="none" w:sz="0" w:space="0" w:color="auto"/>
            <w:left w:val="none" w:sz="0" w:space="0" w:color="auto"/>
            <w:bottom w:val="none" w:sz="0" w:space="0" w:color="auto"/>
            <w:right w:val="none" w:sz="0" w:space="0" w:color="auto"/>
          </w:divBdr>
        </w:div>
        <w:div w:id="2043551977">
          <w:marLeft w:val="640"/>
          <w:marRight w:val="0"/>
          <w:marTop w:val="0"/>
          <w:marBottom w:val="0"/>
          <w:divBdr>
            <w:top w:val="none" w:sz="0" w:space="0" w:color="auto"/>
            <w:left w:val="none" w:sz="0" w:space="0" w:color="auto"/>
            <w:bottom w:val="none" w:sz="0" w:space="0" w:color="auto"/>
            <w:right w:val="none" w:sz="0" w:space="0" w:color="auto"/>
          </w:divBdr>
        </w:div>
        <w:div w:id="682786796">
          <w:marLeft w:val="640"/>
          <w:marRight w:val="0"/>
          <w:marTop w:val="0"/>
          <w:marBottom w:val="0"/>
          <w:divBdr>
            <w:top w:val="none" w:sz="0" w:space="0" w:color="auto"/>
            <w:left w:val="none" w:sz="0" w:space="0" w:color="auto"/>
            <w:bottom w:val="none" w:sz="0" w:space="0" w:color="auto"/>
            <w:right w:val="none" w:sz="0" w:space="0" w:color="auto"/>
          </w:divBdr>
        </w:div>
      </w:divsChild>
    </w:div>
    <w:div w:id="1036585377">
      <w:bodyDiv w:val="1"/>
      <w:marLeft w:val="0"/>
      <w:marRight w:val="0"/>
      <w:marTop w:val="0"/>
      <w:marBottom w:val="0"/>
      <w:divBdr>
        <w:top w:val="none" w:sz="0" w:space="0" w:color="auto"/>
        <w:left w:val="none" w:sz="0" w:space="0" w:color="auto"/>
        <w:bottom w:val="none" w:sz="0" w:space="0" w:color="auto"/>
        <w:right w:val="none" w:sz="0" w:space="0" w:color="auto"/>
      </w:divBdr>
      <w:divsChild>
        <w:div w:id="1731268099">
          <w:marLeft w:val="640"/>
          <w:marRight w:val="0"/>
          <w:marTop w:val="0"/>
          <w:marBottom w:val="0"/>
          <w:divBdr>
            <w:top w:val="none" w:sz="0" w:space="0" w:color="auto"/>
            <w:left w:val="none" w:sz="0" w:space="0" w:color="auto"/>
            <w:bottom w:val="none" w:sz="0" w:space="0" w:color="auto"/>
            <w:right w:val="none" w:sz="0" w:space="0" w:color="auto"/>
          </w:divBdr>
        </w:div>
        <w:div w:id="386682158">
          <w:marLeft w:val="640"/>
          <w:marRight w:val="0"/>
          <w:marTop w:val="0"/>
          <w:marBottom w:val="0"/>
          <w:divBdr>
            <w:top w:val="none" w:sz="0" w:space="0" w:color="auto"/>
            <w:left w:val="none" w:sz="0" w:space="0" w:color="auto"/>
            <w:bottom w:val="none" w:sz="0" w:space="0" w:color="auto"/>
            <w:right w:val="none" w:sz="0" w:space="0" w:color="auto"/>
          </w:divBdr>
        </w:div>
        <w:div w:id="1810201369">
          <w:marLeft w:val="640"/>
          <w:marRight w:val="0"/>
          <w:marTop w:val="0"/>
          <w:marBottom w:val="0"/>
          <w:divBdr>
            <w:top w:val="none" w:sz="0" w:space="0" w:color="auto"/>
            <w:left w:val="none" w:sz="0" w:space="0" w:color="auto"/>
            <w:bottom w:val="none" w:sz="0" w:space="0" w:color="auto"/>
            <w:right w:val="none" w:sz="0" w:space="0" w:color="auto"/>
          </w:divBdr>
        </w:div>
        <w:div w:id="564027642">
          <w:marLeft w:val="640"/>
          <w:marRight w:val="0"/>
          <w:marTop w:val="0"/>
          <w:marBottom w:val="0"/>
          <w:divBdr>
            <w:top w:val="none" w:sz="0" w:space="0" w:color="auto"/>
            <w:left w:val="none" w:sz="0" w:space="0" w:color="auto"/>
            <w:bottom w:val="none" w:sz="0" w:space="0" w:color="auto"/>
            <w:right w:val="none" w:sz="0" w:space="0" w:color="auto"/>
          </w:divBdr>
        </w:div>
        <w:div w:id="2126583742">
          <w:marLeft w:val="640"/>
          <w:marRight w:val="0"/>
          <w:marTop w:val="0"/>
          <w:marBottom w:val="0"/>
          <w:divBdr>
            <w:top w:val="none" w:sz="0" w:space="0" w:color="auto"/>
            <w:left w:val="none" w:sz="0" w:space="0" w:color="auto"/>
            <w:bottom w:val="none" w:sz="0" w:space="0" w:color="auto"/>
            <w:right w:val="none" w:sz="0" w:space="0" w:color="auto"/>
          </w:divBdr>
        </w:div>
        <w:div w:id="1573855331">
          <w:marLeft w:val="640"/>
          <w:marRight w:val="0"/>
          <w:marTop w:val="0"/>
          <w:marBottom w:val="0"/>
          <w:divBdr>
            <w:top w:val="none" w:sz="0" w:space="0" w:color="auto"/>
            <w:left w:val="none" w:sz="0" w:space="0" w:color="auto"/>
            <w:bottom w:val="none" w:sz="0" w:space="0" w:color="auto"/>
            <w:right w:val="none" w:sz="0" w:space="0" w:color="auto"/>
          </w:divBdr>
        </w:div>
        <w:div w:id="1970548790">
          <w:marLeft w:val="640"/>
          <w:marRight w:val="0"/>
          <w:marTop w:val="0"/>
          <w:marBottom w:val="0"/>
          <w:divBdr>
            <w:top w:val="none" w:sz="0" w:space="0" w:color="auto"/>
            <w:left w:val="none" w:sz="0" w:space="0" w:color="auto"/>
            <w:bottom w:val="none" w:sz="0" w:space="0" w:color="auto"/>
            <w:right w:val="none" w:sz="0" w:space="0" w:color="auto"/>
          </w:divBdr>
        </w:div>
        <w:div w:id="572203812">
          <w:marLeft w:val="640"/>
          <w:marRight w:val="0"/>
          <w:marTop w:val="0"/>
          <w:marBottom w:val="0"/>
          <w:divBdr>
            <w:top w:val="none" w:sz="0" w:space="0" w:color="auto"/>
            <w:left w:val="none" w:sz="0" w:space="0" w:color="auto"/>
            <w:bottom w:val="none" w:sz="0" w:space="0" w:color="auto"/>
            <w:right w:val="none" w:sz="0" w:space="0" w:color="auto"/>
          </w:divBdr>
        </w:div>
        <w:div w:id="998119964">
          <w:marLeft w:val="640"/>
          <w:marRight w:val="0"/>
          <w:marTop w:val="0"/>
          <w:marBottom w:val="0"/>
          <w:divBdr>
            <w:top w:val="none" w:sz="0" w:space="0" w:color="auto"/>
            <w:left w:val="none" w:sz="0" w:space="0" w:color="auto"/>
            <w:bottom w:val="none" w:sz="0" w:space="0" w:color="auto"/>
            <w:right w:val="none" w:sz="0" w:space="0" w:color="auto"/>
          </w:divBdr>
        </w:div>
        <w:div w:id="960041464">
          <w:marLeft w:val="640"/>
          <w:marRight w:val="0"/>
          <w:marTop w:val="0"/>
          <w:marBottom w:val="0"/>
          <w:divBdr>
            <w:top w:val="none" w:sz="0" w:space="0" w:color="auto"/>
            <w:left w:val="none" w:sz="0" w:space="0" w:color="auto"/>
            <w:bottom w:val="none" w:sz="0" w:space="0" w:color="auto"/>
            <w:right w:val="none" w:sz="0" w:space="0" w:color="auto"/>
          </w:divBdr>
        </w:div>
        <w:div w:id="1437290006">
          <w:marLeft w:val="640"/>
          <w:marRight w:val="0"/>
          <w:marTop w:val="0"/>
          <w:marBottom w:val="0"/>
          <w:divBdr>
            <w:top w:val="none" w:sz="0" w:space="0" w:color="auto"/>
            <w:left w:val="none" w:sz="0" w:space="0" w:color="auto"/>
            <w:bottom w:val="none" w:sz="0" w:space="0" w:color="auto"/>
            <w:right w:val="none" w:sz="0" w:space="0" w:color="auto"/>
          </w:divBdr>
        </w:div>
        <w:div w:id="781534864">
          <w:marLeft w:val="640"/>
          <w:marRight w:val="0"/>
          <w:marTop w:val="0"/>
          <w:marBottom w:val="0"/>
          <w:divBdr>
            <w:top w:val="none" w:sz="0" w:space="0" w:color="auto"/>
            <w:left w:val="none" w:sz="0" w:space="0" w:color="auto"/>
            <w:bottom w:val="none" w:sz="0" w:space="0" w:color="auto"/>
            <w:right w:val="none" w:sz="0" w:space="0" w:color="auto"/>
          </w:divBdr>
        </w:div>
        <w:div w:id="650643062">
          <w:marLeft w:val="640"/>
          <w:marRight w:val="0"/>
          <w:marTop w:val="0"/>
          <w:marBottom w:val="0"/>
          <w:divBdr>
            <w:top w:val="none" w:sz="0" w:space="0" w:color="auto"/>
            <w:left w:val="none" w:sz="0" w:space="0" w:color="auto"/>
            <w:bottom w:val="none" w:sz="0" w:space="0" w:color="auto"/>
            <w:right w:val="none" w:sz="0" w:space="0" w:color="auto"/>
          </w:divBdr>
        </w:div>
        <w:div w:id="1905339131">
          <w:marLeft w:val="640"/>
          <w:marRight w:val="0"/>
          <w:marTop w:val="0"/>
          <w:marBottom w:val="0"/>
          <w:divBdr>
            <w:top w:val="none" w:sz="0" w:space="0" w:color="auto"/>
            <w:left w:val="none" w:sz="0" w:space="0" w:color="auto"/>
            <w:bottom w:val="none" w:sz="0" w:space="0" w:color="auto"/>
            <w:right w:val="none" w:sz="0" w:space="0" w:color="auto"/>
          </w:divBdr>
        </w:div>
        <w:div w:id="1941571202">
          <w:marLeft w:val="640"/>
          <w:marRight w:val="0"/>
          <w:marTop w:val="0"/>
          <w:marBottom w:val="0"/>
          <w:divBdr>
            <w:top w:val="none" w:sz="0" w:space="0" w:color="auto"/>
            <w:left w:val="none" w:sz="0" w:space="0" w:color="auto"/>
            <w:bottom w:val="none" w:sz="0" w:space="0" w:color="auto"/>
            <w:right w:val="none" w:sz="0" w:space="0" w:color="auto"/>
          </w:divBdr>
        </w:div>
        <w:div w:id="837767497">
          <w:marLeft w:val="640"/>
          <w:marRight w:val="0"/>
          <w:marTop w:val="0"/>
          <w:marBottom w:val="0"/>
          <w:divBdr>
            <w:top w:val="none" w:sz="0" w:space="0" w:color="auto"/>
            <w:left w:val="none" w:sz="0" w:space="0" w:color="auto"/>
            <w:bottom w:val="none" w:sz="0" w:space="0" w:color="auto"/>
            <w:right w:val="none" w:sz="0" w:space="0" w:color="auto"/>
          </w:divBdr>
        </w:div>
        <w:div w:id="1886722772">
          <w:marLeft w:val="640"/>
          <w:marRight w:val="0"/>
          <w:marTop w:val="0"/>
          <w:marBottom w:val="0"/>
          <w:divBdr>
            <w:top w:val="none" w:sz="0" w:space="0" w:color="auto"/>
            <w:left w:val="none" w:sz="0" w:space="0" w:color="auto"/>
            <w:bottom w:val="none" w:sz="0" w:space="0" w:color="auto"/>
            <w:right w:val="none" w:sz="0" w:space="0" w:color="auto"/>
          </w:divBdr>
        </w:div>
        <w:div w:id="1407997248">
          <w:marLeft w:val="640"/>
          <w:marRight w:val="0"/>
          <w:marTop w:val="0"/>
          <w:marBottom w:val="0"/>
          <w:divBdr>
            <w:top w:val="none" w:sz="0" w:space="0" w:color="auto"/>
            <w:left w:val="none" w:sz="0" w:space="0" w:color="auto"/>
            <w:bottom w:val="none" w:sz="0" w:space="0" w:color="auto"/>
            <w:right w:val="none" w:sz="0" w:space="0" w:color="auto"/>
          </w:divBdr>
        </w:div>
        <w:div w:id="233510463">
          <w:marLeft w:val="640"/>
          <w:marRight w:val="0"/>
          <w:marTop w:val="0"/>
          <w:marBottom w:val="0"/>
          <w:divBdr>
            <w:top w:val="none" w:sz="0" w:space="0" w:color="auto"/>
            <w:left w:val="none" w:sz="0" w:space="0" w:color="auto"/>
            <w:bottom w:val="none" w:sz="0" w:space="0" w:color="auto"/>
            <w:right w:val="none" w:sz="0" w:space="0" w:color="auto"/>
          </w:divBdr>
        </w:div>
        <w:div w:id="36391597">
          <w:marLeft w:val="640"/>
          <w:marRight w:val="0"/>
          <w:marTop w:val="0"/>
          <w:marBottom w:val="0"/>
          <w:divBdr>
            <w:top w:val="none" w:sz="0" w:space="0" w:color="auto"/>
            <w:left w:val="none" w:sz="0" w:space="0" w:color="auto"/>
            <w:bottom w:val="none" w:sz="0" w:space="0" w:color="auto"/>
            <w:right w:val="none" w:sz="0" w:space="0" w:color="auto"/>
          </w:divBdr>
        </w:div>
        <w:div w:id="2058118875">
          <w:marLeft w:val="640"/>
          <w:marRight w:val="0"/>
          <w:marTop w:val="0"/>
          <w:marBottom w:val="0"/>
          <w:divBdr>
            <w:top w:val="none" w:sz="0" w:space="0" w:color="auto"/>
            <w:left w:val="none" w:sz="0" w:space="0" w:color="auto"/>
            <w:bottom w:val="none" w:sz="0" w:space="0" w:color="auto"/>
            <w:right w:val="none" w:sz="0" w:space="0" w:color="auto"/>
          </w:divBdr>
        </w:div>
        <w:div w:id="372845858">
          <w:marLeft w:val="640"/>
          <w:marRight w:val="0"/>
          <w:marTop w:val="0"/>
          <w:marBottom w:val="0"/>
          <w:divBdr>
            <w:top w:val="none" w:sz="0" w:space="0" w:color="auto"/>
            <w:left w:val="none" w:sz="0" w:space="0" w:color="auto"/>
            <w:bottom w:val="none" w:sz="0" w:space="0" w:color="auto"/>
            <w:right w:val="none" w:sz="0" w:space="0" w:color="auto"/>
          </w:divBdr>
        </w:div>
        <w:div w:id="2117551336">
          <w:marLeft w:val="640"/>
          <w:marRight w:val="0"/>
          <w:marTop w:val="0"/>
          <w:marBottom w:val="0"/>
          <w:divBdr>
            <w:top w:val="none" w:sz="0" w:space="0" w:color="auto"/>
            <w:left w:val="none" w:sz="0" w:space="0" w:color="auto"/>
            <w:bottom w:val="none" w:sz="0" w:space="0" w:color="auto"/>
            <w:right w:val="none" w:sz="0" w:space="0" w:color="auto"/>
          </w:divBdr>
        </w:div>
        <w:div w:id="307512935">
          <w:marLeft w:val="640"/>
          <w:marRight w:val="0"/>
          <w:marTop w:val="0"/>
          <w:marBottom w:val="0"/>
          <w:divBdr>
            <w:top w:val="none" w:sz="0" w:space="0" w:color="auto"/>
            <w:left w:val="none" w:sz="0" w:space="0" w:color="auto"/>
            <w:bottom w:val="none" w:sz="0" w:space="0" w:color="auto"/>
            <w:right w:val="none" w:sz="0" w:space="0" w:color="auto"/>
          </w:divBdr>
        </w:div>
        <w:div w:id="1831948853">
          <w:marLeft w:val="640"/>
          <w:marRight w:val="0"/>
          <w:marTop w:val="0"/>
          <w:marBottom w:val="0"/>
          <w:divBdr>
            <w:top w:val="none" w:sz="0" w:space="0" w:color="auto"/>
            <w:left w:val="none" w:sz="0" w:space="0" w:color="auto"/>
            <w:bottom w:val="none" w:sz="0" w:space="0" w:color="auto"/>
            <w:right w:val="none" w:sz="0" w:space="0" w:color="auto"/>
          </w:divBdr>
        </w:div>
        <w:div w:id="1541892089">
          <w:marLeft w:val="640"/>
          <w:marRight w:val="0"/>
          <w:marTop w:val="0"/>
          <w:marBottom w:val="0"/>
          <w:divBdr>
            <w:top w:val="none" w:sz="0" w:space="0" w:color="auto"/>
            <w:left w:val="none" w:sz="0" w:space="0" w:color="auto"/>
            <w:bottom w:val="none" w:sz="0" w:space="0" w:color="auto"/>
            <w:right w:val="none" w:sz="0" w:space="0" w:color="auto"/>
          </w:divBdr>
        </w:div>
        <w:div w:id="1658338774">
          <w:marLeft w:val="640"/>
          <w:marRight w:val="0"/>
          <w:marTop w:val="0"/>
          <w:marBottom w:val="0"/>
          <w:divBdr>
            <w:top w:val="none" w:sz="0" w:space="0" w:color="auto"/>
            <w:left w:val="none" w:sz="0" w:space="0" w:color="auto"/>
            <w:bottom w:val="none" w:sz="0" w:space="0" w:color="auto"/>
            <w:right w:val="none" w:sz="0" w:space="0" w:color="auto"/>
          </w:divBdr>
        </w:div>
        <w:div w:id="1610355792">
          <w:marLeft w:val="640"/>
          <w:marRight w:val="0"/>
          <w:marTop w:val="0"/>
          <w:marBottom w:val="0"/>
          <w:divBdr>
            <w:top w:val="none" w:sz="0" w:space="0" w:color="auto"/>
            <w:left w:val="none" w:sz="0" w:space="0" w:color="auto"/>
            <w:bottom w:val="none" w:sz="0" w:space="0" w:color="auto"/>
            <w:right w:val="none" w:sz="0" w:space="0" w:color="auto"/>
          </w:divBdr>
        </w:div>
      </w:divsChild>
    </w:div>
    <w:div w:id="1043284277">
      <w:bodyDiv w:val="1"/>
      <w:marLeft w:val="0"/>
      <w:marRight w:val="0"/>
      <w:marTop w:val="0"/>
      <w:marBottom w:val="0"/>
      <w:divBdr>
        <w:top w:val="none" w:sz="0" w:space="0" w:color="auto"/>
        <w:left w:val="none" w:sz="0" w:space="0" w:color="auto"/>
        <w:bottom w:val="none" w:sz="0" w:space="0" w:color="auto"/>
        <w:right w:val="none" w:sz="0" w:space="0" w:color="auto"/>
      </w:divBdr>
      <w:divsChild>
        <w:div w:id="1386024844">
          <w:marLeft w:val="640"/>
          <w:marRight w:val="0"/>
          <w:marTop w:val="0"/>
          <w:marBottom w:val="0"/>
          <w:divBdr>
            <w:top w:val="none" w:sz="0" w:space="0" w:color="auto"/>
            <w:left w:val="none" w:sz="0" w:space="0" w:color="auto"/>
            <w:bottom w:val="none" w:sz="0" w:space="0" w:color="auto"/>
            <w:right w:val="none" w:sz="0" w:space="0" w:color="auto"/>
          </w:divBdr>
        </w:div>
        <w:div w:id="179517746">
          <w:marLeft w:val="640"/>
          <w:marRight w:val="0"/>
          <w:marTop w:val="0"/>
          <w:marBottom w:val="0"/>
          <w:divBdr>
            <w:top w:val="none" w:sz="0" w:space="0" w:color="auto"/>
            <w:left w:val="none" w:sz="0" w:space="0" w:color="auto"/>
            <w:bottom w:val="none" w:sz="0" w:space="0" w:color="auto"/>
            <w:right w:val="none" w:sz="0" w:space="0" w:color="auto"/>
          </w:divBdr>
        </w:div>
        <w:div w:id="995062881">
          <w:marLeft w:val="640"/>
          <w:marRight w:val="0"/>
          <w:marTop w:val="0"/>
          <w:marBottom w:val="0"/>
          <w:divBdr>
            <w:top w:val="none" w:sz="0" w:space="0" w:color="auto"/>
            <w:left w:val="none" w:sz="0" w:space="0" w:color="auto"/>
            <w:bottom w:val="none" w:sz="0" w:space="0" w:color="auto"/>
            <w:right w:val="none" w:sz="0" w:space="0" w:color="auto"/>
          </w:divBdr>
        </w:div>
        <w:div w:id="1564829670">
          <w:marLeft w:val="640"/>
          <w:marRight w:val="0"/>
          <w:marTop w:val="0"/>
          <w:marBottom w:val="0"/>
          <w:divBdr>
            <w:top w:val="none" w:sz="0" w:space="0" w:color="auto"/>
            <w:left w:val="none" w:sz="0" w:space="0" w:color="auto"/>
            <w:bottom w:val="none" w:sz="0" w:space="0" w:color="auto"/>
            <w:right w:val="none" w:sz="0" w:space="0" w:color="auto"/>
          </w:divBdr>
        </w:div>
        <w:div w:id="2125028096">
          <w:marLeft w:val="640"/>
          <w:marRight w:val="0"/>
          <w:marTop w:val="0"/>
          <w:marBottom w:val="0"/>
          <w:divBdr>
            <w:top w:val="none" w:sz="0" w:space="0" w:color="auto"/>
            <w:left w:val="none" w:sz="0" w:space="0" w:color="auto"/>
            <w:bottom w:val="none" w:sz="0" w:space="0" w:color="auto"/>
            <w:right w:val="none" w:sz="0" w:space="0" w:color="auto"/>
          </w:divBdr>
        </w:div>
        <w:div w:id="534656457">
          <w:marLeft w:val="640"/>
          <w:marRight w:val="0"/>
          <w:marTop w:val="0"/>
          <w:marBottom w:val="0"/>
          <w:divBdr>
            <w:top w:val="none" w:sz="0" w:space="0" w:color="auto"/>
            <w:left w:val="none" w:sz="0" w:space="0" w:color="auto"/>
            <w:bottom w:val="none" w:sz="0" w:space="0" w:color="auto"/>
            <w:right w:val="none" w:sz="0" w:space="0" w:color="auto"/>
          </w:divBdr>
        </w:div>
        <w:div w:id="2015765602">
          <w:marLeft w:val="640"/>
          <w:marRight w:val="0"/>
          <w:marTop w:val="0"/>
          <w:marBottom w:val="0"/>
          <w:divBdr>
            <w:top w:val="none" w:sz="0" w:space="0" w:color="auto"/>
            <w:left w:val="none" w:sz="0" w:space="0" w:color="auto"/>
            <w:bottom w:val="none" w:sz="0" w:space="0" w:color="auto"/>
            <w:right w:val="none" w:sz="0" w:space="0" w:color="auto"/>
          </w:divBdr>
        </w:div>
        <w:div w:id="1619607025">
          <w:marLeft w:val="640"/>
          <w:marRight w:val="0"/>
          <w:marTop w:val="0"/>
          <w:marBottom w:val="0"/>
          <w:divBdr>
            <w:top w:val="none" w:sz="0" w:space="0" w:color="auto"/>
            <w:left w:val="none" w:sz="0" w:space="0" w:color="auto"/>
            <w:bottom w:val="none" w:sz="0" w:space="0" w:color="auto"/>
            <w:right w:val="none" w:sz="0" w:space="0" w:color="auto"/>
          </w:divBdr>
        </w:div>
        <w:div w:id="1652367552">
          <w:marLeft w:val="640"/>
          <w:marRight w:val="0"/>
          <w:marTop w:val="0"/>
          <w:marBottom w:val="0"/>
          <w:divBdr>
            <w:top w:val="none" w:sz="0" w:space="0" w:color="auto"/>
            <w:left w:val="none" w:sz="0" w:space="0" w:color="auto"/>
            <w:bottom w:val="none" w:sz="0" w:space="0" w:color="auto"/>
            <w:right w:val="none" w:sz="0" w:space="0" w:color="auto"/>
          </w:divBdr>
        </w:div>
        <w:div w:id="1767920722">
          <w:marLeft w:val="640"/>
          <w:marRight w:val="0"/>
          <w:marTop w:val="0"/>
          <w:marBottom w:val="0"/>
          <w:divBdr>
            <w:top w:val="none" w:sz="0" w:space="0" w:color="auto"/>
            <w:left w:val="none" w:sz="0" w:space="0" w:color="auto"/>
            <w:bottom w:val="none" w:sz="0" w:space="0" w:color="auto"/>
            <w:right w:val="none" w:sz="0" w:space="0" w:color="auto"/>
          </w:divBdr>
        </w:div>
        <w:div w:id="1555848309">
          <w:marLeft w:val="640"/>
          <w:marRight w:val="0"/>
          <w:marTop w:val="0"/>
          <w:marBottom w:val="0"/>
          <w:divBdr>
            <w:top w:val="none" w:sz="0" w:space="0" w:color="auto"/>
            <w:left w:val="none" w:sz="0" w:space="0" w:color="auto"/>
            <w:bottom w:val="none" w:sz="0" w:space="0" w:color="auto"/>
            <w:right w:val="none" w:sz="0" w:space="0" w:color="auto"/>
          </w:divBdr>
        </w:div>
        <w:div w:id="179123881">
          <w:marLeft w:val="640"/>
          <w:marRight w:val="0"/>
          <w:marTop w:val="0"/>
          <w:marBottom w:val="0"/>
          <w:divBdr>
            <w:top w:val="none" w:sz="0" w:space="0" w:color="auto"/>
            <w:left w:val="none" w:sz="0" w:space="0" w:color="auto"/>
            <w:bottom w:val="none" w:sz="0" w:space="0" w:color="auto"/>
            <w:right w:val="none" w:sz="0" w:space="0" w:color="auto"/>
          </w:divBdr>
        </w:div>
        <w:div w:id="84500961">
          <w:marLeft w:val="640"/>
          <w:marRight w:val="0"/>
          <w:marTop w:val="0"/>
          <w:marBottom w:val="0"/>
          <w:divBdr>
            <w:top w:val="none" w:sz="0" w:space="0" w:color="auto"/>
            <w:left w:val="none" w:sz="0" w:space="0" w:color="auto"/>
            <w:bottom w:val="none" w:sz="0" w:space="0" w:color="auto"/>
            <w:right w:val="none" w:sz="0" w:space="0" w:color="auto"/>
          </w:divBdr>
        </w:div>
        <w:div w:id="452213207">
          <w:marLeft w:val="640"/>
          <w:marRight w:val="0"/>
          <w:marTop w:val="0"/>
          <w:marBottom w:val="0"/>
          <w:divBdr>
            <w:top w:val="none" w:sz="0" w:space="0" w:color="auto"/>
            <w:left w:val="none" w:sz="0" w:space="0" w:color="auto"/>
            <w:bottom w:val="none" w:sz="0" w:space="0" w:color="auto"/>
            <w:right w:val="none" w:sz="0" w:space="0" w:color="auto"/>
          </w:divBdr>
        </w:div>
        <w:div w:id="105851702">
          <w:marLeft w:val="640"/>
          <w:marRight w:val="0"/>
          <w:marTop w:val="0"/>
          <w:marBottom w:val="0"/>
          <w:divBdr>
            <w:top w:val="none" w:sz="0" w:space="0" w:color="auto"/>
            <w:left w:val="none" w:sz="0" w:space="0" w:color="auto"/>
            <w:bottom w:val="none" w:sz="0" w:space="0" w:color="auto"/>
            <w:right w:val="none" w:sz="0" w:space="0" w:color="auto"/>
          </w:divBdr>
        </w:div>
        <w:div w:id="1204751433">
          <w:marLeft w:val="640"/>
          <w:marRight w:val="0"/>
          <w:marTop w:val="0"/>
          <w:marBottom w:val="0"/>
          <w:divBdr>
            <w:top w:val="none" w:sz="0" w:space="0" w:color="auto"/>
            <w:left w:val="none" w:sz="0" w:space="0" w:color="auto"/>
            <w:bottom w:val="none" w:sz="0" w:space="0" w:color="auto"/>
            <w:right w:val="none" w:sz="0" w:space="0" w:color="auto"/>
          </w:divBdr>
        </w:div>
        <w:div w:id="1440759544">
          <w:marLeft w:val="640"/>
          <w:marRight w:val="0"/>
          <w:marTop w:val="0"/>
          <w:marBottom w:val="0"/>
          <w:divBdr>
            <w:top w:val="none" w:sz="0" w:space="0" w:color="auto"/>
            <w:left w:val="none" w:sz="0" w:space="0" w:color="auto"/>
            <w:bottom w:val="none" w:sz="0" w:space="0" w:color="auto"/>
            <w:right w:val="none" w:sz="0" w:space="0" w:color="auto"/>
          </w:divBdr>
        </w:div>
        <w:div w:id="1191575798">
          <w:marLeft w:val="640"/>
          <w:marRight w:val="0"/>
          <w:marTop w:val="0"/>
          <w:marBottom w:val="0"/>
          <w:divBdr>
            <w:top w:val="none" w:sz="0" w:space="0" w:color="auto"/>
            <w:left w:val="none" w:sz="0" w:space="0" w:color="auto"/>
            <w:bottom w:val="none" w:sz="0" w:space="0" w:color="auto"/>
            <w:right w:val="none" w:sz="0" w:space="0" w:color="auto"/>
          </w:divBdr>
        </w:div>
        <w:div w:id="1805000424">
          <w:marLeft w:val="640"/>
          <w:marRight w:val="0"/>
          <w:marTop w:val="0"/>
          <w:marBottom w:val="0"/>
          <w:divBdr>
            <w:top w:val="none" w:sz="0" w:space="0" w:color="auto"/>
            <w:left w:val="none" w:sz="0" w:space="0" w:color="auto"/>
            <w:bottom w:val="none" w:sz="0" w:space="0" w:color="auto"/>
            <w:right w:val="none" w:sz="0" w:space="0" w:color="auto"/>
          </w:divBdr>
        </w:div>
        <w:div w:id="1067612533">
          <w:marLeft w:val="640"/>
          <w:marRight w:val="0"/>
          <w:marTop w:val="0"/>
          <w:marBottom w:val="0"/>
          <w:divBdr>
            <w:top w:val="none" w:sz="0" w:space="0" w:color="auto"/>
            <w:left w:val="none" w:sz="0" w:space="0" w:color="auto"/>
            <w:bottom w:val="none" w:sz="0" w:space="0" w:color="auto"/>
            <w:right w:val="none" w:sz="0" w:space="0" w:color="auto"/>
          </w:divBdr>
        </w:div>
        <w:div w:id="557058948">
          <w:marLeft w:val="640"/>
          <w:marRight w:val="0"/>
          <w:marTop w:val="0"/>
          <w:marBottom w:val="0"/>
          <w:divBdr>
            <w:top w:val="none" w:sz="0" w:space="0" w:color="auto"/>
            <w:left w:val="none" w:sz="0" w:space="0" w:color="auto"/>
            <w:bottom w:val="none" w:sz="0" w:space="0" w:color="auto"/>
            <w:right w:val="none" w:sz="0" w:space="0" w:color="auto"/>
          </w:divBdr>
        </w:div>
        <w:div w:id="1601789749">
          <w:marLeft w:val="640"/>
          <w:marRight w:val="0"/>
          <w:marTop w:val="0"/>
          <w:marBottom w:val="0"/>
          <w:divBdr>
            <w:top w:val="none" w:sz="0" w:space="0" w:color="auto"/>
            <w:left w:val="none" w:sz="0" w:space="0" w:color="auto"/>
            <w:bottom w:val="none" w:sz="0" w:space="0" w:color="auto"/>
            <w:right w:val="none" w:sz="0" w:space="0" w:color="auto"/>
          </w:divBdr>
        </w:div>
        <w:div w:id="436407762">
          <w:marLeft w:val="640"/>
          <w:marRight w:val="0"/>
          <w:marTop w:val="0"/>
          <w:marBottom w:val="0"/>
          <w:divBdr>
            <w:top w:val="none" w:sz="0" w:space="0" w:color="auto"/>
            <w:left w:val="none" w:sz="0" w:space="0" w:color="auto"/>
            <w:bottom w:val="none" w:sz="0" w:space="0" w:color="auto"/>
            <w:right w:val="none" w:sz="0" w:space="0" w:color="auto"/>
          </w:divBdr>
        </w:div>
        <w:div w:id="907032814">
          <w:marLeft w:val="640"/>
          <w:marRight w:val="0"/>
          <w:marTop w:val="0"/>
          <w:marBottom w:val="0"/>
          <w:divBdr>
            <w:top w:val="none" w:sz="0" w:space="0" w:color="auto"/>
            <w:left w:val="none" w:sz="0" w:space="0" w:color="auto"/>
            <w:bottom w:val="none" w:sz="0" w:space="0" w:color="auto"/>
            <w:right w:val="none" w:sz="0" w:space="0" w:color="auto"/>
          </w:divBdr>
        </w:div>
        <w:div w:id="441339464">
          <w:marLeft w:val="640"/>
          <w:marRight w:val="0"/>
          <w:marTop w:val="0"/>
          <w:marBottom w:val="0"/>
          <w:divBdr>
            <w:top w:val="none" w:sz="0" w:space="0" w:color="auto"/>
            <w:left w:val="none" w:sz="0" w:space="0" w:color="auto"/>
            <w:bottom w:val="none" w:sz="0" w:space="0" w:color="auto"/>
            <w:right w:val="none" w:sz="0" w:space="0" w:color="auto"/>
          </w:divBdr>
        </w:div>
        <w:div w:id="845248442">
          <w:marLeft w:val="640"/>
          <w:marRight w:val="0"/>
          <w:marTop w:val="0"/>
          <w:marBottom w:val="0"/>
          <w:divBdr>
            <w:top w:val="none" w:sz="0" w:space="0" w:color="auto"/>
            <w:left w:val="none" w:sz="0" w:space="0" w:color="auto"/>
            <w:bottom w:val="none" w:sz="0" w:space="0" w:color="auto"/>
            <w:right w:val="none" w:sz="0" w:space="0" w:color="auto"/>
          </w:divBdr>
        </w:div>
        <w:div w:id="978726576">
          <w:marLeft w:val="640"/>
          <w:marRight w:val="0"/>
          <w:marTop w:val="0"/>
          <w:marBottom w:val="0"/>
          <w:divBdr>
            <w:top w:val="none" w:sz="0" w:space="0" w:color="auto"/>
            <w:left w:val="none" w:sz="0" w:space="0" w:color="auto"/>
            <w:bottom w:val="none" w:sz="0" w:space="0" w:color="auto"/>
            <w:right w:val="none" w:sz="0" w:space="0" w:color="auto"/>
          </w:divBdr>
        </w:div>
      </w:divsChild>
    </w:div>
    <w:div w:id="1049303524">
      <w:bodyDiv w:val="1"/>
      <w:marLeft w:val="0"/>
      <w:marRight w:val="0"/>
      <w:marTop w:val="0"/>
      <w:marBottom w:val="0"/>
      <w:divBdr>
        <w:top w:val="none" w:sz="0" w:space="0" w:color="auto"/>
        <w:left w:val="none" w:sz="0" w:space="0" w:color="auto"/>
        <w:bottom w:val="none" w:sz="0" w:space="0" w:color="auto"/>
        <w:right w:val="none" w:sz="0" w:space="0" w:color="auto"/>
      </w:divBdr>
      <w:divsChild>
        <w:div w:id="59865661">
          <w:marLeft w:val="640"/>
          <w:marRight w:val="0"/>
          <w:marTop w:val="0"/>
          <w:marBottom w:val="0"/>
          <w:divBdr>
            <w:top w:val="none" w:sz="0" w:space="0" w:color="auto"/>
            <w:left w:val="none" w:sz="0" w:space="0" w:color="auto"/>
            <w:bottom w:val="none" w:sz="0" w:space="0" w:color="auto"/>
            <w:right w:val="none" w:sz="0" w:space="0" w:color="auto"/>
          </w:divBdr>
        </w:div>
        <w:div w:id="282729583">
          <w:marLeft w:val="640"/>
          <w:marRight w:val="0"/>
          <w:marTop w:val="0"/>
          <w:marBottom w:val="0"/>
          <w:divBdr>
            <w:top w:val="none" w:sz="0" w:space="0" w:color="auto"/>
            <w:left w:val="none" w:sz="0" w:space="0" w:color="auto"/>
            <w:bottom w:val="none" w:sz="0" w:space="0" w:color="auto"/>
            <w:right w:val="none" w:sz="0" w:space="0" w:color="auto"/>
          </w:divBdr>
        </w:div>
        <w:div w:id="1446804763">
          <w:marLeft w:val="640"/>
          <w:marRight w:val="0"/>
          <w:marTop w:val="0"/>
          <w:marBottom w:val="0"/>
          <w:divBdr>
            <w:top w:val="none" w:sz="0" w:space="0" w:color="auto"/>
            <w:left w:val="none" w:sz="0" w:space="0" w:color="auto"/>
            <w:bottom w:val="none" w:sz="0" w:space="0" w:color="auto"/>
            <w:right w:val="none" w:sz="0" w:space="0" w:color="auto"/>
          </w:divBdr>
        </w:div>
        <w:div w:id="519394863">
          <w:marLeft w:val="640"/>
          <w:marRight w:val="0"/>
          <w:marTop w:val="0"/>
          <w:marBottom w:val="0"/>
          <w:divBdr>
            <w:top w:val="none" w:sz="0" w:space="0" w:color="auto"/>
            <w:left w:val="none" w:sz="0" w:space="0" w:color="auto"/>
            <w:bottom w:val="none" w:sz="0" w:space="0" w:color="auto"/>
            <w:right w:val="none" w:sz="0" w:space="0" w:color="auto"/>
          </w:divBdr>
        </w:div>
        <w:div w:id="1782996225">
          <w:marLeft w:val="640"/>
          <w:marRight w:val="0"/>
          <w:marTop w:val="0"/>
          <w:marBottom w:val="0"/>
          <w:divBdr>
            <w:top w:val="none" w:sz="0" w:space="0" w:color="auto"/>
            <w:left w:val="none" w:sz="0" w:space="0" w:color="auto"/>
            <w:bottom w:val="none" w:sz="0" w:space="0" w:color="auto"/>
            <w:right w:val="none" w:sz="0" w:space="0" w:color="auto"/>
          </w:divBdr>
        </w:div>
        <w:div w:id="514656949">
          <w:marLeft w:val="640"/>
          <w:marRight w:val="0"/>
          <w:marTop w:val="0"/>
          <w:marBottom w:val="0"/>
          <w:divBdr>
            <w:top w:val="none" w:sz="0" w:space="0" w:color="auto"/>
            <w:left w:val="none" w:sz="0" w:space="0" w:color="auto"/>
            <w:bottom w:val="none" w:sz="0" w:space="0" w:color="auto"/>
            <w:right w:val="none" w:sz="0" w:space="0" w:color="auto"/>
          </w:divBdr>
        </w:div>
        <w:div w:id="1527402279">
          <w:marLeft w:val="640"/>
          <w:marRight w:val="0"/>
          <w:marTop w:val="0"/>
          <w:marBottom w:val="0"/>
          <w:divBdr>
            <w:top w:val="none" w:sz="0" w:space="0" w:color="auto"/>
            <w:left w:val="none" w:sz="0" w:space="0" w:color="auto"/>
            <w:bottom w:val="none" w:sz="0" w:space="0" w:color="auto"/>
            <w:right w:val="none" w:sz="0" w:space="0" w:color="auto"/>
          </w:divBdr>
        </w:div>
        <w:div w:id="771167543">
          <w:marLeft w:val="640"/>
          <w:marRight w:val="0"/>
          <w:marTop w:val="0"/>
          <w:marBottom w:val="0"/>
          <w:divBdr>
            <w:top w:val="none" w:sz="0" w:space="0" w:color="auto"/>
            <w:left w:val="none" w:sz="0" w:space="0" w:color="auto"/>
            <w:bottom w:val="none" w:sz="0" w:space="0" w:color="auto"/>
            <w:right w:val="none" w:sz="0" w:space="0" w:color="auto"/>
          </w:divBdr>
        </w:div>
        <w:div w:id="1735155337">
          <w:marLeft w:val="640"/>
          <w:marRight w:val="0"/>
          <w:marTop w:val="0"/>
          <w:marBottom w:val="0"/>
          <w:divBdr>
            <w:top w:val="none" w:sz="0" w:space="0" w:color="auto"/>
            <w:left w:val="none" w:sz="0" w:space="0" w:color="auto"/>
            <w:bottom w:val="none" w:sz="0" w:space="0" w:color="auto"/>
            <w:right w:val="none" w:sz="0" w:space="0" w:color="auto"/>
          </w:divBdr>
        </w:div>
        <w:div w:id="1236934336">
          <w:marLeft w:val="640"/>
          <w:marRight w:val="0"/>
          <w:marTop w:val="0"/>
          <w:marBottom w:val="0"/>
          <w:divBdr>
            <w:top w:val="none" w:sz="0" w:space="0" w:color="auto"/>
            <w:left w:val="none" w:sz="0" w:space="0" w:color="auto"/>
            <w:bottom w:val="none" w:sz="0" w:space="0" w:color="auto"/>
            <w:right w:val="none" w:sz="0" w:space="0" w:color="auto"/>
          </w:divBdr>
        </w:div>
        <w:div w:id="1288470102">
          <w:marLeft w:val="640"/>
          <w:marRight w:val="0"/>
          <w:marTop w:val="0"/>
          <w:marBottom w:val="0"/>
          <w:divBdr>
            <w:top w:val="none" w:sz="0" w:space="0" w:color="auto"/>
            <w:left w:val="none" w:sz="0" w:space="0" w:color="auto"/>
            <w:bottom w:val="none" w:sz="0" w:space="0" w:color="auto"/>
            <w:right w:val="none" w:sz="0" w:space="0" w:color="auto"/>
          </w:divBdr>
        </w:div>
        <w:div w:id="1752312032">
          <w:marLeft w:val="640"/>
          <w:marRight w:val="0"/>
          <w:marTop w:val="0"/>
          <w:marBottom w:val="0"/>
          <w:divBdr>
            <w:top w:val="none" w:sz="0" w:space="0" w:color="auto"/>
            <w:left w:val="none" w:sz="0" w:space="0" w:color="auto"/>
            <w:bottom w:val="none" w:sz="0" w:space="0" w:color="auto"/>
            <w:right w:val="none" w:sz="0" w:space="0" w:color="auto"/>
          </w:divBdr>
        </w:div>
        <w:div w:id="1023168441">
          <w:marLeft w:val="640"/>
          <w:marRight w:val="0"/>
          <w:marTop w:val="0"/>
          <w:marBottom w:val="0"/>
          <w:divBdr>
            <w:top w:val="none" w:sz="0" w:space="0" w:color="auto"/>
            <w:left w:val="none" w:sz="0" w:space="0" w:color="auto"/>
            <w:bottom w:val="none" w:sz="0" w:space="0" w:color="auto"/>
            <w:right w:val="none" w:sz="0" w:space="0" w:color="auto"/>
          </w:divBdr>
        </w:div>
        <w:div w:id="65035410">
          <w:marLeft w:val="640"/>
          <w:marRight w:val="0"/>
          <w:marTop w:val="0"/>
          <w:marBottom w:val="0"/>
          <w:divBdr>
            <w:top w:val="none" w:sz="0" w:space="0" w:color="auto"/>
            <w:left w:val="none" w:sz="0" w:space="0" w:color="auto"/>
            <w:bottom w:val="none" w:sz="0" w:space="0" w:color="auto"/>
            <w:right w:val="none" w:sz="0" w:space="0" w:color="auto"/>
          </w:divBdr>
        </w:div>
        <w:div w:id="2112124867">
          <w:marLeft w:val="640"/>
          <w:marRight w:val="0"/>
          <w:marTop w:val="0"/>
          <w:marBottom w:val="0"/>
          <w:divBdr>
            <w:top w:val="none" w:sz="0" w:space="0" w:color="auto"/>
            <w:left w:val="none" w:sz="0" w:space="0" w:color="auto"/>
            <w:bottom w:val="none" w:sz="0" w:space="0" w:color="auto"/>
            <w:right w:val="none" w:sz="0" w:space="0" w:color="auto"/>
          </w:divBdr>
        </w:div>
        <w:div w:id="686716568">
          <w:marLeft w:val="640"/>
          <w:marRight w:val="0"/>
          <w:marTop w:val="0"/>
          <w:marBottom w:val="0"/>
          <w:divBdr>
            <w:top w:val="none" w:sz="0" w:space="0" w:color="auto"/>
            <w:left w:val="none" w:sz="0" w:space="0" w:color="auto"/>
            <w:bottom w:val="none" w:sz="0" w:space="0" w:color="auto"/>
            <w:right w:val="none" w:sz="0" w:space="0" w:color="auto"/>
          </w:divBdr>
        </w:div>
        <w:div w:id="1097628458">
          <w:marLeft w:val="640"/>
          <w:marRight w:val="0"/>
          <w:marTop w:val="0"/>
          <w:marBottom w:val="0"/>
          <w:divBdr>
            <w:top w:val="none" w:sz="0" w:space="0" w:color="auto"/>
            <w:left w:val="none" w:sz="0" w:space="0" w:color="auto"/>
            <w:bottom w:val="none" w:sz="0" w:space="0" w:color="auto"/>
            <w:right w:val="none" w:sz="0" w:space="0" w:color="auto"/>
          </w:divBdr>
        </w:div>
        <w:div w:id="630870391">
          <w:marLeft w:val="640"/>
          <w:marRight w:val="0"/>
          <w:marTop w:val="0"/>
          <w:marBottom w:val="0"/>
          <w:divBdr>
            <w:top w:val="none" w:sz="0" w:space="0" w:color="auto"/>
            <w:left w:val="none" w:sz="0" w:space="0" w:color="auto"/>
            <w:bottom w:val="none" w:sz="0" w:space="0" w:color="auto"/>
            <w:right w:val="none" w:sz="0" w:space="0" w:color="auto"/>
          </w:divBdr>
        </w:div>
        <w:div w:id="1491827829">
          <w:marLeft w:val="640"/>
          <w:marRight w:val="0"/>
          <w:marTop w:val="0"/>
          <w:marBottom w:val="0"/>
          <w:divBdr>
            <w:top w:val="none" w:sz="0" w:space="0" w:color="auto"/>
            <w:left w:val="none" w:sz="0" w:space="0" w:color="auto"/>
            <w:bottom w:val="none" w:sz="0" w:space="0" w:color="auto"/>
            <w:right w:val="none" w:sz="0" w:space="0" w:color="auto"/>
          </w:divBdr>
        </w:div>
        <w:div w:id="1070346515">
          <w:marLeft w:val="640"/>
          <w:marRight w:val="0"/>
          <w:marTop w:val="0"/>
          <w:marBottom w:val="0"/>
          <w:divBdr>
            <w:top w:val="none" w:sz="0" w:space="0" w:color="auto"/>
            <w:left w:val="none" w:sz="0" w:space="0" w:color="auto"/>
            <w:bottom w:val="none" w:sz="0" w:space="0" w:color="auto"/>
            <w:right w:val="none" w:sz="0" w:space="0" w:color="auto"/>
          </w:divBdr>
        </w:div>
        <w:div w:id="1294673251">
          <w:marLeft w:val="640"/>
          <w:marRight w:val="0"/>
          <w:marTop w:val="0"/>
          <w:marBottom w:val="0"/>
          <w:divBdr>
            <w:top w:val="none" w:sz="0" w:space="0" w:color="auto"/>
            <w:left w:val="none" w:sz="0" w:space="0" w:color="auto"/>
            <w:bottom w:val="none" w:sz="0" w:space="0" w:color="auto"/>
            <w:right w:val="none" w:sz="0" w:space="0" w:color="auto"/>
          </w:divBdr>
        </w:div>
        <w:div w:id="1402210560">
          <w:marLeft w:val="640"/>
          <w:marRight w:val="0"/>
          <w:marTop w:val="0"/>
          <w:marBottom w:val="0"/>
          <w:divBdr>
            <w:top w:val="none" w:sz="0" w:space="0" w:color="auto"/>
            <w:left w:val="none" w:sz="0" w:space="0" w:color="auto"/>
            <w:bottom w:val="none" w:sz="0" w:space="0" w:color="auto"/>
            <w:right w:val="none" w:sz="0" w:space="0" w:color="auto"/>
          </w:divBdr>
        </w:div>
        <w:div w:id="1053849456">
          <w:marLeft w:val="640"/>
          <w:marRight w:val="0"/>
          <w:marTop w:val="0"/>
          <w:marBottom w:val="0"/>
          <w:divBdr>
            <w:top w:val="none" w:sz="0" w:space="0" w:color="auto"/>
            <w:left w:val="none" w:sz="0" w:space="0" w:color="auto"/>
            <w:bottom w:val="none" w:sz="0" w:space="0" w:color="auto"/>
            <w:right w:val="none" w:sz="0" w:space="0" w:color="auto"/>
          </w:divBdr>
        </w:div>
        <w:div w:id="712122981">
          <w:marLeft w:val="640"/>
          <w:marRight w:val="0"/>
          <w:marTop w:val="0"/>
          <w:marBottom w:val="0"/>
          <w:divBdr>
            <w:top w:val="none" w:sz="0" w:space="0" w:color="auto"/>
            <w:left w:val="none" w:sz="0" w:space="0" w:color="auto"/>
            <w:bottom w:val="none" w:sz="0" w:space="0" w:color="auto"/>
            <w:right w:val="none" w:sz="0" w:space="0" w:color="auto"/>
          </w:divBdr>
        </w:div>
        <w:div w:id="91706217">
          <w:marLeft w:val="640"/>
          <w:marRight w:val="0"/>
          <w:marTop w:val="0"/>
          <w:marBottom w:val="0"/>
          <w:divBdr>
            <w:top w:val="none" w:sz="0" w:space="0" w:color="auto"/>
            <w:left w:val="none" w:sz="0" w:space="0" w:color="auto"/>
            <w:bottom w:val="none" w:sz="0" w:space="0" w:color="auto"/>
            <w:right w:val="none" w:sz="0" w:space="0" w:color="auto"/>
          </w:divBdr>
        </w:div>
        <w:div w:id="197740720">
          <w:marLeft w:val="640"/>
          <w:marRight w:val="0"/>
          <w:marTop w:val="0"/>
          <w:marBottom w:val="0"/>
          <w:divBdr>
            <w:top w:val="none" w:sz="0" w:space="0" w:color="auto"/>
            <w:left w:val="none" w:sz="0" w:space="0" w:color="auto"/>
            <w:bottom w:val="none" w:sz="0" w:space="0" w:color="auto"/>
            <w:right w:val="none" w:sz="0" w:space="0" w:color="auto"/>
          </w:divBdr>
        </w:div>
        <w:div w:id="939333751">
          <w:marLeft w:val="640"/>
          <w:marRight w:val="0"/>
          <w:marTop w:val="0"/>
          <w:marBottom w:val="0"/>
          <w:divBdr>
            <w:top w:val="none" w:sz="0" w:space="0" w:color="auto"/>
            <w:left w:val="none" w:sz="0" w:space="0" w:color="auto"/>
            <w:bottom w:val="none" w:sz="0" w:space="0" w:color="auto"/>
            <w:right w:val="none" w:sz="0" w:space="0" w:color="auto"/>
          </w:divBdr>
        </w:div>
        <w:div w:id="472865606">
          <w:marLeft w:val="640"/>
          <w:marRight w:val="0"/>
          <w:marTop w:val="0"/>
          <w:marBottom w:val="0"/>
          <w:divBdr>
            <w:top w:val="none" w:sz="0" w:space="0" w:color="auto"/>
            <w:left w:val="none" w:sz="0" w:space="0" w:color="auto"/>
            <w:bottom w:val="none" w:sz="0" w:space="0" w:color="auto"/>
            <w:right w:val="none" w:sz="0" w:space="0" w:color="auto"/>
          </w:divBdr>
        </w:div>
        <w:div w:id="973674851">
          <w:marLeft w:val="640"/>
          <w:marRight w:val="0"/>
          <w:marTop w:val="0"/>
          <w:marBottom w:val="0"/>
          <w:divBdr>
            <w:top w:val="none" w:sz="0" w:space="0" w:color="auto"/>
            <w:left w:val="none" w:sz="0" w:space="0" w:color="auto"/>
            <w:bottom w:val="none" w:sz="0" w:space="0" w:color="auto"/>
            <w:right w:val="none" w:sz="0" w:space="0" w:color="auto"/>
          </w:divBdr>
        </w:div>
        <w:div w:id="38021666">
          <w:marLeft w:val="640"/>
          <w:marRight w:val="0"/>
          <w:marTop w:val="0"/>
          <w:marBottom w:val="0"/>
          <w:divBdr>
            <w:top w:val="none" w:sz="0" w:space="0" w:color="auto"/>
            <w:left w:val="none" w:sz="0" w:space="0" w:color="auto"/>
            <w:bottom w:val="none" w:sz="0" w:space="0" w:color="auto"/>
            <w:right w:val="none" w:sz="0" w:space="0" w:color="auto"/>
          </w:divBdr>
        </w:div>
        <w:div w:id="19550782">
          <w:marLeft w:val="640"/>
          <w:marRight w:val="0"/>
          <w:marTop w:val="0"/>
          <w:marBottom w:val="0"/>
          <w:divBdr>
            <w:top w:val="none" w:sz="0" w:space="0" w:color="auto"/>
            <w:left w:val="none" w:sz="0" w:space="0" w:color="auto"/>
            <w:bottom w:val="none" w:sz="0" w:space="0" w:color="auto"/>
            <w:right w:val="none" w:sz="0" w:space="0" w:color="auto"/>
          </w:divBdr>
        </w:div>
        <w:div w:id="916550661">
          <w:marLeft w:val="640"/>
          <w:marRight w:val="0"/>
          <w:marTop w:val="0"/>
          <w:marBottom w:val="0"/>
          <w:divBdr>
            <w:top w:val="none" w:sz="0" w:space="0" w:color="auto"/>
            <w:left w:val="none" w:sz="0" w:space="0" w:color="auto"/>
            <w:bottom w:val="none" w:sz="0" w:space="0" w:color="auto"/>
            <w:right w:val="none" w:sz="0" w:space="0" w:color="auto"/>
          </w:divBdr>
        </w:div>
        <w:div w:id="186070099">
          <w:marLeft w:val="640"/>
          <w:marRight w:val="0"/>
          <w:marTop w:val="0"/>
          <w:marBottom w:val="0"/>
          <w:divBdr>
            <w:top w:val="none" w:sz="0" w:space="0" w:color="auto"/>
            <w:left w:val="none" w:sz="0" w:space="0" w:color="auto"/>
            <w:bottom w:val="none" w:sz="0" w:space="0" w:color="auto"/>
            <w:right w:val="none" w:sz="0" w:space="0" w:color="auto"/>
          </w:divBdr>
        </w:div>
        <w:div w:id="2060738031">
          <w:marLeft w:val="640"/>
          <w:marRight w:val="0"/>
          <w:marTop w:val="0"/>
          <w:marBottom w:val="0"/>
          <w:divBdr>
            <w:top w:val="none" w:sz="0" w:space="0" w:color="auto"/>
            <w:left w:val="none" w:sz="0" w:space="0" w:color="auto"/>
            <w:bottom w:val="none" w:sz="0" w:space="0" w:color="auto"/>
            <w:right w:val="none" w:sz="0" w:space="0" w:color="auto"/>
          </w:divBdr>
        </w:div>
        <w:div w:id="1338923992">
          <w:marLeft w:val="640"/>
          <w:marRight w:val="0"/>
          <w:marTop w:val="0"/>
          <w:marBottom w:val="0"/>
          <w:divBdr>
            <w:top w:val="none" w:sz="0" w:space="0" w:color="auto"/>
            <w:left w:val="none" w:sz="0" w:space="0" w:color="auto"/>
            <w:bottom w:val="none" w:sz="0" w:space="0" w:color="auto"/>
            <w:right w:val="none" w:sz="0" w:space="0" w:color="auto"/>
          </w:divBdr>
        </w:div>
        <w:div w:id="2122070326">
          <w:marLeft w:val="640"/>
          <w:marRight w:val="0"/>
          <w:marTop w:val="0"/>
          <w:marBottom w:val="0"/>
          <w:divBdr>
            <w:top w:val="none" w:sz="0" w:space="0" w:color="auto"/>
            <w:left w:val="none" w:sz="0" w:space="0" w:color="auto"/>
            <w:bottom w:val="none" w:sz="0" w:space="0" w:color="auto"/>
            <w:right w:val="none" w:sz="0" w:space="0" w:color="auto"/>
          </w:divBdr>
        </w:div>
        <w:div w:id="1530296878">
          <w:marLeft w:val="640"/>
          <w:marRight w:val="0"/>
          <w:marTop w:val="0"/>
          <w:marBottom w:val="0"/>
          <w:divBdr>
            <w:top w:val="none" w:sz="0" w:space="0" w:color="auto"/>
            <w:left w:val="none" w:sz="0" w:space="0" w:color="auto"/>
            <w:bottom w:val="none" w:sz="0" w:space="0" w:color="auto"/>
            <w:right w:val="none" w:sz="0" w:space="0" w:color="auto"/>
          </w:divBdr>
        </w:div>
        <w:div w:id="1866824755">
          <w:marLeft w:val="640"/>
          <w:marRight w:val="0"/>
          <w:marTop w:val="0"/>
          <w:marBottom w:val="0"/>
          <w:divBdr>
            <w:top w:val="none" w:sz="0" w:space="0" w:color="auto"/>
            <w:left w:val="none" w:sz="0" w:space="0" w:color="auto"/>
            <w:bottom w:val="none" w:sz="0" w:space="0" w:color="auto"/>
            <w:right w:val="none" w:sz="0" w:space="0" w:color="auto"/>
          </w:divBdr>
        </w:div>
        <w:div w:id="1407217516">
          <w:marLeft w:val="640"/>
          <w:marRight w:val="0"/>
          <w:marTop w:val="0"/>
          <w:marBottom w:val="0"/>
          <w:divBdr>
            <w:top w:val="none" w:sz="0" w:space="0" w:color="auto"/>
            <w:left w:val="none" w:sz="0" w:space="0" w:color="auto"/>
            <w:bottom w:val="none" w:sz="0" w:space="0" w:color="auto"/>
            <w:right w:val="none" w:sz="0" w:space="0" w:color="auto"/>
          </w:divBdr>
        </w:div>
        <w:div w:id="870653661">
          <w:marLeft w:val="640"/>
          <w:marRight w:val="0"/>
          <w:marTop w:val="0"/>
          <w:marBottom w:val="0"/>
          <w:divBdr>
            <w:top w:val="none" w:sz="0" w:space="0" w:color="auto"/>
            <w:left w:val="none" w:sz="0" w:space="0" w:color="auto"/>
            <w:bottom w:val="none" w:sz="0" w:space="0" w:color="auto"/>
            <w:right w:val="none" w:sz="0" w:space="0" w:color="auto"/>
          </w:divBdr>
        </w:div>
        <w:div w:id="502821866">
          <w:marLeft w:val="640"/>
          <w:marRight w:val="0"/>
          <w:marTop w:val="0"/>
          <w:marBottom w:val="0"/>
          <w:divBdr>
            <w:top w:val="none" w:sz="0" w:space="0" w:color="auto"/>
            <w:left w:val="none" w:sz="0" w:space="0" w:color="auto"/>
            <w:bottom w:val="none" w:sz="0" w:space="0" w:color="auto"/>
            <w:right w:val="none" w:sz="0" w:space="0" w:color="auto"/>
          </w:divBdr>
        </w:div>
        <w:div w:id="2018455363">
          <w:marLeft w:val="640"/>
          <w:marRight w:val="0"/>
          <w:marTop w:val="0"/>
          <w:marBottom w:val="0"/>
          <w:divBdr>
            <w:top w:val="none" w:sz="0" w:space="0" w:color="auto"/>
            <w:left w:val="none" w:sz="0" w:space="0" w:color="auto"/>
            <w:bottom w:val="none" w:sz="0" w:space="0" w:color="auto"/>
            <w:right w:val="none" w:sz="0" w:space="0" w:color="auto"/>
          </w:divBdr>
        </w:div>
        <w:div w:id="986278322">
          <w:marLeft w:val="640"/>
          <w:marRight w:val="0"/>
          <w:marTop w:val="0"/>
          <w:marBottom w:val="0"/>
          <w:divBdr>
            <w:top w:val="none" w:sz="0" w:space="0" w:color="auto"/>
            <w:left w:val="none" w:sz="0" w:space="0" w:color="auto"/>
            <w:bottom w:val="none" w:sz="0" w:space="0" w:color="auto"/>
            <w:right w:val="none" w:sz="0" w:space="0" w:color="auto"/>
          </w:divBdr>
        </w:div>
        <w:div w:id="155804647">
          <w:marLeft w:val="640"/>
          <w:marRight w:val="0"/>
          <w:marTop w:val="0"/>
          <w:marBottom w:val="0"/>
          <w:divBdr>
            <w:top w:val="none" w:sz="0" w:space="0" w:color="auto"/>
            <w:left w:val="none" w:sz="0" w:space="0" w:color="auto"/>
            <w:bottom w:val="none" w:sz="0" w:space="0" w:color="auto"/>
            <w:right w:val="none" w:sz="0" w:space="0" w:color="auto"/>
          </w:divBdr>
        </w:div>
        <w:div w:id="845553284">
          <w:marLeft w:val="640"/>
          <w:marRight w:val="0"/>
          <w:marTop w:val="0"/>
          <w:marBottom w:val="0"/>
          <w:divBdr>
            <w:top w:val="none" w:sz="0" w:space="0" w:color="auto"/>
            <w:left w:val="none" w:sz="0" w:space="0" w:color="auto"/>
            <w:bottom w:val="none" w:sz="0" w:space="0" w:color="auto"/>
            <w:right w:val="none" w:sz="0" w:space="0" w:color="auto"/>
          </w:divBdr>
        </w:div>
        <w:div w:id="777868588">
          <w:marLeft w:val="640"/>
          <w:marRight w:val="0"/>
          <w:marTop w:val="0"/>
          <w:marBottom w:val="0"/>
          <w:divBdr>
            <w:top w:val="none" w:sz="0" w:space="0" w:color="auto"/>
            <w:left w:val="none" w:sz="0" w:space="0" w:color="auto"/>
            <w:bottom w:val="none" w:sz="0" w:space="0" w:color="auto"/>
            <w:right w:val="none" w:sz="0" w:space="0" w:color="auto"/>
          </w:divBdr>
        </w:div>
        <w:div w:id="166217552">
          <w:marLeft w:val="640"/>
          <w:marRight w:val="0"/>
          <w:marTop w:val="0"/>
          <w:marBottom w:val="0"/>
          <w:divBdr>
            <w:top w:val="none" w:sz="0" w:space="0" w:color="auto"/>
            <w:left w:val="none" w:sz="0" w:space="0" w:color="auto"/>
            <w:bottom w:val="none" w:sz="0" w:space="0" w:color="auto"/>
            <w:right w:val="none" w:sz="0" w:space="0" w:color="auto"/>
          </w:divBdr>
        </w:div>
        <w:div w:id="1691684627">
          <w:marLeft w:val="640"/>
          <w:marRight w:val="0"/>
          <w:marTop w:val="0"/>
          <w:marBottom w:val="0"/>
          <w:divBdr>
            <w:top w:val="none" w:sz="0" w:space="0" w:color="auto"/>
            <w:left w:val="none" w:sz="0" w:space="0" w:color="auto"/>
            <w:bottom w:val="none" w:sz="0" w:space="0" w:color="auto"/>
            <w:right w:val="none" w:sz="0" w:space="0" w:color="auto"/>
          </w:divBdr>
        </w:div>
        <w:div w:id="1763525828">
          <w:marLeft w:val="640"/>
          <w:marRight w:val="0"/>
          <w:marTop w:val="0"/>
          <w:marBottom w:val="0"/>
          <w:divBdr>
            <w:top w:val="none" w:sz="0" w:space="0" w:color="auto"/>
            <w:left w:val="none" w:sz="0" w:space="0" w:color="auto"/>
            <w:bottom w:val="none" w:sz="0" w:space="0" w:color="auto"/>
            <w:right w:val="none" w:sz="0" w:space="0" w:color="auto"/>
          </w:divBdr>
        </w:div>
        <w:div w:id="872381949">
          <w:marLeft w:val="640"/>
          <w:marRight w:val="0"/>
          <w:marTop w:val="0"/>
          <w:marBottom w:val="0"/>
          <w:divBdr>
            <w:top w:val="none" w:sz="0" w:space="0" w:color="auto"/>
            <w:left w:val="none" w:sz="0" w:space="0" w:color="auto"/>
            <w:bottom w:val="none" w:sz="0" w:space="0" w:color="auto"/>
            <w:right w:val="none" w:sz="0" w:space="0" w:color="auto"/>
          </w:divBdr>
        </w:div>
        <w:div w:id="786470">
          <w:marLeft w:val="640"/>
          <w:marRight w:val="0"/>
          <w:marTop w:val="0"/>
          <w:marBottom w:val="0"/>
          <w:divBdr>
            <w:top w:val="none" w:sz="0" w:space="0" w:color="auto"/>
            <w:left w:val="none" w:sz="0" w:space="0" w:color="auto"/>
            <w:bottom w:val="none" w:sz="0" w:space="0" w:color="auto"/>
            <w:right w:val="none" w:sz="0" w:space="0" w:color="auto"/>
          </w:divBdr>
        </w:div>
        <w:div w:id="1058934843">
          <w:marLeft w:val="640"/>
          <w:marRight w:val="0"/>
          <w:marTop w:val="0"/>
          <w:marBottom w:val="0"/>
          <w:divBdr>
            <w:top w:val="none" w:sz="0" w:space="0" w:color="auto"/>
            <w:left w:val="none" w:sz="0" w:space="0" w:color="auto"/>
            <w:bottom w:val="none" w:sz="0" w:space="0" w:color="auto"/>
            <w:right w:val="none" w:sz="0" w:space="0" w:color="auto"/>
          </w:divBdr>
        </w:div>
        <w:div w:id="954024170">
          <w:marLeft w:val="640"/>
          <w:marRight w:val="0"/>
          <w:marTop w:val="0"/>
          <w:marBottom w:val="0"/>
          <w:divBdr>
            <w:top w:val="none" w:sz="0" w:space="0" w:color="auto"/>
            <w:left w:val="none" w:sz="0" w:space="0" w:color="auto"/>
            <w:bottom w:val="none" w:sz="0" w:space="0" w:color="auto"/>
            <w:right w:val="none" w:sz="0" w:space="0" w:color="auto"/>
          </w:divBdr>
        </w:div>
        <w:div w:id="1876455616">
          <w:marLeft w:val="640"/>
          <w:marRight w:val="0"/>
          <w:marTop w:val="0"/>
          <w:marBottom w:val="0"/>
          <w:divBdr>
            <w:top w:val="none" w:sz="0" w:space="0" w:color="auto"/>
            <w:left w:val="none" w:sz="0" w:space="0" w:color="auto"/>
            <w:bottom w:val="none" w:sz="0" w:space="0" w:color="auto"/>
            <w:right w:val="none" w:sz="0" w:space="0" w:color="auto"/>
          </w:divBdr>
        </w:div>
        <w:div w:id="760219667">
          <w:marLeft w:val="640"/>
          <w:marRight w:val="0"/>
          <w:marTop w:val="0"/>
          <w:marBottom w:val="0"/>
          <w:divBdr>
            <w:top w:val="none" w:sz="0" w:space="0" w:color="auto"/>
            <w:left w:val="none" w:sz="0" w:space="0" w:color="auto"/>
            <w:bottom w:val="none" w:sz="0" w:space="0" w:color="auto"/>
            <w:right w:val="none" w:sz="0" w:space="0" w:color="auto"/>
          </w:divBdr>
        </w:div>
        <w:div w:id="1246845501">
          <w:marLeft w:val="640"/>
          <w:marRight w:val="0"/>
          <w:marTop w:val="0"/>
          <w:marBottom w:val="0"/>
          <w:divBdr>
            <w:top w:val="none" w:sz="0" w:space="0" w:color="auto"/>
            <w:left w:val="none" w:sz="0" w:space="0" w:color="auto"/>
            <w:bottom w:val="none" w:sz="0" w:space="0" w:color="auto"/>
            <w:right w:val="none" w:sz="0" w:space="0" w:color="auto"/>
          </w:divBdr>
        </w:div>
        <w:div w:id="1904411993">
          <w:marLeft w:val="640"/>
          <w:marRight w:val="0"/>
          <w:marTop w:val="0"/>
          <w:marBottom w:val="0"/>
          <w:divBdr>
            <w:top w:val="none" w:sz="0" w:space="0" w:color="auto"/>
            <w:left w:val="none" w:sz="0" w:space="0" w:color="auto"/>
            <w:bottom w:val="none" w:sz="0" w:space="0" w:color="auto"/>
            <w:right w:val="none" w:sz="0" w:space="0" w:color="auto"/>
          </w:divBdr>
        </w:div>
      </w:divsChild>
    </w:div>
    <w:div w:id="1049916023">
      <w:bodyDiv w:val="1"/>
      <w:marLeft w:val="0"/>
      <w:marRight w:val="0"/>
      <w:marTop w:val="0"/>
      <w:marBottom w:val="0"/>
      <w:divBdr>
        <w:top w:val="none" w:sz="0" w:space="0" w:color="auto"/>
        <w:left w:val="none" w:sz="0" w:space="0" w:color="auto"/>
        <w:bottom w:val="none" w:sz="0" w:space="0" w:color="auto"/>
        <w:right w:val="none" w:sz="0" w:space="0" w:color="auto"/>
      </w:divBdr>
    </w:div>
    <w:div w:id="1059523591">
      <w:bodyDiv w:val="1"/>
      <w:marLeft w:val="0"/>
      <w:marRight w:val="0"/>
      <w:marTop w:val="0"/>
      <w:marBottom w:val="0"/>
      <w:divBdr>
        <w:top w:val="none" w:sz="0" w:space="0" w:color="auto"/>
        <w:left w:val="none" w:sz="0" w:space="0" w:color="auto"/>
        <w:bottom w:val="none" w:sz="0" w:space="0" w:color="auto"/>
        <w:right w:val="none" w:sz="0" w:space="0" w:color="auto"/>
      </w:divBdr>
    </w:div>
    <w:div w:id="1061515162">
      <w:bodyDiv w:val="1"/>
      <w:marLeft w:val="0"/>
      <w:marRight w:val="0"/>
      <w:marTop w:val="0"/>
      <w:marBottom w:val="0"/>
      <w:divBdr>
        <w:top w:val="none" w:sz="0" w:space="0" w:color="auto"/>
        <w:left w:val="none" w:sz="0" w:space="0" w:color="auto"/>
        <w:bottom w:val="none" w:sz="0" w:space="0" w:color="auto"/>
        <w:right w:val="none" w:sz="0" w:space="0" w:color="auto"/>
      </w:divBdr>
    </w:div>
    <w:div w:id="1062676368">
      <w:bodyDiv w:val="1"/>
      <w:marLeft w:val="0"/>
      <w:marRight w:val="0"/>
      <w:marTop w:val="0"/>
      <w:marBottom w:val="0"/>
      <w:divBdr>
        <w:top w:val="none" w:sz="0" w:space="0" w:color="auto"/>
        <w:left w:val="none" w:sz="0" w:space="0" w:color="auto"/>
        <w:bottom w:val="none" w:sz="0" w:space="0" w:color="auto"/>
        <w:right w:val="none" w:sz="0" w:space="0" w:color="auto"/>
      </w:divBdr>
      <w:divsChild>
        <w:div w:id="1160654769">
          <w:marLeft w:val="640"/>
          <w:marRight w:val="0"/>
          <w:marTop w:val="0"/>
          <w:marBottom w:val="0"/>
          <w:divBdr>
            <w:top w:val="none" w:sz="0" w:space="0" w:color="auto"/>
            <w:left w:val="none" w:sz="0" w:space="0" w:color="auto"/>
            <w:bottom w:val="none" w:sz="0" w:space="0" w:color="auto"/>
            <w:right w:val="none" w:sz="0" w:space="0" w:color="auto"/>
          </w:divBdr>
        </w:div>
        <w:div w:id="987169409">
          <w:marLeft w:val="640"/>
          <w:marRight w:val="0"/>
          <w:marTop w:val="0"/>
          <w:marBottom w:val="0"/>
          <w:divBdr>
            <w:top w:val="none" w:sz="0" w:space="0" w:color="auto"/>
            <w:left w:val="none" w:sz="0" w:space="0" w:color="auto"/>
            <w:bottom w:val="none" w:sz="0" w:space="0" w:color="auto"/>
            <w:right w:val="none" w:sz="0" w:space="0" w:color="auto"/>
          </w:divBdr>
        </w:div>
        <w:div w:id="326252522">
          <w:marLeft w:val="640"/>
          <w:marRight w:val="0"/>
          <w:marTop w:val="0"/>
          <w:marBottom w:val="0"/>
          <w:divBdr>
            <w:top w:val="none" w:sz="0" w:space="0" w:color="auto"/>
            <w:left w:val="none" w:sz="0" w:space="0" w:color="auto"/>
            <w:bottom w:val="none" w:sz="0" w:space="0" w:color="auto"/>
            <w:right w:val="none" w:sz="0" w:space="0" w:color="auto"/>
          </w:divBdr>
        </w:div>
        <w:div w:id="544636494">
          <w:marLeft w:val="640"/>
          <w:marRight w:val="0"/>
          <w:marTop w:val="0"/>
          <w:marBottom w:val="0"/>
          <w:divBdr>
            <w:top w:val="none" w:sz="0" w:space="0" w:color="auto"/>
            <w:left w:val="none" w:sz="0" w:space="0" w:color="auto"/>
            <w:bottom w:val="none" w:sz="0" w:space="0" w:color="auto"/>
            <w:right w:val="none" w:sz="0" w:space="0" w:color="auto"/>
          </w:divBdr>
        </w:div>
        <w:div w:id="308871602">
          <w:marLeft w:val="640"/>
          <w:marRight w:val="0"/>
          <w:marTop w:val="0"/>
          <w:marBottom w:val="0"/>
          <w:divBdr>
            <w:top w:val="none" w:sz="0" w:space="0" w:color="auto"/>
            <w:left w:val="none" w:sz="0" w:space="0" w:color="auto"/>
            <w:bottom w:val="none" w:sz="0" w:space="0" w:color="auto"/>
            <w:right w:val="none" w:sz="0" w:space="0" w:color="auto"/>
          </w:divBdr>
        </w:div>
        <w:div w:id="496845842">
          <w:marLeft w:val="640"/>
          <w:marRight w:val="0"/>
          <w:marTop w:val="0"/>
          <w:marBottom w:val="0"/>
          <w:divBdr>
            <w:top w:val="none" w:sz="0" w:space="0" w:color="auto"/>
            <w:left w:val="none" w:sz="0" w:space="0" w:color="auto"/>
            <w:bottom w:val="none" w:sz="0" w:space="0" w:color="auto"/>
            <w:right w:val="none" w:sz="0" w:space="0" w:color="auto"/>
          </w:divBdr>
        </w:div>
        <w:div w:id="9524988">
          <w:marLeft w:val="640"/>
          <w:marRight w:val="0"/>
          <w:marTop w:val="0"/>
          <w:marBottom w:val="0"/>
          <w:divBdr>
            <w:top w:val="none" w:sz="0" w:space="0" w:color="auto"/>
            <w:left w:val="none" w:sz="0" w:space="0" w:color="auto"/>
            <w:bottom w:val="none" w:sz="0" w:space="0" w:color="auto"/>
            <w:right w:val="none" w:sz="0" w:space="0" w:color="auto"/>
          </w:divBdr>
        </w:div>
        <w:div w:id="329873100">
          <w:marLeft w:val="640"/>
          <w:marRight w:val="0"/>
          <w:marTop w:val="0"/>
          <w:marBottom w:val="0"/>
          <w:divBdr>
            <w:top w:val="none" w:sz="0" w:space="0" w:color="auto"/>
            <w:left w:val="none" w:sz="0" w:space="0" w:color="auto"/>
            <w:bottom w:val="none" w:sz="0" w:space="0" w:color="auto"/>
            <w:right w:val="none" w:sz="0" w:space="0" w:color="auto"/>
          </w:divBdr>
        </w:div>
        <w:div w:id="177233529">
          <w:marLeft w:val="640"/>
          <w:marRight w:val="0"/>
          <w:marTop w:val="0"/>
          <w:marBottom w:val="0"/>
          <w:divBdr>
            <w:top w:val="none" w:sz="0" w:space="0" w:color="auto"/>
            <w:left w:val="none" w:sz="0" w:space="0" w:color="auto"/>
            <w:bottom w:val="none" w:sz="0" w:space="0" w:color="auto"/>
            <w:right w:val="none" w:sz="0" w:space="0" w:color="auto"/>
          </w:divBdr>
        </w:div>
        <w:div w:id="1645159198">
          <w:marLeft w:val="640"/>
          <w:marRight w:val="0"/>
          <w:marTop w:val="0"/>
          <w:marBottom w:val="0"/>
          <w:divBdr>
            <w:top w:val="none" w:sz="0" w:space="0" w:color="auto"/>
            <w:left w:val="none" w:sz="0" w:space="0" w:color="auto"/>
            <w:bottom w:val="none" w:sz="0" w:space="0" w:color="auto"/>
            <w:right w:val="none" w:sz="0" w:space="0" w:color="auto"/>
          </w:divBdr>
        </w:div>
        <w:div w:id="1073238602">
          <w:marLeft w:val="640"/>
          <w:marRight w:val="0"/>
          <w:marTop w:val="0"/>
          <w:marBottom w:val="0"/>
          <w:divBdr>
            <w:top w:val="none" w:sz="0" w:space="0" w:color="auto"/>
            <w:left w:val="none" w:sz="0" w:space="0" w:color="auto"/>
            <w:bottom w:val="none" w:sz="0" w:space="0" w:color="auto"/>
            <w:right w:val="none" w:sz="0" w:space="0" w:color="auto"/>
          </w:divBdr>
        </w:div>
        <w:div w:id="2074962714">
          <w:marLeft w:val="640"/>
          <w:marRight w:val="0"/>
          <w:marTop w:val="0"/>
          <w:marBottom w:val="0"/>
          <w:divBdr>
            <w:top w:val="none" w:sz="0" w:space="0" w:color="auto"/>
            <w:left w:val="none" w:sz="0" w:space="0" w:color="auto"/>
            <w:bottom w:val="none" w:sz="0" w:space="0" w:color="auto"/>
            <w:right w:val="none" w:sz="0" w:space="0" w:color="auto"/>
          </w:divBdr>
        </w:div>
        <w:div w:id="1798330125">
          <w:marLeft w:val="640"/>
          <w:marRight w:val="0"/>
          <w:marTop w:val="0"/>
          <w:marBottom w:val="0"/>
          <w:divBdr>
            <w:top w:val="none" w:sz="0" w:space="0" w:color="auto"/>
            <w:left w:val="none" w:sz="0" w:space="0" w:color="auto"/>
            <w:bottom w:val="none" w:sz="0" w:space="0" w:color="auto"/>
            <w:right w:val="none" w:sz="0" w:space="0" w:color="auto"/>
          </w:divBdr>
        </w:div>
        <w:div w:id="1005322934">
          <w:marLeft w:val="640"/>
          <w:marRight w:val="0"/>
          <w:marTop w:val="0"/>
          <w:marBottom w:val="0"/>
          <w:divBdr>
            <w:top w:val="none" w:sz="0" w:space="0" w:color="auto"/>
            <w:left w:val="none" w:sz="0" w:space="0" w:color="auto"/>
            <w:bottom w:val="none" w:sz="0" w:space="0" w:color="auto"/>
            <w:right w:val="none" w:sz="0" w:space="0" w:color="auto"/>
          </w:divBdr>
        </w:div>
        <w:div w:id="19748820">
          <w:marLeft w:val="640"/>
          <w:marRight w:val="0"/>
          <w:marTop w:val="0"/>
          <w:marBottom w:val="0"/>
          <w:divBdr>
            <w:top w:val="none" w:sz="0" w:space="0" w:color="auto"/>
            <w:left w:val="none" w:sz="0" w:space="0" w:color="auto"/>
            <w:bottom w:val="none" w:sz="0" w:space="0" w:color="auto"/>
            <w:right w:val="none" w:sz="0" w:space="0" w:color="auto"/>
          </w:divBdr>
        </w:div>
        <w:div w:id="162857904">
          <w:marLeft w:val="640"/>
          <w:marRight w:val="0"/>
          <w:marTop w:val="0"/>
          <w:marBottom w:val="0"/>
          <w:divBdr>
            <w:top w:val="none" w:sz="0" w:space="0" w:color="auto"/>
            <w:left w:val="none" w:sz="0" w:space="0" w:color="auto"/>
            <w:bottom w:val="none" w:sz="0" w:space="0" w:color="auto"/>
            <w:right w:val="none" w:sz="0" w:space="0" w:color="auto"/>
          </w:divBdr>
        </w:div>
        <w:div w:id="1843160195">
          <w:marLeft w:val="640"/>
          <w:marRight w:val="0"/>
          <w:marTop w:val="0"/>
          <w:marBottom w:val="0"/>
          <w:divBdr>
            <w:top w:val="none" w:sz="0" w:space="0" w:color="auto"/>
            <w:left w:val="none" w:sz="0" w:space="0" w:color="auto"/>
            <w:bottom w:val="none" w:sz="0" w:space="0" w:color="auto"/>
            <w:right w:val="none" w:sz="0" w:space="0" w:color="auto"/>
          </w:divBdr>
        </w:div>
        <w:div w:id="150369449">
          <w:marLeft w:val="640"/>
          <w:marRight w:val="0"/>
          <w:marTop w:val="0"/>
          <w:marBottom w:val="0"/>
          <w:divBdr>
            <w:top w:val="none" w:sz="0" w:space="0" w:color="auto"/>
            <w:left w:val="none" w:sz="0" w:space="0" w:color="auto"/>
            <w:bottom w:val="none" w:sz="0" w:space="0" w:color="auto"/>
            <w:right w:val="none" w:sz="0" w:space="0" w:color="auto"/>
          </w:divBdr>
        </w:div>
        <w:div w:id="636955808">
          <w:marLeft w:val="640"/>
          <w:marRight w:val="0"/>
          <w:marTop w:val="0"/>
          <w:marBottom w:val="0"/>
          <w:divBdr>
            <w:top w:val="none" w:sz="0" w:space="0" w:color="auto"/>
            <w:left w:val="none" w:sz="0" w:space="0" w:color="auto"/>
            <w:bottom w:val="none" w:sz="0" w:space="0" w:color="auto"/>
            <w:right w:val="none" w:sz="0" w:space="0" w:color="auto"/>
          </w:divBdr>
        </w:div>
        <w:div w:id="138084724">
          <w:marLeft w:val="640"/>
          <w:marRight w:val="0"/>
          <w:marTop w:val="0"/>
          <w:marBottom w:val="0"/>
          <w:divBdr>
            <w:top w:val="none" w:sz="0" w:space="0" w:color="auto"/>
            <w:left w:val="none" w:sz="0" w:space="0" w:color="auto"/>
            <w:bottom w:val="none" w:sz="0" w:space="0" w:color="auto"/>
            <w:right w:val="none" w:sz="0" w:space="0" w:color="auto"/>
          </w:divBdr>
        </w:div>
        <w:div w:id="1361200748">
          <w:marLeft w:val="640"/>
          <w:marRight w:val="0"/>
          <w:marTop w:val="0"/>
          <w:marBottom w:val="0"/>
          <w:divBdr>
            <w:top w:val="none" w:sz="0" w:space="0" w:color="auto"/>
            <w:left w:val="none" w:sz="0" w:space="0" w:color="auto"/>
            <w:bottom w:val="none" w:sz="0" w:space="0" w:color="auto"/>
            <w:right w:val="none" w:sz="0" w:space="0" w:color="auto"/>
          </w:divBdr>
        </w:div>
        <w:div w:id="693649907">
          <w:marLeft w:val="640"/>
          <w:marRight w:val="0"/>
          <w:marTop w:val="0"/>
          <w:marBottom w:val="0"/>
          <w:divBdr>
            <w:top w:val="none" w:sz="0" w:space="0" w:color="auto"/>
            <w:left w:val="none" w:sz="0" w:space="0" w:color="auto"/>
            <w:bottom w:val="none" w:sz="0" w:space="0" w:color="auto"/>
            <w:right w:val="none" w:sz="0" w:space="0" w:color="auto"/>
          </w:divBdr>
        </w:div>
        <w:div w:id="890115291">
          <w:marLeft w:val="640"/>
          <w:marRight w:val="0"/>
          <w:marTop w:val="0"/>
          <w:marBottom w:val="0"/>
          <w:divBdr>
            <w:top w:val="none" w:sz="0" w:space="0" w:color="auto"/>
            <w:left w:val="none" w:sz="0" w:space="0" w:color="auto"/>
            <w:bottom w:val="none" w:sz="0" w:space="0" w:color="auto"/>
            <w:right w:val="none" w:sz="0" w:space="0" w:color="auto"/>
          </w:divBdr>
        </w:div>
        <w:div w:id="342055045">
          <w:marLeft w:val="640"/>
          <w:marRight w:val="0"/>
          <w:marTop w:val="0"/>
          <w:marBottom w:val="0"/>
          <w:divBdr>
            <w:top w:val="none" w:sz="0" w:space="0" w:color="auto"/>
            <w:left w:val="none" w:sz="0" w:space="0" w:color="auto"/>
            <w:bottom w:val="none" w:sz="0" w:space="0" w:color="auto"/>
            <w:right w:val="none" w:sz="0" w:space="0" w:color="auto"/>
          </w:divBdr>
        </w:div>
        <w:div w:id="397215209">
          <w:marLeft w:val="640"/>
          <w:marRight w:val="0"/>
          <w:marTop w:val="0"/>
          <w:marBottom w:val="0"/>
          <w:divBdr>
            <w:top w:val="none" w:sz="0" w:space="0" w:color="auto"/>
            <w:left w:val="none" w:sz="0" w:space="0" w:color="auto"/>
            <w:bottom w:val="none" w:sz="0" w:space="0" w:color="auto"/>
            <w:right w:val="none" w:sz="0" w:space="0" w:color="auto"/>
          </w:divBdr>
        </w:div>
        <w:div w:id="1376200051">
          <w:marLeft w:val="640"/>
          <w:marRight w:val="0"/>
          <w:marTop w:val="0"/>
          <w:marBottom w:val="0"/>
          <w:divBdr>
            <w:top w:val="none" w:sz="0" w:space="0" w:color="auto"/>
            <w:left w:val="none" w:sz="0" w:space="0" w:color="auto"/>
            <w:bottom w:val="none" w:sz="0" w:space="0" w:color="auto"/>
            <w:right w:val="none" w:sz="0" w:space="0" w:color="auto"/>
          </w:divBdr>
        </w:div>
        <w:div w:id="943925145">
          <w:marLeft w:val="640"/>
          <w:marRight w:val="0"/>
          <w:marTop w:val="0"/>
          <w:marBottom w:val="0"/>
          <w:divBdr>
            <w:top w:val="none" w:sz="0" w:space="0" w:color="auto"/>
            <w:left w:val="none" w:sz="0" w:space="0" w:color="auto"/>
            <w:bottom w:val="none" w:sz="0" w:space="0" w:color="auto"/>
            <w:right w:val="none" w:sz="0" w:space="0" w:color="auto"/>
          </w:divBdr>
        </w:div>
      </w:divsChild>
    </w:div>
    <w:div w:id="1067266450">
      <w:bodyDiv w:val="1"/>
      <w:marLeft w:val="0"/>
      <w:marRight w:val="0"/>
      <w:marTop w:val="0"/>
      <w:marBottom w:val="0"/>
      <w:divBdr>
        <w:top w:val="none" w:sz="0" w:space="0" w:color="auto"/>
        <w:left w:val="none" w:sz="0" w:space="0" w:color="auto"/>
        <w:bottom w:val="none" w:sz="0" w:space="0" w:color="auto"/>
        <w:right w:val="none" w:sz="0" w:space="0" w:color="auto"/>
      </w:divBdr>
    </w:div>
    <w:div w:id="1067731619">
      <w:bodyDiv w:val="1"/>
      <w:marLeft w:val="0"/>
      <w:marRight w:val="0"/>
      <w:marTop w:val="0"/>
      <w:marBottom w:val="0"/>
      <w:divBdr>
        <w:top w:val="none" w:sz="0" w:space="0" w:color="auto"/>
        <w:left w:val="none" w:sz="0" w:space="0" w:color="auto"/>
        <w:bottom w:val="none" w:sz="0" w:space="0" w:color="auto"/>
        <w:right w:val="none" w:sz="0" w:space="0" w:color="auto"/>
      </w:divBdr>
      <w:divsChild>
        <w:div w:id="1571575575">
          <w:marLeft w:val="640"/>
          <w:marRight w:val="0"/>
          <w:marTop w:val="0"/>
          <w:marBottom w:val="0"/>
          <w:divBdr>
            <w:top w:val="none" w:sz="0" w:space="0" w:color="auto"/>
            <w:left w:val="none" w:sz="0" w:space="0" w:color="auto"/>
            <w:bottom w:val="none" w:sz="0" w:space="0" w:color="auto"/>
            <w:right w:val="none" w:sz="0" w:space="0" w:color="auto"/>
          </w:divBdr>
        </w:div>
        <w:div w:id="907308746">
          <w:marLeft w:val="640"/>
          <w:marRight w:val="0"/>
          <w:marTop w:val="0"/>
          <w:marBottom w:val="0"/>
          <w:divBdr>
            <w:top w:val="none" w:sz="0" w:space="0" w:color="auto"/>
            <w:left w:val="none" w:sz="0" w:space="0" w:color="auto"/>
            <w:bottom w:val="none" w:sz="0" w:space="0" w:color="auto"/>
            <w:right w:val="none" w:sz="0" w:space="0" w:color="auto"/>
          </w:divBdr>
        </w:div>
        <w:div w:id="1725762107">
          <w:marLeft w:val="640"/>
          <w:marRight w:val="0"/>
          <w:marTop w:val="0"/>
          <w:marBottom w:val="0"/>
          <w:divBdr>
            <w:top w:val="none" w:sz="0" w:space="0" w:color="auto"/>
            <w:left w:val="none" w:sz="0" w:space="0" w:color="auto"/>
            <w:bottom w:val="none" w:sz="0" w:space="0" w:color="auto"/>
            <w:right w:val="none" w:sz="0" w:space="0" w:color="auto"/>
          </w:divBdr>
        </w:div>
        <w:div w:id="386951273">
          <w:marLeft w:val="640"/>
          <w:marRight w:val="0"/>
          <w:marTop w:val="0"/>
          <w:marBottom w:val="0"/>
          <w:divBdr>
            <w:top w:val="none" w:sz="0" w:space="0" w:color="auto"/>
            <w:left w:val="none" w:sz="0" w:space="0" w:color="auto"/>
            <w:bottom w:val="none" w:sz="0" w:space="0" w:color="auto"/>
            <w:right w:val="none" w:sz="0" w:space="0" w:color="auto"/>
          </w:divBdr>
        </w:div>
        <w:div w:id="533930155">
          <w:marLeft w:val="640"/>
          <w:marRight w:val="0"/>
          <w:marTop w:val="0"/>
          <w:marBottom w:val="0"/>
          <w:divBdr>
            <w:top w:val="none" w:sz="0" w:space="0" w:color="auto"/>
            <w:left w:val="none" w:sz="0" w:space="0" w:color="auto"/>
            <w:bottom w:val="none" w:sz="0" w:space="0" w:color="auto"/>
            <w:right w:val="none" w:sz="0" w:space="0" w:color="auto"/>
          </w:divBdr>
        </w:div>
        <w:div w:id="1519585840">
          <w:marLeft w:val="640"/>
          <w:marRight w:val="0"/>
          <w:marTop w:val="0"/>
          <w:marBottom w:val="0"/>
          <w:divBdr>
            <w:top w:val="none" w:sz="0" w:space="0" w:color="auto"/>
            <w:left w:val="none" w:sz="0" w:space="0" w:color="auto"/>
            <w:bottom w:val="none" w:sz="0" w:space="0" w:color="auto"/>
            <w:right w:val="none" w:sz="0" w:space="0" w:color="auto"/>
          </w:divBdr>
        </w:div>
        <w:div w:id="1787701170">
          <w:marLeft w:val="640"/>
          <w:marRight w:val="0"/>
          <w:marTop w:val="0"/>
          <w:marBottom w:val="0"/>
          <w:divBdr>
            <w:top w:val="none" w:sz="0" w:space="0" w:color="auto"/>
            <w:left w:val="none" w:sz="0" w:space="0" w:color="auto"/>
            <w:bottom w:val="none" w:sz="0" w:space="0" w:color="auto"/>
            <w:right w:val="none" w:sz="0" w:space="0" w:color="auto"/>
          </w:divBdr>
        </w:div>
        <w:div w:id="1955483214">
          <w:marLeft w:val="640"/>
          <w:marRight w:val="0"/>
          <w:marTop w:val="0"/>
          <w:marBottom w:val="0"/>
          <w:divBdr>
            <w:top w:val="none" w:sz="0" w:space="0" w:color="auto"/>
            <w:left w:val="none" w:sz="0" w:space="0" w:color="auto"/>
            <w:bottom w:val="none" w:sz="0" w:space="0" w:color="auto"/>
            <w:right w:val="none" w:sz="0" w:space="0" w:color="auto"/>
          </w:divBdr>
        </w:div>
        <w:div w:id="926694374">
          <w:marLeft w:val="640"/>
          <w:marRight w:val="0"/>
          <w:marTop w:val="0"/>
          <w:marBottom w:val="0"/>
          <w:divBdr>
            <w:top w:val="none" w:sz="0" w:space="0" w:color="auto"/>
            <w:left w:val="none" w:sz="0" w:space="0" w:color="auto"/>
            <w:bottom w:val="none" w:sz="0" w:space="0" w:color="auto"/>
            <w:right w:val="none" w:sz="0" w:space="0" w:color="auto"/>
          </w:divBdr>
        </w:div>
        <w:div w:id="71466029">
          <w:marLeft w:val="640"/>
          <w:marRight w:val="0"/>
          <w:marTop w:val="0"/>
          <w:marBottom w:val="0"/>
          <w:divBdr>
            <w:top w:val="none" w:sz="0" w:space="0" w:color="auto"/>
            <w:left w:val="none" w:sz="0" w:space="0" w:color="auto"/>
            <w:bottom w:val="none" w:sz="0" w:space="0" w:color="auto"/>
            <w:right w:val="none" w:sz="0" w:space="0" w:color="auto"/>
          </w:divBdr>
        </w:div>
        <w:div w:id="36660820">
          <w:marLeft w:val="640"/>
          <w:marRight w:val="0"/>
          <w:marTop w:val="0"/>
          <w:marBottom w:val="0"/>
          <w:divBdr>
            <w:top w:val="none" w:sz="0" w:space="0" w:color="auto"/>
            <w:left w:val="none" w:sz="0" w:space="0" w:color="auto"/>
            <w:bottom w:val="none" w:sz="0" w:space="0" w:color="auto"/>
            <w:right w:val="none" w:sz="0" w:space="0" w:color="auto"/>
          </w:divBdr>
        </w:div>
        <w:div w:id="1532722270">
          <w:marLeft w:val="640"/>
          <w:marRight w:val="0"/>
          <w:marTop w:val="0"/>
          <w:marBottom w:val="0"/>
          <w:divBdr>
            <w:top w:val="none" w:sz="0" w:space="0" w:color="auto"/>
            <w:left w:val="none" w:sz="0" w:space="0" w:color="auto"/>
            <w:bottom w:val="none" w:sz="0" w:space="0" w:color="auto"/>
            <w:right w:val="none" w:sz="0" w:space="0" w:color="auto"/>
          </w:divBdr>
        </w:div>
        <w:div w:id="1168866486">
          <w:marLeft w:val="640"/>
          <w:marRight w:val="0"/>
          <w:marTop w:val="0"/>
          <w:marBottom w:val="0"/>
          <w:divBdr>
            <w:top w:val="none" w:sz="0" w:space="0" w:color="auto"/>
            <w:left w:val="none" w:sz="0" w:space="0" w:color="auto"/>
            <w:bottom w:val="none" w:sz="0" w:space="0" w:color="auto"/>
            <w:right w:val="none" w:sz="0" w:space="0" w:color="auto"/>
          </w:divBdr>
        </w:div>
        <w:div w:id="148331950">
          <w:marLeft w:val="640"/>
          <w:marRight w:val="0"/>
          <w:marTop w:val="0"/>
          <w:marBottom w:val="0"/>
          <w:divBdr>
            <w:top w:val="none" w:sz="0" w:space="0" w:color="auto"/>
            <w:left w:val="none" w:sz="0" w:space="0" w:color="auto"/>
            <w:bottom w:val="none" w:sz="0" w:space="0" w:color="auto"/>
            <w:right w:val="none" w:sz="0" w:space="0" w:color="auto"/>
          </w:divBdr>
        </w:div>
        <w:div w:id="164713908">
          <w:marLeft w:val="640"/>
          <w:marRight w:val="0"/>
          <w:marTop w:val="0"/>
          <w:marBottom w:val="0"/>
          <w:divBdr>
            <w:top w:val="none" w:sz="0" w:space="0" w:color="auto"/>
            <w:left w:val="none" w:sz="0" w:space="0" w:color="auto"/>
            <w:bottom w:val="none" w:sz="0" w:space="0" w:color="auto"/>
            <w:right w:val="none" w:sz="0" w:space="0" w:color="auto"/>
          </w:divBdr>
        </w:div>
        <w:div w:id="242882412">
          <w:marLeft w:val="640"/>
          <w:marRight w:val="0"/>
          <w:marTop w:val="0"/>
          <w:marBottom w:val="0"/>
          <w:divBdr>
            <w:top w:val="none" w:sz="0" w:space="0" w:color="auto"/>
            <w:left w:val="none" w:sz="0" w:space="0" w:color="auto"/>
            <w:bottom w:val="none" w:sz="0" w:space="0" w:color="auto"/>
            <w:right w:val="none" w:sz="0" w:space="0" w:color="auto"/>
          </w:divBdr>
        </w:div>
        <w:div w:id="131219250">
          <w:marLeft w:val="640"/>
          <w:marRight w:val="0"/>
          <w:marTop w:val="0"/>
          <w:marBottom w:val="0"/>
          <w:divBdr>
            <w:top w:val="none" w:sz="0" w:space="0" w:color="auto"/>
            <w:left w:val="none" w:sz="0" w:space="0" w:color="auto"/>
            <w:bottom w:val="none" w:sz="0" w:space="0" w:color="auto"/>
            <w:right w:val="none" w:sz="0" w:space="0" w:color="auto"/>
          </w:divBdr>
        </w:div>
        <w:div w:id="2046826459">
          <w:marLeft w:val="640"/>
          <w:marRight w:val="0"/>
          <w:marTop w:val="0"/>
          <w:marBottom w:val="0"/>
          <w:divBdr>
            <w:top w:val="none" w:sz="0" w:space="0" w:color="auto"/>
            <w:left w:val="none" w:sz="0" w:space="0" w:color="auto"/>
            <w:bottom w:val="none" w:sz="0" w:space="0" w:color="auto"/>
            <w:right w:val="none" w:sz="0" w:space="0" w:color="auto"/>
          </w:divBdr>
        </w:div>
        <w:div w:id="1009216556">
          <w:marLeft w:val="640"/>
          <w:marRight w:val="0"/>
          <w:marTop w:val="0"/>
          <w:marBottom w:val="0"/>
          <w:divBdr>
            <w:top w:val="none" w:sz="0" w:space="0" w:color="auto"/>
            <w:left w:val="none" w:sz="0" w:space="0" w:color="auto"/>
            <w:bottom w:val="none" w:sz="0" w:space="0" w:color="auto"/>
            <w:right w:val="none" w:sz="0" w:space="0" w:color="auto"/>
          </w:divBdr>
        </w:div>
        <w:div w:id="1820731643">
          <w:marLeft w:val="640"/>
          <w:marRight w:val="0"/>
          <w:marTop w:val="0"/>
          <w:marBottom w:val="0"/>
          <w:divBdr>
            <w:top w:val="none" w:sz="0" w:space="0" w:color="auto"/>
            <w:left w:val="none" w:sz="0" w:space="0" w:color="auto"/>
            <w:bottom w:val="none" w:sz="0" w:space="0" w:color="auto"/>
            <w:right w:val="none" w:sz="0" w:space="0" w:color="auto"/>
          </w:divBdr>
        </w:div>
        <w:div w:id="705956965">
          <w:marLeft w:val="640"/>
          <w:marRight w:val="0"/>
          <w:marTop w:val="0"/>
          <w:marBottom w:val="0"/>
          <w:divBdr>
            <w:top w:val="none" w:sz="0" w:space="0" w:color="auto"/>
            <w:left w:val="none" w:sz="0" w:space="0" w:color="auto"/>
            <w:bottom w:val="none" w:sz="0" w:space="0" w:color="auto"/>
            <w:right w:val="none" w:sz="0" w:space="0" w:color="auto"/>
          </w:divBdr>
        </w:div>
        <w:div w:id="460996649">
          <w:marLeft w:val="640"/>
          <w:marRight w:val="0"/>
          <w:marTop w:val="0"/>
          <w:marBottom w:val="0"/>
          <w:divBdr>
            <w:top w:val="none" w:sz="0" w:space="0" w:color="auto"/>
            <w:left w:val="none" w:sz="0" w:space="0" w:color="auto"/>
            <w:bottom w:val="none" w:sz="0" w:space="0" w:color="auto"/>
            <w:right w:val="none" w:sz="0" w:space="0" w:color="auto"/>
          </w:divBdr>
        </w:div>
        <w:div w:id="95951439">
          <w:marLeft w:val="640"/>
          <w:marRight w:val="0"/>
          <w:marTop w:val="0"/>
          <w:marBottom w:val="0"/>
          <w:divBdr>
            <w:top w:val="none" w:sz="0" w:space="0" w:color="auto"/>
            <w:left w:val="none" w:sz="0" w:space="0" w:color="auto"/>
            <w:bottom w:val="none" w:sz="0" w:space="0" w:color="auto"/>
            <w:right w:val="none" w:sz="0" w:space="0" w:color="auto"/>
          </w:divBdr>
        </w:div>
        <w:div w:id="1421486570">
          <w:marLeft w:val="640"/>
          <w:marRight w:val="0"/>
          <w:marTop w:val="0"/>
          <w:marBottom w:val="0"/>
          <w:divBdr>
            <w:top w:val="none" w:sz="0" w:space="0" w:color="auto"/>
            <w:left w:val="none" w:sz="0" w:space="0" w:color="auto"/>
            <w:bottom w:val="none" w:sz="0" w:space="0" w:color="auto"/>
            <w:right w:val="none" w:sz="0" w:space="0" w:color="auto"/>
          </w:divBdr>
        </w:div>
        <w:div w:id="185214283">
          <w:marLeft w:val="640"/>
          <w:marRight w:val="0"/>
          <w:marTop w:val="0"/>
          <w:marBottom w:val="0"/>
          <w:divBdr>
            <w:top w:val="none" w:sz="0" w:space="0" w:color="auto"/>
            <w:left w:val="none" w:sz="0" w:space="0" w:color="auto"/>
            <w:bottom w:val="none" w:sz="0" w:space="0" w:color="auto"/>
            <w:right w:val="none" w:sz="0" w:space="0" w:color="auto"/>
          </w:divBdr>
        </w:div>
        <w:div w:id="971864915">
          <w:marLeft w:val="640"/>
          <w:marRight w:val="0"/>
          <w:marTop w:val="0"/>
          <w:marBottom w:val="0"/>
          <w:divBdr>
            <w:top w:val="none" w:sz="0" w:space="0" w:color="auto"/>
            <w:left w:val="none" w:sz="0" w:space="0" w:color="auto"/>
            <w:bottom w:val="none" w:sz="0" w:space="0" w:color="auto"/>
            <w:right w:val="none" w:sz="0" w:space="0" w:color="auto"/>
          </w:divBdr>
        </w:div>
      </w:divsChild>
    </w:div>
    <w:div w:id="1071805341">
      <w:bodyDiv w:val="1"/>
      <w:marLeft w:val="0"/>
      <w:marRight w:val="0"/>
      <w:marTop w:val="0"/>
      <w:marBottom w:val="0"/>
      <w:divBdr>
        <w:top w:val="none" w:sz="0" w:space="0" w:color="auto"/>
        <w:left w:val="none" w:sz="0" w:space="0" w:color="auto"/>
        <w:bottom w:val="none" w:sz="0" w:space="0" w:color="auto"/>
        <w:right w:val="none" w:sz="0" w:space="0" w:color="auto"/>
      </w:divBdr>
      <w:divsChild>
        <w:div w:id="547306952">
          <w:marLeft w:val="640"/>
          <w:marRight w:val="0"/>
          <w:marTop w:val="0"/>
          <w:marBottom w:val="0"/>
          <w:divBdr>
            <w:top w:val="none" w:sz="0" w:space="0" w:color="auto"/>
            <w:left w:val="none" w:sz="0" w:space="0" w:color="auto"/>
            <w:bottom w:val="none" w:sz="0" w:space="0" w:color="auto"/>
            <w:right w:val="none" w:sz="0" w:space="0" w:color="auto"/>
          </w:divBdr>
        </w:div>
        <w:div w:id="1278411721">
          <w:marLeft w:val="640"/>
          <w:marRight w:val="0"/>
          <w:marTop w:val="0"/>
          <w:marBottom w:val="0"/>
          <w:divBdr>
            <w:top w:val="none" w:sz="0" w:space="0" w:color="auto"/>
            <w:left w:val="none" w:sz="0" w:space="0" w:color="auto"/>
            <w:bottom w:val="none" w:sz="0" w:space="0" w:color="auto"/>
            <w:right w:val="none" w:sz="0" w:space="0" w:color="auto"/>
          </w:divBdr>
        </w:div>
        <w:div w:id="1122960814">
          <w:marLeft w:val="640"/>
          <w:marRight w:val="0"/>
          <w:marTop w:val="0"/>
          <w:marBottom w:val="0"/>
          <w:divBdr>
            <w:top w:val="none" w:sz="0" w:space="0" w:color="auto"/>
            <w:left w:val="none" w:sz="0" w:space="0" w:color="auto"/>
            <w:bottom w:val="none" w:sz="0" w:space="0" w:color="auto"/>
            <w:right w:val="none" w:sz="0" w:space="0" w:color="auto"/>
          </w:divBdr>
        </w:div>
        <w:div w:id="1770812883">
          <w:marLeft w:val="640"/>
          <w:marRight w:val="0"/>
          <w:marTop w:val="0"/>
          <w:marBottom w:val="0"/>
          <w:divBdr>
            <w:top w:val="none" w:sz="0" w:space="0" w:color="auto"/>
            <w:left w:val="none" w:sz="0" w:space="0" w:color="auto"/>
            <w:bottom w:val="none" w:sz="0" w:space="0" w:color="auto"/>
            <w:right w:val="none" w:sz="0" w:space="0" w:color="auto"/>
          </w:divBdr>
        </w:div>
        <w:div w:id="1239172801">
          <w:marLeft w:val="640"/>
          <w:marRight w:val="0"/>
          <w:marTop w:val="0"/>
          <w:marBottom w:val="0"/>
          <w:divBdr>
            <w:top w:val="none" w:sz="0" w:space="0" w:color="auto"/>
            <w:left w:val="none" w:sz="0" w:space="0" w:color="auto"/>
            <w:bottom w:val="none" w:sz="0" w:space="0" w:color="auto"/>
            <w:right w:val="none" w:sz="0" w:space="0" w:color="auto"/>
          </w:divBdr>
        </w:div>
        <w:div w:id="1979338386">
          <w:marLeft w:val="640"/>
          <w:marRight w:val="0"/>
          <w:marTop w:val="0"/>
          <w:marBottom w:val="0"/>
          <w:divBdr>
            <w:top w:val="none" w:sz="0" w:space="0" w:color="auto"/>
            <w:left w:val="none" w:sz="0" w:space="0" w:color="auto"/>
            <w:bottom w:val="none" w:sz="0" w:space="0" w:color="auto"/>
            <w:right w:val="none" w:sz="0" w:space="0" w:color="auto"/>
          </w:divBdr>
        </w:div>
        <w:div w:id="1406106861">
          <w:marLeft w:val="640"/>
          <w:marRight w:val="0"/>
          <w:marTop w:val="0"/>
          <w:marBottom w:val="0"/>
          <w:divBdr>
            <w:top w:val="none" w:sz="0" w:space="0" w:color="auto"/>
            <w:left w:val="none" w:sz="0" w:space="0" w:color="auto"/>
            <w:bottom w:val="none" w:sz="0" w:space="0" w:color="auto"/>
            <w:right w:val="none" w:sz="0" w:space="0" w:color="auto"/>
          </w:divBdr>
        </w:div>
        <w:div w:id="1052077843">
          <w:marLeft w:val="640"/>
          <w:marRight w:val="0"/>
          <w:marTop w:val="0"/>
          <w:marBottom w:val="0"/>
          <w:divBdr>
            <w:top w:val="none" w:sz="0" w:space="0" w:color="auto"/>
            <w:left w:val="none" w:sz="0" w:space="0" w:color="auto"/>
            <w:bottom w:val="none" w:sz="0" w:space="0" w:color="auto"/>
            <w:right w:val="none" w:sz="0" w:space="0" w:color="auto"/>
          </w:divBdr>
        </w:div>
        <w:div w:id="1172915830">
          <w:marLeft w:val="640"/>
          <w:marRight w:val="0"/>
          <w:marTop w:val="0"/>
          <w:marBottom w:val="0"/>
          <w:divBdr>
            <w:top w:val="none" w:sz="0" w:space="0" w:color="auto"/>
            <w:left w:val="none" w:sz="0" w:space="0" w:color="auto"/>
            <w:bottom w:val="none" w:sz="0" w:space="0" w:color="auto"/>
            <w:right w:val="none" w:sz="0" w:space="0" w:color="auto"/>
          </w:divBdr>
        </w:div>
        <w:div w:id="893197688">
          <w:marLeft w:val="640"/>
          <w:marRight w:val="0"/>
          <w:marTop w:val="0"/>
          <w:marBottom w:val="0"/>
          <w:divBdr>
            <w:top w:val="none" w:sz="0" w:space="0" w:color="auto"/>
            <w:left w:val="none" w:sz="0" w:space="0" w:color="auto"/>
            <w:bottom w:val="none" w:sz="0" w:space="0" w:color="auto"/>
            <w:right w:val="none" w:sz="0" w:space="0" w:color="auto"/>
          </w:divBdr>
        </w:div>
        <w:div w:id="179776858">
          <w:marLeft w:val="640"/>
          <w:marRight w:val="0"/>
          <w:marTop w:val="0"/>
          <w:marBottom w:val="0"/>
          <w:divBdr>
            <w:top w:val="none" w:sz="0" w:space="0" w:color="auto"/>
            <w:left w:val="none" w:sz="0" w:space="0" w:color="auto"/>
            <w:bottom w:val="none" w:sz="0" w:space="0" w:color="auto"/>
            <w:right w:val="none" w:sz="0" w:space="0" w:color="auto"/>
          </w:divBdr>
        </w:div>
        <w:div w:id="2019499871">
          <w:marLeft w:val="640"/>
          <w:marRight w:val="0"/>
          <w:marTop w:val="0"/>
          <w:marBottom w:val="0"/>
          <w:divBdr>
            <w:top w:val="none" w:sz="0" w:space="0" w:color="auto"/>
            <w:left w:val="none" w:sz="0" w:space="0" w:color="auto"/>
            <w:bottom w:val="none" w:sz="0" w:space="0" w:color="auto"/>
            <w:right w:val="none" w:sz="0" w:space="0" w:color="auto"/>
          </w:divBdr>
        </w:div>
        <w:div w:id="409623561">
          <w:marLeft w:val="640"/>
          <w:marRight w:val="0"/>
          <w:marTop w:val="0"/>
          <w:marBottom w:val="0"/>
          <w:divBdr>
            <w:top w:val="none" w:sz="0" w:space="0" w:color="auto"/>
            <w:left w:val="none" w:sz="0" w:space="0" w:color="auto"/>
            <w:bottom w:val="none" w:sz="0" w:space="0" w:color="auto"/>
            <w:right w:val="none" w:sz="0" w:space="0" w:color="auto"/>
          </w:divBdr>
        </w:div>
        <w:div w:id="1892113998">
          <w:marLeft w:val="640"/>
          <w:marRight w:val="0"/>
          <w:marTop w:val="0"/>
          <w:marBottom w:val="0"/>
          <w:divBdr>
            <w:top w:val="none" w:sz="0" w:space="0" w:color="auto"/>
            <w:left w:val="none" w:sz="0" w:space="0" w:color="auto"/>
            <w:bottom w:val="none" w:sz="0" w:space="0" w:color="auto"/>
            <w:right w:val="none" w:sz="0" w:space="0" w:color="auto"/>
          </w:divBdr>
        </w:div>
        <w:div w:id="1948543398">
          <w:marLeft w:val="640"/>
          <w:marRight w:val="0"/>
          <w:marTop w:val="0"/>
          <w:marBottom w:val="0"/>
          <w:divBdr>
            <w:top w:val="none" w:sz="0" w:space="0" w:color="auto"/>
            <w:left w:val="none" w:sz="0" w:space="0" w:color="auto"/>
            <w:bottom w:val="none" w:sz="0" w:space="0" w:color="auto"/>
            <w:right w:val="none" w:sz="0" w:space="0" w:color="auto"/>
          </w:divBdr>
        </w:div>
        <w:div w:id="644745358">
          <w:marLeft w:val="640"/>
          <w:marRight w:val="0"/>
          <w:marTop w:val="0"/>
          <w:marBottom w:val="0"/>
          <w:divBdr>
            <w:top w:val="none" w:sz="0" w:space="0" w:color="auto"/>
            <w:left w:val="none" w:sz="0" w:space="0" w:color="auto"/>
            <w:bottom w:val="none" w:sz="0" w:space="0" w:color="auto"/>
            <w:right w:val="none" w:sz="0" w:space="0" w:color="auto"/>
          </w:divBdr>
        </w:div>
        <w:div w:id="667250950">
          <w:marLeft w:val="640"/>
          <w:marRight w:val="0"/>
          <w:marTop w:val="0"/>
          <w:marBottom w:val="0"/>
          <w:divBdr>
            <w:top w:val="none" w:sz="0" w:space="0" w:color="auto"/>
            <w:left w:val="none" w:sz="0" w:space="0" w:color="auto"/>
            <w:bottom w:val="none" w:sz="0" w:space="0" w:color="auto"/>
            <w:right w:val="none" w:sz="0" w:space="0" w:color="auto"/>
          </w:divBdr>
        </w:div>
        <w:div w:id="183448685">
          <w:marLeft w:val="640"/>
          <w:marRight w:val="0"/>
          <w:marTop w:val="0"/>
          <w:marBottom w:val="0"/>
          <w:divBdr>
            <w:top w:val="none" w:sz="0" w:space="0" w:color="auto"/>
            <w:left w:val="none" w:sz="0" w:space="0" w:color="auto"/>
            <w:bottom w:val="none" w:sz="0" w:space="0" w:color="auto"/>
            <w:right w:val="none" w:sz="0" w:space="0" w:color="auto"/>
          </w:divBdr>
        </w:div>
        <w:div w:id="1496535150">
          <w:marLeft w:val="640"/>
          <w:marRight w:val="0"/>
          <w:marTop w:val="0"/>
          <w:marBottom w:val="0"/>
          <w:divBdr>
            <w:top w:val="none" w:sz="0" w:space="0" w:color="auto"/>
            <w:left w:val="none" w:sz="0" w:space="0" w:color="auto"/>
            <w:bottom w:val="none" w:sz="0" w:space="0" w:color="auto"/>
            <w:right w:val="none" w:sz="0" w:space="0" w:color="auto"/>
          </w:divBdr>
        </w:div>
        <w:div w:id="500395001">
          <w:marLeft w:val="640"/>
          <w:marRight w:val="0"/>
          <w:marTop w:val="0"/>
          <w:marBottom w:val="0"/>
          <w:divBdr>
            <w:top w:val="none" w:sz="0" w:space="0" w:color="auto"/>
            <w:left w:val="none" w:sz="0" w:space="0" w:color="auto"/>
            <w:bottom w:val="none" w:sz="0" w:space="0" w:color="auto"/>
            <w:right w:val="none" w:sz="0" w:space="0" w:color="auto"/>
          </w:divBdr>
        </w:div>
        <w:div w:id="1682538173">
          <w:marLeft w:val="640"/>
          <w:marRight w:val="0"/>
          <w:marTop w:val="0"/>
          <w:marBottom w:val="0"/>
          <w:divBdr>
            <w:top w:val="none" w:sz="0" w:space="0" w:color="auto"/>
            <w:left w:val="none" w:sz="0" w:space="0" w:color="auto"/>
            <w:bottom w:val="none" w:sz="0" w:space="0" w:color="auto"/>
            <w:right w:val="none" w:sz="0" w:space="0" w:color="auto"/>
          </w:divBdr>
        </w:div>
        <w:div w:id="1184826602">
          <w:marLeft w:val="640"/>
          <w:marRight w:val="0"/>
          <w:marTop w:val="0"/>
          <w:marBottom w:val="0"/>
          <w:divBdr>
            <w:top w:val="none" w:sz="0" w:space="0" w:color="auto"/>
            <w:left w:val="none" w:sz="0" w:space="0" w:color="auto"/>
            <w:bottom w:val="none" w:sz="0" w:space="0" w:color="auto"/>
            <w:right w:val="none" w:sz="0" w:space="0" w:color="auto"/>
          </w:divBdr>
        </w:div>
        <w:div w:id="467666015">
          <w:marLeft w:val="640"/>
          <w:marRight w:val="0"/>
          <w:marTop w:val="0"/>
          <w:marBottom w:val="0"/>
          <w:divBdr>
            <w:top w:val="none" w:sz="0" w:space="0" w:color="auto"/>
            <w:left w:val="none" w:sz="0" w:space="0" w:color="auto"/>
            <w:bottom w:val="none" w:sz="0" w:space="0" w:color="auto"/>
            <w:right w:val="none" w:sz="0" w:space="0" w:color="auto"/>
          </w:divBdr>
        </w:div>
        <w:div w:id="1188107858">
          <w:marLeft w:val="640"/>
          <w:marRight w:val="0"/>
          <w:marTop w:val="0"/>
          <w:marBottom w:val="0"/>
          <w:divBdr>
            <w:top w:val="none" w:sz="0" w:space="0" w:color="auto"/>
            <w:left w:val="none" w:sz="0" w:space="0" w:color="auto"/>
            <w:bottom w:val="none" w:sz="0" w:space="0" w:color="auto"/>
            <w:right w:val="none" w:sz="0" w:space="0" w:color="auto"/>
          </w:divBdr>
        </w:div>
        <w:div w:id="1595286037">
          <w:marLeft w:val="640"/>
          <w:marRight w:val="0"/>
          <w:marTop w:val="0"/>
          <w:marBottom w:val="0"/>
          <w:divBdr>
            <w:top w:val="none" w:sz="0" w:space="0" w:color="auto"/>
            <w:left w:val="none" w:sz="0" w:space="0" w:color="auto"/>
            <w:bottom w:val="none" w:sz="0" w:space="0" w:color="auto"/>
            <w:right w:val="none" w:sz="0" w:space="0" w:color="auto"/>
          </w:divBdr>
        </w:div>
        <w:div w:id="60294076">
          <w:marLeft w:val="640"/>
          <w:marRight w:val="0"/>
          <w:marTop w:val="0"/>
          <w:marBottom w:val="0"/>
          <w:divBdr>
            <w:top w:val="none" w:sz="0" w:space="0" w:color="auto"/>
            <w:left w:val="none" w:sz="0" w:space="0" w:color="auto"/>
            <w:bottom w:val="none" w:sz="0" w:space="0" w:color="auto"/>
            <w:right w:val="none" w:sz="0" w:space="0" w:color="auto"/>
          </w:divBdr>
        </w:div>
        <w:div w:id="1035497324">
          <w:marLeft w:val="640"/>
          <w:marRight w:val="0"/>
          <w:marTop w:val="0"/>
          <w:marBottom w:val="0"/>
          <w:divBdr>
            <w:top w:val="none" w:sz="0" w:space="0" w:color="auto"/>
            <w:left w:val="none" w:sz="0" w:space="0" w:color="auto"/>
            <w:bottom w:val="none" w:sz="0" w:space="0" w:color="auto"/>
            <w:right w:val="none" w:sz="0" w:space="0" w:color="auto"/>
          </w:divBdr>
        </w:div>
        <w:div w:id="409737128">
          <w:marLeft w:val="640"/>
          <w:marRight w:val="0"/>
          <w:marTop w:val="0"/>
          <w:marBottom w:val="0"/>
          <w:divBdr>
            <w:top w:val="none" w:sz="0" w:space="0" w:color="auto"/>
            <w:left w:val="none" w:sz="0" w:space="0" w:color="auto"/>
            <w:bottom w:val="none" w:sz="0" w:space="0" w:color="auto"/>
            <w:right w:val="none" w:sz="0" w:space="0" w:color="auto"/>
          </w:divBdr>
        </w:div>
        <w:div w:id="196358142">
          <w:marLeft w:val="640"/>
          <w:marRight w:val="0"/>
          <w:marTop w:val="0"/>
          <w:marBottom w:val="0"/>
          <w:divBdr>
            <w:top w:val="none" w:sz="0" w:space="0" w:color="auto"/>
            <w:left w:val="none" w:sz="0" w:space="0" w:color="auto"/>
            <w:bottom w:val="none" w:sz="0" w:space="0" w:color="auto"/>
            <w:right w:val="none" w:sz="0" w:space="0" w:color="auto"/>
          </w:divBdr>
        </w:div>
        <w:div w:id="1068306776">
          <w:marLeft w:val="640"/>
          <w:marRight w:val="0"/>
          <w:marTop w:val="0"/>
          <w:marBottom w:val="0"/>
          <w:divBdr>
            <w:top w:val="none" w:sz="0" w:space="0" w:color="auto"/>
            <w:left w:val="none" w:sz="0" w:space="0" w:color="auto"/>
            <w:bottom w:val="none" w:sz="0" w:space="0" w:color="auto"/>
            <w:right w:val="none" w:sz="0" w:space="0" w:color="auto"/>
          </w:divBdr>
        </w:div>
        <w:div w:id="2054578001">
          <w:marLeft w:val="640"/>
          <w:marRight w:val="0"/>
          <w:marTop w:val="0"/>
          <w:marBottom w:val="0"/>
          <w:divBdr>
            <w:top w:val="none" w:sz="0" w:space="0" w:color="auto"/>
            <w:left w:val="none" w:sz="0" w:space="0" w:color="auto"/>
            <w:bottom w:val="none" w:sz="0" w:space="0" w:color="auto"/>
            <w:right w:val="none" w:sz="0" w:space="0" w:color="auto"/>
          </w:divBdr>
        </w:div>
      </w:divsChild>
    </w:div>
    <w:div w:id="1078477750">
      <w:bodyDiv w:val="1"/>
      <w:marLeft w:val="0"/>
      <w:marRight w:val="0"/>
      <w:marTop w:val="0"/>
      <w:marBottom w:val="0"/>
      <w:divBdr>
        <w:top w:val="none" w:sz="0" w:space="0" w:color="auto"/>
        <w:left w:val="none" w:sz="0" w:space="0" w:color="auto"/>
        <w:bottom w:val="none" w:sz="0" w:space="0" w:color="auto"/>
        <w:right w:val="none" w:sz="0" w:space="0" w:color="auto"/>
      </w:divBdr>
    </w:div>
    <w:div w:id="1078868245">
      <w:bodyDiv w:val="1"/>
      <w:marLeft w:val="0"/>
      <w:marRight w:val="0"/>
      <w:marTop w:val="0"/>
      <w:marBottom w:val="0"/>
      <w:divBdr>
        <w:top w:val="none" w:sz="0" w:space="0" w:color="auto"/>
        <w:left w:val="none" w:sz="0" w:space="0" w:color="auto"/>
        <w:bottom w:val="none" w:sz="0" w:space="0" w:color="auto"/>
        <w:right w:val="none" w:sz="0" w:space="0" w:color="auto"/>
      </w:divBdr>
    </w:div>
    <w:div w:id="1079407660">
      <w:bodyDiv w:val="1"/>
      <w:marLeft w:val="0"/>
      <w:marRight w:val="0"/>
      <w:marTop w:val="0"/>
      <w:marBottom w:val="0"/>
      <w:divBdr>
        <w:top w:val="none" w:sz="0" w:space="0" w:color="auto"/>
        <w:left w:val="none" w:sz="0" w:space="0" w:color="auto"/>
        <w:bottom w:val="none" w:sz="0" w:space="0" w:color="auto"/>
        <w:right w:val="none" w:sz="0" w:space="0" w:color="auto"/>
      </w:divBdr>
      <w:divsChild>
        <w:div w:id="1147478228">
          <w:marLeft w:val="640"/>
          <w:marRight w:val="0"/>
          <w:marTop w:val="0"/>
          <w:marBottom w:val="0"/>
          <w:divBdr>
            <w:top w:val="none" w:sz="0" w:space="0" w:color="auto"/>
            <w:left w:val="none" w:sz="0" w:space="0" w:color="auto"/>
            <w:bottom w:val="none" w:sz="0" w:space="0" w:color="auto"/>
            <w:right w:val="none" w:sz="0" w:space="0" w:color="auto"/>
          </w:divBdr>
        </w:div>
        <w:div w:id="1707830014">
          <w:marLeft w:val="640"/>
          <w:marRight w:val="0"/>
          <w:marTop w:val="0"/>
          <w:marBottom w:val="0"/>
          <w:divBdr>
            <w:top w:val="none" w:sz="0" w:space="0" w:color="auto"/>
            <w:left w:val="none" w:sz="0" w:space="0" w:color="auto"/>
            <w:bottom w:val="none" w:sz="0" w:space="0" w:color="auto"/>
            <w:right w:val="none" w:sz="0" w:space="0" w:color="auto"/>
          </w:divBdr>
        </w:div>
        <w:div w:id="1068652162">
          <w:marLeft w:val="640"/>
          <w:marRight w:val="0"/>
          <w:marTop w:val="0"/>
          <w:marBottom w:val="0"/>
          <w:divBdr>
            <w:top w:val="none" w:sz="0" w:space="0" w:color="auto"/>
            <w:left w:val="none" w:sz="0" w:space="0" w:color="auto"/>
            <w:bottom w:val="none" w:sz="0" w:space="0" w:color="auto"/>
            <w:right w:val="none" w:sz="0" w:space="0" w:color="auto"/>
          </w:divBdr>
        </w:div>
        <w:div w:id="1517886736">
          <w:marLeft w:val="640"/>
          <w:marRight w:val="0"/>
          <w:marTop w:val="0"/>
          <w:marBottom w:val="0"/>
          <w:divBdr>
            <w:top w:val="none" w:sz="0" w:space="0" w:color="auto"/>
            <w:left w:val="none" w:sz="0" w:space="0" w:color="auto"/>
            <w:bottom w:val="none" w:sz="0" w:space="0" w:color="auto"/>
            <w:right w:val="none" w:sz="0" w:space="0" w:color="auto"/>
          </w:divBdr>
        </w:div>
        <w:div w:id="2143840713">
          <w:marLeft w:val="640"/>
          <w:marRight w:val="0"/>
          <w:marTop w:val="0"/>
          <w:marBottom w:val="0"/>
          <w:divBdr>
            <w:top w:val="none" w:sz="0" w:space="0" w:color="auto"/>
            <w:left w:val="none" w:sz="0" w:space="0" w:color="auto"/>
            <w:bottom w:val="none" w:sz="0" w:space="0" w:color="auto"/>
            <w:right w:val="none" w:sz="0" w:space="0" w:color="auto"/>
          </w:divBdr>
        </w:div>
        <w:div w:id="1906255988">
          <w:marLeft w:val="640"/>
          <w:marRight w:val="0"/>
          <w:marTop w:val="0"/>
          <w:marBottom w:val="0"/>
          <w:divBdr>
            <w:top w:val="none" w:sz="0" w:space="0" w:color="auto"/>
            <w:left w:val="none" w:sz="0" w:space="0" w:color="auto"/>
            <w:bottom w:val="none" w:sz="0" w:space="0" w:color="auto"/>
            <w:right w:val="none" w:sz="0" w:space="0" w:color="auto"/>
          </w:divBdr>
        </w:div>
        <w:div w:id="2139687827">
          <w:marLeft w:val="640"/>
          <w:marRight w:val="0"/>
          <w:marTop w:val="0"/>
          <w:marBottom w:val="0"/>
          <w:divBdr>
            <w:top w:val="none" w:sz="0" w:space="0" w:color="auto"/>
            <w:left w:val="none" w:sz="0" w:space="0" w:color="auto"/>
            <w:bottom w:val="none" w:sz="0" w:space="0" w:color="auto"/>
            <w:right w:val="none" w:sz="0" w:space="0" w:color="auto"/>
          </w:divBdr>
        </w:div>
        <w:div w:id="56562860">
          <w:marLeft w:val="640"/>
          <w:marRight w:val="0"/>
          <w:marTop w:val="0"/>
          <w:marBottom w:val="0"/>
          <w:divBdr>
            <w:top w:val="none" w:sz="0" w:space="0" w:color="auto"/>
            <w:left w:val="none" w:sz="0" w:space="0" w:color="auto"/>
            <w:bottom w:val="none" w:sz="0" w:space="0" w:color="auto"/>
            <w:right w:val="none" w:sz="0" w:space="0" w:color="auto"/>
          </w:divBdr>
        </w:div>
        <w:div w:id="493452958">
          <w:marLeft w:val="640"/>
          <w:marRight w:val="0"/>
          <w:marTop w:val="0"/>
          <w:marBottom w:val="0"/>
          <w:divBdr>
            <w:top w:val="none" w:sz="0" w:space="0" w:color="auto"/>
            <w:left w:val="none" w:sz="0" w:space="0" w:color="auto"/>
            <w:bottom w:val="none" w:sz="0" w:space="0" w:color="auto"/>
            <w:right w:val="none" w:sz="0" w:space="0" w:color="auto"/>
          </w:divBdr>
        </w:div>
        <w:div w:id="283853332">
          <w:marLeft w:val="640"/>
          <w:marRight w:val="0"/>
          <w:marTop w:val="0"/>
          <w:marBottom w:val="0"/>
          <w:divBdr>
            <w:top w:val="none" w:sz="0" w:space="0" w:color="auto"/>
            <w:left w:val="none" w:sz="0" w:space="0" w:color="auto"/>
            <w:bottom w:val="none" w:sz="0" w:space="0" w:color="auto"/>
            <w:right w:val="none" w:sz="0" w:space="0" w:color="auto"/>
          </w:divBdr>
        </w:div>
        <w:div w:id="250699138">
          <w:marLeft w:val="640"/>
          <w:marRight w:val="0"/>
          <w:marTop w:val="0"/>
          <w:marBottom w:val="0"/>
          <w:divBdr>
            <w:top w:val="none" w:sz="0" w:space="0" w:color="auto"/>
            <w:left w:val="none" w:sz="0" w:space="0" w:color="auto"/>
            <w:bottom w:val="none" w:sz="0" w:space="0" w:color="auto"/>
            <w:right w:val="none" w:sz="0" w:space="0" w:color="auto"/>
          </w:divBdr>
        </w:div>
        <w:div w:id="1943873580">
          <w:marLeft w:val="640"/>
          <w:marRight w:val="0"/>
          <w:marTop w:val="0"/>
          <w:marBottom w:val="0"/>
          <w:divBdr>
            <w:top w:val="none" w:sz="0" w:space="0" w:color="auto"/>
            <w:left w:val="none" w:sz="0" w:space="0" w:color="auto"/>
            <w:bottom w:val="none" w:sz="0" w:space="0" w:color="auto"/>
            <w:right w:val="none" w:sz="0" w:space="0" w:color="auto"/>
          </w:divBdr>
        </w:div>
        <w:div w:id="1119300218">
          <w:marLeft w:val="640"/>
          <w:marRight w:val="0"/>
          <w:marTop w:val="0"/>
          <w:marBottom w:val="0"/>
          <w:divBdr>
            <w:top w:val="none" w:sz="0" w:space="0" w:color="auto"/>
            <w:left w:val="none" w:sz="0" w:space="0" w:color="auto"/>
            <w:bottom w:val="none" w:sz="0" w:space="0" w:color="auto"/>
            <w:right w:val="none" w:sz="0" w:space="0" w:color="auto"/>
          </w:divBdr>
        </w:div>
        <w:div w:id="282032894">
          <w:marLeft w:val="640"/>
          <w:marRight w:val="0"/>
          <w:marTop w:val="0"/>
          <w:marBottom w:val="0"/>
          <w:divBdr>
            <w:top w:val="none" w:sz="0" w:space="0" w:color="auto"/>
            <w:left w:val="none" w:sz="0" w:space="0" w:color="auto"/>
            <w:bottom w:val="none" w:sz="0" w:space="0" w:color="auto"/>
            <w:right w:val="none" w:sz="0" w:space="0" w:color="auto"/>
          </w:divBdr>
        </w:div>
        <w:div w:id="289017943">
          <w:marLeft w:val="640"/>
          <w:marRight w:val="0"/>
          <w:marTop w:val="0"/>
          <w:marBottom w:val="0"/>
          <w:divBdr>
            <w:top w:val="none" w:sz="0" w:space="0" w:color="auto"/>
            <w:left w:val="none" w:sz="0" w:space="0" w:color="auto"/>
            <w:bottom w:val="none" w:sz="0" w:space="0" w:color="auto"/>
            <w:right w:val="none" w:sz="0" w:space="0" w:color="auto"/>
          </w:divBdr>
        </w:div>
        <w:div w:id="2035879943">
          <w:marLeft w:val="640"/>
          <w:marRight w:val="0"/>
          <w:marTop w:val="0"/>
          <w:marBottom w:val="0"/>
          <w:divBdr>
            <w:top w:val="none" w:sz="0" w:space="0" w:color="auto"/>
            <w:left w:val="none" w:sz="0" w:space="0" w:color="auto"/>
            <w:bottom w:val="none" w:sz="0" w:space="0" w:color="auto"/>
            <w:right w:val="none" w:sz="0" w:space="0" w:color="auto"/>
          </w:divBdr>
        </w:div>
        <w:div w:id="1648513553">
          <w:marLeft w:val="640"/>
          <w:marRight w:val="0"/>
          <w:marTop w:val="0"/>
          <w:marBottom w:val="0"/>
          <w:divBdr>
            <w:top w:val="none" w:sz="0" w:space="0" w:color="auto"/>
            <w:left w:val="none" w:sz="0" w:space="0" w:color="auto"/>
            <w:bottom w:val="none" w:sz="0" w:space="0" w:color="auto"/>
            <w:right w:val="none" w:sz="0" w:space="0" w:color="auto"/>
          </w:divBdr>
        </w:div>
        <w:div w:id="1695613070">
          <w:marLeft w:val="640"/>
          <w:marRight w:val="0"/>
          <w:marTop w:val="0"/>
          <w:marBottom w:val="0"/>
          <w:divBdr>
            <w:top w:val="none" w:sz="0" w:space="0" w:color="auto"/>
            <w:left w:val="none" w:sz="0" w:space="0" w:color="auto"/>
            <w:bottom w:val="none" w:sz="0" w:space="0" w:color="auto"/>
            <w:right w:val="none" w:sz="0" w:space="0" w:color="auto"/>
          </w:divBdr>
        </w:div>
        <w:div w:id="1540167441">
          <w:marLeft w:val="640"/>
          <w:marRight w:val="0"/>
          <w:marTop w:val="0"/>
          <w:marBottom w:val="0"/>
          <w:divBdr>
            <w:top w:val="none" w:sz="0" w:space="0" w:color="auto"/>
            <w:left w:val="none" w:sz="0" w:space="0" w:color="auto"/>
            <w:bottom w:val="none" w:sz="0" w:space="0" w:color="auto"/>
            <w:right w:val="none" w:sz="0" w:space="0" w:color="auto"/>
          </w:divBdr>
        </w:div>
        <w:div w:id="1857039461">
          <w:marLeft w:val="640"/>
          <w:marRight w:val="0"/>
          <w:marTop w:val="0"/>
          <w:marBottom w:val="0"/>
          <w:divBdr>
            <w:top w:val="none" w:sz="0" w:space="0" w:color="auto"/>
            <w:left w:val="none" w:sz="0" w:space="0" w:color="auto"/>
            <w:bottom w:val="none" w:sz="0" w:space="0" w:color="auto"/>
            <w:right w:val="none" w:sz="0" w:space="0" w:color="auto"/>
          </w:divBdr>
        </w:div>
        <w:div w:id="803811438">
          <w:marLeft w:val="640"/>
          <w:marRight w:val="0"/>
          <w:marTop w:val="0"/>
          <w:marBottom w:val="0"/>
          <w:divBdr>
            <w:top w:val="none" w:sz="0" w:space="0" w:color="auto"/>
            <w:left w:val="none" w:sz="0" w:space="0" w:color="auto"/>
            <w:bottom w:val="none" w:sz="0" w:space="0" w:color="auto"/>
            <w:right w:val="none" w:sz="0" w:space="0" w:color="auto"/>
          </w:divBdr>
        </w:div>
        <w:div w:id="37360089">
          <w:marLeft w:val="640"/>
          <w:marRight w:val="0"/>
          <w:marTop w:val="0"/>
          <w:marBottom w:val="0"/>
          <w:divBdr>
            <w:top w:val="none" w:sz="0" w:space="0" w:color="auto"/>
            <w:left w:val="none" w:sz="0" w:space="0" w:color="auto"/>
            <w:bottom w:val="none" w:sz="0" w:space="0" w:color="auto"/>
            <w:right w:val="none" w:sz="0" w:space="0" w:color="auto"/>
          </w:divBdr>
        </w:div>
        <w:div w:id="761877823">
          <w:marLeft w:val="640"/>
          <w:marRight w:val="0"/>
          <w:marTop w:val="0"/>
          <w:marBottom w:val="0"/>
          <w:divBdr>
            <w:top w:val="none" w:sz="0" w:space="0" w:color="auto"/>
            <w:left w:val="none" w:sz="0" w:space="0" w:color="auto"/>
            <w:bottom w:val="none" w:sz="0" w:space="0" w:color="auto"/>
            <w:right w:val="none" w:sz="0" w:space="0" w:color="auto"/>
          </w:divBdr>
        </w:div>
        <w:div w:id="1750423971">
          <w:marLeft w:val="640"/>
          <w:marRight w:val="0"/>
          <w:marTop w:val="0"/>
          <w:marBottom w:val="0"/>
          <w:divBdr>
            <w:top w:val="none" w:sz="0" w:space="0" w:color="auto"/>
            <w:left w:val="none" w:sz="0" w:space="0" w:color="auto"/>
            <w:bottom w:val="none" w:sz="0" w:space="0" w:color="auto"/>
            <w:right w:val="none" w:sz="0" w:space="0" w:color="auto"/>
          </w:divBdr>
        </w:div>
        <w:div w:id="1783497469">
          <w:marLeft w:val="640"/>
          <w:marRight w:val="0"/>
          <w:marTop w:val="0"/>
          <w:marBottom w:val="0"/>
          <w:divBdr>
            <w:top w:val="none" w:sz="0" w:space="0" w:color="auto"/>
            <w:left w:val="none" w:sz="0" w:space="0" w:color="auto"/>
            <w:bottom w:val="none" w:sz="0" w:space="0" w:color="auto"/>
            <w:right w:val="none" w:sz="0" w:space="0" w:color="auto"/>
          </w:divBdr>
        </w:div>
        <w:div w:id="1026636767">
          <w:marLeft w:val="640"/>
          <w:marRight w:val="0"/>
          <w:marTop w:val="0"/>
          <w:marBottom w:val="0"/>
          <w:divBdr>
            <w:top w:val="none" w:sz="0" w:space="0" w:color="auto"/>
            <w:left w:val="none" w:sz="0" w:space="0" w:color="auto"/>
            <w:bottom w:val="none" w:sz="0" w:space="0" w:color="auto"/>
            <w:right w:val="none" w:sz="0" w:space="0" w:color="auto"/>
          </w:divBdr>
        </w:div>
        <w:div w:id="1914469954">
          <w:marLeft w:val="640"/>
          <w:marRight w:val="0"/>
          <w:marTop w:val="0"/>
          <w:marBottom w:val="0"/>
          <w:divBdr>
            <w:top w:val="none" w:sz="0" w:space="0" w:color="auto"/>
            <w:left w:val="none" w:sz="0" w:space="0" w:color="auto"/>
            <w:bottom w:val="none" w:sz="0" w:space="0" w:color="auto"/>
            <w:right w:val="none" w:sz="0" w:space="0" w:color="auto"/>
          </w:divBdr>
        </w:div>
        <w:div w:id="1492257638">
          <w:marLeft w:val="640"/>
          <w:marRight w:val="0"/>
          <w:marTop w:val="0"/>
          <w:marBottom w:val="0"/>
          <w:divBdr>
            <w:top w:val="none" w:sz="0" w:space="0" w:color="auto"/>
            <w:left w:val="none" w:sz="0" w:space="0" w:color="auto"/>
            <w:bottom w:val="none" w:sz="0" w:space="0" w:color="auto"/>
            <w:right w:val="none" w:sz="0" w:space="0" w:color="auto"/>
          </w:divBdr>
        </w:div>
        <w:div w:id="1279142915">
          <w:marLeft w:val="640"/>
          <w:marRight w:val="0"/>
          <w:marTop w:val="0"/>
          <w:marBottom w:val="0"/>
          <w:divBdr>
            <w:top w:val="none" w:sz="0" w:space="0" w:color="auto"/>
            <w:left w:val="none" w:sz="0" w:space="0" w:color="auto"/>
            <w:bottom w:val="none" w:sz="0" w:space="0" w:color="auto"/>
            <w:right w:val="none" w:sz="0" w:space="0" w:color="auto"/>
          </w:divBdr>
        </w:div>
        <w:div w:id="221062678">
          <w:marLeft w:val="640"/>
          <w:marRight w:val="0"/>
          <w:marTop w:val="0"/>
          <w:marBottom w:val="0"/>
          <w:divBdr>
            <w:top w:val="none" w:sz="0" w:space="0" w:color="auto"/>
            <w:left w:val="none" w:sz="0" w:space="0" w:color="auto"/>
            <w:bottom w:val="none" w:sz="0" w:space="0" w:color="auto"/>
            <w:right w:val="none" w:sz="0" w:space="0" w:color="auto"/>
          </w:divBdr>
        </w:div>
        <w:div w:id="570577702">
          <w:marLeft w:val="640"/>
          <w:marRight w:val="0"/>
          <w:marTop w:val="0"/>
          <w:marBottom w:val="0"/>
          <w:divBdr>
            <w:top w:val="none" w:sz="0" w:space="0" w:color="auto"/>
            <w:left w:val="none" w:sz="0" w:space="0" w:color="auto"/>
            <w:bottom w:val="none" w:sz="0" w:space="0" w:color="auto"/>
            <w:right w:val="none" w:sz="0" w:space="0" w:color="auto"/>
          </w:divBdr>
        </w:div>
        <w:div w:id="2092655892">
          <w:marLeft w:val="640"/>
          <w:marRight w:val="0"/>
          <w:marTop w:val="0"/>
          <w:marBottom w:val="0"/>
          <w:divBdr>
            <w:top w:val="none" w:sz="0" w:space="0" w:color="auto"/>
            <w:left w:val="none" w:sz="0" w:space="0" w:color="auto"/>
            <w:bottom w:val="none" w:sz="0" w:space="0" w:color="auto"/>
            <w:right w:val="none" w:sz="0" w:space="0" w:color="auto"/>
          </w:divBdr>
        </w:div>
        <w:div w:id="1265379475">
          <w:marLeft w:val="640"/>
          <w:marRight w:val="0"/>
          <w:marTop w:val="0"/>
          <w:marBottom w:val="0"/>
          <w:divBdr>
            <w:top w:val="none" w:sz="0" w:space="0" w:color="auto"/>
            <w:left w:val="none" w:sz="0" w:space="0" w:color="auto"/>
            <w:bottom w:val="none" w:sz="0" w:space="0" w:color="auto"/>
            <w:right w:val="none" w:sz="0" w:space="0" w:color="auto"/>
          </w:divBdr>
        </w:div>
        <w:div w:id="456917684">
          <w:marLeft w:val="640"/>
          <w:marRight w:val="0"/>
          <w:marTop w:val="0"/>
          <w:marBottom w:val="0"/>
          <w:divBdr>
            <w:top w:val="none" w:sz="0" w:space="0" w:color="auto"/>
            <w:left w:val="none" w:sz="0" w:space="0" w:color="auto"/>
            <w:bottom w:val="none" w:sz="0" w:space="0" w:color="auto"/>
            <w:right w:val="none" w:sz="0" w:space="0" w:color="auto"/>
          </w:divBdr>
        </w:div>
      </w:divsChild>
    </w:div>
    <w:div w:id="1081755605">
      <w:bodyDiv w:val="1"/>
      <w:marLeft w:val="0"/>
      <w:marRight w:val="0"/>
      <w:marTop w:val="0"/>
      <w:marBottom w:val="0"/>
      <w:divBdr>
        <w:top w:val="none" w:sz="0" w:space="0" w:color="auto"/>
        <w:left w:val="none" w:sz="0" w:space="0" w:color="auto"/>
        <w:bottom w:val="none" w:sz="0" w:space="0" w:color="auto"/>
        <w:right w:val="none" w:sz="0" w:space="0" w:color="auto"/>
      </w:divBdr>
    </w:div>
    <w:div w:id="1088310969">
      <w:bodyDiv w:val="1"/>
      <w:marLeft w:val="0"/>
      <w:marRight w:val="0"/>
      <w:marTop w:val="0"/>
      <w:marBottom w:val="0"/>
      <w:divBdr>
        <w:top w:val="none" w:sz="0" w:space="0" w:color="auto"/>
        <w:left w:val="none" w:sz="0" w:space="0" w:color="auto"/>
        <w:bottom w:val="none" w:sz="0" w:space="0" w:color="auto"/>
        <w:right w:val="none" w:sz="0" w:space="0" w:color="auto"/>
      </w:divBdr>
    </w:div>
    <w:div w:id="1092631259">
      <w:bodyDiv w:val="1"/>
      <w:marLeft w:val="0"/>
      <w:marRight w:val="0"/>
      <w:marTop w:val="0"/>
      <w:marBottom w:val="0"/>
      <w:divBdr>
        <w:top w:val="none" w:sz="0" w:space="0" w:color="auto"/>
        <w:left w:val="none" w:sz="0" w:space="0" w:color="auto"/>
        <w:bottom w:val="none" w:sz="0" w:space="0" w:color="auto"/>
        <w:right w:val="none" w:sz="0" w:space="0" w:color="auto"/>
      </w:divBdr>
    </w:div>
    <w:div w:id="1099444361">
      <w:bodyDiv w:val="1"/>
      <w:marLeft w:val="0"/>
      <w:marRight w:val="0"/>
      <w:marTop w:val="0"/>
      <w:marBottom w:val="0"/>
      <w:divBdr>
        <w:top w:val="none" w:sz="0" w:space="0" w:color="auto"/>
        <w:left w:val="none" w:sz="0" w:space="0" w:color="auto"/>
        <w:bottom w:val="none" w:sz="0" w:space="0" w:color="auto"/>
        <w:right w:val="none" w:sz="0" w:space="0" w:color="auto"/>
      </w:divBdr>
      <w:divsChild>
        <w:div w:id="1528521657">
          <w:marLeft w:val="640"/>
          <w:marRight w:val="0"/>
          <w:marTop w:val="0"/>
          <w:marBottom w:val="0"/>
          <w:divBdr>
            <w:top w:val="none" w:sz="0" w:space="0" w:color="auto"/>
            <w:left w:val="none" w:sz="0" w:space="0" w:color="auto"/>
            <w:bottom w:val="none" w:sz="0" w:space="0" w:color="auto"/>
            <w:right w:val="none" w:sz="0" w:space="0" w:color="auto"/>
          </w:divBdr>
        </w:div>
        <w:div w:id="1706784961">
          <w:marLeft w:val="640"/>
          <w:marRight w:val="0"/>
          <w:marTop w:val="0"/>
          <w:marBottom w:val="0"/>
          <w:divBdr>
            <w:top w:val="none" w:sz="0" w:space="0" w:color="auto"/>
            <w:left w:val="none" w:sz="0" w:space="0" w:color="auto"/>
            <w:bottom w:val="none" w:sz="0" w:space="0" w:color="auto"/>
            <w:right w:val="none" w:sz="0" w:space="0" w:color="auto"/>
          </w:divBdr>
        </w:div>
        <w:div w:id="1117020211">
          <w:marLeft w:val="640"/>
          <w:marRight w:val="0"/>
          <w:marTop w:val="0"/>
          <w:marBottom w:val="0"/>
          <w:divBdr>
            <w:top w:val="none" w:sz="0" w:space="0" w:color="auto"/>
            <w:left w:val="none" w:sz="0" w:space="0" w:color="auto"/>
            <w:bottom w:val="none" w:sz="0" w:space="0" w:color="auto"/>
            <w:right w:val="none" w:sz="0" w:space="0" w:color="auto"/>
          </w:divBdr>
        </w:div>
        <w:div w:id="717901664">
          <w:marLeft w:val="640"/>
          <w:marRight w:val="0"/>
          <w:marTop w:val="0"/>
          <w:marBottom w:val="0"/>
          <w:divBdr>
            <w:top w:val="none" w:sz="0" w:space="0" w:color="auto"/>
            <w:left w:val="none" w:sz="0" w:space="0" w:color="auto"/>
            <w:bottom w:val="none" w:sz="0" w:space="0" w:color="auto"/>
            <w:right w:val="none" w:sz="0" w:space="0" w:color="auto"/>
          </w:divBdr>
        </w:div>
        <w:div w:id="1212957405">
          <w:marLeft w:val="640"/>
          <w:marRight w:val="0"/>
          <w:marTop w:val="0"/>
          <w:marBottom w:val="0"/>
          <w:divBdr>
            <w:top w:val="none" w:sz="0" w:space="0" w:color="auto"/>
            <w:left w:val="none" w:sz="0" w:space="0" w:color="auto"/>
            <w:bottom w:val="none" w:sz="0" w:space="0" w:color="auto"/>
            <w:right w:val="none" w:sz="0" w:space="0" w:color="auto"/>
          </w:divBdr>
        </w:div>
        <w:div w:id="918489415">
          <w:marLeft w:val="640"/>
          <w:marRight w:val="0"/>
          <w:marTop w:val="0"/>
          <w:marBottom w:val="0"/>
          <w:divBdr>
            <w:top w:val="none" w:sz="0" w:space="0" w:color="auto"/>
            <w:left w:val="none" w:sz="0" w:space="0" w:color="auto"/>
            <w:bottom w:val="none" w:sz="0" w:space="0" w:color="auto"/>
            <w:right w:val="none" w:sz="0" w:space="0" w:color="auto"/>
          </w:divBdr>
        </w:div>
        <w:div w:id="2048868251">
          <w:marLeft w:val="640"/>
          <w:marRight w:val="0"/>
          <w:marTop w:val="0"/>
          <w:marBottom w:val="0"/>
          <w:divBdr>
            <w:top w:val="none" w:sz="0" w:space="0" w:color="auto"/>
            <w:left w:val="none" w:sz="0" w:space="0" w:color="auto"/>
            <w:bottom w:val="none" w:sz="0" w:space="0" w:color="auto"/>
            <w:right w:val="none" w:sz="0" w:space="0" w:color="auto"/>
          </w:divBdr>
        </w:div>
        <w:div w:id="1236666710">
          <w:marLeft w:val="640"/>
          <w:marRight w:val="0"/>
          <w:marTop w:val="0"/>
          <w:marBottom w:val="0"/>
          <w:divBdr>
            <w:top w:val="none" w:sz="0" w:space="0" w:color="auto"/>
            <w:left w:val="none" w:sz="0" w:space="0" w:color="auto"/>
            <w:bottom w:val="none" w:sz="0" w:space="0" w:color="auto"/>
            <w:right w:val="none" w:sz="0" w:space="0" w:color="auto"/>
          </w:divBdr>
        </w:div>
        <w:div w:id="909776836">
          <w:marLeft w:val="640"/>
          <w:marRight w:val="0"/>
          <w:marTop w:val="0"/>
          <w:marBottom w:val="0"/>
          <w:divBdr>
            <w:top w:val="none" w:sz="0" w:space="0" w:color="auto"/>
            <w:left w:val="none" w:sz="0" w:space="0" w:color="auto"/>
            <w:bottom w:val="none" w:sz="0" w:space="0" w:color="auto"/>
            <w:right w:val="none" w:sz="0" w:space="0" w:color="auto"/>
          </w:divBdr>
        </w:div>
        <w:div w:id="956444695">
          <w:marLeft w:val="640"/>
          <w:marRight w:val="0"/>
          <w:marTop w:val="0"/>
          <w:marBottom w:val="0"/>
          <w:divBdr>
            <w:top w:val="none" w:sz="0" w:space="0" w:color="auto"/>
            <w:left w:val="none" w:sz="0" w:space="0" w:color="auto"/>
            <w:bottom w:val="none" w:sz="0" w:space="0" w:color="auto"/>
            <w:right w:val="none" w:sz="0" w:space="0" w:color="auto"/>
          </w:divBdr>
        </w:div>
        <w:div w:id="1728214591">
          <w:marLeft w:val="640"/>
          <w:marRight w:val="0"/>
          <w:marTop w:val="0"/>
          <w:marBottom w:val="0"/>
          <w:divBdr>
            <w:top w:val="none" w:sz="0" w:space="0" w:color="auto"/>
            <w:left w:val="none" w:sz="0" w:space="0" w:color="auto"/>
            <w:bottom w:val="none" w:sz="0" w:space="0" w:color="auto"/>
            <w:right w:val="none" w:sz="0" w:space="0" w:color="auto"/>
          </w:divBdr>
        </w:div>
        <w:div w:id="31543625">
          <w:marLeft w:val="640"/>
          <w:marRight w:val="0"/>
          <w:marTop w:val="0"/>
          <w:marBottom w:val="0"/>
          <w:divBdr>
            <w:top w:val="none" w:sz="0" w:space="0" w:color="auto"/>
            <w:left w:val="none" w:sz="0" w:space="0" w:color="auto"/>
            <w:bottom w:val="none" w:sz="0" w:space="0" w:color="auto"/>
            <w:right w:val="none" w:sz="0" w:space="0" w:color="auto"/>
          </w:divBdr>
        </w:div>
        <w:div w:id="2010476761">
          <w:marLeft w:val="640"/>
          <w:marRight w:val="0"/>
          <w:marTop w:val="0"/>
          <w:marBottom w:val="0"/>
          <w:divBdr>
            <w:top w:val="none" w:sz="0" w:space="0" w:color="auto"/>
            <w:left w:val="none" w:sz="0" w:space="0" w:color="auto"/>
            <w:bottom w:val="none" w:sz="0" w:space="0" w:color="auto"/>
            <w:right w:val="none" w:sz="0" w:space="0" w:color="auto"/>
          </w:divBdr>
        </w:div>
        <w:div w:id="1602375691">
          <w:marLeft w:val="640"/>
          <w:marRight w:val="0"/>
          <w:marTop w:val="0"/>
          <w:marBottom w:val="0"/>
          <w:divBdr>
            <w:top w:val="none" w:sz="0" w:space="0" w:color="auto"/>
            <w:left w:val="none" w:sz="0" w:space="0" w:color="auto"/>
            <w:bottom w:val="none" w:sz="0" w:space="0" w:color="auto"/>
            <w:right w:val="none" w:sz="0" w:space="0" w:color="auto"/>
          </w:divBdr>
        </w:div>
        <w:div w:id="1146044880">
          <w:marLeft w:val="640"/>
          <w:marRight w:val="0"/>
          <w:marTop w:val="0"/>
          <w:marBottom w:val="0"/>
          <w:divBdr>
            <w:top w:val="none" w:sz="0" w:space="0" w:color="auto"/>
            <w:left w:val="none" w:sz="0" w:space="0" w:color="auto"/>
            <w:bottom w:val="none" w:sz="0" w:space="0" w:color="auto"/>
            <w:right w:val="none" w:sz="0" w:space="0" w:color="auto"/>
          </w:divBdr>
        </w:div>
        <w:div w:id="1958246886">
          <w:marLeft w:val="640"/>
          <w:marRight w:val="0"/>
          <w:marTop w:val="0"/>
          <w:marBottom w:val="0"/>
          <w:divBdr>
            <w:top w:val="none" w:sz="0" w:space="0" w:color="auto"/>
            <w:left w:val="none" w:sz="0" w:space="0" w:color="auto"/>
            <w:bottom w:val="none" w:sz="0" w:space="0" w:color="auto"/>
            <w:right w:val="none" w:sz="0" w:space="0" w:color="auto"/>
          </w:divBdr>
        </w:div>
        <w:div w:id="162739955">
          <w:marLeft w:val="640"/>
          <w:marRight w:val="0"/>
          <w:marTop w:val="0"/>
          <w:marBottom w:val="0"/>
          <w:divBdr>
            <w:top w:val="none" w:sz="0" w:space="0" w:color="auto"/>
            <w:left w:val="none" w:sz="0" w:space="0" w:color="auto"/>
            <w:bottom w:val="none" w:sz="0" w:space="0" w:color="auto"/>
            <w:right w:val="none" w:sz="0" w:space="0" w:color="auto"/>
          </w:divBdr>
        </w:div>
        <w:div w:id="789282605">
          <w:marLeft w:val="640"/>
          <w:marRight w:val="0"/>
          <w:marTop w:val="0"/>
          <w:marBottom w:val="0"/>
          <w:divBdr>
            <w:top w:val="none" w:sz="0" w:space="0" w:color="auto"/>
            <w:left w:val="none" w:sz="0" w:space="0" w:color="auto"/>
            <w:bottom w:val="none" w:sz="0" w:space="0" w:color="auto"/>
            <w:right w:val="none" w:sz="0" w:space="0" w:color="auto"/>
          </w:divBdr>
        </w:div>
        <w:div w:id="285501947">
          <w:marLeft w:val="640"/>
          <w:marRight w:val="0"/>
          <w:marTop w:val="0"/>
          <w:marBottom w:val="0"/>
          <w:divBdr>
            <w:top w:val="none" w:sz="0" w:space="0" w:color="auto"/>
            <w:left w:val="none" w:sz="0" w:space="0" w:color="auto"/>
            <w:bottom w:val="none" w:sz="0" w:space="0" w:color="auto"/>
            <w:right w:val="none" w:sz="0" w:space="0" w:color="auto"/>
          </w:divBdr>
        </w:div>
        <w:div w:id="1759255402">
          <w:marLeft w:val="640"/>
          <w:marRight w:val="0"/>
          <w:marTop w:val="0"/>
          <w:marBottom w:val="0"/>
          <w:divBdr>
            <w:top w:val="none" w:sz="0" w:space="0" w:color="auto"/>
            <w:left w:val="none" w:sz="0" w:space="0" w:color="auto"/>
            <w:bottom w:val="none" w:sz="0" w:space="0" w:color="auto"/>
            <w:right w:val="none" w:sz="0" w:space="0" w:color="auto"/>
          </w:divBdr>
        </w:div>
        <w:div w:id="1140612123">
          <w:marLeft w:val="640"/>
          <w:marRight w:val="0"/>
          <w:marTop w:val="0"/>
          <w:marBottom w:val="0"/>
          <w:divBdr>
            <w:top w:val="none" w:sz="0" w:space="0" w:color="auto"/>
            <w:left w:val="none" w:sz="0" w:space="0" w:color="auto"/>
            <w:bottom w:val="none" w:sz="0" w:space="0" w:color="auto"/>
            <w:right w:val="none" w:sz="0" w:space="0" w:color="auto"/>
          </w:divBdr>
        </w:div>
        <w:div w:id="197398305">
          <w:marLeft w:val="640"/>
          <w:marRight w:val="0"/>
          <w:marTop w:val="0"/>
          <w:marBottom w:val="0"/>
          <w:divBdr>
            <w:top w:val="none" w:sz="0" w:space="0" w:color="auto"/>
            <w:left w:val="none" w:sz="0" w:space="0" w:color="auto"/>
            <w:bottom w:val="none" w:sz="0" w:space="0" w:color="auto"/>
            <w:right w:val="none" w:sz="0" w:space="0" w:color="auto"/>
          </w:divBdr>
        </w:div>
        <w:div w:id="1608276120">
          <w:marLeft w:val="640"/>
          <w:marRight w:val="0"/>
          <w:marTop w:val="0"/>
          <w:marBottom w:val="0"/>
          <w:divBdr>
            <w:top w:val="none" w:sz="0" w:space="0" w:color="auto"/>
            <w:left w:val="none" w:sz="0" w:space="0" w:color="auto"/>
            <w:bottom w:val="none" w:sz="0" w:space="0" w:color="auto"/>
            <w:right w:val="none" w:sz="0" w:space="0" w:color="auto"/>
          </w:divBdr>
        </w:div>
        <w:div w:id="1668825442">
          <w:marLeft w:val="640"/>
          <w:marRight w:val="0"/>
          <w:marTop w:val="0"/>
          <w:marBottom w:val="0"/>
          <w:divBdr>
            <w:top w:val="none" w:sz="0" w:space="0" w:color="auto"/>
            <w:left w:val="none" w:sz="0" w:space="0" w:color="auto"/>
            <w:bottom w:val="none" w:sz="0" w:space="0" w:color="auto"/>
            <w:right w:val="none" w:sz="0" w:space="0" w:color="auto"/>
          </w:divBdr>
        </w:div>
        <w:div w:id="1861967163">
          <w:marLeft w:val="640"/>
          <w:marRight w:val="0"/>
          <w:marTop w:val="0"/>
          <w:marBottom w:val="0"/>
          <w:divBdr>
            <w:top w:val="none" w:sz="0" w:space="0" w:color="auto"/>
            <w:left w:val="none" w:sz="0" w:space="0" w:color="auto"/>
            <w:bottom w:val="none" w:sz="0" w:space="0" w:color="auto"/>
            <w:right w:val="none" w:sz="0" w:space="0" w:color="auto"/>
          </w:divBdr>
        </w:div>
        <w:div w:id="937638445">
          <w:marLeft w:val="640"/>
          <w:marRight w:val="0"/>
          <w:marTop w:val="0"/>
          <w:marBottom w:val="0"/>
          <w:divBdr>
            <w:top w:val="none" w:sz="0" w:space="0" w:color="auto"/>
            <w:left w:val="none" w:sz="0" w:space="0" w:color="auto"/>
            <w:bottom w:val="none" w:sz="0" w:space="0" w:color="auto"/>
            <w:right w:val="none" w:sz="0" w:space="0" w:color="auto"/>
          </w:divBdr>
        </w:div>
        <w:div w:id="1692490280">
          <w:marLeft w:val="640"/>
          <w:marRight w:val="0"/>
          <w:marTop w:val="0"/>
          <w:marBottom w:val="0"/>
          <w:divBdr>
            <w:top w:val="none" w:sz="0" w:space="0" w:color="auto"/>
            <w:left w:val="none" w:sz="0" w:space="0" w:color="auto"/>
            <w:bottom w:val="none" w:sz="0" w:space="0" w:color="auto"/>
            <w:right w:val="none" w:sz="0" w:space="0" w:color="auto"/>
          </w:divBdr>
        </w:div>
      </w:divsChild>
    </w:div>
    <w:div w:id="1102336607">
      <w:bodyDiv w:val="1"/>
      <w:marLeft w:val="0"/>
      <w:marRight w:val="0"/>
      <w:marTop w:val="0"/>
      <w:marBottom w:val="0"/>
      <w:divBdr>
        <w:top w:val="none" w:sz="0" w:space="0" w:color="auto"/>
        <w:left w:val="none" w:sz="0" w:space="0" w:color="auto"/>
        <w:bottom w:val="none" w:sz="0" w:space="0" w:color="auto"/>
        <w:right w:val="none" w:sz="0" w:space="0" w:color="auto"/>
      </w:divBdr>
    </w:div>
    <w:div w:id="1103495713">
      <w:bodyDiv w:val="1"/>
      <w:marLeft w:val="0"/>
      <w:marRight w:val="0"/>
      <w:marTop w:val="0"/>
      <w:marBottom w:val="0"/>
      <w:divBdr>
        <w:top w:val="none" w:sz="0" w:space="0" w:color="auto"/>
        <w:left w:val="none" w:sz="0" w:space="0" w:color="auto"/>
        <w:bottom w:val="none" w:sz="0" w:space="0" w:color="auto"/>
        <w:right w:val="none" w:sz="0" w:space="0" w:color="auto"/>
      </w:divBdr>
    </w:div>
    <w:div w:id="1107578454">
      <w:bodyDiv w:val="1"/>
      <w:marLeft w:val="0"/>
      <w:marRight w:val="0"/>
      <w:marTop w:val="0"/>
      <w:marBottom w:val="0"/>
      <w:divBdr>
        <w:top w:val="none" w:sz="0" w:space="0" w:color="auto"/>
        <w:left w:val="none" w:sz="0" w:space="0" w:color="auto"/>
        <w:bottom w:val="none" w:sz="0" w:space="0" w:color="auto"/>
        <w:right w:val="none" w:sz="0" w:space="0" w:color="auto"/>
      </w:divBdr>
      <w:divsChild>
        <w:div w:id="838665550">
          <w:marLeft w:val="640"/>
          <w:marRight w:val="0"/>
          <w:marTop w:val="0"/>
          <w:marBottom w:val="0"/>
          <w:divBdr>
            <w:top w:val="none" w:sz="0" w:space="0" w:color="auto"/>
            <w:left w:val="none" w:sz="0" w:space="0" w:color="auto"/>
            <w:bottom w:val="none" w:sz="0" w:space="0" w:color="auto"/>
            <w:right w:val="none" w:sz="0" w:space="0" w:color="auto"/>
          </w:divBdr>
        </w:div>
        <w:div w:id="344674221">
          <w:marLeft w:val="640"/>
          <w:marRight w:val="0"/>
          <w:marTop w:val="0"/>
          <w:marBottom w:val="0"/>
          <w:divBdr>
            <w:top w:val="none" w:sz="0" w:space="0" w:color="auto"/>
            <w:left w:val="none" w:sz="0" w:space="0" w:color="auto"/>
            <w:bottom w:val="none" w:sz="0" w:space="0" w:color="auto"/>
            <w:right w:val="none" w:sz="0" w:space="0" w:color="auto"/>
          </w:divBdr>
        </w:div>
        <w:div w:id="1001617238">
          <w:marLeft w:val="640"/>
          <w:marRight w:val="0"/>
          <w:marTop w:val="0"/>
          <w:marBottom w:val="0"/>
          <w:divBdr>
            <w:top w:val="none" w:sz="0" w:space="0" w:color="auto"/>
            <w:left w:val="none" w:sz="0" w:space="0" w:color="auto"/>
            <w:bottom w:val="none" w:sz="0" w:space="0" w:color="auto"/>
            <w:right w:val="none" w:sz="0" w:space="0" w:color="auto"/>
          </w:divBdr>
        </w:div>
      </w:divsChild>
    </w:div>
    <w:div w:id="1108158306">
      <w:bodyDiv w:val="1"/>
      <w:marLeft w:val="0"/>
      <w:marRight w:val="0"/>
      <w:marTop w:val="0"/>
      <w:marBottom w:val="0"/>
      <w:divBdr>
        <w:top w:val="none" w:sz="0" w:space="0" w:color="auto"/>
        <w:left w:val="none" w:sz="0" w:space="0" w:color="auto"/>
        <w:bottom w:val="none" w:sz="0" w:space="0" w:color="auto"/>
        <w:right w:val="none" w:sz="0" w:space="0" w:color="auto"/>
      </w:divBdr>
      <w:divsChild>
        <w:div w:id="2106923064">
          <w:marLeft w:val="480"/>
          <w:marRight w:val="0"/>
          <w:marTop w:val="0"/>
          <w:marBottom w:val="0"/>
          <w:divBdr>
            <w:top w:val="none" w:sz="0" w:space="0" w:color="auto"/>
            <w:left w:val="none" w:sz="0" w:space="0" w:color="auto"/>
            <w:bottom w:val="none" w:sz="0" w:space="0" w:color="auto"/>
            <w:right w:val="none" w:sz="0" w:space="0" w:color="auto"/>
          </w:divBdr>
        </w:div>
        <w:div w:id="487675107">
          <w:marLeft w:val="480"/>
          <w:marRight w:val="0"/>
          <w:marTop w:val="0"/>
          <w:marBottom w:val="0"/>
          <w:divBdr>
            <w:top w:val="none" w:sz="0" w:space="0" w:color="auto"/>
            <w:left w:val="none" w:sz="0" w:space="0" w:color="auto"/>
            <w:bottom w:val="none" w:sz="0" w:space="0" w:color="auto"/>
            <w:right w:val="none" w:sz="0" w:space="0" w:color="auto"/>
          </w:divBdr>
        </w:div>
        <w:div w:id="706486643">
          <w:marLeft w:val="480"/>
          <w:marRight w:val="0"/>
          <w:marTop w:val="0"/>
          <w:marBottom w:val="0"/>
          <w:divBdr>
            <w:top w:val="none" w:sz="0" w:space="0" w:color="auto"/>
            <w:left w:val="none" w:sz="0" w:space="0" w:color="auto"/>
            <w:bottom w:val="none" w:sz="0" w:space="0" w:color="auto"/>
            <w:right w:val="none" w:sz="0" w:space="0" w:color="auto"/>
          </w:divBdr>
        </w:div>
        <w:div w:id="1446733218">
          <w:marLeft w:val="480"/>
          <w:marRight w:val="0"/>
          <w:marTop w:val="0"/>
          <w:marBottom w:val="0"/>
          <w:divBdr>
            <w:top w:val="none" w:sz="0" w:space="0" w:color="auto"/>
            <w:left w:val="none" w:sz="0" w:space="0" w:color="auto"/>
            <w:bottom w:val="none" w:sz="0" w:space="0" w:color="auto"/>
            <w:right w:val="none" w:sz="0" w:space="0" w:color="auto"/>
          </w:divBdr>
        </w:div>
        <w:div w:id="468087428">
          <w:marLeft w:val="480"/>
          <w:marRight w:val="0"/>
          <w:marTop w:val="0"/>
          <w:marBottom w:val="0"/>
          <w:divBdr>
            <w:top w:val="none" w:sz="0" w:space="0" w:color="auto"/>
            <w:left w:val="none" w:sz="0" w:space="0" w:color="auto"/>
            <w:bottom w:val="none" w:sz="0" w:space="0" w:color="auto"/>
            <w:right w:val="none" w:sz="0" w:space="0" w:color="auto"/>
          </w:divBdr>
        </w:div>
        <w:div w:id="1378628497">
          <w:marLeft w:val="480"/>
          <w:marRight w:val="0"/>
          <w:marTop w:val="0"/>
          <w:marBottom w:val="0"/>
          <w:divBdr>
            <w:top w:val="none" w:sz="0" w:space="0" w:color="auto"/>
            <w:left w:val="none" w:sz="0" w:space="0" w:color="auto"/>
            <w:bottom w:val="none" w:sz="0" w:space="0" w:color="auto"/>
            <w:right w:val="none" w:sz="0" w:space="0" w:color="auto"/>
          </w:divBdr>
        </w:div>
        <w:div w:id="1342002769">
          <w:marLeft w:val="480"/>
          <w:marRight w:val="0"/>
          <w:marTop w:val="0"/>
          <w:marBottom w:val="0"/>
          <w:divBdr>
            <w:top w:val="none" w:sz="0" w:space="0" w:color="auto"/>
            <w:left w:val="none" w:sz="0" w:space="0" w:color="auto"/>
            <w:bottom w:val="none" w:sz="0" w:space="0" w:color="auto"/>
            <w:right w:val="none" w:sz="0" w:space="0" w:color="auto"/>
          </w:divBdr>
        </w:div>
        <w:div w:id="1987200284">
          <w:marLeft w:val="480"/>
          <w:marRight w:val="0"/>
          <w:marTop w:val="0"/>
          <w:marBottom w:val="0"/>
          <w:divBdr>
            <w:top w:val="none" w:sz="0" w:space="0" w:color="auto"/>
            <w:left w:val="none" w:sz="0" w:space="0" w:color="auto"/>
            <w:bottom w:val="none" w:sz="0" w:space="0" w:color="auto"/>
            <w:right w:val="none" w:sz="0" w:space="0" w:color="auto"/>
          </w:divBdr>
        </w:div>
        <w:div w:id="1558904967">
          <w:marLeft w:val="480"/>
          <w:marRight w:val="0"/>
          <w:marTop w:val="0"/>
          <w:marBottom w:val="0"/>
          <w:divBdr>
            <w:top w:val="none" w:sz="0" w:space="0" w:color="auto"/>
            <w:left w:val="none" w:sz="0" w:space="0" w:color="auto"/>
            <w:bottom w:val="none" w:sz="0" w:space="0" w:color="auto"/>
            <w:right w:val="none" w:sz="0" w:space="0" w:color="auto"/>
          </w:divBdr>
        </w:div>
        <w:div w:id="1200556203">
          <w:marLeft w:val="480"/>
          <w:marRight w:val="0"/>
          <w:marTop w:val="0"/>
          <w:marBottom w:val="0"/>
          <w:divBdr>
            <w:top w:val="none" w:sz="0" w:space="0" w:color="auto"/>
            <w:left w:val="none" w:sz="0" w:space="0" w:color="auto"/>
            <w:bottom w:val="none" w:sz="0" w:space="0" w:color="auto"/>
            <w:right w:val="none" w:sz="0" w:space="0" w:color="auto"/>
          </w:divBdr>
        </w:div>
        <w:div w:id="539786287">
          <w:marLeft w:val="480"/>
          <w:marRight w:val="0"/>
          <w:marTop w:val="0"/>
          <w:marBottom w:val="0"/>
          <w:divBdr>
            <w:top w:val="none" w:sz="0" w:space="0" w:color="auto"/>
            <w:left w:val="none" w:sz="0" w:space="0" w:color="auto"/>
            <w:bottom w:val="none" w:sz="0" w:space="0" w:color="auto"/>
            <w:right w:val="none" w:sz="0" w:space="0" w:color="auto"/>
          </w:divBdr>
        </w:div>
        <w:div w:id="970281895">
          <w:marLeft w:val="480"/>
          <w:marRight w:val="0"/>
          <w:marTop w:val="0"/>
          <w:marBottom w:val="0"/>
          <w:divBdr>
            <w:top w:val="none" w:sz="0" w:space="0" w:color="auto"/>
            <w:left w:val="none" w:sz="0" w:space="0" w:color="auto"/>
            <w:bottom w:val="none" w:sz="0" w:space="0" w:color="auto"/>
            <w:right w:val="none" w:sz="0" w:space="0" w:color="auto"/>
          </w:divBdr>
        </w:div>
        <w:div w:id="1065488757">
          <w:marLeft w:val="480"/>
          <w:marRight w:val="0"/>
          <w:marTop w:val="0"/>
          <w:marBottom w:val="0"/>
          <w:divBdr>
            <w:top w:val="none" w:sz="0" w:space="0" w:color="auto"/>
            <w:left w:val="none" w:sz="0" w:space="0" w:color="auto"/>
            <w:bottom w:val="none" w:sz="0" w:space="0" w:color="auto"/>
            <w:right w:val="none" w:sz="0" w:space="0" w:color="auto"/>
          </w:divBdr>
        </w:div>
        <w:div w:id="1059936395">
          <w:marLeft w:val="480"/>
          <w:marRight w:val="0"/>
          <w:marTop w:val="0"/>
          <w:marBottom w:val="0"/>
          <w:divBdr>
            <w:top w:val="none" w:sz="0" w:space="0" w:color="auto"/>
            <w:left w:val="none" w:sz="0" w:space="0" w:color="auto"/>
            <w:bottom w:val="none" w:sz="0" w:space="0" w:color="auto"/>
            <w:right w:val="none" w:sz="0" w:space="0" w:color="auto"/>
          </w:divBdr>
        </w:div>
        <w:div w:id="1849637903">
          <w:marLeft w:val="480"/>
          <w:marRight w:val="0"/>
          <w:marTop w:val="0"/>
          <w:marBottom w:val="0"/>
          <w:divBdr>
            <w:top w:val="none" w:sz="0" w:space="0" w:color="auto"/>
            <w:left w:val="none" w:sz="0" w:space="0" w:color="auto"/>
            <w:bottom w:val="none" w:sz="0" w:space="0" w:color="auto"/>
            <w:right w:val="none" w:sz="0" w:space="0" w:color="auto"/>
          </w:divBdr>
        </w:div>
        <w:div w:id="350499575">
          <w:marLeft w:val="480"/>
          <w:marRight w:val="0"/>
          <w:marTop w:val="0"/>
          <w:marBottom w:val="0"/>
          <w:divBdr>
            <w:top w:val="none" w:sz="0" w:space="0" w:color="auto"/>
            <w:left w:val="none" w:sz="0" w:space="0" w:color="auto"/>
            <w:bottom w:val="none" w:sz="0" w:space="0" w:color="auto"/>
            <w:right w:val="none" w:sz="0" w:space="0" w:color="auto"/>
          </w:divBdr>
        </w:div>
        <w:div w:id="1093162428">
          <w:marLeft w:val="480"/>
          <w:marRight w:val="0"/>
          <w:marTop w:val="0"/>
          <w:marBottom w:val="0"/>
          <w:divBdr>
            <w:top w:val="none" w:sz="0" w:space="0" w:color="auto"/>
            <w:left w:val="none" w:sz="0" w:space="0" w:color="auto"/>
            <w:bottom w:val="none" w:sz="0" w:space="0" w:color="auto"/>
            <w:right w:val="none" w:sz="0" w:space="0" w:color="auto"/>
          </w:divBdr>
        </w:div>
        <w:div w:id="904799678">
          <w:marLeft w:val="480"/>
          <w:marRight w:val="0"/>
          <w:marTop w:val="0"/>
          <w:marBottom w:val="0"/>
          <w:divBdr>
            <w:top w:val="none" w:sz="0" w:space="0" w:color="auto"/>
            <w:left w:val="none" w:sz="0" w:space="0" w:color="auto"/>
            <w:bottom w:val="none" w:sz="0" w:space="0" w:color="auto"/>
            <w:right w:val="none" w:sz="0" w:space="0" w:color="auto"/>
          </w:divBdr>
        </w:div>
        <w:div w:id="2021540780">
          <w:marLeft w:val="480"/>
          <w:marRight w:val="0"/>
          <w:marTop w:val="0"/>
          <w:marBottom w:val="0"/>
          <w:divBdr>
            <w:top w:val="none" w:sz="0" w:space="0" w:color="auto"/>
            <w:left w:val="none" w:sz="0" w:space="0" w:color="auto"/>
            <w:bottom w:val="none" w:sz="0" w:space="0" w:color="auto"/>
            <w:right w:val="none" w:sz="0" w:space="0" w:color="auto"/>
          </w:divBdr>
        </w:div>
        <w:div w:id="1229074215">
          <w:marLeft w:val="480"/>
          <w:marRight w:val="0"/>
          <w:marTop w:val="0"/>
          <w:marBottom w:val="0"/>
          <w:divBdr>
            <w:top w:val="none" w:sz="0" w:space="0" w:color="auto"/>
            <w:left w:val="none" w:sz="0" w:space="0" w:color="auto"/>
            <w:bottom w:val="none" w:sz="0" w:space="0" w:color="auto"/>
            <w:right w:val="none" w:sz="0" w:space="0" w:color="auto"/>
          </w:divBdr>
        </w:div>
        <w:div w:id="2050109413">
          <w:marLeft w:val="480"/>
          <w:marRight w:val="0"/>
          <w:marTop w:val="0"/>
          <w:marBottom w:val="0"/>
          <w:divBdr>
            <w:top w:val="none" w:sz="0" w:space="0" w:color="auto"/>
            <w:left w:val="none" w:sz="0" w:space="0" w:color="auto"/>
            <w:bottom w:val="none" w:sz="0" w:space="0" w:color="auto"/>
            <w:right w:val="none" w:sz="0" w:space="0" w:color="auto"/>
          </w:divBdr>
        </w:div>
        <w:div w:id="2061634990">
          <w:marLeft w:val="480"/>
          <w:marRight w:val="0"/>
          <w:marTop w:val="0"/>
          <w:marBottom w:val="0"/>
          <w:divBdr>
            <w:top w:val="none" w:sz="0" w:space="0" w:color="auto"/>
            <w:left w:val="none" w:sz="0" w:space="0" w:color="auto"/>
            <w:bottom w:val="none" w:sz="0" w:space="0" w:color="auto"/>
            <w:right w:val="none" w:sz="0" w:space="0" w:color="auto"/>
          </w:divBdr>
        </w:div>
        <w:div w:id="1301576221">
          <w:marLeft w:val="480"/>
          <w:marRight w:val="0"/>
          <w:marTop w:val="0"/>
          <w:marBottom w:val="0"/>
          <w:divBdr>
            <w:top w:val="none" w:sz="0" w:space="0" w:color="auto"/>
            <w:left w:val="none" w:sz="0" w:space="0" w:color="auto"/>
            <w:bottom w:val="none" w:sz="0" w:space="0" w:color="auto"/>
            <w:right w:val="none" w:sz="0" w:space="0" w:color="auto"/>
          </w:divBdr>
        </w:div>
        <w:div w:id="1488669716">
          <w:marLeft w:val="480"/>
          <w:marRight w:val="0"/>
          <w:marTop w:val="0"/>
          <w:marBottom w:val="0"/>
          <w:divBdr>
            <w:top w:val="none" w:sz="0" w:space="0" w:color="auto"/>
            <w:left w:val="none" w:sz="0" w:space="0" w:color="auto"/>
            <w:bottom w:val="none" w:sz="0" w:space="0" w:color="auto"/>
            <w:right w:val="none" w:sz="0" w:space="0" w:color="auto"/>
          </w:divBdr>
        </w:div>
        <w:div w:id="886377823">
          <w:marLeft w:val="480"/>
          <w:marRight w:val="0"/>
          <w:marTop w:val="0"/>
          <w:marBottom w:val="0"/>
          <w:divBdr>
            <w:top w:val="none" w:sz="0" w:space="0" w:color="auto"/>
            <w:left w:val="none" w:sz="0" w:space="0" w:color="auto"/>
            <w:bottom w:val="none" w:sz="0" w:space="0" w:color="auto"/>
            <w:right w:val="none" w:sz="0" w:space="0" w:color="auto"/>
          </w:divBdr>
        </w:div>
        <w:div w:id="145324675">
          <w:marLeft w:val="480"/>
          <w:marRight w:val="0"/>
          <w:marTop w:val="0"/>
          <w:marBottom w:val="0"/>
          <w:divBdr>
            <w:top w:val="none" w:sz="0" w:space="0" w:color="auto"/>
            <w:left w:val="none" w:sz="0" w:space="0" w:color="auto"/>
            <w:bottom w:val="none" w:sz="0" w:space="0" w:color="auto"/>
            <w:right w:val="none" w:sz="0" w:space="0" w:color="auto"/>
          </w:divBdr>
        </w:div>
        <w:div w:id="441073589">
          <w:marLeft w:val="480"/>
          <w:marRight w:val="0"/>
          <w:marTop w:val="0"/>
          <w:marBottom w:val="0"/>
          <w:divBdr>
            <w:top w:val="none" w:sz="0" w:space="0" w:color="auto"/>
            <w:left w:val="none" w:sz="0" w:space="0" w:color="auto"/>
            <w:bottom w:val="none" w:sz="0" w:space="0" w:color="auto"/>
            <w:right w:val="none" w:sz="0" w:space="0" w:color="auto"/>
          </w:divBdr>
        </w:div>
        <w:div w:id="384375442">
          <w:marLeft w:val="480"/>
          <w:marRight w:val="0"/>
          <w:marTop w:val="0"/>
          <w:marBottom w:val="0"/>
          <w:divBdr>
            <w:top w:val="none" w:sz="0" w:space="0" w:color="auto"/>
            <w:left w:val="none" w:sz="0" w:space="0" w:color="auto"/>
            <w:bottom w:val="none" w:sz="0" w:space="0" w:color="auto"/>
            <w:right w:val="none" w:sz="0" w:space="0" w:color="auto"/>
          </w:divBdr>
        </w:div>
        <w:div w:id="1905139885">
          <w:marLeft w:val="480"/>
          <w:marRight w:val="0"/>
          <w:marTop w:val="0"/>
          <w:marBottom w:val="0"/>
          <w:divBdr>
            <w:top w:val="none" w:sz="0" w:space="0" w:color="auto"/>
            <w:left w:val="none" w:sz="0" w:space="0" w:color="auto"/>
            <w:bottom w:val="none" w:sz="0" w:space="0" w:color="auto"/>
            <w:right w:val="none" w:sz="0" w:space="0" w:color="auto"/>
          </w:divBdr>
        </w:div>
        <w:div w:id="234169195">
          <w:marLeft w:val="480"/>
          <w:marRight w:val="0"/>
          <w:marTop w:val="0"/>
          <w:marBottom w:val="0"/>
          <w:divBdr>
            <w:top w:val="none" w:sz="0" w:space="0" w:color="auto"/>
            <w:left w:val="none" w:sz="0" w:space="0" w:color="auto"/>
            <w:bottom w:val="none" w:sz="0" w:space="0" w:color="auto"/>
            <w:right w:val="none" w:sz="0" w:space="0" w:color="auto"/>
          </w:divBdr>
        </w:div>
      </w:divsChild>
    </w:div>
    <w:div w:id="1109473246">
      <w:bodyDiv w:val="1"/>
      <w:marLeft w:val="0"/>
      <w:marRight w:val="0"/>
      <w:marTop w:val="0"/>
      <w:marBottom w:val="0"/>
      <w:divBdr>
        <w:top w:val="none" w:sz="0" w:space="0" w:color="auto"/>
        <w:left w:val="none" w:sz="0" w:space="0" w:color="auto"/>
        <w:bottom w:val="none" w:sz="0" w:space="0" w:color="auto"/>
        <w:right w:val="none" w:sz="0" w:space="0" w:color="auto"/>
      </w:divBdr>
    </w:div>
    <w:div w:id="1110783342">
      <w:bodyDiv w:val="1"/>
      <w:marLeft w:val="0"/>
      <w:marRight w:val="0"/>
      <w:marTop w:val="0"/>
      <w:marBottom w:val="0"/>
      <w:divBdr>
        <w:top w:val="none" w:sz="0" w:space="0" w:color="auto"/>
        <w:left w:val="none" w:sz="0" w:space="0" w:color="auto"/>
        <w:bottom w:val="none" w:sz="0" w:space="0" w:color="auto"/>
        <w:right w:val="none" w:sz="0" w:space="0" w:color="auto"/>
      </w:divBdr>
    </w:div>
    <w:div w:id="1113868140">
      <w:bodyDiv w:val="1"/>
      <w:marLeft w:val="0"/>
      <w:marRight w:val="0"/>
      <w:marTop w:val="0"/>
      <w:marBottom w:val="0"/>
      <w:divBdr>
        <w:top w:val="none" w:sz="0" w:space="0" w:color="auto"/>
        <w:left w:val="none" w:sz="0" w:space="0" w:color="auto"/>
        <w:bottom w:val="none" w:sz="0" w:space="0" w:color="auto"/>
        <w:right w:val="none" w:sz="0" w:space="0" w:color="auto"/>
      </w:divBdr>
    </w:div>
    <w:div w:id="1114522009">
      <w:bodyDiv w:val="1"/>
      <w:marLeft w:val="0"/>
      <w:marRight w:val="0"/>
      <w:marTop w:val="0"/>
      <w:marBottom w:val="0"/>
      <w:divBdr>
        <w:top w:val="none" w:sz="0" w:space="0" w:color="auto"/>
        <w:left w:val="none" w:sz="0" w:space="0" w:color="auto"/>
        <w:bottom w:val="none" w:sz="0" w:space="0" w:color="auto"/>
        <w:right w:val="none" w:sz="0" w:space="0" w:color="auto"/>
      </w:divBdr>
      <w:divsChild>
        <w:div w:id="506559112">
          <w:marLeft w:val="640"/>
          <w:marRight w:val="0"/>
          <w:marTop w:val="0"/>
          <w:marBottom w:val="0"/>
          <w:divBdr>
            <w:top w:val="none" w:sz="0" w:space="0" w:color="auto"/>
            <w:left w:val="none" w:sz="0" w:space="0" w:color="auto"/>
            <w:bottom w:val="none" w:sz="0" w:space="0" w:color="auto"/>
            <w:right w:val="none" w:sz="0" w:space="0" w:color="auto"/>
          </w:divBdr>
        </w:div>
        <w:div w:id="1792741947">
          <w:marLeft w:val="640"/>
          <w:marRight w:val="0"/>
          <w:marTop w:val="0"/>
          <w:marBottom w:val="0"/>
          <w:divBdr>
            <w:top w:val="none" w:sz="0" w:space="0" w:color="auto"/>
            <w:left w:val="none" w:sz="0" w:space="0" w:color="auto"/>
            <w:bottom w:val="none" w:sz="0" w:space="0" w:color="auto"/>
            <w:right w:val="none" w:sz="0" w:space="0" w:color="auto"/>
          </w:divBdr>
        </w:div>
        <w:div w:id="1621645455">
          <w:marLeft w:val="640"/>
          <w:marRight w:val="0"/>
          <w:marTop w:val="0"/>
          <w:marBottom w:val="0"/>
          <w:divBdr>
            <w:top w:val="none" w:sz="0" w:space="0" w:color="auto"/>
            <w:left w:val="none" w:sz="0" w:space="0" w:color="auto"/>
            <w:bottom w:val="none" w:sz="0" w:space="0" w:color="auto"/>
            <w:right w:val="none" w:sz="0" w:space="0" w:color="auto"/>
          </w:divBdr>
        </w:div>
        <w:div w:id="449516705">
          <w:marLeft w:val="640"/>
          <w:marRight w:val="0"/>
          <w:marTop w:val="0"/>
          <w:marBottom w:val="0"/>
          <w:divBdr>
            <w:top w:val="none" w:sz="0" w:space="0" w:color="auto"/>
            <w:left w:val="none" w:sz="0" w:space="0" w:color="auto"/>
            <w:bottom w:val="none" w:sz="0" w:space="0" w:color="auto"/>
            <w:right w:val="none" w:sz="0" w:space="0" w:color="auto"/>
          </w:divBdr>
        </w:div>
        <w:div w:id="1891067163">
          <w:marLeft w:val="640"/>
          <w:marRight w:val="0"/>
          <w:marTop w:val="0"/>
          <w:marBottom w:val="0"/>
          <w:divBdr>
            <w:top w:val="none" w:sz="0" w:space="0" w:color="auto"/>
            <w:left w:val="none" w:sz="0" w:space="0" w:color="auto"/>
            <w:bottom w:val="none" w:sz="0" w:space="0" w:color="auto"/>
            <w:right w:val="none" w:sz="0" w:space="0" w:color="auto"/>
          </w:divBdr>
        </w:div>
        <w:div w:id="1773042066">
          <w:marLeft w:val="640"/>
          <w:marRight w:val="0"/>
          <w:marTop w:val="0"/>
          <w:marBottom w:val="0"/>
          <w:divBdr>
            <w:top w:val="none" w:sz="0" w:space="0" w:color="auto"/>
            <w:left w:val="none" w:sz="0" w:space="0" w:color="auto"/>
            <w:bottom w:val="none" w:sz="0" w:space="0" w:color="auto"/>
            <w:right w:val="none" w:sz="0" w:space="0" w:color="auto"/>
          </w:divBdr>
        </w:div>
        <w:div w:id="6443738">
          <w:marLeft w:val="640"/>
          <w:marRight w:val="0"/>
          <w:marTop w:val="0"/>
          <w:marBottom w:val="0"/>
          <w:divBdr>
            <w:top w:val="none" w:sz="0" w:space="0" w:color="auto"/>
            <w:left w:val="none" w:sz="0" w:space="0" w:color="auto"/>
            <w:bottom w:val="none" w:sz="0" w:space="0" w:color="auto"/>
            <w:right w:val="none" w:sz="0" w:space="0" w:color="auto"/>
          </w:divBdr>
        </w:div>
        <w:div w:id="415790710">
          <w:marLeft w:val="640"/>
          <w:marRight w:val="0"/>
          <w:marTop w:val="0"/>
          <w:marBottom w:val="0"/>
          <w:divBdr>
            <w:top w:val="none" w:sz="0" w:space="0" w:color="auto"/>
            <w:left w:val="none" w:sz="0" w:space="0" w:color="auto"/>
            <w:bottom w:val="none" w:sz="0" w:space="0" w:color="auto"/>
            <w:right w:val="none" w:sz="0" w:space="0" w:color="auto"/>
          </w:divBdr>
        </w:div>
        <w:div w:id="1197885723">
          <w:marLeft w:val="640"/>
          <w:marRight w:val="0"/>
          <w:marTop w:val="0"/>
          <w:marBottom w:val="0"/>
          <w:divBdr>
            <w:top w:val="none" w:sz="0" w:space="0" w:color="auto"/>
            <w:left w:val="none" w:sz="0" w:space="0" w:color="auto"/>
            <w:bottom w:val="none" w:sz="0" w:space="0" w:color="auto"/>
            <w:right w:val="none" w:sz="0" w:space="0" w:color="auto"/>
          </w:divBdr>
        </w:div>
        <w:div w:id="589390333">
          <w:marLeft w:val="640"/>
          <w:marRight w:val="0"/>
          <w:marTop w:val="0"/>
          <w:marBottom w:val="0"/>
          <w:divBdr>
            <w:top w:val="none" w:sz="0" w:space="0" w:color="auto"/>
            <w:left w:val="none" w:sz="0" w:space="0" w:color="auto"/>
            <w:bottom w:val="none" w:sz="0" w:space="0" w:color="auto"/>
            <w:right w:val="none" w:sz="0" w:space="0" w:color="auto"/>
          </w:divBdr>
        </w:div>
        <w:div w:id="1421874971">
          <w:marLeft w:val="640"/>
          <w:marRight w:val="0"/>
          <w:marTop w:val="0"/>
          <w:marBottom w:val="0"/>
          <w:divBdr>
            <w:top w:val="none" w:sz="0" w:space="0" w:color="auto"/>
            <w:left w:val="none" w:sz="0" w:space="0" w:color="auto"/>
            <w:bottom w:val="none" w:sz="0" w:space="0" w:color="auto"/>
            <w:right w:val="none" w:sz="0" w:space="0" w:color="auto"/>
          </w:divBdr>
        </w:div>
        <w:div w:id="1977294569">
          <w:marLeft w:val="640"/>
          <w:marRight w:val="0"/>
          <w:marTop w:val="0"/>
          <w:marBottom w:val="0"/>
          <w:divBdr>
            <w:top w:val="none" w:sz="0" w:space="0" w:color="auto"/>
            <w:left w:val="none" w:sz="0" w:space="0" w:color="auto"/>
            <w:bottom w:val="none" w:sz="0" w:space="0" w:color="auto"/>
            <w:right w:val="none" w:sz="0" w:space="0" w:color="auto"/>
          </w:divBdr>
        </w:div>
        <w:div w:id="1487237323">
          <w:marLeft w:val="640"/>
          <w:marRight w:val="0"/>
          <w:marTop w:val="0"/>
          <w:marBottom w:val="0"/>
          <w:divBdr>
            <w:top w:val="none" w:sz="0" w:space="0" w:color="auto"/>
            <w:left w:val="none" w:sz="0" w:space="0" w:color="auto"/>
            <w:bottom w:val="none" w:sz="0" w:space="0" w:color="auto"/>
            <w:right w:val="none" w:sz="0" w:space="0" w:color="auto"/>
          </w:divBdr>
        </w:div>
        <w:div w:id="1196819124">
          <w:marLeft w:val="640"/>
          <w:marRight w:val="0"/>
          <w:marTop w:val="0"/>
          <w:marBottom w:val="0"/>
          <w:divBdr>
            <w:top w:val="none" w:sz="0" w:space="0" w:color="auto"/>
            <w:left w:val="none" w:sz="0" w:space="0" w:color="auto"/>
            <w:bottom w:val="none" w:sz="0" w:space="0" w:color="auto"/>
            <w:right w:val="none" w:sz="0" w:space="0" w:color="auto"/>
          </w:divBdr>
        </w:div>
        <w:div w:id="1101072373">
          <w:marLeft w:val="640"/>
          <w:marRight w:val="0"/>
          <w:marTop w:val="0"/>
          <w:marBottom w:val="0"/>
          <w:divBdr>
            <w:top w:val="none" w:sz="0" w:space="0" w:color="auto"/>
            <w:left w:val="none" w:sz="0" w:space="0" w:color="auto"/>
            <w:bottom w:val="none" w:sz="0" w:space="0" w:color="auto"/>
            <w:right w:val="none" w:sz="0" w:space="0" w:color="auto"/>
          </w:divBdr>
        </w:div>
        <w:div w:id="1155218140">
          <w:marLeft w:val="640"/>
          <w:marRight w:val="0"/>
          <w:marTop w:val="0"/>
          <w:marBottom w:val="0"/>
          <w:divBdr>
            <w:top w:val="none" w:sz="0" w:space="0" w:color="auto"/>
            <w:left w:val="none" w:sz="0" w:space="0" w:color="auto"/>
            <w:bottom w:val="none" w:sz="0" w:space="0" w:color="auto"/>
            <w:right w:val="none" w:sz="0" w:space="0" w:color="auto"/>
          </w:divBdr>
        </w:div>
        <w:div w:id="602805091">
          <w:marLeft w:val="640"/>
          <w:marRight w:val="0"/>
          <w:marTop w:val="0"/>
          <w:marBottom w:val="0"/>
          <w:divBdr>
            <w:top w:val="none" w:sz="0" w:space="0" w:color="auto"/>
            <w:left w:val="none" w:sz="0" w:space="0" w:color="auto"/>
            <w:bottom w:val="none" w:sz="0" w:space="0" w:color="auto"/>
            <w:right w:val="none" w:sz="0" w:space="0" w:color="auto"/>
          </w:divBdr>
        </w:div>
        <w:div w:id="945385249">
          <w:marLeft w:val="640"/>
          <w:marRight w:val="0"/>
          <w:marTop w:val="0"/>
          <w:marBottom w:val="0"/>
          <w:divBdr>
            <w:top w:val="none" w:sz="0" w:space="0" w:color="auto"/>
            <w:left w:val="none" w:sz="0" w:space="0" w:color="auto"/>
            <w:bottom w:val="none" w:sz="0" w:space="0" w:color="auto"/>
            <w:right w:val="none" w:sz="0" w:space="0" w:color="auto"/>
          </w:divBdr>
        </w:div>
        <w:div w:id="1648974112">
          <w:marLeft w:val="640"/>
          <w:marRight w:val="0"/>
          <w:marTop w:val="0"/>
          <w:marBottom w:val="0"/>
          <w:divBdr>
            <w:top w:val="none" w:sz="0" w:space="0" w:color="auto"/>
            <w:left w:val="none" w:sz="0" w:space="0" w:color="auto"/>
            <w:bottom w:val="none" w:sz="0" w:space="0" w:color="auto"/>
            <w:right w:val="none" w:sz="0" w:space="0" w:color="auto"/>
          </w:divBdr>
        </w:div>
        <w:div w:id="1063210532">
          <w:marLeft w:val="640"/>
          <w:marRight w:val="0"/>
          <w:marTop w:val="0"/>
          <w:marBottom w:val="0"/>
          <w:divBdr>
            <w:top w:val="none" w:sz="0" w:space="0" w:color="auto"/>
            <w:left w:val="none" w:sz="0" w:space="0" w:color="auto"/>
            <w:bottom w:val="none" w:sz="0" w:space="0" w:color="auto"/>
            <w:right w:val="none" w:sz="0" w:space="0" w:color="auto"/>
          </w:divBdr>
        </w:div>
        <w:div w:id="1647970273">
          <w:marLeft w:val="640"/>
          <w:marRight w:val="0"/>
          <w:marTop w:val="0"/>
          <w:marBottom w:val="0"/>
          <w:divBdr>
            <w:top w:val="none" w:sz="0" w:space="0" w:color="auto"/>
            <w:left w:val="none" w:sz="0" w:space="0" w:color="auto"/>
            <w:bottom w:val="none" w:sz="0" w:space="0" w:color="auto"/>
            <w:right w:val="none" w:sz="0" w:space="0" w:color="auto"/>
          </w:divBdr>
        </w:div>
        <w:div w:id="1452241561">
          <w:marLeft w:val="640"/>
          <w:marRight w:val="0"/>
          <w:marTop w:val="0"/>
          <w:marBottom w:val="0"/>
          <w:divBdr>
            <w:top w:val="none" w:sz="0" w:space="0" w:color="auto"/>
            <w:left w:val="none" w:sz="0" w:space="0" w:color="auto"/>
            <w:bottom w:val="none" w:sz="0" w:space="0" w:color="auto"/>
            <w:right w:val="none" w:sz="0" w:space="0" w:color="auto"/>
          </w:divBdr>
        </w:div>
        <w:div w:id="2144343837">
          <w:marLeft w:val="640"/>
          <w:marRight w:val="0"/>
          <w:marTop w:val="0"/>
          <w:marBottom w:val="0"/>
          <w:divBdr>
            <w:top w:val="none" w:sz="0" w:space="0" w:color="auto"/>
            <w:left w:val="none" w:sz="0" w:space="0" w:color="auto"/>
            <w:bottom w:val="none" w:sz="0" w:space="0" w:color="auto"/>
            <w:right w:val="none" w:sz="0" w:space="0" w:color="auto"/>
          </w:divBdr>
        </w:div>
      </w:divsChild>
    </w:div>
    <w:div w:id="1115904704">
      <w:bodyDiv w:val="1"/>
      <w:marLeft w:val="0"/>
      <w:marRight w:val="0"/>
      <w:marTop w:val="0"/>
      <w:marBottom w:val="0"/>
      <w:divBdr>
        <w:top w:val="none" w:sz="0" w:space="0" w:color="auto"/>
        <w:left w:val="none" w:sz="0" w:space="0" w:color="auto"/>
        <w:bottom w:val="none" w:sz="0" w:space="0" w:color="auto"/>
        <w:right w:val="none" w:sz="0" w:space="0" w:color="auto"/>
      </w:divBdr>
      <w:divsChild>
        <w:div w:id="299189041">
          <w:marLeft w:val="640"/>
          <w:marRight w:val="0"/>
          <w:marTop w:val="0"/>
          <w:marBottom w:val="0"/>
          <w:divBdr>
            <w:top w:val="none" w:sz="0" w:space="0" w:color="auto"/>
            <w:left w:val="none" w:sz="0" w:space="0" w:color="auto"/>
            <w:bottom w:val="none" w:sz="0" w:space="0" w:color="auto"/>
            <w:right w:val="none" w:sz="0" w:space="0" w:color="auto"/>
          </w:divBdr>
        </w:div>
        <w:div w:id="1029338828">
          <w:marLeft w:val="640"/>
          <w:marRight w:val="0"/>
          <w:marTop w:val="0"/>
          <w:marBottom w:val="0"/>
          <w:divBdr>
            <w:top w:val="none" w:sz="0" w:space="0" w:color="auto"/>
            <w:left w:val="none" w:sz="0" w:space="0" w:color="auto"/>
            <w:bottom w:val="none" w:sz="0" w:space="0" w:color="auto"/>
            <w:right w:val="none" w:sz="0" w:space="0" w:color="auto"/>
          </w:divBdr>
        </w:div>
        <w:div w:id="261954659">
          <w:marLeft w:val="640"/>
          <w:marRight w:val="0"/>
          <w:marTop w:val="0"/>
          <w:marBottom w:val="0"/>
          <w:divBdr>
            <w:top w:val="none" w:sz="0" w:space="0" w:color="auto"/>
            <w:left w:val="none" w:sz="0" w:space="0" w:color="auto"/>
            <w:bottom w:val="none" w:sz="0" w:space="0" w:color="auto"/>
            <w:right w:val="none" w:sz="0" w:space="0" w:color="auto"/>
          </w:divBdr>
        </w:div>
        <w:div w:id="583339161">
          <w:marLeft w:val="640"/>
          <w:marRight w:val="0"/>
          <w:marTop w:val="0"/>
          <w:marBottom w:val="0"/>
          <w:divBdr>
            <w:top w:val="none" w:sz="0" w:space="0" w:color="auto"/>
            <w:left w:val="none" w:sz="0" w:space="0" w:color="auto"/>
            <w:bottom w:val="none" w:sz="0" w:space="0" w:color="auto"/>
            <w:right w:val="none" w:sz="0" w:space="0" w:color="auto"/>
          </w:divBdr>
        </w:div>
        <w:div w:id="1712612208">
          <w:marLeft w:val="640"/>
          <w:marRight w:val="0"/>
          <w:marTop w:val="0"/>
          <w:marBottom w:val="0"/>
          <w:divBdr>
            <w:top w:val="none" w:sz="0" w:space="0" w:color="auto"/>
            <w:left w:val="none" w:sz="0" w:space="0" w:color="auto"/>
            <w:bottom w:val="none" w:sz="0" w:space="0" w:color="auto"/>
            <w:right w:val="none" w:sz="0" w:space="0" w:color="auto"/>
          </w:divBdr>
        </w:div>
        <w:div w:id="1979021174">
          <w:marLeft w:val="640"/>
          <w:marRight w:val="0"/>
          <w:marTop w:val="0"/>
          <w:marBottom w:val="0"/>
          <w:divBdr>
            <w:top w:val="none" w:sz="0" w:space="0" w:color="auto"/>
            <w:left w:val="none" w:sz="0" w:space="0" w:color="auto"/>
            <w:bottom w:val="none" w:sz="0" w:space="0" w:color="auto"/>
            <w:right w:val="none" w:sz="0" w:space="0" w:color="auto"/>
          </w:divBdr>
        </w:div>
        <w:div w:id="317079896">
          <w:marLeft w:val="640"/>
          <w:marRight w:val="0"/>
          <w:marTop w:val="0"/>
          <w:marBottom w:val="0"/>
          <w:divBdr>
            <w:top w:val="none" w:sz="0" w:space="0" w:color="auto"/>
            <w:left w:val="none" w:sz="0" w:space="0" w:color="auto"/>
            <w:bottom w:val="none" w:sz="0" w:space="0" w:color="auto"/>
            <w:right w:val="none" w:sz="0" w:space="0" w:color="auto"/>
          </w:divBdr>
        </w:div>
        <w:div w:id="1985157251">
          <w:marLeft w:val="640"/>
          <w:marRight w:val="0"/>
          <w:marTop w:val="0"/>
          <w:marBottom w:val="0"/>
          <w:divBdr>
            <w:top w:val="none" w:sz="0" w:space="0" w:color="auto"/>
            <w:left w:val="none" w:sz="0" w:space="0" w:color="auto"/>
            <w:bottom w:val="none" w:sz="0" w:space="0" w:color="auto"/>
            <w:right w:val="none" w:sz="0" w:space="0" w:color="auto"/>
          </w:divBdr>
        </w:div>
        <w:div w:id="1805348230">
          <w:marLeft w:val="640"/>
          <w:marRight w:val="0"/>
          <w:marTop w:val="0"/>
          <w:marBottom w:val="0"/>
          <w:divBdr>
            <w:top w:val="none" w:sz="0" w:space="0" w:color="auto"/>
            <w:left w:val="none" w:sz="0" w:space="0" w:color="auto"/>
            <w:bottom w:val="none" w:sz="0" w:space="0" w:color="auto"/>
            <w:right w:val="none" w:sz="0" w:space="0" w:color="auto"/>
          </w:divBdr>
        </w:div>
        <w:div w:id="1714499273">
          <w:marLeft w:val="640"/>
          <w:marRight w:val="0"/>
          <w:marTop w:val="0"/>
          <w:marBottom w:val="0"/>
          <w:divBdr>
            <w:top w:val="none" w:sz="0" w:space="0" w:color="auto"/>
            <w:left w:val="none" w:sz="0" w:space="0" w:color="auto"/>
            <w:bottom w:val="none" w:sz="0" w:space="0" w:color="auto"/>
            <w:right w:val="none" w:sz="0" w:space="0" w:color="auto"/>
          </w:divBdr>
        </w:div>
        <w:div w:id="1938050958">
          <w:marLeft w:val="640"/>
          <w:marRight w:val="0"/>
          <w:marTop w:val="0"/>
          <w:marBottom w:val="0"/>
          <w:divBdr>
            <w:top w:val="none" w:sz="0" w:space="0" w:color="auto"/>
            <w:left w:val="none" w:sz="0" w:space="0" w:color="auto"/>
            <w:bottom w:val="none" w:sz="0" w:space="0" w:color="auto"/>
            <w:right w:val="none" w:sz="0" w:space="0" w:color="auto"/>
          </w:divBdr>
        </w:div>
        <w:div w:id="183173617">
          <w:marLeft w:val="640"/>
          <w:marRight w:val="0"/>
          <w:marTop w:val="0"/>
          <w:marBottom w:val="0"/>
          <w:divBdr>
            <w:top w:val="none" w:sz="0" w:space="0" w:color="auto"/>
            <w:left w:val="none" w:sz="0" w:space="0" w:color="auto"/>
            <w:bottom w:val="none" w:sz="0" w:space="0" w:color="auto"/>
            <w:right w:val="none" w:sz="0" w:space="0" w:color="auto"/>
          </w:divBdr>
        </w:div>
        <w:div w:id="288899113">
          <w:marLeft w:val="640"/>
          <w:marRight w:val="0"/>
          <w:marTop w:val="0"/>
          <w:marBottom w:val="0"/>
          <w:divBdr>
            <w:top w:val="none" w:sz="0" w:space="0" w:color="auto"/>
            <w:left w:val="none" w:sz="0" w:space="0" w:color="auto"/>
            <w:bottom w:val="none" w:sz="0" w:space="0" w:color="auto"/>
            <w:right w:val="none" w:sz="0" w:space="0" w:color="auto"/>
          </w:divBdr>
        </w:div>
        <w:div w:id="2011565320">
          <w:marLeft w:val="640"/>
          <w:marRight w:val="0"/>
          <w:marTop w:val="0"/>
          <w:marBottom w:val="0"/>
          <w:divBdr>
            <w:top w:val="none" w:sz="0" w:space="0" w:color="auto"/>
            <w:left w:val="none" w:sz="0" w:space="0" w:color="auto"/>
            <w:bottom w:val="none" w:sz="0" w:space="0" w:color="auto"/>
            <w:right w:val="none" w:sz="0" w:space="0" w:color="auto"/>
          </w:divBdr>
        </w:div>
        <w:div w:id="1739473136">
          <w:marLeft w:val="640"/>
          <w:marRight w:val="0"/>
          <w:marTop w:val="0"/>
          <w:marBottom w:val="0"/>
          <w:divBdr>
            <w:top w:val="none" w:sz="0" w:space="0" w:color="auto"/>
            <w:left w:val="none" w:sz="0" w:space="0" w:color="auto"/>
            <w:bottom w:val="none" w:sz="0" w:space="0" w:color="auto"/>
            <w:right w:val="none" w:sz="0" w:space="0" w:color="auto"/>
          </w:divBdr>
        </w:div>
        <w:div w:id="1619292042">
          <w:marLeft w:val="640"/>
          <w:marRight w:val="0"/>
          <w:marTop w:val="0"/>
          <w:marBottom w:val="0"/>
          <w:divBdr>
            <w:top w:val="none" w:sz="0" w:space="0" w:color="auto"/>
            <w:left w:val="none" w:sz="0" w:space="0" w:color="auto"/>
            <w:bottom w:val="none" w:sz="0" w:space="0" w:color="auto"/>
            <w:right w:val="none" w:sz="0" w:space="0" w:color="auto"/>
          </w:divBdr>
        </w:div>
        <w:div w:id="695694501">
          <w:marLeft w:val="640"/>
          <w:marRight w:val="0"/>
          <w:marTop w:val="0"/>
          <w:marBottom w:val="0"/>
          <w:divBdr>
            <w:top w:val="none" w:sz="0" w:space="0" w:color="auto"/>
            <w:left w:val="none" w:sz="0" w:space="0" w:color="auto"/>
            <w:bottom w:val="none" w:sz="0" w:space="0" w:color="auto"/>
            <w:right w:val="none" w:sz="0" w:space="0" w:color="auto"/>
          </w:divBdr>
        </w:div>
        <w:div w:id="408814457">
          <w:marLeft w:val="640"/>
          <w:marRight w:val="0"/>
          <w:marTop w:val="0"/>
          <w:marBottom w:val="0"/>
          <w:divBdr>
            <w:top w:val="none" w:sz="0" w:space="0" w:color="auto"/>
            <w:left w:val="none" w:sz="0" w:space="0" w:color="auto"/>
            <w:bottom w:val="none" w:sz="0" w:space="0" w:color="auto"/>
            <w:right w:val="none" w:sz="0" w:space="0" w:color="auto"/>
          </w:divBdr>
        </w:div>
        <w:div w:id="998845312">
          <w:marLeft w:val="640"/>
          <w:marRight w:val="0"/>
          <w:marTop w:val="0"/>
          <w:marBottom w:val="0"/>
          <w:divBdr>
            <w:top w:val="none" w:sz="0" w:space="0" w:color="auto"/>
            <w:left w:val="none" w:sz="0" w:space="0" w:color="auto"/>
            <w:bottom w:val="none" w:sz="0" w:space="0" w:color="auto"/>
            <w:right w:val="none" w:sz="0" w:space="0" w:color="auto"/>
          </w:divBdr>
        </w:div>
        <w:div w:id="1395667467">
          <w:marLeft w:val="640"/>
          <w:marRight w:val="0"/>
          <w:marTop w:val="0"/>
          <w:marBottom w:val="0"/>
          <w:divBdr>
            <w:top w:val="none" w:sz="0" w:space="0" w:color="auto"/>
            <w:left w:val="none" w:sz="0" w:space="0" w:color="auto"/>
            <w:bottom w:val="none" w:sz="0" w:space="0" w:color="auto"/>
            <w:right w:val="none" w:sz="0" w:space="0" w:color="auto"/>
          </w:divBdr>
        </w:div>
        <w:div w:id="1565414240">
          <w:marLeft w:val="640"/>
          <w:marRight w:val="0"/>
          <w:marTop w:val="0"/>
          <w:marBottom w:val="0"/>
          <w:divBdr>
            <w:top w:val="none" w:sz="0" w:space="0" w:color="auto"/>
            <w:left w:val="none" w:sz="0" w:space="0" w:color="auto"/>
            <w:bottom w:val="none" w:sz="0" w:space="0" w:color="auto"/>
            <w:right w:val="none" w:sz="0" w:space="0" w:color="auto"/>
          </w:divBdr>
        </w:div>
        <w:div w:id="590823569">
          <w:marLeft w:val="640"/>
          <w:marRight w:val="0"/>
          <w:marTop w:val="0"/>
          <w:marBottom w:val="0"/>
          <w:divBdr>
            <w:top w:val="none" w:sz="0" w:space="0" w:color="auto"/>
            <w:left w:val="none" w:sz="0" w:space="0" w:color="auto"/>
            <w:bottom w:val="none" w:sz="0" w:space="0" w:color="auto"/>
            <w:right w:val="none" w:sz="0" w:space="0" w:color="auto"/>
          </w:divBdr>
        </w:div>
        <w:div w:id="551232616">
          <w:marLeft w:val="640"/>
          <w:marRight w:val="0"/>
          <w:marTop w:val="0"/>
          <w:marBottom w:val="0"/>
          <w:divBdr>
            <w:top w:val="none" w:sz="0" w:space="0" w:color="auto"/>
            <w:left w:val="none" w:sz="0" w:space="0" w:color="auto"/>
            <w:bottom w:val="none" w:sz="0" w:space="0" w:color="auto"/>
            <w:right w:val="none" w:sz="0" w:space="0" w:color="auto"/>
          </w:divBdr>
        </w:div>
        <w:div w:id="1030300671">
          <w:marLeft w:val="640"/>
          <w:marRight w:val="0"/>
          <w:marTop w:val="0"/>
          <w:marBottom w:val="0"/>
          <w:divBdr>
            <w:top w:val="none" w:sz="0" w:space="0" w:color="auto"/>
            <w:left w:val="none" w:sz="0" w:space="0" w:color="auto"/>
            <w:bottom w:val="none" w:sz="0" w:space="0" w:color="auto"/>
            <w:right w:val="none" w:sz="0" w:space="0" w:color="auto"/>
          </w:divBdr>
        </w:div>
        <w:div w:id="2144038280">
          <w:marLeft w:val="640"/>
          <w:marRight w:val="0"/>
          <w:marTop w:val="0"/>
          <w:marBottom w:val="0"/>
          <w:divBdr>
            <w:top w:val="none" w:sz="0" w:space="0" w:color="auto"/>
            <w:left w:val="none" w:sz="0" w:space="0" w:color="auto"/>
            <w:bottom w:val="none" w:sz="0" w:space="0" w:color="auto"/>
            <w:right w:val="none" w:sz="0" w:space="0" w:color="auto"/>
          </w:divBdr>
        </w:div>
        <w:div w:id="863055379">
          <w:marLeft w:val="640"/>
          <w:marRight w:val="0"/>
          <w:marTop w:val="0"/>
          <w:marBottom w:val="0"/>
          <w:divBdr>
            <w:top w:val="none" w:sz="0" w:space="0" w:color="auto"/>
            <w:left w:val="none" w:sz="0" w:space="0" w:color="auto"/>
            <w:bottom w:val="none" w:sz="0" w:space="0" w:color="auto"/>
            <w:right w:val="none" w:sz="0" w:space="0" w:color="auto"/>
          </w:divBdr>
        </w:div>
        <w:div w:id="909535191">
          <w:marLeft w:val="640"/>
          <w:marRight w:val="0"/>
          <w:marTop w:val="0"/>
          <w:marBottom w:val="0"/>
          <w:divBdr>
            <w:top w:val="none" w:sz="0" w:space="0" w:color="auto"/>
            <w:left w:val="none" w:sz="0" w:space="0" w:color="auto"/>
            <w:bottom w:val="none" w:sz="0" w:space="0" w:color="auto"/>
            <w:right w:val="none" w:sz="0" w:space="0" w:color="auto"/>
          </w:divBdr>
        </w:div>
        <w:div w:id="1217820823">
          <w:marLeft w:val="640"/>
          <w:marRight w:val="0"/>
          <w:marTop w:val="0"/>
          <w:marBottom w:val="0"/>
          <w:divBdr>
            <w:top w:val="none" w:sz="0" w:space="0" w:color="auto"/>
            <w:left w:val="none" w:sz="0" w:space="0" w:color="auto"/>
            <w:bottom w:val="none" w:sz="0" w:space="0" w:color="auto"/>
            <w:right w:val="none" w:sz="0" w:space="0" w:color="auto"/>
          </w:divBdr>
        </w:div>
        <w:div w:id="1519538508">
          <w:marLeft w:val="640"/>
          <w:marRight w:val="0"/>
          <w:marTop w:val="0"/>
          <w:marBottom w:val="0"/>
          <w:divBdr>
            <w:top w:val="none" w:sz="0" w:space="0" w:color="auto"/>
            <w:left w:val="none" w:sz="0" w:space="0" w:color="auto"/>
            <w:bottom w:val="none" w:sz="0" w:space="0" w:color="auto"/>
            <w:right w:val="none" w:sz="0" w:space="0" w:color="auto"/>
          </w:divBdr>
        </w:div>
        <w:div w:id="1713455127">
          <w:marLeft w:val="640"/>
          <w:marRight w:val="0"/>
          <w:marTop w:val="0"/>
          <w:marBottom w:val="0"/>
          <w:divBdr>
            <w:top w:val="none" w:sz="0" w:space="0" w:color="auto"/>
            <w:left w:val="none" w:sz="0" w:space="0" w:color="auto"/>
            <w:bottom w:val="none" w:sz="0" w:space="0" w:color="auto"/>
            <w:right w:val="none" w:sz="0" w:space="0" w:color="auto"/>
          </w:divBdr>
        </w:div>
        <w:div w:id="1350326622">
          <w:marLeft w:val="640"/>
          <w:marRight w:val="0"/>
          <w:marTop w:val="0"/>
          <w:marBottom w:val="0"/>
          <w:divBdr>
            <w:top w:val="none" w:sz="0" w:space="0" w:color="auto"/>
            <w:left w:val="none" w:sz="0" w:space="0" w:color="auto"/>
            <w:bottom w:val="none" w:sz="0" w:space="0" w:color="auto"/>
            <w:right w:val="none" w:sz="0" w:space="0" w:color="auto"/>
          </w:divBdr>
        </w:div>
        <w:div w:id="275602196">
          <w:marLeft w:val="640"/>
          <w:marRight w:val="0"/>
          <w:marTop w:val="0"/>
          <w:marBottom w:val="0"/>
          <w:divBdr>
            <w:top w:val="none" w:sz="0" w:space="0" w:color="auto"/>
            <w:left w:val="none" w:sz="0" w:space="0" w:color="auto"/>
            <w:bottom w:val="none" w:sz="0" w:space="0" w:color="auto"/>
            <w:right w:val="none" w:sz="0" w:space="0" w:color="auto"/>
          </w:divBdr>
        </w:div>
        <w:div w:id="946079337">
          <w:marLeft w:val="640"/>
          <w:marRight w:val="0"/>
          <w:marTop w:val="0"/>
          <w:marBottom w:val="0"/>
          <w:divBdr>
            <w:top w:val="none" w:sz="0" w:space="0" w:color="auto"/>
            <w:left w:val="none" w:sz="0" w:space="0" w:color="auto"/>
            <w:bottom w:val="none" w:sz="0" w:space="0" w:color="auto"/>
            <w:right w:val="none" w:sz="0" w:space="0" w:color="auto"/>
          </w:divBdr>
        </w:div>
        <w:div w:id="1807090911">
          <w:marLeft w:val="640"/>
          <w:marRight w:val="0"/>
          <w:marTop w:val="0"/>
          <w:marBottom w:val="0"/>
          <w:divBdr>
            <w:top w:val="none" w:sz="0" w:space="0" w:color="auto"/>
            <w:left w:val="none" w:sz="0" w:space="0" w:color="auto"/>
            <w:bottom w:val="none" w:sz="0" w:space="0" w:color="auto"/>
            <w:right w:val="none" w:sz="0" w:space="0" w:color="auto"/>
          </w:divBdr>
        </w:div>
        <w:div w:id="1430269614">
          <w:marLeft w:val="640"/>
          <w:marRight w:val="0"/>
          <w:marTop w:val="0"/>
          <w:marBottom w:val="0"/>
          <w:divBdr>
            <w:top w:val="none" w:sz="0" w:space="0" w:color="auto"/>
            <w:left w:val="none" w:sz="0" w:space="0" w:color="auto"/>
            <w:bottom w:val="none" w:sz="0" w:space="0" w:color="auto"/>
            <w:right w:val="none" w:sz="0" w:space="0" w:color="auto"/>
          </w:divBdr>
        </w:div>
        <w:div w:id="1624732182">
          <w:marLeft w:val="640"/>
          <w:marRight w:val="0"/>
          <w:marTop w:val="0"/>
          <w:marBottom w:val="0"/>
          <w:divBdr>
            <w:top w:val="none" w:sz="0" w:space="0" w:color="auto"/>
            <w:left w:val="none" w:sz="0" w:space="0" w:color="auto"/>
            <w:bottom w:val="none" w:sz="0" w:space="0" w:color="auto"/>
            <w:right w:val="none" w:sz="0" w:space="0" w:color="auto"/>
          </w:divBdr>
        </w:div>
        <w:div w:id="1522745355">
          <w:marLeft w:val="640"/>
          <w:marRight w:val="0"/>
          <w:marTop w:val="0"/>
          <w:marBottom w:val="0"/>
          <w:divBdr>
            <w:top w:val="none" w:sz="0" w:space="0" w:color="auto"/>
            <w:left w:val="none" w:sz="0" w:space="0" w:color="auto"/>
            <w:bottom w:val="none" w:sz="0" w:space="0" w:color="auto"/>
            <w:right w:val="none" w:sz="0" w:space="0" w:color="auto"/>
          </w:divBdr>
        </w:div>
        <w:div w:id="2146001680">
          <w:marLeft w:val="640"/>
          <w:marRight w:val="0"/>
          <w:marTop w:val="0"/>
          <w:marBottom w:val="0"/>
          <w:divBdr>
            <w:top w:val="none" w:sz="0" w:space="0" w:color="auto"/>
            <w:left w:val="none" w:sz="0" w:space="0" w:color="auto"/>
            <w:bottom w:val="none" w:sz="0" w:space="0" w:color="auto"/>
            <w:right w:val="none" w:sz="0" w:space="0" w:color="auto"/>
          </w:divBdr>
        </w:div>
        <w:div w:id="266692428">
          <w:marLeft w:val="640"/>
          <w:marRight w:val="0"/>
          <w:marTop w:val="0"/>
          <w:marBottom w:val="0"/>
          <w:divBdr>
            <w:top w:val="none" w:sz="0" w:space="0" w:color="auto"/>
            <w:left w:val="none" w:sz="0" w:space="0" w:color="auto"/>
            <w:bottom w:val="none" w:sz="0" w:space="0" w:color="auto"/>
            <w:right w:val="none" w:sz="0" w:space="0" w:color="auto"/>
          </w:divBdr>
        </w:div>
        <w:div w:id="1725833705">
          <w:marLeft w:val="640"/>
          <w:marRight w:val="0"/>
          <w:marTop w:val="0"/>
          <w:marBottom w:val="0"/>
          <w:divBdr>
            <w:top w:val="none" w:sz="0" w:space="0" w:color="auto"/>
            <w:left w:val="none" w:sz="0" w:space="0" w:color="auto"/>
            <w:bottom w:val="none" w:sz="0" w:space="0" w:color="auto"/>
            <w:right w:val="none" w:sz="0" w:space="0" w:color="auto"/>
          </w:divBdr>
        </w:div>
        <w:div w:id="109932659">
          <w:marLeft w:val="640"/>
          <w:marRight w:val="0"/>
          <w:marTop w:val="0"/>
          <w:marBottom w:val="0"/>
          <w:divBdr>
            <w:top w:val="none" w:sz="0" w:space="0" w:color="auto"/>
            <w:left w:val="none" w:sz="0" w:space="0" w:color="auto"/>
            <w:bottom w:val="none" w:sz="0" w:space="0" w:color="auto"/>
            <w:right w:val="none" w:sz="0" w:space="0" w:color="auto"/>
          </w:divBdr>
        </w:div>
        <w:div w:id="293216774">
          <w:marLeft w:val="640"/>
          <w:marRight w:val="0"/>
          <w:marTop w:val="0"/>
          <w:marBottom w:val="0"/>
          <w:divBdr>
            <w:top w:val="none" w:sz="0" w:space="0" w:color="auto"/>
            <w:left w:val="none" w:sz="0" w:space="0" w:color="auto"/>
            <w:bottom w:val="none" w:sz="0" w:space="0" w:color="auto"/>
            <w:right w:val="none" w:sz="0" w:space="0" w:color="auto"/>
          </w:divBdr>
        </w:div>
        <w:div w:id="1534229525">
          <w:marLeft w:val="640"/>
          <w:marRight w:val="0"/>
          <w:marTop w:val="0"/>
          <w:marBottom w:val="0"/>
          <w:divBdr>
            <w:top w:val="none" w:sz="0" w:space="0" w:color="auto"/>
            <w:left w:val="none" w:sz="0" w:space="0" w:color="auto"/>
            <w:bottom w:val="none" w:sz="0" w:space="0" w:color="auto"/>
            <w:right w:val="none" w:sz="0" w:space="0" w:color="auto"/>
          </w:divBdr>
        </w:div>
        <w:div w:id="1499349383">
          <w:marLeft w:val="640"/>
          <w:marRight w:val="0"/>
          <w:marTop w:val="0"/>
          <w:marBottom w:val="0"/>
          <w:divBdr>
            <w:top w:val="none" w:sz="0" w:space="0" w:color="auto"/>
            <w:left w:val="none" w:sz="0" w:space="0" w:color="auto"/>
            <w:bottom w:val="none" w:sz="0" w:space="0" w:color="auto"/>
            <w:right w:val="none" w:sz="0" w:space="0" w:color="auto"/>
          </w:divBdr>
        </w:div>
        <w:div w:id="1954358766">
          <w:marLeft w:val="640"/>
          <w:marRight w:val="0"/>
          <w:marTop w:val="0"/>
          <w:marBottom w:val="0"/>
          <w:divBdr>
            <w:top w:val="none" w:sz="0" w:space="0" w:color="auto"/>
            <w:left w:val="none" w:sz="0" w:space="0" w:color="auto"/>
            <w:bottom w:val="none" w:sz="0" w:space="0" w:color="auto"/>
            <w:right w:val="none" w:sz="0" w:space="0" w:color="auto"/>
          </w:divBdr>
        </w:div>
        <w:div w:id="980042207">
          <w:marLeft w:val="640"/>
          <w:marRight w:val="0"/>
          <w:marTop w:val="0"/>
          <w:marBottom w:val="0"/>
          <w:divBdr>
            <w:top w:val="none" w:sz="0" w:space="0" w:color="auto"/>
            <w:left w:val="none" w:sz="0" w:space="0" w:color="auto"/>
            <w:bottom w:val="none" w:sz="0" w:space="0" w:color="auto"/>
            <w:right w:val="none" w:sz="0" w:space="0" w:color="auto"/>
          </w:divBdr>
        </w:div>
        <w:div w:id="800539823">
          <w:marLeft w:val="640"/>
          <w:marRight w:val="0"/>
          <w:marTop w:val="0"/>
          <w:marBottom w:val="0"/>
          <w:divBdr>
            <w:top w:val="none" w:sz="0" w:space="0" w:color="auto"/>
            <w:left w:val="none" w:sz="0" w:space="0" w:color="auto"/>
            <w:bottom w:val="none" w:sz="0" w:space="0" w:color="auto"/>
            <w:right w:val="none" w:sz="0" w:space="0" w:color="auto"/>
          </w:divBdr>
        </w:div>
        <w:div w:id="284700151">
          <w:marLeft w:val="640"/>
          <w:marRight w:val="0"/>
          <w:marTop w:val="0"/>
          <w:marBottom w:val="0"/>
          <w:divBdr>
            <w:top w:val="none" w:sz="0" w:space="0" w:color="auto"/>
            <w:left w:val="none" w:sz="0" w:space="0" w:color="auto"/>
            <w:bottom w:val="none" w:sz="0" w:space="0" w:color="auto"/>
            <w:right w:val="none" w:sz="0" w:space="0" w:color="auto"/>
          </w:divBdr>
        </w:div>
        <w:div w:id="1700810550">
          <w:marLeft w:val="640"/>
          <w:marRight w:val="0"/>
          <w:marTop w:val="0"/>
          <w:marBottom w:val="0"/>
          <w:divBdr>
            <w:top w:val="none" w:sz="0" w:space="0" w:color="auto"/>
            <w:left w:val="none" w:sz="0" w:space="0" w:color="auto"/>
            <w:bottom w:val="none" w:sz="0" w:space="0" w:color="auto"/>
            <w:right w:val="none" w:sz="0" w:space="0" w:color="auto"/>
          </w:divBdr>
        </w:div>
        <w:div w:id="2059741631">
          <w:marLeft w:val="640"/>
          <w:marRight w:val="0"/>
          <w:marTop w:val="0"/>
          <w:marBottom w:val="0"/>
          <w:divBdr>
            <w:top w:val="none" w:sz="0" w:space="0" w:color="auto"/>
            <w:left w:val="none" w:sz="0" w:space="0" w:color="auto"/>
            <w:bottom w:val="none" w:sz="0" w:space="0" w:color="auto"/>
            <w:right w:val="none" w:sz="0" w:space="0" w:color="auto"/>
          </w:divBdr>
        </w:div>
        <w:div w:id="241642317">
          <w:marLeft w:val="640"/>
          <w:marRight w:val="0"/>
          <w:marTop w:val="0"/>
          <w:marBottom w:val="0"/>
          <w:divBdr>
            <w:top w:val="none" w:sz="0" w:space="0" w:color="auto"/>
            <w:left w:val="none" w:sz="0" w:space="0" w:color="auto"/>
            <w:bottom w:val="none" w:sz="0" w:space="0" w:color="auto"/>
            <w:right w:val="none" w:sz="0" w:space="0" w:color="auto"/>
          </w:divBdr>
        </w:div>
        <w:div w:id="1264218748">
          <w:marLeft w:val="640"/>
          <w:marRight w:val="0"/>
          <w:marTop w:val="0"/>
          <w:marBottom w:val="0"/>
          <w:divBdr>
            <w:top w:val="none" w:sz="0" w:space="0" w:color="auto"/>
            <w:left w:val="none" w:sz="0" w:space="0" w:color="auto"/>
            <w:bottom w:val="none" w:sz="0" w:space="0" w:color="auto"/>
            <w:right w:val="none" w:sz="0" w:space="0" w:color="auto"/>
          </w:divBdr>
        </w:div>
        <w:div w:id="532883400">
          <w:marLeft w:val="640"/>
          <w:marRight w:val="0"/>
          <w:marTop w:val="0"/>
          <w:marBottom w:val="0"/>
          <w:divBdr>
            <w:top w:val="none" w:sz="0" w:space="0" w:color="auto"/>
            <w:left w:val="none" w:sz="0" w:space="0" w:color="auto"/>
            <w:bottom w:val="none" w:sz="0" w:space="0" w:color="auto"/>
            <w:right w:val="none" w:sz="0" w:space="0" w:color="auto"/>
          </w:divBdr>
        </w:div>
        <w:div w:id="833226755">
          <w:marLeft w:val="640"/>
          <w:marRight w:val="0"/>
          <w:marTop w:val="0"/>
          <w:marBottom w:val="0"/>
          <w:divBdr>
            <w:top w:val="none" w:sz="0" w:space="0" w:color="auto"/>
            <w:left w:val="none" w:sz="0" w:space="0" w:color="auto"/>
            <w:bottom w:val="none" w:sz="0" w:space="0" w:color="auto"/>
            <w:right w:val="none" w:sz="0" w:space="0" w:color="auto"/>
          </w:divBdr>
        </w:div>
        <w:div w:id="1735817611">
          <w:marLeft w:val="640"/>
          <w:marRight w:val="0"/>
          <w:marTop w:val="0"/>
          <w:marBottom w:val="0"/>
          <w:divBdr>
            <w:top w:val="none" w:sz="0" w:space="0" w:color="auto"/>
            <w:left w:val="none" w:sz="0" w:space="0" w:color="auto"/>
            <w:bottom w:val="none" w:sz="0" w:space="0" w:color="auto"/>
            <w:right w:val="none" w:sz="0" w:space="0" w:color="auto"/>
          </w:divBdr>
        </w:div>
        <w:div w:id="1809591152">
          <w:marLeft w:val="640"/>
          <w:marRight w:val="0"/>
          <w:marTop w:val="0"/>
          <w:marBottom w:val="0"/>
          <w:divBdr>
            <w:top w:val="none" w:sz="0" w:space="0" w:color="auto"/>
            <w:left w:val="none" w:sz="0" w:space="0" w:color="auto"/>
            <w:bottom w:val="none" w:sz="0" w:space="0" w:color="auto"/>
            <w:right w:val="none" w:sz="0" w:space="0" w:color="auto"/>
          </w:divBdr>
        </w:div>
        <w:div w:id="103768373">
          <w:marLeft w:val="640"/>
          <w:marRight w:val="0"/>
          <w:marTop w:val="0"/>
          <w:marBottom w:val="0"/>
          <w:divBdr>
            <w:top w:val="none" w:sz="0" w:space="0" w:color="auto"/>
            <w:left w:val="none" w:sz="0" w:space="0" w:color="auto"/>
            <w:bottom w:val="none" w:sz="0" w:space="0" w:color="auto"/>
            <w:right w:val="none" w:sz="0" w:space="0" w:color="auto"/>
          </w:divBdr>
        </w:div>
        <w:div w:id="1356227766">
          <w:marLeft w:val="640"/>
          <w:marRight w:val="0"/>
          <w:marTop w:val="0"/>
          <w:marBottom w:val="0"/>
          <w:divBdr>
            <w:top w:val="none" w:sz="0" w:space="0" w:color="auto"/>
            <w:left w:val="none" w:sz="0" w:space="0" w:color="auto"/>
            <w:bottom w:val="none" w:sz="0" w:space="0" w:color="auto"/>
            <w:right w:val="none" w:sz="0" w:space="0" w:color="auto"/>
          </w:divBdr>
        </w:div>
      </w:divsChild>
    </w:div>
    <w:div w:id="1116943083">
      <w:bodyDiv w:val="1"/>
      <w:marLeft w:val="0"/>
      <w:marRight w:val="0"/>
      <w:marTop w:val="0"/>
      <w:marBottom w:val="0"/>
      <w:divBdr>
        <w:top w:val="none" w:sz="0" w:space="0" w:color="auto"/>
        <w:left w:val="none" w:sz="0" w:space="0" w:color="auto"/>
        <w:bottom w:val="none" w:sz="0" w:space="0" w:color="auto"/>
        <w:right w:val="none" w:sz="0" w:space="0" w:color="auto"/>
      </w:divBdr>
      <w:divsChild>
        <w:div w:id="426735420">
          <w:marLeft w:val="640"/>
          <w:marRight w:val="0"/>
          <w:marTop w:val="0"/>
          <w:marBottom w:val="0"/>
          <w:divBdr>
            <w:top w:val="none" w:sz="0" w:space="0" w:color="auto"/>
            <w:left w:val="none" w:sz="0" w:space="0" w:color="auto"/>
            <w:bottom w:val="none" w:sz="0" w:space="0" w:color="auto"/>
            <w:right w:val="none" w:sz="0" w:space="0" w:color="auto"/>
          </w:divBdr>
        </w:div>
        <w:div w:id="1995329613">
          <w:marLeft w:val="640"/>
          <w:marRight w:val="0"/>
          <w:marTop w:val="0"/>
          <w:marBottom w:val="0"/>
          <w:divBdr>
            <w:top w:val="none" w:sz="0" w:space="0" w:color="auto"/>
            <w:left w:val="none" w:sz="0" w:space="0" w:color="auto"/>
            <w:bottom w:val="none" w:sz="0" w:space="0" w:color="auto"/>
            <w:right w:val="none" w:sz="0" w:space="0" w:color="auto"/>
          </w:divBdr>
        </w:div>
        <w:div w:id="1008025063">
          <w:marLeft w:val="640"/>
          <w:marRight w:val="0"/>
          <w:marTop w:val="0"/>
          <w:marBottom w:val="0"/>
          <w:divBdr>
            <w:top w:val="none" w:sz="0" w:space="0" w:color="auto"/>
            <w:left w:val="none" w:sz="0" w:space="0" w:color="auto"/>
            <w:bottom w:val="none" w:sz="0" w:space="0" w:color="auto"/>
            <w:right w:val="none" w:sz="0" w:space="0" w:color="auto"/>
          </w:divBdr>
        </w:div>
        <w:div w:id="1820416958">
          <w:marLeft w:val="640"/>
          <w:marRight w:val="0"/>
          <w:marTop w:val="0"/>
          <w:marBottom w:val="0"/>
          <w:divBdr>
            <w:top w:val="none" w:sz="0" w:space="0" w:color="auto"/>
            <w:left w:val="none" w:sz="0" w:space="0" w:color="auto"/>
            <w:bottom w:val="none" w:sz="0" w:space="0" w:color="auto"/>
            <w:right w:val="none" w:sz="0" w:space="0" w:color="auto"/>
          </w:divBdr>
        </w:div>
        <w:div w:id="557324441">
          <w:marLeft w:val="640"/>
          <w:marRight w:val="0"/>
          <w:marTop w:val="0"/>
          <w:marBottom w:val="0"/>
          <w:divBdr>
            <w:top w:val="none" w:sz="0" w:space="0" w:color="auto"/>
            <w:left w:val="none" w:sz="0" w:space="0" w:color="auto"/>
            <w:bottom w:val="none" w:sz="0" w:space="0" w:color="auto"/>
            <w:right w:val="none" w:sz="0" w:space="0" w:color="auto"/>
          </w:divBdr>
        </w:div>
        <w:div w:id="1207720046">
          <w:marLeft w:val="640"/>
          <w:marRight w:val="0"/>
          <w:marTop w:val="0"/>
          <w:marBottom w:val="0"/>
          <w:divBdr>
            <w:top w:val="none" w:sz="0" w:space="0" w:color="auto"/>
            <w:left w:val="none" w:sz="0" w:space="0" w:color="auto"/>
            <w:bottom w:val="none" w:sz="0" w:space="0" w:color="auto"/>
            <w:right w:val="none" w:sz="0" w:space="0" w:color="auto"/>
          </w:divBdr>
        </w:div>
        <w:div w:id="208566430">
          <w:marLeft w:val="640"/>
          <w:marRight w:val="0"/>
          <w:marTop w:val="0"/>
          <w:marBottom w:val="0"/>
          <w:divBdr>
            <w:top w:val="none" w:sz="0" w:space="0" w:color="auto"/>
            <w:left w:val="none" w:sz="0" w:space="0" w:color="auto"/>
            <w:bottom w:val="none" w:sz="0" w:space="0" w:color="auto"/>
            <w:right w:val="none" w:sz="0" w:space="0" w:color="auto"/>
          </w:divBdr>
        </w:div>
        <w:div w:id="2096589346">
          <w:marLeft w:val="640"/>
          <w:marRight w:val="0"/>
          <w:marTop w:val="0"/>
          <w:marBottom w:val="0"/>
          <w:divBdr>
            <w:top w:val="none" w:sz="0" w:space="0" w:color="auto"/>
            <w:left w:val="none" w:sz="0" w:space="0" w:color="auto"/>
            <w:bottom w:val="none" w:sz="0" w:space="0" w:color="auto"/>
            <w:right w:val="none" w:sz="0" w:space="0" w:color="auto"/>
          </w:divBdr>
        </w:div>
        <w:div w:id="1054963035">
          <w:marLeft w:val="640"/>
          <w:marRight w:val="0"/>
          <w:marTop w:val="0"/>
          <w:marBottom w:val="0"/>
          <w:divBdr>
            <w:top w:val="none" w:sz="0" w:space="0" w:color="auto"/>
            <w:left w:val="none" w:sz="0" w:space="0" w:color="auto"/>
            <w:bottom w:val="none" w:sz="0" w:space="0" w:color="auto"/>
            <w:right w:val="none" w:sz="0" w:space="0" w:color="auto"/>
          </w:divBdr>
        </w:div>
        <w:div w:id="1260212000">
          <w:marLeft w:val="640"/>
          <w:marRight w:val="0"/>
          <w:marTop w:val="0"/>
          <w:marBottom w:val="0"/>
          <w:divBdr>
            <w:top w:val="none" w:sz="0" w:space="0" w:color="auto"/>
            <w:left w:val="none" w:sz="0" w:space="0" w:color="auto"/>
            <w:bottom w:val="none" w:sz="0" w:space="0" w:color="auto"/>
            <w:right w:val="none" w:sz="0" w:space="0" w:color="auto"/>
          </w:divBdr>
        </w:div>
        <w:div w:id="653140648">
          <w:marLeft w:val="640"/>
          <w:marRight w:val="0"/>
          <w:marTop w:val="0"/>
          <w:marBottom w:val="0"/>
          <w:divBdr>
            <w:top w:val="none" w:sz="0" w:space="0" w:color="auto"/>
            <w:left w:val="none" w:sz="0" w:space="0" w:color="auto"/>
            <w:bottom w:val="none" w:sz="0" w:space="0" w:color="auto"/>
            <w:right w:val="none" w:sz="0" w:space="0" w:color="auto"/>
          </w:divBdr>
        </w:div>
        <w:div w:id="413744531">
          <w:marLeft w:val="640"/>
          <w:marRight w:val="0"/>
          <w:marTop w:val="0"/>
          <w:marBottom w:val="0"/>
          <w:divBdr>
            <w:top w:val="none" w:sz="0" w:space="0" w:color="auto"/>
            <w:left w:val="none" w:sz="0" w:space="0" w:color="auto"/>
            <w:bottom w:val="none" w:sz="0" w:space="0" w:color="auto"/>
            <w:right w:val="none" w:sz="0" w:space="0" w:color="auto"/>
          </w:divBdr>
        </w:div>
        <w:div w:id="974988110">
          <w:marLeft w:val="640"/>
          <w:marRight w:val="0"/>
          <w:marTop w:val="0"/>
          <w:marBottom w:val="0"/>
          <w:divBdr>
            <w:top w:val="none" w:sz="0" w:space="0" w:color="auto"/>
            <w:left w:val="none" w:sz="0" w:space="0" w:color="auto"/>
            <w:bottom w:val="none" w:sz="0" w:space="0" w:color="auto"/>
            <w:right w:val="none" w:sz="0" w:space="0" w:color="auto"/>
          </w:divBdr>
        </w:div>
        <w:div w:id="1926187808">
          <w:marLeft w:val="640"/>
          <w:marRight w:val="0"/>
          <w:marTop w:val="0"/>
          <w:marBottom w:val="0"/>
          <w:divBdr>
            <w:top w:val="none" w:sz="0" w:space="0" w:color="auto"/>
            <w:left w:val="none" w:sz="0" w:space="0" w:color="auto"/>
            <w:bottom w:val="none" w:sz="0" w:space="0" w:color="auto"/>
            <w:right w:val="none" w:sz="0" w:space="0" w:color="auto"/>
          </w:divBdr>
        </w:div>
        <w:div w:id="849836470">
          <w:marLeft w:val="640"/>
          <w:marRight w:val="0"/>
          <w:marTop w:val="0"/>
          <w:marBottom w:val="0"/>
          <w:divBdr>
            <w:top w:val="none" w:sz="0" w:space="0" w:color="auto"/>
            <w:left w:val="none" w:sz="0" w:space="0" w:color="auto"/>
            <w:bottom w:val="none" w:sz="0" w:space="0" w:color="auto"/>
            <w:right w:val="none" w:sz="0" w:space="0" w:color="auto"/>
          </w:divBdr>
        </w:div>
        <w:div w:id="1952198462">
          <w:marLeft w:val="640"/>
          <w:marRight w:val="0"/>
          <w:marTop w:val="0"/>
          <w:marBottom w:val="0"/>
          <w:divBdr>
            <w:top w:val="none" w:sz="0" w:space="0" w:color="auto"/>
            <w:left w:val="none" w:sz="0" w:space="0" w:color="auto"/>
            <w:bottom w:val="none" w:sz="0" w:space="0" w:color="auto"/>
            <w:right w:val="none" w:sz="0" w:space="0" w:color="auto"/>
          </w:divBdr>
        </w:div>
        <w:div w:id="1637448468">
          <w:marLeft w:val="640"/>
          <w:marRight w:val="0"/>
          <w:marTop w:val="0"/>
          <w:marBottom w:val="0"/>
          <w:divBdr>
            <w:top w:val="none" w:sz="0" w:space="0" w:color="auto"/>
            <w:left w:val="none" w:sz="0" w:space="0" w:color="auto"/>
            <w:bottom w:val="none" w:sz="0" w:space="0" w:color="auto"/>
            <w:right w:val="none" w:sz="0" w:space="0" w:color="auto"/>
          </w:divBdr>
        </w:div>
        <w:div w:id="1399092899">
          <w:marLeft w:val="640"/>
          <w:marRight w:val="0"/>
          <w:marTop w:val="0"/>
          <w:marBottom w:val="0"/>
          <w:divBdr>
            <w:top w:val="none" w:sz="0" w:space="0" w:color="auto"/>
            <w:left w:val="none" w:sz="0" w:space="0" w:color="auto"/>
            <w:bottom w:val="none" w:sz="0" w:space="0" w:color="auto"/>
            <w:right w:val="none" w:sz="0" w:space="0" w:color="auto"/>
          </w:divBdr>
        </w:div>
        <w:div w:id="1870218816">
          <w:marLeft w:val="640"/>
          <w:marRight w:val="0"/>
          <w:marTop w:val="0"/>
          <w:marBottom w:val="0"/>
          <w:divBdr>
            <w:top w:val="none" w:sz="0" w:space="0" w:color="auto"/>
            <w:left w:val="none" w:sz="0" w:space="0" w:color="auto"/>
            <w:bottom w:val="none" w:sz="0" w:space="0" w:color="auto"/>
            <w:right w:val="none" w:sz="0" w:space="0" w:color="auto"/>
          </w:divBdr>
        </w:div>
        <w:div w:id="301929769">
          <w:marLeft w:val="640"/>
          <w:marRight w:val="0"/>
          <w:marTop w:val="0"/>
          <w:marBottom w:val="0"/>
          <w:divBdr>
            <w:top w:val="none" w:sz="0" w:space="0" w:color="auto"/>
            <w:left w:val="none" w:sz="0" w:space="0" w:color="auto"/>
            <w:bottom w:val="none" w:sz="0" w:space="0" w:color="auto"/>
            <w:right w:val="none" w:sz="0" w:space="0" w:color="auto"/>
          </w:divBdr>
        </w:div>
        <w:div w:id="1109470303">
          <w:marLeft w:val="640"/>
          <w:marRight w:val="0"/>
          <w:marTop w:val="0"/>
          <w:marBottom w:val="0"/>
          <w:divBdr>
            <w:top w:val="none" w:sz="0" w:space="0" w:color="auto"/>
            <w:left w:val="none" w:sz="0" w:space="0" w:color="auto"/>
            <w:bottom w:val="none" w:sz="0" w:space="0" w:color="auto"/>
            <w:right w:val="none" w:sz="0" w:space="0" w:color="auto"/>
          </w:divBdr>
        </w:div>
        <w:div w:id="1440686693">
          <w:marLeft w:val="640"/>
          <w:marRight w:val="0"/>
          <w:marTop w:val="0"/>
          <w:marBottom w:val="0"/>
          <w:divBdr>
            <w:top w:val="none" w:sz="0" w:space="0" w:color="auto"/>
            <w:left w:val="none" w:sz="0" w:space="0" w:color="auto"/>
            <w:bottom w:val="none" w:sz="0" w:space="0" w:color="auto"/>
            <w:right w:val="none" w:sz="0" w:space="0" w:color="auto"/>
          </w:divBdr>
        </w:div>
        <w:div w:id="2146894244">
          <w:marLeft w:val="640"/>
          <w:marRight w:val="0"/>
          <w:marTop w:val="0"/>
          <w:marBottom w:val="0"/>
          <w:divBdr>
            <w:top w:val="none" w:sz="0" w:space="0" w:color="auto"/>
            <w:left w:val="none" w:sz="0" w:space="0" w:color="auto"/>
            <w:bottom w:val="none" w:sz="0" w:space="0" w:color="auto"/>
            <w:right w:val="none" w:sz="0" w:space="0" w:color="auto"/>
          </w:divBdr>
        </w:div>
        <w:div w:id="1778331014">
          <w:marLeft w:val="640"/>
          <w:marRight w:val="0"/>
          <w:marTop w:val="0"/>
          <w:marBottom w:val="0"/>
          <w:divBdr>
            <w:top w:val="none" w:sz="0" w:space="0" w:color="auto"/>
            <w:left w:val="none" w:sz="0" w:space="0" w:color="auto"/>
            <w:bottom w:val="none" w:sz="0" w:space="0" w:color="auto"/>
            <w:right w:val="none" w:sz="0" w:space="0" w:color="auto"/>
          </w:divBdr>
        </w:div>
        <w:div w:id="124204270">
          <w:marLeft w:val="640"/>
          <w:marRight w:val="0"/>
          <w:marTop w:val="0"/>
          <w:marBottom w:val="0"/>
          <w:divBdr>
            <w:top w:val="none" w:sz="0" w:space="0" w:color="auto"/>
            <w:left w:val="none" w:sz="0" w:space="0" w:color="auto"/>
            <w:bottom w:val="none" w:sz="0" w:space="0" w:color="auto"/>
            <w:right w:val="none" w:sz="0" w:space="0" w:color="auto"/>
          </w:divBdr>
        </w:div>
        <w:div w:id="478155660">
          <w:marLeft w:val="640"/>
          <w:marRight w:val="0"/>
          <w:marTop w:val="0"/>
          <w:marBottom w:val="0"/>
          <w:divBdr>
            <w:top w:val="none" w:sz="0" w:space="0" w:color="auto"/>
            <w:left w:val="none" w:sz="0" w:space="0" w:color="auto"/>
            <w:bottom w:val="none" w:sz="0" w:space="0" w:color="auto"/>
            <w:right w:val="none" w:sz="0" w:space="0" w:color="auto"/>
          </w:divBdr>
        </w:div>
        <w:div w:id="2049718167">
          <w:marLeft w:val="640"/>
          <w:marRight w:val="0"/>
          <w:marTop w:val="0"/>
          <w:marBottom w:val="0"/>
          <w:divBdr>
            <w:top w:val="none" w:sz="0" w:space="0" w:color="auto"/>
            <w:left w:val="none" w:sz="0" w:space="0" w:color="auto"/>
            <w:bottom w:val="none" w:sz="0" w:space="0" w:color="auto"/>
            <w:right w:val="none" w:sz="0" w:space="0" w:color="auto"/>
          </w:divBdr>
        </w:div>
        <w:div w:id="1169565326">
          <w:marLeft w:val="640"/>
          <w:marRight w:val="0"/>
          <w:marTop w:val="0"/>
          <w:marBottom w:val="0"/>
          <w:divBdr>
            <w:top w:val="none" w:sz="0" w:space="0" w:color="auto"/>
            <w:left w:val="none" w:sz="0" w:space="0" w:color="auto"/>
            <w:bottom w:val="none" w:sz="0" w:space="0" w:color="auto"/>
            <w:right w:val="none" w:sz="0" w:space="0" w:color="auto"/>
          </w:divBdr>
        </w:div>
        <w:div w:id="483739583">
          <w:marLeft w:val="640"/>
          <w:marRight w:val="0"/>
          <w:marTop w:val="0"/>
          <w:marBottom w:val="0"/>
          <w:divBdr>
            <w:top w:val="none" w:sz="0" w:space="0" w:color="auto"/>
            <w:left w:val="none" w:sz="0" w:space="0" w:color="auto"/>
            <w:bottom w:val="none" w:sz="0" w:space="0" w:color="auto"/>
            <w:right w:val="none" w:sz="0" w:space="0" w:color="auto"/>
          </w:divBdr>
        </w:div>
        <w:div w:id="59132242">
          <w:marLeft w:val="640"/>
          <w:marRight w:val="0"/>
          <w:marTop w:val="0"/>
          <w:marBottom w:val="0"/>
          <w:divBdr>
            <w:top w:val="none" w:sz="0" w:space="0" w:color="auto"/>
            <w:left w:val="none" w:sz="0" w:space="0" w:color="auto"/>
            <w:bottom w:val="none" w:sz="0" w:space="0" w:color="auto"/>
            <w:right w:val="none" w:sz="0" w:space="0" w:color="auto"/>
          </w:divBdr>
        </w:div>
        <w:div w:id="2087143684">
          <w:marLeft w:val="640"/>
          <w:marRight w:val="0"/>
          <w:marTop w:val="0"/>
          <w:marBottom w:val="0"/>
          <w:divBdr>
            <w:top w:val="none" w:sz="0" w:space="0" w:color="auto"/>
            <w:left w:val="none" w:sz="0" w:space="0" w:color="auto"/>
            <w:bottom w:val="none" w:sz="0" w:space="0" w:color="auto"/>
            <w:right w:val="none" w:sz="0" w:space="0" w:color="auto"/>
          </w:divBdr>
        </w:div>
        <w:div w:id="1227914683">
          <w:marLeft w:val="640"/>
          <w:marRight w:val="0"/>
          <w:marTop w:val="0"/>
          <w:marBottom w:val="0"/>
          <w:divBdr>
            <w:top w:val="none" w:sz="0" w:space="0" w:color="auto"/>
            <w:left w:val="none" w:sz="0" w:space="0" w:color="auto"/>
            <w:bottom w:val="none" w:sz="0" w:space="0" w:color="auto"/>
            <w:right w:val="none" w:sz="0" w:space="0" w:color="auto"/>
          </w:divBdr>
        </w:div>
        <w:div w:id="329140631">
          <w:marLeft w:val="640"/>
          <w:marRight w:val="0"/>
          <w:marTop w:val="0"/>
          <w:marBottom w:val="0"/>
          <w:divBdr>
            <w:top w:val="none" w:sz="0" w:space="0" w:color="auto"/>
            <w:left w:val="none" w:sz="0" w:space="0" w:color="auto"/>
            <w:bottom w:val="none" w:sz="0" w:space="0" w:color="auto"/>
            <w:right w:val="none" w:sz="0" w:space="0" w:color="auto"/>
          </w:divBdr>
        </w:div>
        <w:div w:id="1335111500">
          <w:marLeft w:val="640"/>
          <w:marRight w:val="0"/>
          <w:marTop w:val="0"/>
          <w:marBottom w:val="0"/>
          <w:divBdr>
            <w:top w:val="none" w:sz="0" w:space="0" w:color="auto"/>
            <w:left w:val="none" w:sz="0" w:space="0" w:color="auto"/>
            <w:bottom w:val="none" w:sz="0" w:space="0" w:color="auto"/>
            <w:right w:val="none" w:sz="0" w:space="0" w:color="auto"/>
          </w:divBdr>
        </w:div>
        <w:div w:id="189029952">
          <w:marLeft w:val="640"/>
          <w:marRight w:val="0"/>
          <w:marTop w:val="0"/>
          <w:marBottom w:val="0"/>
          <w:divBdr>
            <w:top w:val="none" w:sz="0" w:space="0" w:color="auto"/>
            <w:left w:val="none" w:sz="0" w:space="0" w:color="auto"/>
            <w:bottom w:val="none" w:sz="0" w:space="0" w:color="auto"/>
            <w:right w:val="none" w:sz="0" w:space="0" w:color="auto"/>
          </w:divBdr>
        </w:div>
        <w:div w:id="1684160583">
          <w:marLeft w:val="640"/>
          <w:marRight w:val="0"/>
          <w:marTop w:val="0"/>
          <w:marBottom w:val="0"/>
          <w:divBdr>
            <w:top w:val="none" w:sz="0" w:space="0" w:color="auto"/>
            <w:left w:val="none" w:sz="0" w:space="0" w:color="auto"/>
            <w:bottom w:val="none" w:sz="0" w:space="0" w:color="auto"/>
            <w:right w:val="none" w:sz="0" w:space="0" w:color="auto"/>
          </w:divBdr>
        </w:div>
        <w:div w:id="284042768">
          <w:marLeft w:val="640"/>
          <w:marRight w:val="0"/>
          <w:marTop w:val="0"/>
          <w:marBottom w:val="0"/>
          <w:divBdr>
            <w:top w:val="none" w:sz="0" w:space="0" w:color="auto"/>
            <w:left w:val="none" w:sz="0" w:space="0" w:color="auto"/>
            <w:bottom w:val="none" w:sz="0" w:space="0" w:color="auto"/>
            <w:right w:val="none" w:sz="0" w:space="0" w:color="auto"/>
          </w:divBdr>
        </w:div>
        <w:div w:id="1409884686">
          <w:marLeft w:val="640"/>
          <w:marRight w:val="0"/>
          <w:marTop w:val="0"/>
          <w:marBottom w:val="0"/>
          <w:divBdr>
            <w:top w:val="none" w:sz="0" w:space="0" w:color="auto"/>
            <w:left w:val="none" w:sz="0" w:space="0" w:color="auto"/>
            <w:bottom w:val="none" w:sz="0" w:space="0" w:color="auto"/>
            <w:right w:val="none" w:sz="0" w:space="0" w:color="auto"/>
          </w:divBdr>
        </w:div>
        <w:div w:id="167913244">
          <w:marLeft w:val="640"/>
          <w:marRight w:val="0"/>
          <w:marTop w:val="0"/>
          <w:marBottom w:val="0"/>
          <w:divBdr>
            <w:top w:val="none" w:sz="0" w:space="0" w:color="auto"/>
            <w:left w:val="none" w:sz="0" w:space="0" w:color="auto"/>
            <w:bottom w:val="none" w:sz="0" w:space="0" w:color="auto"/>
            <w:right w:val="none" w:sz="0" w:space="0" w:color="auto"/>
          </w:divBdr>
        </w:div>
        <w:div w:id="1885174968">
          <w:marLeft w:val="640"/>
          <w:marRight w:val="0"/>
          <w:marTop w:val="0"/>
          <w:marBottom w:val="0"/>
          <w:divBdr>
            <w:top w:val="none" w:sz="0" w:space="0" w:color="auto"/>
            <w:left w:val="none" w:sz="0" w:space="0" w:color="auto"/>
            <w:bottom w:val="none" w:sz="0" w:space="0" w:color="auto"/>
            <w:right w:val="none" w:sz="0" w:space="0" w:color="auto"/>
          </w:divBdr>
        </w:div>
      </w:divsChild>
    </w:div>
    <w:div w:id="1117598235">
      <w:bodyDiv w:val="1"/>
      <w:marLeft w:val="0"/>
      <w:marRight w:val="0"/>
      <w:marTop w:val="0"/>
      <w:marBottom w:val="0"/>
      <w:divBdr>
        <w:top w:val="none" w:sz="0" w:space="0" w:color="auto"/>
        <w:left w:val="none" w:sz="0" w:space="0" w:color="auto"/>
        <w:bottom w:val="none" w:sz="0" w:space="0" w:color="auto"/>
        <w:right w:val="none" w:sz="0" w:space="0" w:color="auto"/>
      </w:divBdr>
      <w:divsChild>
        <w:div w:id="56975146">
          <w:marLeft w:val="640"/>
          <w:marRight w:val="0"/>
          <w:marTop w:val="0"/>
          <w:marBottom w:val="0"/>
          <w:divBdr>
            <w:top w:val="none" w:sz="0" w:space="0" w:color="auto"/>
            <w:left w:val="none" w:sz="0" w:space="0" w:color="auto"/>
            <w:bottom w:val="none" w:sz="0" w:space="0" w:color="auto"/>
            <w:right w:val="none" w:sz="0" w:space="0" w:color="auto"/>
          </w:divBdr>
        </w:div>
        <w:div w:id="1789153570">
          <w:marLeft w:val="640"/>
          <w:marRight w:val="0"/>
          <w:marTop w:val="0"/>
          <w:marBottom w:val="0"/>
          <w:divBdr>
            <w:top w:val="none" w:sz="0" w:space="0" w:color="auto"/>
            <w:left w:val="none" w:sz="0" w:space="0" w:color="auto"/>
            <w:bottom w:val="none" w:sz="0" w:space="0" w:color="auto"/>
            <w:right w:val="none" w:sz="0" w:space="0" w:color="auto"/>
          </w:divBdr>
        </w:div>
        <w:div w:id="840314911">
          <w:marLeft w:val="640"/>
          <w:marRight w:val="0"/>
          <w:marTop w:val="0"/>
          <w:marBottom w:val="0"/>
          <w:divBdr>
            <w:top w:val="none" w:sz="0" w:space="0" w:color="auto"/>
            <w:left w:val="none" w:sz="0" w:space="0" w:color="auto"/>
            <w:bottom w:val="none" w:sz="0" w:space="0" w:color="auto"/>
            <w:right w:val="none" w:sz="0" w:space="0" w:color="auto"/>
          </w:divBdr>
        </w:div>
        <w:div w:id="977105827">
          <w:marLeft w:val="640"/>
          <w:marRight w:val="0"/>
          <w:marTop w:val="0"/>
          <w:marBottom w:val="0"/>
          <w:divBdr>
            <w:top w:val="none" w:sz="0" w:space="0" w:color="auto"/>
            <w:left w:val="none" w:sz="0" w:space="0" w:color="auto"/>
            <w:bottom w:val="none" w:sz="0" w:space="0" w:color="auto"/>
            <w:right w:val="none" w:sz="0" w:space="0" w:color="auto"/>
          </w:divBdr>
        </w:div>
        <w:div w:id="1770546172">
          <w:marLeft w:val="640"/>
          <w:marRight w:val="0"/>
          <w:marTop w:val="0"/>
          <w:marBottom w:val="0"/>
          <w:divBdr>
            <w:top w:val="none" w:sz="0" w:space="0" w:color="auto"/>
            <w:left w:val="none" w:sz="0" w:space="0" w:color="auto"/>
            <w:bottom w:val="none" w:sz="0" w:space="0" w:color="auto"/>
            <w:right w:val="none" w:sz="0" w:space="0" w:color="auto"/>
          </w:divBdr>
        </w:div>
        <w:div w:id="1534416373">
          <w:marLeft w:val="640"/>
          <w:marRight w:val="0"/>
          <w:marTop w:val="0"/>
          <w:marBottom w:val="0"/>
          <w:divBdr>
            <w:top w:val="none" w:sz="0" w:space="0" w:color="auto"/>
            <w:left w:val="none" w:sz="0" w:space="0" w:color="auto"/>
            <w:bottom w:val="none" w:sz="0" w:space="0" w:color="auto"/>
            <w:right w:val="none" w:sz="0" w:space="0" w:color="auto"/>
          </w:divBdr>
        </w:div>
        <w:div w:id="1276139524">
          <w:marLeft w:val="640"/>
          <w:marRight w:val="0"/>
          <w:marTop w:val="0"/>
          <w:marBottom w:val="0"/>
          <w:divBdr>
            <w:top w:val="none" w:sz="0" w:space="0" w:color="auto"/>
            <w:left w:val="none" w:sz="0" w:space="0" w:color="auto"/>
            <w:bottom w:val="none" w:sz="0" w:space="0" w:color="auto"/>
            <w:right w:val="none" w:sz="0" w:space="0" w:color="auto"/>
          </w:divBdr>
        </w:div>
        <w:div w:id="1071276698">
          <w:marLeft w:val="640"/>
          <w:marRight w:val="0"/>
          <w:marTop w:val="0"/>
          <w:marBottom w:val="0"/>
          <w:divBdr>
            <w:top w:val="none" w:sz="0" w:space="0" w:color="auto"/>
            <w:left w:val="none" w:sz="0" w:space="0" w:color="auto"/>
            <w:bottom w:val="none" w:sz="0" w:space="0" w:color="auto"/>
            <w:right w:val="none" w:sz="0" w:space="0" w:color="auto"/>
          </w:divBdr>
        </w:div>
        <w:div w:id="1419331623">
          <w:marLeft w:val="640"/>
          <w:marRight w:val="0"/>
          <w:marTop w:val="0"/>
          <w:marBottom w:val="0"/>
          <w:divBdr>
            <w:top w:val="none" w:sz="0" w:space="0" w:color="auto"/>
            <w:left w:val="none" w:sz="0" w:space="0" w:color="auto"/>
            <w:bottom w:val="none" w:sz="0" w:space="0" w:color="auto"/>
            <w:right w:val="none" w:sz="0" w:space="0" w:color="auto"/>
          </w:divBdr>
        </w:div>
        <w:div w:id="201789266">
          <w:marLeft w:val="640"/>
          <w:marRight w:val="0"/>
          <w:marTop w:val="0"/>
          <w:marBottom w:val="0"/>
          <w:divBdr>
            <w:top w:val="none" w:sz="0" w:space="0" w:color="auto"/>
            <w:left w:val="none" w:sz="0" w:space="0" w:color="auto"/>
            <w:bottom w:val="none" w:sz="0" w:space="0" w:color="auto"/>
            <w:right w:val="none" w:sz="0" w:space="0" w:color="auto"/>
          </w:divBdr>
        </w:div>
        <w:div w:id="1541933771">
          <w:marLeft w:val="640"/>
          <w:marRight w:val="0"/>
          <w:marTop w:val="0"/>
          <w:marBottom w:val="0"/>
          <w:divBdr>
            <w:top w:val="none" w:sz="0" w:space="0" w:color="auto"/>
            <w:left w:val="none" w:sz="0" w:space="0" w:color="auto"/>
            <w:bottom w:val="none" w:sz="0" w:space="0" w:color="auto"/>
            <w:right w:val="none" w:sz="0" w:space="0" w:color="auto"/>
          </w:divBdr>
        </w:div>
        <w:div w:id="649866370">
          <w:marLeft w:val="640"/>
          <w:marRight w:val="0"/>
          <w:marTop w:val="0"/>
          <w:marBottom w:val="0"/>
          <w:divBdr>
            <w:top w:val="none" w:sz="0" w:space="0" w:color="auto"/>
            <w:left w:val="none" w:sz="0" w:space="0" w:color="auto"/>
            <w:bottom w:val="none" w:sz="0" w:space="0" w:color="auto"/>
            <w:right w:val="none" w:sz="0" w:space="0" w:color="auto"/>
          </w:divBdr>
        </w:div>
        <w:div w:id="320426103">
          <w:marLeft w:val="640"/>
          <w:marRight w:val="0"/>
          <w:marTop w:val="0"/>
          <w:marBottom w:val="0"/>
          <w:divBdr>
            <w:top w:val="none" w:sz="0" w:space="0" w:color="auto"/>
            <w:left w:val="none" w:sz="0" w:space="0" w:color="auto"/>
            <w:bottom w:val="none" w:sz="0" w:space="0" w:color="auto"/>
            <w:right w:val="none" w:sz="0" w:space="0" w:color="auto"/>
          </w:divBdr>
        </w:div>
        <w:div w:id="222910362">
          <w:marLeft w:val="640"/>
          <w:marRight w:val="0"/>
          <w:marTop w:val="0"/>
          <w:marBottom w:val="0"/>
          <w:divBdr>
            <w:top w:val="none" w:sz="0" w:space="0" w:color="auto"/>
            <w:left w:val="none" w:sz="0" w:space="0" w:color="auto"/>
            <w:bottom w:val="none" w:sz="0" w:space="0" w:color="auto"/>
            <w:right w:val="none" w:sz="0" w:space="0" w:color="auto"/>
          </w:divBdr>
        </w:div>
        <w:div w:id="1590967005">
          <w:marLeft w:val="640"/>
          <w:marRight w:val="0"/>
          <w:marTop w:val="0"/>
          <w:marBottom w:val="0"/>
          <w:divBdr>
            <w:top w:val="none" w:sz="0" w:space="0" w:color="auto"/>
            <w:left w:val="none" w:sz="0" w:space="0" w:color="auto"/>
            <w:bottom w:val="none" w:sz="0" w:space="0" w:color="auto"/>
            <w:right w:val="none" w:sz="0" w:space="0" w:color="auto"/>
          </w:divBdr>
        </w:div>
        <w:div w:id="1186360483">
          <w:marLeft w:val="640"/>
          <w:marRight w:val="0"/>
          <w:marTop w:val="0"/>
          <w:marBottom w:val="0"/>
          <w:divBdr>
            <w:top w:val="none" w:sz="0" w:space="0" w:color="auto"/>
            <w:left w:val="none" w:sz="0" w:space="0" w:color="auto"/>
            <w:bottom w:val="none" w:sz="0" w:space="0" w:color="auto"/>
            <w:right w:val="none" w:sz="0" w:space="0" w:color="auto"/>
          </w:divBdr>
        </w:div>
        <w:div w:id="1139150551">
          <w:marLeft w:val="640"/>
          <w:marRight w:val="0"/>
          <w:marTop w:val="0"/>
          <w:marBottom w:val="0"/>
          <w:divBdr>
            <w:top w:val="none" w:sz="0" w:space="0" w:color="auto"/>
            <w:left w:val="none" w:sz="0" w:space="0" w:color="auto"/>
            <w:bottom w:val="none" w:sz="0" w:space="0" w:color="auto"/>
            <w:right w:val="none" w:sz="0" w:space="0" w:color="auto"/>
          </w:divBdr>
        </w:div>
        <w:div w:id="1800340407">
          <w:marLeft w:val="640"/>
          <w:marRight w:val="0"/>
          <w:marTop w:val="0"/>
          <w:marBottom w:val="0"/>
          <w:divBdr>
            <w:top w:val="none" w:sz="0" w:space="0" w:color="auto"/>
            <w:left w:val="none" w:sz="0" w:space="0" w:color="auto"/>
            <w:bottom w:val="none" w:sz="0" w:space="0" w:color="auto"/>
            <w:right w:val="none" w:sz="0" w:space="0" w:color="auto"/>
          </w:divBdr>
        </w:div>
        <w:div w:id="461728041">
          <w:marLeft w:val="640"/>
          <w:marRight w:val="0"/>
          <w:marTop w:val="0"/>
          <w:marBottom w:val="0"/>
          <w:divBdr>
            <w:top w:val="none" w:sz="0" w:space="0" w:color="auto"/>
            <w:left w:val="none" w:sz="0" w:space="0" w:color="auto"/>
            <w:bottom w:val="none" w:sz="0" w:space="0" w:color="auto"/>
            <w:right w:val="none" w:sz="0" w:space="0" w:color="auto"/>
          </w:divBdr>
        </w:div>
        <w:div w:id="1596792156">
          <w:marLeft w:val="640"/>
          <w:marRight w:val="0"/>
          <w:marTop w:val="0"/>
          <w:marBottom w:val="0"/>
          <w:divBdr>
            <w:top w:val="none" w:sz="0" w:space="0" w:color="auto"/>
            <w:left w:val="none" w:sz="0" w:space="0" w:color="auto"/>
            <w:bottom w:val="none" w:sz="0" w:space="0" w:color="auto"/>
            <w:right w:val="none" w:sz="0" w:space="0" w:color="auto"/>
          </w:divBdr>
        </w:div>
        <w:div w:id="1827160116">
          <w:marLeft w:val="640"/>
          <w:marRight w:val="0"/>
          <w:marTop w:val="0"/>
          <w:marBottom w:val="0"/>
          <w:divBdr>
            <w:top w:val="none" w:sz="0" w:space="0" w:color="auto"/>
            <w:left w:val="none" w:sz="0" w:space="0" w:color="auto"/>
            <w:bottom w:val="none" w:sz="0" w:space="0" w:color="auto"/>
            <w:right w:val="none" w:sz="0" w:space="0" w:color="auto"/>
          </w:divBdr>
        </w:div>
        <w:div w:id="619410531">
          <w:marLeft w:val="640"/>
          <w:marRight w:val="0"/>
          <w:marTop w:val="0"/>
          <w:marBottom w:val="0"/>
          <w:divBdr>
            <w:top w:val="none" w:sz="0" w:space="0" w:color="auto"/>
            <w:left w:val="none" w:sz="0" w:space="0" w:color="auto"/>
            <w:bottom w:val="none" w:sz="0" w:space="0" w:color="auto"/>
            <w:right w:val="none" w:sz="0" w:space="0" w:color="auto"/>
          </w:divBdr>
        </w:div>
        <w:div w:id="800002561">
          <w:marLeft w:val="640"/>
          <w:marRight w:val="0"/>
          <w:marTop w:val="0"/>
          <w:marBottom w:val="0"/>
          <w:divBdr>
            <w:top w:val="none" w:sz="0" w:space="0" w:color="auto"/>
            <w:left w:val="none" w:sz="0" w:space="0" w:color="auto"/>
            <w:bottom w:val="none" w:sz="0" w:space="0" w:color="auto"/>
            <w:right w:val="none" w:sz="0" w:space="0" w:color="auto"/>
          </w:divBdr>
        </w:div>
        <w:div w:id="999114796">
          <w:marLeft w:val="640"/>
          <w:marRight w:val="0"/>
          <w:marTop w:val="0"/>
          <w:marBottom w:val="0"/>
          <w:divBdr>
            <w:top w:val="none" w:sz="0" w:space="0" w:color="auto"/>
            <w:left w:val="none" w:sz="0" w:space="0" w:color="auto"/>
            <w:bottom w:val="none" w:sz="0" w:space="0" w:color="auto"/>
            <w:right w:val="none" w:sz="0" w:space="0" w:color="auto"/>
          </w:divBdr>
        </w:div>
        <w:div w:id="1498111568">
          <w:marLeft w:val="640"/>
          <w:marRight w:val="0"/>
          <w:marTop w:val="0"/>
          <w:marBottom w:val="0"/>
          <w:divBdr>
            <w:top w:val="none" w:sz="0" w:space="0" w:color="auto"/>
            <w:left w:val="none" w:sz="0" w:space="0" w:color="auto"/>
            <w:bottom w:val="none" w:sz="0" w:space="0" w:color="auto"/>
            <w:right w:val="none" w:sz="0" w:space="0" w:color="auto"/>
          </w:divBdr>
        </w:div>
        <w:div w:id="1252163030">
          <w:marLeft w:val="640"/>
          <w:marRight w:val="0"/>
          <w:marTop w:val="0"/>
          <w:marBottom w:val="0"/>
          <w:divBdr>
            <w:top w:val="none" w:sz="0" w:space="0" w:color="auto"/>
            <w:left w:val="none" w:sz="0" w:space="0" w:color="auto"/>
            <w:bottom w:val="none" w:sz="0" w:space="0" w:color="auto"/>
            <w:right w:val="none" w:sz="0" w:space="0" w:color="auto"/>
          </w:divBdr>
        </w:div>
        <w:div w:id="408381106">
          <w:marLeft w:val="640"/>
          <w:marRight w:val="0"/>
          <w:marTop w:val="0"/>
          <w:marBottom w:val="0"/>
          <w:divBdr>
            <w:top w:val="none" w:sz="0" w:space="0" w:color="auto"/>
            <w:left w:val="none" w:sz="0" w:space="0" w:color="auto"/>
            <w:bottom w:val="none" w:sz="0" w:space="0" w:color="auto"/>
            <w:right w:val="none" w:sz="0" w:space="0" w:color="auto"/>
          </w:divBdr>
        </w:div>
        <w:div w:id="1719744858">
          <w:marLeft w:val="640"/>
          <w:marRight w:val="0"/>
          <w:marTop w:val="0"/>
          <w:marBottom w:val="0"/>
          <w:divBdr>
            <w:top w:val="none" w:sz="0" w:space="0" w:color="auto"/>
            <w:left w:val="none" w:sz="0" w:space="0" w:color="auto"/>
            <w:bottom w:val="none" w:sz="0" w:space="0" w:color="auto"/>
            <w:right w:val="none" w:sz="0" w:space="0" w:color="auto"/>
          </w:divBdr>
        </w:div>
      </w:divsChild>
    </w:div>
    <w:div w:id="1118449601">
      <w:bodyDiv w:val="1"/>
      <w:marLeft w:val="0"/>
      <w:marRight w:val="0"/>
      <w:marTop w:val="0"/>
      <w:marBottom w:val="0"/>
      <w:divBdr>
        <w:top w:val="none" w:sz="0" w:space="0" w:color="auto"/>
        <w:left w:val="none" w:sz="0" w:space="0" w:color="auto"/>
        <w:bottom w:val="none" w:sz="0" w:space="0" w:color="auto"/>
        <w:right w:val="none" w:sz="0" w:space="0" w:color="auto"/>
      </w:divBdr>
    </w:div>
    <w:div w:id="1119494641">
      <w:bodyDiv w:val="1"/>
      <w:marLeft w:val="0"/>
      <w:marRight w:val="0"/>
      <w:marTop w:val="0"/>
      <w:marBottom w:val="0"/>
      <w:divBdr>
        <w:top w:val="none" w:sz="0" w:space="0" w:color="auto"/>
        <w:left w:val="none" w:sz="0" w:space="0" w:color="auto"/>
        <w:bottom w:val="none" w:sz="0" w:space="0" w:color="auto"/>
        <w:right w:val="none" w:sz="0" w:space="0" w:color="auto"/>
      </w:divBdr>
    </w:div>
    <w:div w:id="1121267519">
      <w:bodyDiv w:val="1"/>
      <w:marLeft w:val="0"/>
      <w:marRight w:val="0"/>
      <w:marTop w:val="0"/>
      <w:marBottom w:val="0"/>
      <w:divBdr>
        <w:top w:val="none" w:sz="0" w:space="0" w:color="auto"/>
        <w:left w:val="none" w:sz="0" w:space="0" w:color="auto"/>
        <w:bottom w:val="none" w:sz="0" w:space="0" w:color="auto"/>
        <w:right w:val="none" w:sz="0" w:space="0" w:color="auto"/>
      </w:divBdr>
    </w:div>
    <w:div w:id="1121650199">
      <w:bodyDiv w:val="1"/>
      <w:marLeft w:val="0"/>
      <w:marRight w:val="0"/>
      <w:marTop w:val="0"/>
      <w:marBottom w:val="0"/>
      <w:divBdr>
        <w:top w:val="none" w:sz="0" w:space="0" w:color="auto"/>
        <w:left w:val="none" w:sz="0" w:space="0" w:color="auto"/>
        <w:bottom w:val="none" w:sz="0" w:space="0" w:color="auto"/>
        <w:right w:val="none" w:sz="0" w:space="0" w:color="auto"/>
      </w:divBdr>
      <w:divsChild>
        <w:div w:id="763498631">
          <w:marLeft w:val="640"/>
          <w:marRight w:val="0"/>
          <w:marTop w:val="0"/>
          <w:marBottom w:val="0"/>
          <w:divBdr>
            <w:top w:val="none" w:sz="0" w:space="0" w:color="auto"/>
            <w:left w:val="none" w:sz="0" w:space="0" w:color="auto"/>
            <w:bottom w:val="none" w:sz="0" w:space="0" w:color="auto"/>
            <w:right w:val="none" w:sz="0" w:space="0" w:color="auto"/>
          </w:divBdr>
        </w:div>
        <w:div w:id="560793245">
          <w:marLeft w:val="640"/>
          <w:marRight w:val="0"/>
          <w:marTop w:val="0"/>
          <w:marBottom w:val="0"/>
          <w:divBdr>
            <w:top w:val="none" w:sz="0" w:space="0" w:color="auto"/>
            <w:left w:val="none" w:sz="0" w:space="0" w:color="auto"/>
            <w:bottom w:val="none" w:sz="0" w:space="0" w:color="auto"/>
            <w:right w:val="none" w:sz="0" w:space="0" w:color="auto"/>
          </w:divBdr>
        </w:div>
        <w:div w:id="815335845">
          <w:marLeft w:val="640"/>
          <w:marRight w:val="0"/>
          <w:marTop w:val="0"/>
          <w:marBottom w:val="0"/>
          <w:divBdr>
            <w:top w:val="none" w:sz="0" w:space="0" w:color="auto"/>
            <w:left w:val="none" w:sz="0" w:space="0" w:color="auto"/>
            <w:bottom w:val="none" w:sz="0" w:space="0" w:color="auto"/>
            <w:right w:val="none" w:sz="0" w:space="0" w:color="auto"/>
          </w:divBdr>
        </w:div>
        <w:div w:id="417217610">
          <w:marLeft w:val="640"/>
          <w:marRight w:val="0"/>
          <w:marTop w:val="0"/>
          <w:marBottom w:val="0"/>
          <w:divBdr>
            <w:top w:val="none" w:sz="0" w:space="0" w:color="auto"/>
            <w:left w:val="none" w:sz="0" w:space="0" w:color="auto"/>
            <w:bottom w:val="none" w:sz="0" w:space="0" w:color="auto"/>
            <w:right w:val="none" w:sz="0" w:space="0" w:color="auto"/>
          </w:divBdr>
        </w:div>
        <w:div w:id="1905722167">
          <w:marLeft w:val="640"/>
          <w:marRight w:val="0"/>
          <w:marTop w:val="0"/>
          <w:marBottom w:val="0"/>
          <w:divBdr>
            <w:top w:val="none" w:sz="0" w:space="0" w:color="auto"/>
            <w:left w:val="none" w:sz="0" w:space="0" w:color="auto"/>
            <w:bottom w:val="none" w:sz="0" w:space="0" w:color="auto"/>
            <w:right w:val="none" w:sz="0" w:space="0" w:color="auto"/>
          </w:divBdr>
        </w:div>
        <w:div w:id="1564022314">
          <w:marLeft w:val="640"/>
          <w:marRight w:val="0"/>
          <w:marTop w:val="0"/>
          <w:marBottom w:val="0"/>
          <w:divBdr>
            <w:top w:val="none" w:sz="0" w:space="0" w:color="auto"/>
            <w:left w:val="none" w:sz="0" w:space="0" w:color="auto"/>
            <w:bottom w:val="none" w:sz="0" w:space="0" w:color="auto"/>
            <w:right w:val="none" w:sz="0" w:space="0" w:color="auto"/>
          </w:divBdr>
        </w:div>
        <w:div w:id="1365866365">
          <w:marLeft w:val="640"/>
          <w:marRight w:val="0"/>
          <w:marTop w:val="0"/>
          <w:marBottom w:val="0"/>
          <w:divBdr>
            <w:top w:val="none" w:sz="0" w:space="0" w:color="auto"/>
            <w:left w:val="none" w:sz="0" w:space="0" w:color="auto"/>
            <w:bottom w:val="none" w:sz="0" w:space="0" w:color="auto"/>
            <w:right w:val="none" w:sz="0" w:space="0" w:color="auto"/>
          </w:divBdr>
        </w:div>
        <w:div w:id="322204394">
          <w:marLeft w:val="640"/>
          <w:marRight w:val="0"/>
          <w:marTop w:val="0"/>
          <w:marBottom w:val="0"/>
          <w:divBdr>
            <w:top w:val="none" w:sz="0" w:space="0" w:color="auto"/>
            <w:left w:val="none" w:sz="0" w:space="0" w:color="auto"/>
            <w:bottom w:val="none" w:sz="0" w:space="0" w:color="auto"/>
            <w:right w:val="none" w:sz="0" w:space="0" w:color="auto"/>
          </w:divBdr>
        </w:div>
        <w:div w:id="522016119">
          <w:marLeft w:val="640"/>
          <w:marRight w:val="0"/>
          <w:marTop w:val="0"/>
          <w:marBottom w:val="0"/>
          <w:divBdr>
            <w:top w:val="none" w:sz="0" w:space="0" w:color="auto"/>
            <w:left w:val="none" w:sz="0" w:space="0" w:color="auto"/>
            <w:bottom w:val="none" w:sz="0" w:space="0" w:color="auto"/>
            <w:right w:val="none" w:sz="0" w:space="0" w:color="auto"/>
          </w:divBdr>
        </w:div>
        <w:div w:id="1358505727">
          <w:marLeft w:val="640"/>
          <w:marRight w:val="0"/>
          <w:marTop w:val="0"/>
          <w:marBottom w:val="0"/>
          <w:divBdr>
            <w:top w:val="none" w:sz="0" w:space="0" w:color="auto"/>
            <w:left w:val="none" w:sz="0" w:space="0" w:color="auto"/>
            <w:bottom w:val="none" w:sz="0" w:space="0" w:color="auto"/>
            <w:right w:val="none" w:sz="0" w:space="0" w:color="auto"/>
          </w:divBdr>
        </w:div>
        <w:div w:id="618418713">
          <w:marLeft w:val="640"/>
          <w:marRight w:val="0"/>
          <w:marTop w:val="0"/>
          <w:marBottom w:val="0"/>
          <w:divBdr>
            <w:top w:val="none" w:sz="0" w:space="0" w:color="auto"/>
            <w:left w:val="none" w:sz="0" w:space="0" w:color="auto"/>
            <w:bottom w:val="none" w:sz="0" w:space="0" w:color="auto"/>
            <w:right w:val="none" w:sz="0" w:space="0" w:color="auto"/>
          </w:divBdr>
        </w:div>
        <w:div w:id="818424882">
          <w:marLeft w:val="640"/>
          <w:marRight w:val="0"/>
          <w:marTop w:val="0"/>
          <w:marBottom w:val="0"/>
          <w:divBdr>
            <w:top w:val="none" w:sz="0" w:space="0" w:color="auto"/>
            <w:left w:val="none" w:sz="0" w:space="0" w:color="auto"/>
            <w:bottom w:val="none" w:sz="0" w:space="0" w:color="auto"/>
            <w:right w:val="none" w:sz="0" w:space="0" w:color="auto"/>
          </w:divBdr>
        </w:div>
        <w:div w:id="126440855">
          <w:marLeft w:val="640"/>
          <w:marRight w:val="0"/>
          <w:marTop w:val="0"/>
          <w:marBottom w:val="0"/>
          <w:divBdr>
            <w:top w:val="none" w:sz="0" w:space="0" w:color="auto"/>
            <w:left w:val="none" w:sz="0" w:space="0" w:color="auto"/>
            <w:bottom w:val="none" w:sz="0" w:space="0" w:color="auto"/>
            <w:right w:val="none" w:sz="0" w:space="0" w:color="auto"/>
          </w:divBdr>
        </w:div>
        <w:div w:id="893078735">
          <w:marLeft w:val="640"/>
          <w:marRight w:val="0"/>
          <w:marTop w:val="0"/>
          <w:marBottom w:val="0"/>
          <w:divBdr>
            <w:top w:val="none" w:sz="0" w:space="0" w:color="auto"/>
            <w:left w:val="none" w:sz="0" w:space="0" w:color="auto"/>
            <w:bottom w:val="none" w:sz="0" w:space="0" w:color="auto"/>
            <w:right w:val="none" w:sz="0" w:space="0" w:color="auto"/>
          </w:divBdr>
        </w:div>
        <w:div w:id="898630894">
          <w:marLeft w:val="640"/>
          <w:marRight w:val="0"/>
          <w:marTop w:val="0"/>
          <w:marBottom w:val="0"/>
          <w:divBdr>
            <w:top w:val="none" w:sz="0" w:space="0" w:color="auto"/>
            <w:left w:val="none" w:sz="0" w:space="0" w:color="auto"/>
            <w:bottom w:val="none" w:sz="0" w:space="0" w:color="auto"/>
            <w:right w:val="none" w:sz="0" w:space="0" w:color="auto"/>
          </w:divBdr>
        </w:div>
        <w:div w:id="621544761">
          <w:marLeft w:val="640"/>
          <w:marRight w:val="0"/>
          <w:marTop w:val="0"/>
          <w:marBottom w:val="0"/>
          <w:divBdr>
            <w:top w:val="none" w:sz="0" w:space="0" w:color="auto"/>
            <w:left w:val="none" w:sz="0" w:space="0" w:color="auto"/>
            <w:bottom w:val="none" w:sz="0" w:space="0" w:color="auto"/>
            <w:right w:val="none" w:sz="0" w:space="0" w:color="auto"/>
          </w:divBdr>
        </w:div>
        <w:div w:id="1806505622">
          <w:marLeft w:val="640"/>
          <w:marRight w:val="0"/>
          <w:marTop w:val="0"/>
          <w:marBottom w:val="0"/>
          <w:divBdr>
            <w:top w:val="none" w:sz="0" w:space="0" w:color="auto"/>
            <w:left w:val="none" w:sz="0" w:space="0" w:color="auto"/>
            <w:bottom w:val="none" w:sz="0" w:space="0" w:color="auto"/>
            <w:right w:val="none" w:sz="0" w:space="0" w:color="auto"/>
          </w:divBdr>
        </w:div>
        <w:div w:id="393930">
          <w:marLeft w:val="640"/>
          <w:marRight w:val="0"/>
          <w:marTop w:val="0"/>
          <w:marBottom w:val="0"/>
          <w:divBdr>
            <w:top w:val="none" w:sz="0" w:space="0" w:color="auto"/>
            <w:left w:val="none" w:sz="0" w:space="0" w:color="auto"/>
            <w:bottom w:val="none" w:sz="0" w:space="0" w:color="auto"/>
            <w:right w:val="none" w:sz="0" w:space="0" w:color="auto"/>
          </w:divBdr>
        </w:div>
        <w:div w:id="19596446">
          <w:marLeft w:val="640"/>
          <w:marRight w:val="0"/>
          <w:marTop w:val="0"/>
          <w:marBottom w:val="0"/>
          <w:divBdr>
            <w:top w:val="none" w:sz="0" w:space="0" w:color="auto"/>
            <w:left w:val="none" w:sz="0" w:space="0" w:color="auto"/>
            <w:bottom w:val="none" w:sz="0" w:space="0" w:color="auto"/>
            <w:right w:val="none" w:sz="0" w:space="0" w:color="auto"/>
          </w:divBdr>
        </w:div>
        <w:div w:id="976570906">
          <w:marLeft w:val="640"/>
          <w:marRight w:val="0"/>
          <w:marTop w:val="0"/>
          <w:marBottom w:val="0"/>
          <w:divBdr>
            <w:top w:val="none" w:sz="0" w:space="0" w:color="auto"/>
            <w:left w:val="none" w:sz="0" w:space="0" w:color="auto"/>
            <w:bottom w:val="none" w:sz="0" w:space="0" w:color="auto"/>
            <w:right w:val="none" w:sz="0" w:space="0" w:color="auto"/>
          </w:divBdr>
        </w:div>
        <w:div w:id="1653951331">
          <w:marLeft w:val="640"/>
          <w:marRight w:val="0"/>
          <w:marTop w:val="0"/>
          <w:marBottom w:val="0"/>
          <w:divBdr>
            <w:top w:val="none" w:sz="0" w:space="0" w:color="auto"/>
            <w:left w:val="none" w:sz="0" w:space="0" w:color="auto"/>
            <w:bottom w:val="none" w:sz="0" w:space="0" w:color="auto"/>
            <w:right w:val="none" w:sz="0" w:space="0" w:color="auto"/>
          </w:divBdr>
        </w:div>
        <w:div w:id="990405188">
          <w:marLeft w:val="640"/>
          <w:marRight w:val="0"/>
          <w:marTop w:val="0"/>
          <w:marBottom w:val="0"/>
          <w:divBdr>
            <w:top w:val="none" w:sz="0" w:space="0" w:color="auto"/>
            <w:left w:val="none" w:sz="0" w:space="0" w:color="auto"/>
            <w:bottom w:val="none" w:sz="0" w:space="0" w:color="auto"/>
            <w:right w:val="none" w:sz="0" w:space="0" w:color="auto"/>
          </w:divBdr>
        </w:div>
        <w:div w:id="1708751904">
          <w:marLeft w:val="640"/>
          <w:marRight w:val="0"/>
          <w:marTop w:val="0"/>
          <w:marBottom w:val="0"/>
          <w:divBdr>
            <w:top w:val="none" w:sz="0" w:space="0" w:color="auto"/>
            <w:left w:val="none" w:sz="0" w:space="0" w:color="auto"/>
            <w:bottom w:val="none" w:sz="0" w:space="0" w:color="auto"/>
            <w:right w:val="none" w:sz="0" w:space="0" w:color="auto"/>
          </w:divBdr>
        </w:div>
        <w:div w:id="13578714">
          <w:marLeft w:val="640"/>
          <w:marRight w:val="0"/>
          <w:marTop w:val="0"/>
          <w:marBottom w:val="0"/>
          <w:divBdr>
            <w:top w:val="none" w:sz="0" w:space="0" w:color="auto"/>
            <w:left w:val="none" w:sz="0" w:space="0" w:color="auto"/>
            <w:bottom w:val="none" w:sz="0" w:space="0" w:color="auto"/>
            <w:right w:val="none" w:sz="0" w:space="0" w:color="auto"/>
          </w:divBdr>
        </w:div>
        <w:div w:id="351801558">
          <w:marLeft w:val="640"/>
          <w:marRight w:val="0"/>
          <w:marTop w:val="0"/>
          <w:marBottom w:val="0"/>
          <w:divBdr>
            <w:top w:val="none" w:sz="0" w:space="0" w:color="auto"/>
            <w:left w:val="none" w:sz="0" w:space="0" w:color="auto"/>
            <w:bottom w:val="none" w:sz="0" w:space="0" w:color="auto"/>
            <w:right w:val="none" w:sz="0" w:space="0" w:color="auto"/>
          </w:divBdr>
        </w:div>
        <w:div w:id="1947423915">
          <w:marLeft w:val="640"/>
          <w:marRight w:val="0"/>
          <w:marTop w:val="0"/>
          <w:marBottom w:val="0"/>
          <w:divBdr>
            <w:top w:val="none" w:sz="0" w:space="0" w:color="auto"/>
            <w:left w:val="none" w:sz="0" w:space="0" w:color="auto"/>
            <w:bottom w:val="none" w:sz="0" w:space="0" w:color="auto"/>
            <w:right w:val="none" w:sz="0" w:space="0" w:color="auto"/>
          </w:divBdr>
        </w:div>
        <w:div w:id="892697713">
          <w:marLeft w:val="640"/>
          <w:marRight w:val="0"/>
          <w:marTop w:val="0"/>
          <w:marBottom w:val="0"/>
          <w:divBdr>
            <w:top w:val="none" w:sz="0" w:space="0" w:color="auto"/>
            <w:left w:val="none" w:sz="0" w:space="0" w:color="auto"/>
            <w:bottom w:val="none" w:sz="0" w:space="0" w:color="auto"/>
            <w:right w:val="none" w:sz="0" w:space="0" w:color="auto"/>
          </w:divBdr>
        </w:div>
        <w:div w:id="696542690">
          <w:marLeft w:val="640"/>
          <w:marRight w:val="0"/>
          <w:marTop w:val="0"/>
          <w:marBottom w:val="0"/>
          <w:divBdr>
            <w:top w:val="none" w:sz="0" w:space="0" w:color="auto"/>
            <w:left w:val="none" w:sz="0" w:space="0" w:color="auto"/>
            <w:bottom w:val="none" w:sz="0" w:space="0" w:color="auto"/>
            <w:right w:val="none" w:sz="0" w:space="0" w:color="auto"/>
          </w:divBdr>
        </w:div>
        <w:div w:id="592711716">
          <w:marLeft w:val="640"/>
          <w:marRight w:val="0"/>
          <w:marTop w:val="0"/>
          <w:marBottom w:val="0"/>
          <w:divBdr>
            <w:top w:val="none" w:sz="0" w:space="0" w:color="auto"/>
            <w:left w:val="none" w:sz="0" w:space="0" w:color="auto"/>
            <w:bottom w:val="none" w:sz="0" w:space="0" w:color="auto"/>
            <w:right w:val="none" w:sz="0" w:space="0" w:color="auto"/>
          </w:divBdr>
        </w:div>
        <w:div w:id="1357929590">
          <w:marLeft w:val="640"/>
          <w:marRight w:val="0"/>
          <w:marTop w:val="0"/>
          <w:marBottom w:val="0"/>
          <w:divBdr>
            <w:top w:val="none" w:sz="0" w:space="0" w:color="auto"/>
            <w:left w:val="none" w:sz="0" w:space="0" w:color="auto"/>
            <w:bottom w:val="none" w:sz="0" w:space="0" w:color="auto"/>
            <w:right w:val="none" w:sz="0" w:space="0" w:color="auto"/>
          </w:divBdr>
        </w:div>
      </w:divsChild>
    </w:div>
    <w:div w:id="1123424420">
      <w:bodyDiv w:val="1"/>
      <w:marLeft w:val="0"/>
      <w:marRight w:val="0"/>
      <w:marTop w:val="0"/>
      <w:marBottom w:val="0"/>
      <w:divBdr>
        <w:top w:val="none" w:sz="0" w:space="0" w:color="auto"/>
        <w:left w:val="none" w:sz="0" w:space="0" w:color="auto"/>
        <w:bottom w:val="none" w:sz="0" w:space="0" w:color="auto"/>
        <w:right w:val="none" w:sz="0" w:space="0" w:color="auto"/>
      </w:divBdr>
      <w:divsChild>
        <w:div w:id="2100711815">
          <w:marLeft w:val="640"/>
          <w:marRight w:val="0"/>
          <w:marTop w:val="0"/>
          <w:marBottom w:val="0"/>
          <w:divBdr>
            <w:top w:val="none" w:sz="0" w:space="0" w:color="auto"/>
            <w:left w:val="none" w:sz="0" w:space="0" w:color="auto"/>
            <w:bottom w:val="none" w:sz="0" w:space="0" w:color="auto"/>
            <w:right w:val="none" w:sz="0" w:space="0" w:color="auto"/>
          </w:divBdr>
        </w:div>
        <w:div w:id="1310018121">
          <w:marLeft w:val="640"/>
          <w:marRight w:val="0"/>
          <w:marTop w:val="0"/>
          <w:marBottom w:val="0"/>
          <w:divBdr>
            <w:top w:val="none" w:sz="0" w:space="0" w:color="auto"/>
            <w:left w:val="none" w:sz="0" w:space="0" w:color="auto"/>
            <w:bottom w:val="none" w:sz="0" w:space="0" w:color="auto"/>
            <w:right w:val="none" w:sz="0" w:space="0" w:color="auto"/>
          </w:divBdr>
        </w:div>
        <w:div w:id="1720009898">
          <w:marLeft w:val="640"/>
          <w:marRight w:val="0"/>
          <w:marTop w:val="0"/>
          <w:marBottom w:val="0"/>
          <w:divBdr>
            <w:top w:val="none" w:sz="0" w:space="0" w:color="auto"/>
            <w:left w:val="none" w:sz="0" w:space="0" w:color="auto"/>
            <w:bottom w:val="none" w:sz="0" w:space="0" w:color="auto"/>
            <w:right w:val="none" w:sz="0" w:space="0" w:color="auto"/>
          </w:divBdr>
        </w:div>
        <w:div w:id="1540972142">
          <w:marLeft w:val="640"/>
          <w:marRight w:val="0"/>
          <w:marTop w:val="0"/>
          <w:marBottom w:val="0"/>
          <w:divBdr>
            <w:top w:val="none" w:sz="0" w:space="0" w:color="auto"/>
            <w:left w:val="none" w:sz="0" w:space="0" w:color="auto"/>
            <w:bottom w:val="none" w:sz="0" w:space="0" w:color="auto"/>
            <w:right w:val="none" w:sz="0" w:space="0" w:color="auto"/>
          </w:divBdr>
        </w:div>
        <w:div w:id="1166750206">
          <w:marLeft w:val="640"/>
          <w:marRight w:val="0"/>
          <w:marTop w:val="0"/>
          <w:marBottom w:val="0"/>
          <w:divBdr>
            <w:top w:val="none" w:sz="0" w:space="0" w:color="auto"/>
            <w:left w:val="none" w:sz="0" w:space="0" w:color="auto"/>
            <w:bottom w:val="none" w:sz="0" w:space="0" w:color="auto"/>
            <w:right w:val="none" w:sz="0" w:space="0" w:color="auto"/>
          </w:divBdr>
        </w:div>
        <w:div w:id="1899314224">
          <w:marLeft w:val="640"/>
          <w:marRight w:val="0"/>
          <w:marTop w:val="0"/>
          <w:marBottom w:val="0"/>
          <w:divBdr>
            <w:top w:val="none" w:sz="0" w:space="0" w:color="auto"/>
            <w:left w:val="none" w:sz="0" w:space="0" w:color="auto"/>
            <w:bottom w:val="none" w:sz="0" w:space="0" w:color="auto"/>
            <w:right w:val="none" w:sz="0" w:space="0" w:color="auto"/>
          </w:divBdr>
        </w:div>
        <w:div w:id="125706084">
          <w:marLeft w:val="640"/>
          <w:marRight w:val="0"/>
          <w:marTop w:val="0"/>
          <w:marBottom w:val="0"/>
          <w:divBdr>
            <w:top w:val="none" w:sz="0" w:space="0" w:color="auto"/>
            <w:left w:val="none" w:sz="0" w:space="0" w:color="auto"/>
            <w:bottom w:val="none" w:sz="0" w:space="0" w:color="auto"/>
            <w:right w:val="none" w:sz="0" w:space="0" w:color="auto"/>
          </w:divBdr>
        </w:div>
        <w:div w:id="1425030816">
          <w:marLeft w:val="640"/>
          <w:marRight w:val="0"/>
          <w:marTop w:val="0"/>
          <w:marBottom w:val="0"/>
          <w:divBdr>
            <w:top w:val="none" w:sz="0" w:space="0" w:color="auto"/>
            <w:left w:val="none" w:sz="0" w:space="0" w:color="auto"/>
            <w:bottom w:val="none" w:sz="0" w:space="0" w:color="auto"/>
            <w:right w:val="none" w:sz="0" w:space="0" w:color="auto"/>
          </w:divBdr>
        </w:div>
        <w:div w:id="685865394">
          <w:marLeft w:val="640"/>
          <w:marRight w:val="0"/>
          <w:marTop w:val="0"/>
          <w:marBottom w:val="0"/>
          <w:divBdr>
            <w:top w:val="none" w:sz="0" w:space="0" w:color="auto"/>
            <w:left w:val="none" w:sz="0" w:space="0" w:color="auto"/>
            <w:bottom w:val="none" w:sz="0" w:space="0" w:color="auto"/>
            <w:right w:val="none" w:sz="0" w:space="0" w:color="auto"/>
          </w:divBdr>
        </w:div>
        <w:div w:id="1295796302">
          <w:marLeft w:val="640"/>
          <w:marRight w:val="0"/>
          <w:marTop w:val="0"/>
          <w:marBottom w:val="0"/>
          <w:divBdr>
            <w:top w:val="none" w:sz="0" w:space="0" w:color="auto"/>
            <w:left w:val="none" w:sz="0" w:space="0" w:color="auto"/>
            <w:bottom w:val="none" w:sz="0" w:space="0" w:color="auto"/>
            <w:right w:val="none" w:sz="0" w:space="0" w:color="auto"/>
          </w:divBdr>
        </w:div>
        <w:div w:id="1729184953">
          <w:marLeft w:val="640"/>
          <w:marRight w:val="0"/>
          <w:marTop w:val="0"/>
          <w:marBottom w:val="0"/>
          <w:divBdr>
            <w:top w:val="none" w:sz="0" w:space="0" w:color="auto"/>
            <w:left w:val="none" w:sz="0" w:space="0" w:color="auto"/>
            <w:bottom w:val="none" w:sz="0" w:space="0" w:color="auto"/>
            <w:right w:val="none" w:sz="0" w:space="0" w:color="auto"/>
          </w:divBdr>
        </w:div>
        <w:div w:id="141894903">
          <w:marLeft w:val="640"/>
          <w:marRight w:val="0"/>
          <w:marTop w:val="0"/>
          <w:marBottom w:val="0"/>
          <w:divBdr>
            <w:top w:val="none" w:sz="0" w:space="0" w:color="auto"/>
            <w:left w:val="none" w:sz="0" w:space="0" w:color="auto"/>
            <w:bottom w:val="none" w:sz="0" w:space="0" w:color="auto"/>
            <w:right w:val="none" w:sz="0" w:space="0" w:color="auto"/>
          </w:divBdr>
        </w:div>
        <w:div w:id="896279554">
          <w:marLeft w:val="640"/>
          <w:marRight w:val="0"/>
          <w:marTop w:val="0"/>
          <w:marBottom w:val="0"/>
          <w:divBdr>
            <w:top w:val="none" w:sz="0" w:space="0" w:color="auto"/>
            <w:left w:val="none" w:sz="0" w:space="0" w:color="auto"/>
            <w:bottom w:val="none" w:sz="0" w:space="0" w:color="auto"/>
            <w:right w:val="none" w:sz="0" w:space="0" w:color="auto"/>
          </w:divBdr>
        </w:div>
        <w:div w:id="2142721321">
          <w:marLeft w:val="640"/>
          <w:marRight w:val="0"/>
          <w:marTop w:val="0"/>
          <w:marBottom w:val="0"/>
          <w:divBdr>
            <w:top w:val="none" w:sz="0" w:space="0" w:color="auto"/>
            <w:left w:val="none" w:sz="0" w:space="0" w:color="auto"/>
            <w:bottom w:val="none" w:sz="0" w:space="0" w:color="auto"/>
            <w:right w:val="none" w:sz="0" w:space="0" w:color="auto"/>
          </w:divBdr>
        </w:div>
        <w:div w:id="563418206">
          <w:marLeft w:val="640"/>
          <w:marRight w:val="0"/>
          <w:marTop w:val="0"/>
          <w:marBottom w:val="0"/>
          <w:divBdr>
            <w:top w:val="none" w:sz="0" w:space="0" w:color="auto"/>
            <w:left w:val="none" w:sz="0" w:space="0" w:color="auto"/>
            <w:bottom w:val="none" w:sz="0" w:space="0" w:color="auto"/>
            <w:right w:val="none" w:sz="0" w:space="0" w:color="auto"/>
          </w:divBdr>
        </w:div>
        <w:div w:id="1462727406">
          <w:marLeft w:val="640"/>
          <w:marRight w:val="0"/>
          <w:marTop w:val="0"/>
          <w:marBottom w:val="0"/>
          <w:divBdr>
            <w:top w:val="none" w:sz="0" w:space="0" w:color="auto"/>
            <w:left w:val="none" w:sz="0" w:space="0" w:color="auto"/>
            <w:bottom w:val="none" w:sz="0" w:space="0" w:color="auto"/>
            <w:right w:val="none" w:sz="0" w:space="0" w:color="auto"/>
          </w:divBdr>
        </w:div>
        <w:div w:id="1067453989">
          <w:marLeft w:val="640"/>
          <w:marRight w:val="0"/>
          <w:marTop w:val="0"/>
          <w:marBottom w:val="0"/>
          <w:divBdr>
            <w:top w:val="none" w:sz="0" w:space="0" w:color="auto"/>
            <w:left w:val="none" w:sz="0" w:space="0" w:color="auto"/>
            <w:bottom w:val="none" w:sz="0" w:space="0" w:color="auto"/>
            <w:right w:val="none" w:sz="0" w:space="0" w:color="auto"/>
          </w:divBdr>
        </w:div>
        <w:div w:id="464084417">
          <w:marLeft w:val="640"/>
          <w:marRight w:val="0"/>
          <w:marTop w:val="0"/>
          <w:marBottom w:val="0"/>
          <w:divBdr>
            <w:top w:val="none" w:sz="0" w:space="0" w:color="auto"/>
            <w:left w:val="none" w:sz="0" w:space="0" w:color="auto"/>
            <w:bottom w:val="none" w:sz="0" w:space="0" w:color="auto"/>
            <w:right w:val="none" w:sz="0" w:space="0" w:color="auto"/>
          </w:divBdr>
        </w:div>
        <w:div w:id="1682662869">
          <w:marLeft w:val="640"/>
          <w:marRight w:val="0"/>
          <w:marTop w:val="0"/>
          <w:marBottom w:val="0"/>
          <w:divBdr>
            <w:top w:val="none" w:sz="0" w:space="0" w:color="auto"/>
            <w:left w:val="none" w:sz="0" w:space="0" w:color="auto"/>
            <w:bottom w:val="none" w:sz="0" w:space="0" w:color="auto"/>
            <w:right w:val="none" w:sz="0" w:space="0" w:color="auto"/>
          </w:divBdr>
        </w:div>
        <w:div w:id="991367192">
          <w:marLeft w:val="640"/>
          <w:marRight w:val="0"/>
          <w:marTop w:val="0"/>
          <w:marBottom w:val="0"/>
          <w:divBdr>
            <w:top w:val="none" w:sz="0" w:space="0" w:color="auto"/>
            <w:left w:val="none" w:sz="0" w:space="0" w:color="auto"/>
            <w:bottom w:val="none" w:sz="0" w:space="0" w:color="auto"/>
            <w:right w:val="none" w:sz="0" w:space="0" w:color="auto"/>
          </w:divBdr>
        </w:div>
        <w:div w:id="1788818199">
          <w:marLeft w:val="640"/>
          <w:marRight w:val="0"/>
          <w:marTop w:val="0"/>
          <w:marBottom w:val="0"/>
          <w:divBdr>
            <w:top w:val="none" w:sz="0" w:space="0" w:color="auto"/>
            <w:left w:val="none" w:sz="0" w:space="0" w:color="auto"/>
            <w:bottom w:val="none" w:sz="0" w:space="0" w:color="auto"/>
            <w:right w:val="none" w:sz="0" w:space="0" w:color="auto"/>
          </w:divBdr>
        </w:div>
        <w:div w:id="479930605">
          <w:marLeft w:val="640"/>
          <w:marRight w:val="0"/>
          <w:marTop w:val="0"/>
          <w:marBottom w:val="0"/>
          <w:divBdr>
            <w:top w:val="none" w:sz="0" w:space="0" w:color="auto"/>
            <w:left w:val="none" w:sz="0" w:space="0" w:color="auto"/>
            <w:bottom w:val="none" w:sz="0" w:space="0" w:color="auto"/>
            <w:right w:val="none" w:sz="0" w:space="0" w:color="auto"/>
          </w:divBdr>
        </w:div>
        <w:div w:id="234362538">
          <w:marLeft w:val="640"/>
          <w:marRight w:val="0"/>
          <w:marTop w:val="0"/>
          <w:marBottom w:val="0"/>
          <w:divBdr>
            <w:top w:val="none" w:sz="0" w:space="0" w:color="auto"/>
            <w:left w:val="none" w:sz="0" w:space="0" w:color="auto"/>
            <w:bottom w:val="none" w:sz="0" w:space="0" w:color="auto"/>
            <w:right w:val="none" w:sz="0" w:space="0" w:color="auto"/>
          </w:divBdr>
        </w:div>
        <w:div w:id="2077168961">
          <w:marLeft w:val="640"/>
          <w:marRight w:val="0"/>
          <w:marTop w:val="0"/>
          <w:marBottom w:val="0"/>
          <w:divBdr>
            <w:top w:val="none" w:sz="0" w:space="0" w:color="auto"/>
            <w:left w:val="none" w:sz="0" w:space="0" w:color="auto"/>
            <w:bottom w:val="none" w:sz="0" w:space="0" w:color="auto"/>
            <w:right w:val="none" w:sz="0" w:space="0" w:color="auto"/>
          </w:divBdr>
        </w:div>
        <w:div w:id="2040348542">
          <w:marLeft w:val="640"/>
          <w:marRight w:val="0"/>
          <w:marTop w:val="0"/>
          <w:marBottom w:val="0"/>
          <w:divBdr>
            <w:top w:val="none" w:sz="0" w:space="0" w:color="auto"/>
            <w:left w:val="none" w:sz="0" w:space="0" w:color="auto"/>
            <w:bottom w:val="none" w:sz="0" w:space="0" w:color="auto"/>
            <w:right w:val="none" w:sz="0" w:space="0" w:color="auto"/>
          </w:divBdr>
        </w:div>
        <w:div w:id="1435712805">
          <w:marLeft w:val="640"/>
          <w:marRight w:val="0"/>
          <w:marTop w:val="0"/>
          <w:marBottom w:val="0"/>
          <w:divBdr>
            <w:top w:val="none" w:sz="0" w:space="0" w:color="auto"/>
            <w:left w:val="none" w:sz="0" w:space="0" w:color="auto"/>
            <w:bottom w:val="none" w:sz="0" w:space="0" w:color="auto"/>
            <w:right w:val="none" w:sz="0" w:space="0" w:color="auto"/>
          </w:divBdr>
        </w:div>
        <w:div w:id="1352295408">
          <w:marLeft w:val="640"/>
          <w:marRight w:val="0"/>
          <w:marTop w:val="0"/>
          <w:marBottom w:val="0"/>
          <w:divBdr>
            <w:top w:val="none" w:sz="0" w:space="0" w:color="auto"/>
            <w:left w:val="none" w:sz="0" w:space="0" w:color="auto"/>
            <w:bottom w:val="none" w:sz="0" w:space="0" w:color="auto"/>
            <w:right w:val="none" w:sz="0" w:space="0" w:color="auto"/>
          </w:divBdr>
        </w:div>
        <w:div w:id="488442430">
          <w:marLeft w:val="640"/>
          <w:marRight w:val="0"/>
          <w:marTop w:val="0"/>
          <w:marBottom w:val="0"/>
          <w:divBdr>
            <w:top w:val="none" w:sz="0" w:space="0" w:color="auto"/>
            <w:left w:val="none" w:sz="0" w:space="0" w:color="auto"/>
            <w:bottom w:val="none" w:sz="0" w:space="0" w:color="auto"/>
            <w:right w:val="none" w:sz="0" w:space="0" w:color="auto"/>
          </w:divBdr>
        </w:div>
        <w:div w:id="2039158275">
          <w:marLeft w:val="640"/>
          <w:marRight w:val="0"/>
          <w:marTop w:val="0"/>
          <w:marBottom w:val="0"/>
          <w:divBdr>
            <w:top w:val="none" w:sz="0" w:space="0" w:color="auto"/>
            <w:left w:val="none" w:sz="0" w:space="0" w:color="auto"/>
            <w:bottom w:val="none" w:sz="0" w:space="0" w:color="auto"/>
            <w:right w:val="none" w:sz="0" w:space="0" w:color="auto"/>
          </w:divBdr>
        </w:div>
        <w:div w:id="1973093702">
          <w:marLeft w:val="640"/>
          <w:marRight w:val="0"/>
          <w:marTop w:val="0"/>
          <w:marBottom w:val="0"/>
          <w:divBdr>
            <w:top w:val="none" w:sz="0" w:space="0" w:color="auto"/>
            <w:left w:val="none" w:sz="0" w:space="0" w:color="auto"/>
            <w:bottom w:val="none" w:sz="0" w:space="0" w:color="auto"/>
            <w:right w:val="none" w:sz="0" w:space="0" w:color="auto"/>
          </w:divBdr>
        </w:div>
        <w:div w:id="1621034443">
          <w:marLeft w:val="640"/>
          <w:marRight w:val="0"/>
          <w:marTop w:val="0"/>
          <w:marBottom w:val="0"/>
          <w:divBdr>
            <w:top w:val="none" w:sz="0" w:space="0" w:color="auto"/>
            <w:left w:val="none" w:sz="0" w:space="0" w:color="auto"/>
            <w:bottom w:val="none" w:sz="0" w:space="0" w:color="auto"/>
            <w:right w:val="none" w:sz="0" w:space="0" w:color="auto"/>
          </w:divBdr>
        </w:div>
        <w:div w:id="955985057">
          <w:marLeft w:val="640"/>
          <w:marRight w:val="0"/>
          <w:marTop w:val="0"/>
          <w:marBottom w:val="0"/>
          <w:divBdr>
            <w:top w:val="none" w:sz="0" w:space="0" w:color="auto"/>
            <w:left w:val="none" w:sz="0" w:space="0" w:color="auto"/>
            <w:bottom w:val="none" w:sz="0" w:space="0" w:color="auto"/>
            <w:right w:val="none" w:sz="0" w:space="0" w:color="auto"/>
          </w:divBdr>
        </w:div>
        <w:div w:id="907543389">
          <w:marLeft w:val="640"/>
          <w:marRight w:val="0"/>
          <w:marTop w:val="0"/>
          <w:marBottom w:val="0"/>
          <w:divBdr>
            <w:top w:val="none" w:sz="0" w:space="0" w:color="auto"/>
            <w:left w:val="none" w:sz="0" w:space="0" w:color="auto"/>
            <w:bottom w:val="none" w:sz="0" w:space="0" w:color="auto"/>
            <w:right w:val="none" w:sz="0" w:space="0" w:color="auto"/>
          </w:divBdr>
        </w:div>
        <w:div w:id="567542654">
          <w:marLeft w:val="640"/>
          <w:marRight w:val="0"/>
          <w:marTop w:val="0"/>
          <w:marBottom w:val="0"/>
          <w:divBdr>
            <w:top w:val="none" w:sz="0" w:space="0" w:color="auto"/>
            <w:left w:val="none" w:sz="0" w:space="0" w:color="auto"/>
            <w:bottom w:val="none" w:sz="0" w:space="0" w:color="auto"/>
            <w:right w:val="none" w:sz="0" w:space="0" w:color="auto"/>
          </w:divBdr>
        </w:div>
        <w:div w:id="1891913386">
          <w:marLeft w:val="640"/>
          <w:marRight w:val="0"/>
          <w:marTop w:val="0"/>
          <w:marBottom w:val="0"/>
          <w:divBdr>
            <w:top w:val="none" w:sz="0" w:space="0" w:color="auto"/>
            <w:left w:val="none" w:sz="0" w:space="0" w:color="auto"/>
            <w:bottom w:val="none" w:sz="0" w:space="0" w:color="auto"/>
            <w:right w:val="none" w:sz="0" w:space="0" w:color="auto"/>
          </w:divBdr>
        </w:div>
        <w:div w:id="1973824574">
          <w:marLeft w:val="640"/>
          <w:marRight w:val="0"/>
          <w:marTop w:val="0"/>
          <w:marBottom w:val="0"/>
          <w:divBdr>
            <w:top w:val="none" w:sz="0" w:space="0" w:color="auto"/>
            <w:left w:val="none" w:sz="0" w:space="0" w:color="auto"/>
            <w:bottom w:val="none" w:sz="0" w:space="0" w:color="auto"/>
            <w:right w:val="none" w:sz="0" w:space="0" w:color="auto"/>
          </w:divBdr>
        </w:div>
        <w:div w:id="1522015265">
          <w:marLeft w:val="640"/>
          <w:marRight w:val="0"/>
          <w:marTop w:val="0"/>
          <w:marBottom w:val="0"/>
          <w:divBdr>
            <w:top w:val="none" w:sz="0" w:space="0" w:color="auto"/>
            <w:left w:val="none" w:sz="0" w:space="0" w:color="auto"/>
            <w:bottom w:val="none" w:sz="0" w:space="0" w:color="auto"/>
            <w:right w:val="none" w:sz="0" w:space="0" w:color="auto"/>
          </w:divBdr>
        </w:div>
        <w:div w:id="651060003">
          <w:marLeft w:val="640"/>
          <w:marRight w:val="0"/>
          <w:marTop w:val="0"/>
          <w:marBottom w:val="0"/>
          <w:divBdr>
            <w:top w:val="none" w:sz="0" w:space="0" w:color="auto"/>
            <w:left w:val="none" w:sz="0" w:space="0" w:color="auto"/>
            <w:bottom w:val="none" w:sz="0" w:space="0" w:color="auto"/>
            <w:right w:val="none" w:sz="0" w:space="0" w:color="auto"/>
          </w:divBdr>
        </w:div>
        <w:div w:id="1730180525">
          <w:marLeft w:val="640"/>
          <w:marRight w:val="0"/>
          <w:marTop w:val="0"/>
          <w:marBottom w:val="0"/>
          <w:divBdr>
            <w:top w:val="none" w:sz="0" w:space="0" w:color="auto"/>
            <w:left w:val="none" w:sz="0" w:space="0" w:color="auto"/>
            <w:bottom w:val="none" w:sz="0" w:space="0" w:color="auto"/>
            <w:right w:val="none" w:sz="0" w:space="0" w:color="auto"/>
          </w:divBdr>
        </w:div>
        <w:div w:id="404110599">
          <w:marLeft w:val="640"/>
          <w:marRight w:val="0"/>
          <w:marTop w:val="0"/>
          <w:marBottom w:val="0"/>
          <w:divBdr>
            <w:top w:val="none" w:sz="0" w:space="0" w:color="auto"/>
            <w:left w:val="none" w:sz="0" w:space="0" w:color="auto"/>
            <w:bottom w:val="none" w:sz="0" w:space="0" w:color="auto"/>
            <w:right w:val="none" w:sz="0" w:space="0" w:color="auto"/>
          </w:divBdr>
        </w:div>
        <w:div w:id="1573662925">
          <w:marLeft w:val="640"/>
          <w:marRight w:val="0"/>
          <w:marTop w:val="0"/>
          <w:marBottom w:val="0"/>
          <w:divBdr>
            <w:top w:val="none" w:sz="0" w:space="0" w:color="auto"/>
            <w:left w:val="none" w:sz="0" w:space="0" w:color="auto"/>
            <w:bottom w:val="none" w:sz="0" w:space="0" w:color="auto"/>
            <w:right w:val="none" w:sz="0" w:space="0" w:color="auto"/>
          </w:divBdr>
        </w:div>
      </w:divsChild>
    </w:div>
    <w:div w:id="1126391722">
      <w:bodyDiv w:val="1"/>
      <w:marLeft w:val="0"/>
      <w:marRight w:val="0"/>
      <w:marTop w:val="0"/>
      <w:marBottom w:val="0"/>
      <w:divBdr>
        <w:top w:val="none" w:sz="0" w:space="0" w:color="auto"/>
        <w:left w:val="none" w:sz="0" w:space="0" w:color="auto"/>
        <w:bottom w:val="none" w:sz="0" w:space="0" w:color="auto"/>
        <w:right w:val="none" w:sz="0" w:space="0" w:color="auto"/>
      </w:divBdr>
    </w:div>
    <w:div w:id="1126392699">
      <w:bodyDiv w:val="1"/>
      <w:marLeft w:val="0"/>
      <w:marRight w:val="0"/>
      <w:marTop w:val="0"/>
      <w:marBottom w:val="0"/>
      <w:divBdr>
        <w:top w:val="none" w:sz="0" w:space="0" w:color="auto"/>
        <w:left w:val="none" w:sz="0" w:space="0" w:color="auto"/>
        <w:bottom w:val="none" w:sz="0" w:space="0" w:color="auto"/>
        <w:right w:val="none" w:sz="0" w:space="0" w:color="auto"/>
      </w:divBdr>
    </w:div>
    <w:div w:id="1129936311">
      <w:bodyDiv w:val="1"/>
      <w:marLeft w:val="0"/>
      <w:marRight w:val="0"/>
      <w:marTop w:val="0"/>
      <w:marBottom w:val="0"/>
      <w:divBdr>
        <w:top w:val="none" w:sz="0" w:space="0" w:color="auto"/>
        <w:left w:val="none" w:sz="0" w:space="0" w:color="auto"/>
        <w:bottom w:val="none" w:sz="0" w:space="0" w:color="auto"/>
        <w:right w:val="none" w:sz="0" w:space="0" w:color="auto"/>
      </w:divBdr>
    </w:div>
    <w:div w:id="1139344271">
      <w:bodyDiv w:val="1"/>
      <w:marLeft w:val="0"/>
      <w:marRight w:val="0"/>
      <w:marTop w:val="0"/>
      <w:marBottom w:val="0"/>
      <w:divBdr>
        <w:top w:val="none" w:sz="0" w:space="0" w:color="auto"/>
        <w:left w:val="none" w:sz="0" w:space="0" w:color="auto"/>
        <w:bottom w:val="none" w:sz="0" w:space="0" w:color="auto"/>
        <w:right w:val="none" w:sz="0" w:space="0" w:color="auto"/>
      </w:divBdr>
      <w:divsChild>
        <w:div w:id="1306666915">
          <w:marLeft w:val="640"/>
          <w:marRight w:val="0"/>
          <w:marTop w:val="0"/>
          <w:marBottom w:val="0"/>
          <w:divBdr>
            <w:top w:val="none" w:sz="0" w:space="0" w:color="auto"/>
            <w:left w:val="none" w:sz="0" w:space="0" w:color="auto"/>
            <w:bottom w:val="none" w:sz="0" w:space="0" w:color="auto"/>
            <w:right w:val="none" w:sz="0" w:space="0" w:color="auto"/>
          </w:divBdr>
        </w:div>
        <w:div w:id="1018652193">
          <w:marLeft w:val="640"/>
          <w:marRight w:val="0"/>
          <w:marTop w:val="0"/>
          <w:marBottom w:val="0"/>
          <w:divBdr>
            <w:top w:val="none" w:sz="0" w:space="0" w:color="auto"/>
            <w:left w:val="none" w:sz="0" w:space="0" w:color="auto"/>
            <w:bottom w:val="none" w:sz="0" w:space="0" w:color="auto"/>
            <w:right w:val="none" w:sz="0" w:space="0" w:color="auto"/>
          </w:divBdr>
        </w:div>
        <w:div w:id="674651750">
          <w:marLeft w:val="640"/>
          <w:marRight w:val="0"/>
          <w:marTop w:val="0"/>
          <w:marBottom w:val="0"/>
          <w:divBdr>
            <w:top w:val="none" w:sz="0" w:space="0" w:color="auto"/>
            <w:left w:val="none" w:sz="0" w:space="0" w:color="auto"/>
            <w:bottom w:val="none" w:sz="0" w:space="0" w:color="auto"/>
            <w:right w:val="none" w:sz="0" w:space="0" w:color="auto"/>
          </w:divBdr>
        </w:div>
        <w:div w:id="458568144">
          <w:marLeft w:val="640"/>
          <w:marRight w:val="0"/>
          <w:marTop w:val="0"/>
          <w:marBottom w:val="0"/>
          <w:divBdr>
            <w:top w:val="none" w:sz="0" w:space="0" w:color="auto"/>
            <w:left w:val="none" w:sz="0" w:space="0" w:color="auto"/>
            <w:bottom w:val="none" w:sz="0" w:space="0" w:color="auto"/>
            <w:right w:val="none" w:sz="0" w:space="0" w:color="auto"/>
          </w:divBdr>
        </w:div>
        <w:div w:id="157811269">
          <w:marLeft w:val="640"/>
          <w:marRight w:val="0"/>
          <w:marTop w:val="0"/>
          <w:marBottom w:val="0"/>
          <w:divBdr>
            <w:top w:val="none" w:sz="0" w:space="0" w:color="auto"/>
            <w:left w:val="none" w:sz="0" w:space="0" w:color="auto"/>
            <w:bottom w:val="none" w:sz="0" w:space="0" w:color="auto"/>
            <w:right w:val="none" w:sz="0" w:space="0" w:color="auto"/>
          </w:divBdr>
        </w:div>
        <w:div w:id="147552434">
          <w:marLeft w:val="640"/>
          <w:marRight w:val="0"/>
          <w:marTop w:val="0"/>
          <w:marBottom w:val="0"/>
          <w:divBdr>
            <w:top w:val="none" w:sz="0" w:space="0" w:color="auto"/>
            <w:left w:val="none" w:sz="0" w:space="0" w:color="auto"/>
            <w:bottom w:val="none" w:sz="0" w:space="0" w:color="auto"/>
            <w:right w:val="none" w:sz="0" w:space="0" w:color="auto"/>
          </w:divBdr>
        </w:div>
        <w:div w:id="1665741395">
          <w:marLeft w:val="640"/>
          <w:marRight w:val="0"/>
          <w:marTop w:val="0"/>
          <w:marBottom w:val="0"/>
          <w:divBdr>
            <w:top w:val="none" w:sz="0" w:space="0" w:color="auto"/>
            <w:left w:val="none" w:sz="0" w:space="0" w:color="auto"/>
            <w:bottom w:val="none" w:sz="0" w:space="0" w:color="auto"/>
            <w:right w:val="none" w:sz="0" w:space="0" w:color="auto"/>
          </w:divBdr>
        </w:div>
        <w:div w:id="680737113">
          <w:marLeft w:val="640"/>
          <w:marRight w:val="0"/>
          <w:marTop w:val="0"/>
          <w:marBottom w:val="0"/>
          <w:divBdr>
            <w:top w:val="none" w:sz="0" w:space="0" w:color="auto"/>
            <w:left w:val="none" w:sz="0" w:space="0" w:color="auto"/>
            <w:bottom w:val="none" w:sz="0" w:space="0" w:color="auto"/>
            <w:right w:val="none" w:sz="0" w:space="0" w:color="auto"/>
          </w:divBdr>
        </w:div>
        <w:div w:id="779422370">
          <w:marLeft w:val="640"/>
          <w:marRight w:val="0"/>
          <w:marTop w:val="0"/>
          <w:marBottom w:val="0"/>
          <w:divBdr>
            <w:top w:val="none" w:sz="0" w:space="0" w:color="auto"/>
            <w:left w:val="none" w:sz="0" w:space="0" w:color="auto"/>
            <w:bottom w:val="none" w:sz="0" w:space="0" w:color="auto"/>
            <w:right w:val="none" w:sz="0" w:space="0" w:color="auto"/>
          </w:divBdr>
        </w:div>
        <w:div w:id="1986011544">
          <w:marLeft w:val="640"/>
          <w:marRight w:val="0"/>
          <w:marTop w:val="0"/>
          <w:marBottom w:val="0"/>
          <w:divBdr>
            <w:top w:val="none" w:sz="0" w:space="0" w:color="auto"/>
            <w:left w:val="none" w:sz="0" w:space="0" w:color="auto"/>
            <w:bottom w:val="none" w:sz="0" w:space="0" w:color="auto"/>
            <w:right w:val="none" w:sz="0" w:space="0" w:color="auto"/>
          </w:divBdr>
        </w:div>
        <w:div w:id="1743284957">
          <w:marLeft w:val="640"/>
          <w:marRight w:val="0"/>
          <w:marTop w:val="0"/>
          <w:marBottom w:val="0"/>
          <w:divBdr>
            <w:top w:val="none" w:sz="0" w:space="0" w:color="auto"/>
            <w:left w:val="none" w:sz="0" w:space="0" w:color="auto"/>
            <w:bottom w:val="none" w:sz="0" w:space="0" w:color="auto"/>
            <w:right w:val="none" w:sz="0" w:space="0" w:color="auto"/>
          </w:divBdr>
        </w:div>
      </w:divsChild>
    </w:div>
    <w:div w:id="1139345065">
      <w:bodyDiv w:val="1"/>
      <w:marLeft w:val="0"/>
      <w:marRight w:val="0"/>
      <w:marTop w:val="0"/>
      <w:marBottom w:val="0"/>
      <w:divBdr>
        <w:top w:val="none" w:sz="0" w:space="0" w:color="auto"/>
        <w:left w:val="none" w:sz="0" w:space="0" w:color="auto"/>
        <w:bottom w:val="none" w:sz="0" w:space="0" w:color="auto"/>
        <w:right w:val="none" w:sz="0" w:space="0" w:color="auto"/>
      </w:divBdr>
    </w:div>
    <w:div w:id="1143279498">
      <w:bodyDiv w:val="1"/>
      <w:marLeft w:val="0"/>
      <w:marRight w:val="0"/>
      <w:marTop w:val="0"/>
      <w:marBottom w:val="0"/>
      <w:divBdr>
        <w:top w:val="none" w:sz="0" w:space="0" w:color="auto"/>
        <w:left w:val="none" w:sz="0" w:space="0" w:color="auto"/>
        <w:bottom w:val="none" w:sz="0" w:space="0" w:color="auto"/>
        <w:right w:val="none" w:sz="0" w:space="0" w:color="auto"/>
      </w:divBdr>
      <w:divsChild>
        <w:div w:id="1571379281">
          <w:marLeft w:val="640"/>
          <w:marRight w:val="0"/>
          <w:marTop w:val="0"/>
          <w:marBottom w:val="0"/>
          <w:divBdr>
            <w:top w:val="none" w:sz="0" w:space="0" w:color="auto"/>
            <w:left w:val="none" w:sz="0" w:space="0" w:color="auto"/>
            <w:bottom w:val="none" w:sz="0" w:space="0" w:color="auto"/>
            <w:right w:val="none" w:sz="0" w:space="0" w:color="auto"/>
          </w:divBdr>
        </w:div>
        <w:div w:id="1185708804">
          <w:marLeft w:val="640"/>
          <w:marRight w:val="0"/>
          <w:marTop w:val="0"/>
          <w:marBottom w:val="0"/>
          <w:divBdr>
            <w:top w:val="none" w:sz="0" w:space="0" w:color="auto"/>
            <w:left w:val="none" w:sz="0" w:space="0" w:color="auto"/>
            <w:bottom w:val="none" w:sz="0" w:space="0" w:color="auto"/>
            <w:right w:val="none" w:sz="0" w:space="0" w:color="auto"/>
          </w:divBdr>
        </w:div>
        <w:div w:id="39982273">
          <w:marLeft w:val="640"/>
          <w:marRight w:val="0"/>
          <w:marTop w:val="0"/>
          <w:marBottom w:val="0"/>
          <w:divBdr>
            <w:top w:val="none" w:sz="0" w:space="0" w:color="auto"/>
            <w:left w:val="none" w:sz="0" w:space="0" w:color="auto"/>
            <w:bottom w:val="none" w:sz="0" w:space="0" w:color="auto"/>
            <w:right w:val="none" w:sz="0" w:space="0" w:color="auto"/>
          </w:divBdr>
        </w:div>
        <w:div w:id="1113288698">
          <w:marLeft w:val="640"/>
          <w:marRight w:val="0"/>
          <w:marTop w:val="0"/>
          <w:marBottom w:val="0"/>
          <w:divBdr>
            <w:top w:val="none" w:sz="0" w:space="0" w:color="auto"/>
            <w:left w:val="none" w:sz="0" w:space="0" w:color="auto"/>
            <w:bottom w:val="none" w:sz="0" w:space="0" w:color="auto"/>
            <w:right w:val="none" w:sz="0" w:space="0" w:color="auto"/>
          </w:divBdr>
        </w:div>
        <w:div w:id="1649625189">
          <w:marLeft w:val="640"/>
          <w:marRight w:val="0"/>
          <w:marTop w:val="0"/>
          <w:marBottom w:val="0"/>
          <w:divBdr>
            <w:top w:val="none" w:sz="0" w:space="0" w:color="auto"/>
            <w:left w:val="none" w:sz="0" w:space="0" w:color="auto"/>
            <w:bottom w:val="none" w:sz="0" w:space="0" w:color="auto"/>
            <w:right w:val="none" w:sz="0" w:space="0" w:color="auto"/>
          </w:divBdr>
        </w:div>
        <w:div w:id="1628929391">
          <w:marLeft w:val="640"/>
          <w:marRight w:val="0"/>
          <w:marTop w:val="0"/>
          <w:marBottom w:val="0"/>
          <w:divBdr>
            <w:top w:val="none" w:sz="0" w:space="0" w:color="auto"/>
            <w:left w:val="none" w:sz="0" w:space="0" w:color="auto"/>
            <w:bottom w:val="none" w:sz="0" w:space="0" w:color="auto"/>
            <w:right w:val="none" w:sz="0" w:space="0" w:color="auto"/>
          </w:divBdr>
        </w:div>
        <w:div w:id="1031565795">
          <w:marLeft w:val="640"/>
          <w:marRight w:val="0"/>
          <w:marTop w:val="0"/>
          <w:marBottom w:val="0"/>
          <w:divBdr>
            <w:top w:val="none" w:sz="0" w:space="0" w:color="auto"/>
            <w:left w:val="none" w:sz="0" w:space="0" w:color="auto"/>
            <w:bottom w:val="none" w:sz="0" w:space="0" w:color="auto"/>
            <w:right w:val="none" w:sz="0" w:space="0" w:color="auto"/>
          </w:divBdr>
        </w:div>
        <w:div w:id="1315840898">
          <w:marLeft w:val="640"/>
          <w:marRight w:val="0"/>
          <w:marTop w:val="0"/>
          <w:marBottom w:val="0"/>
          <w:divBdr>
            <w:top w:val="none" w:sz="0" w:space="0" w:color="auto"/>
            <w:left w:val="none" w:sz="0" w:space="0" w:color="auto"/>
            <w:bottom w:val="none" w:sz="0" w:space="0" w:color="auto"/>
            <w:right w:val="none" w:sz="0" w:space="0" w:color="auto"/>
          </w:divBdr>
        </w:div>
        <w:div w:id="1422139741">
          <w:marLeft w:val="640"/>
          <w:marRight w:val="0"/>
          <w:marTop w:val="0"/>
          <w:marBottom w:val="0"/>
          <w:divBdr>
            <w:top w:val="none" w:sz="0" w:space="0" w:color="auto"/>
            <w:left w:val="none" w:sz="0" w:space="0" w:color="auto"/>
            <w:bottom w:val="none" w:sz="0" w:space="0" w:color="auto"/>
            <w:right w:val="none" w:sz="0" w:space="0" w:color="auto"/>
          </w:divBdr>
        </w:div>
        <w:div w:id="83378836">
          <w:marLeft w:val="640"/>
          <w:marRight w:val="0"/>
          <w:marTop w:val="0"/>
          <w:marBottom w:val="0"/>
          <w:divBdr>
            <w:top w:val="none" w:sz="0" w:space="0" w:color="auto"/>
            <w:left w:val="none" w:sz="0" w:space="0" w:color="auto"/>
            <w:bottom w:val="none" w:sz="0" w:space="0" w:color="auto"/>
            <w:right w:val="none" w:sz="0" w:space="0" w:color="auto"/>
          </w:divBdr>
        </w:div>
        <w:div w:id="1406683517">
          <w:marLeft w:val="640"/>
          <w:marRight w:val="0"/>
          <w:marTop w:val="0"/>
          <w:marBottom w:val="0"/>
          <w:divBdr>
            <w:top w:val="none" w:sz="0" w:space="0" w:color="auto"/>
            <w:left w:val="none" w:sz="0" w:space="0" w:color="auto"/>
            <w:bottom w:val="none" w:sz="0" w:space="0" w:color="auto"/>
            <w:right w:val="none" w:sz="0" w:space="0" w:color="auto"/>
          </w:divBdr>
        </w:div>
        <w:div w:id="1715304679">
          <w:marLeft w:val="640"/>
          <w:marRight w:val="0"/>
          <w:marTop w:val="0"/>
          <w:marBottom w:val="0"/>
          <w:divBdr>
            <w:top w:val="none" w:sz="0" w:space="0" w:color="auto"/>
            <w:left w:val="none" w:sz="0" w:space="0" w:color="auto"/>
            <w:bottom w:val="none" w:sz="0" w:space="0" w:color="auto"/>
            <w:right w:val="none" w:sz="0" w:space="0" w:color="auto"/>
          </w:divBdr>
        </w:div>
        <w:div w:id="1680814927">
          <w:marLeft w:val="640"/>
          <w:marRight w:val="0"/>
          <w:marTop w:val="0"/>
          <w:marBottom w:val="0"/>
          <w:divBdr>
            <w:top w:val="none" w:sz="0" w:space="0" w:color="auto"/>
            <w:left w:val="none" w:sz="0" w:space="0" w:color="auto"/>
            <w:bottom w:val="none" w:sz="0" w:space="0" w:color="auto"/>
            <w:right w:val="none" w:sz="0" w:space="0" w:color="auto"/>
          </w:divBdr>
        </w:div>
        <w:div w:id="1700662761">
          <w:marLeft w:val="640"/>
          <w:marRight w:val="0"/>
          <w:marTop w:val="0"/>
          <w:marBottom w:val="0"/>
          <w:divBdr>
            <w:top w:val="none" w:sz="0" w:space="0" w:color="auto"/>
            <w:left w:val="none" w:sz="0" w:space="0" w:color="auto"/>
            <w:bottom w:val="none" w:sz="0" w:space="0" w:color="auto"/>
            <w:right w:val="none" w:sz="0" w:space="0" w:color="auto"/>
          </w:divBdr>
        </w:div>
        <w:div w:id="511334827">
          <w:marLeft w:val="640"/>
          <w:marRight w:val="0"/>
          <w:marTop w:val="0"/>
          <w:marBottom w:val="0"/>
          <w:divBdr>
            <w:top w:val="none" w:sz="0" w:space="0" w:color="auto"/>
            <w:left w:val="none" w:sz="0" w:space="0" w:color="auto"/>
            <w:bottom w:val="none" w:sz="0" w:space="0" w:color="auto"/>
            <w:right w:val="none" w:sz="0" w:space="0" w:color="auto"/>
          </w:divBdr>
        </w:div>
        <w:div w:id="119493054">
          <w:marLeft w:val="640"/>
          <w:marRight w:val="0"/>
          <w:marTop w:val="0"/>
          <w:marBottom w:val="0"/>
          <w:divBdr>
            <w:top w:val="none" w:sz="0" w:space="0" w:color="auto"/>
            <w:left w:val="none" w:sz="0" w:space="0" w:color="auto"/>
            <w:bottom w:val="none" w:sz="0" w:space="0" w:color="auto"/>
            <w:right w:val="none" w:sz="0" w:space="0" w:color="auto"/>
          </w:divBdr>
        </w:div>
        <w:div w:id="69349502">
          <w:marLeft w:val="640"/>
          <w:marRight w:val="0"/>
          <w:marTop w:val="0"/>
          <w:marBottom w:val="0"/>
          <w:divBdr>
            <w:top w:val="none" w:sz="0" w:space="0" w:color="auto"/>
            <w:left w:val="none" w:sz="0" w:space="0" w:color="auto"/>
            <w:bottom w:val="none" w:sz="0" w:space="0" w:color="auto"/>
            <w:right w:val="none" w:sz="0" w:space="0" w:color="auto"/>
          </w:divBdr>
        </w:div>
        <w:div w:id="1905872752">
          <w:marLeft w:val="640"/>
          <w:marRight w:val="0"/>
          <w:marTop w:val="0"/>
          <w:marBottom w:val="0"/>
          <w:divBdr>
            <w:top w:val="none" w:sz="0" w:space="0" w:color="auto"/>
            <w:left w:val="none" w:sz="0" w:space="0" w:color="auto"/>
            <w:bottom w:val="none" w:sz="0" w:space="0" w:color="auto"/>
            <w:right w:val="none" w:sz="0" w:space="0" w:color="auto"/>
          </w:divBdr>
        </w:div>
        <w:div w:id="362752041">
          <w:marLeft w:val="640"/>
          <w:marRight w:val="0"/>
          <w:marTop w:val="0"/>
          <w:marBottom w:val="0"/>
          <w:divBdr>
            <w:top w:val="none" w:sz="0" w:space="0" w:color="auto"/>
            <w:left w:val="none" w:sz="0" w:space="0" w:color="auto"/>
            <w:bottom w:val="none" w:sz="0" w:space="0" w:color="auto"/>
            <w:right w:val="none" w:sz="0" w:space="0" w:color="auto"/>
          </w:divBdr>
        </w:div>
        <w:div w:id="1144006637">
          <w:marLeft w:val="640"/>
          <w:marRight w:val="0"/>
          <w:marTop w:val="0"/>
          <w:marBottom w:val="0"/>
          <w:divBdr>
            <w:top w:val="none" w:sz="0" w:space="0" w:color="auto"/>
            <w:left w:val="none" w:sz="0" w:space="0" w:color="auto"/>
            <w:bottom w:val="none" w:sz="0" w:space="0" w:color="auto"/>
            <w:right w:val="none" w:sz="0" w:space="0" w:color="auto"/>
          </w:divBdr>
        </w:div>
        <w:div w:id="1080558865">
          <w:marLeft w:val="640"/>
          <w:marRight w:val="0"/>
          <w:marTop w:val="0"/>
          <w:marBottom w:val="0"/>
          <w:divBdr>
            <w:top w:val="none" w:sz="0" w:space="0" w:color="auto"/>
            <w:left w:val="none" w:sz="0" w:space="0" w:color="auto"/>
            <w:bottom w:val="none" w:sz="0" w:space="0" w:color="auto"/>
            <w:right w:val="none" w:sz="0" w:space="0" w:color="auto"/>
          </w:divBdr>
        </w:div>
        <w:div w:id="1749811730">
          <w:marLeft w:val="640"/>
          <w:marRight w:val="0"/>
          <w:marTop w:val="0"/>
          <w:marBottom w:val="0"/>
          <w:divBdr>
            <w:top w:val="none" w:sz="0" w:space="0" w:color="auto"/>
            <w:left w:val="none" w:sz="0" w:space="0" w:color="auto"/>
            <w:bottom w:val="none" w:sz="0" w:space="0" w:color="auto"/>
            <w:right w:val="none" w:sz="0" w:space="0" w:color="auto"/>
          </w:divBdr>
        </w:div>
        <w:div w:id="1984460578">
          <w:marLeft w:val="640"/>
          <w:marRight w:val="0"/>
          <w:marTop w:val="0"/>
          <w:marBottom w:val="0"/>
          <w:divBdr>
            <w:top w:val="none" w:sz="0" w:space="0" w:color="auto"/>
            <w:left w:val="none" w:sz="0" w:space="0" w:color="auto"/>
            <w:bottom w:val="none" w:sz="0" w:space="0" w:color="auto"/>
            <w:right w:val="none" w:sz="0" w:space="0" w:color="auto"/>
          </w:divBdr>
        </w:div>
        <w:div w:id="291598807">
          <w:marLeft w:val="640"/>
          <w:marRight w:val="0"/>
          <w:marTop w:val="0"/>
          <w:marBottom w:val="0"/>
          <w:divBdr>
            <w:top w:val="none" w:sz="0" w:space="0" w:color="auto"/>
            <w:left w:val="none" w:sz="0" w:space="0" w:color="auto"/>
            <w:bottom w:val="none" w:sz="0" w:space="0" w:color="auto"/>
            <w:right w:val="none" w:sz="0" w:space="0" w:color="auto"/>
          </w:divBdr>
        </w:div>
        <w:div w:id="1990669496">
          <w:marLeft w:val="640"/>
          <w:marRight w:val="0"/>
          <w:marTop w:val="0"/>
          <w:marBottom w:val="0"/>
          <w:divBdr>
            <w:top w:val="none" w:sz="0" w:space="0" w:color="auto"/>
            <w:left w:val="none" w:sz="0" w:space="0" w:color="auto"/>
            <w:bottom w:val="none" w:sz="0" w:space="0" w:color="auto"/>
            <w:right w:val="none" w:sz="0" w:space="0" w:color="auto"/>
          </w:divBdr>
        </w:div>
        <w:div w:id="523443665">
          <w:marLeft w:val="640"/>
          <w:marRight w:val="0"/>
          <w:marTop w:val="0"/>
          <w:marBottom w:val="0"/>
          <w:divBdr>
            <w:top w:val="none" w:sz="0" w:space="0" w:color="auto"/>
            <w:left w:val="none" w:sz="0" w:space="0" w:color="auto"/>
            <w:bottom w:val="none" w:sz="0" w:space="0" w:color="auto"/>
            <w:right w:val="none" w:sz="0" w:space="0" w:color="auto"/>
          </w:divBdr>
        </w:div>
        <w:div w:id="2074111763">
          <w:marLeft w:val="640"/>
          <w:marRight w:val="0"/>
          <w:marTop w:val="0"/>
          <w:marBottom w:val="0"/>
          <w:divBdr>
            <w:top w:val="none" w:sz="0" w:space="0" w:color="auto"/>
            <w:left w:val="none" w:sz="0" w:space="0" w:color="auto"/>
            <w:bottom w:val="none" w:sz="0" w:space="0" w:color="auto"/>
            <w:right w:val="none" w:sz="0" w:space="0" w:color="auto"/>
          </w:divBdr>
        </w:div>
        <w:div w:id="1282765749">
          <w:marLeft w:val="640"/>
          <w:marRight w:val="0"/>
          <w:marTop w:val="0"/>
          <w:marBottom w:val="0"/>
          <w:divBdr>
            <w:top w:val="none" w:sz="0" w:space="0" w:color="auto"/>
            <w:left w:val="none" w:sz="0" w:space="0" w:color="auto"/>
            <w:bottom w:val="none" w:sz="0" w:space="0" w:color="auto"/>
            <w:right w:val="none" w:sz="0" w:space="0" w:color="auto"/>
          </w:divBdr>
        </w:div>
        <w:div w:id="248661667">
          <w:marLeft w:val="640"/>
          <w:marRight w:val="0"/>
          <w:marTop w:val="0"/>
          <w:marBottom w:val="0"/>
          <w:divBdr>
            <w:top w:val="none" w:sz="0" w:space="0" w:color="auto"/>
            <w:left w:val="none" w:sz="0" w:space="0" w:color="auto"/>
            <w:bottom w:val="none" w:sz="0" w:space="0" w:color="auto"/>
            <w:right w:val="none" w:sz="0" w:space="0" w:color="auto"/>
          </w:divBdr>
        </w:div>
        <w:div w:id="96609026">
          <w:marLeft w:val="640"/>
          <w:marRight w:val="0"/>
          <w:marTop w:val="0"/>
          <w:marBottom w:val="0"/>
          <w:divBdr>
            <w:top w:val="none" w:sz="0" w:space="0" w:color="auto"/>
            <w:left w:val="none" w:sz="0" w:space="0" w:color="auto"/>
            <w:bottom w:val="none" w:sz="0" w:space="0" w:color="auto"/>
            <w:right w:val="none" w:sz="0" w:space="0" w:color="auto"/>
          </w:divBdr>
        </w:div>
        <w:div w:id="65345153">
          <w:marLeft w:val="640"/>
          <w:marRight w:val="0"/>
          <w:marTop w:val="0"/>
          <w:marBottom w:val="0"/>
          <w:divBdr>
            <w:top w:val="none" w:sz="0" w:space="0" w:color="auto"/>
            <w:left w:val="none" w:sz="0" w:space="0" w:color="auto"/>
            <w:bottom w:val="none" w:sz="0" w:space="0" w:color="auto"/>
            <w:right w:val="none" w:sz="0" w:space="0" w:color="auto"/>
          </w:divBdr>
        </w:div>
        <w:div w:id="1471438487">
          <w:marLeft w:val="640"/>
          <w:marRight w:val="0"/>
          <w:marTop w:val="0"/>
          <w:marBottom w:val="0"/>
          <w:divBdr>
            <w:top w:val="none" w:sz="0" w:space="0" w:color="auto"/>
            <w:left w:val="none" w:sz="0" w:space="0" w:color="auto"/>
            <w:bottom w:val="none" w:sz="0" w:space="0" w:color="auto"/>
            <w:right w:val="none" w:sz="0" w:space="0" w:color="auto"/>
          </w:divBdr>
        </w:div>
        <w:div w:id="2045397032">
          <w:marLeft w:val="640"/>
          <w:marRight w:val="0"/>
          <w:marTop w:val="0"/>
          <w:marBottom w:val="0"/>
          <w:divBdr>
            <w:top w:val="none" w:sz="0" w:space="0" w:color="auto"/>
            <w:left w:val="none" w:sz="0" w:space="0" w:color="auto"/>
            <w:bottom w:val="none" w:sz="0" w:space="0" w:color="auto"/>
            <w:right w:val="none" w:sz="0" w:space="0" w:color="auto"/>
          </w:divBdr>
        </w:div>
        <w:div w:id="946884699">
          <w:marLeft w:val="640"/>
          <w:marRight w:val="0"/>
          <w:marTop w:val="0"/>
          <w:marBottom w:val="0"/>
          <w:divBdr>
            <w:top w:val="none" w:sz="0" w:space="0" w:color="auto"/>
            <w:left w:val="none" w:sz="0" w:space="0" w:color="auto"/>
            <w:bottom w:val="none" w:sz="0" w:space="0" w:color="auto"/>
            <w:right w:val="none" w:sz="0" w:space="0" w:color="auto"/>
          </w:divBdr>
        </w:div>
      </w:divsChild>
    </w:div>
    <w:div w:id="1143501193">
      <w:bodyDiv w:val="1"/>
      <w:marLeft w:val="0"/>
      <w:marRight w:val="0"/>
      <w:marTop w:val="0"/>
      <w:marBottom w:val="0"/>
      <w:divBdr>
        <w:top w:val="none" w:sz="0" w:space="0" w:color="auto"/>
        <w:left w:val="none" w:sz="0" w:space="0" w:color="auto"/>
        <w:bottom w:val="none" w:sz="0" w:space="0" w:color="auto"/>
        <w:right w:val="none" w:sz="0" w:space="0" w:color="auto"/>
      </w:divBdr>
    </w:div>
    <w:div w:id="1146974667">
      <w:bodyDiv w:val="1"/>
      <w:marLeft w:val="0"/>
      <w:marRight w:val="0"/>
      <w:marTop w:val="0"/>
      <w:marBottom w:val="0"/>
      <w:divBdr>
        <w:top w:val="none" w:sz="0" w:space="0" w:color="auto"/>
        <w:left w:val="none" w:sz="0" w:space="0" w:color="auto"/>
        <w:bottom w:val="none" w:sz="0" w:space="0" w:color="auto"/>
        <w:right w:val="none" w:sz="0" w:space="0" w:color="auto"/>
      </w:divBdr>
    </w:div>
    <w:div w:id="1149787330">
      <w:bodyDiv w:val="1"/>
      <w:marLeft w:val="0"/>
      <w:marRight w:val="0"/>
      <w:marTop w:val="0"/>
      <w:marBottom w:val="0"/>
      <w:divBdr>
        <w:top w:val="none" w:sz="0" w:space="0" w:color="auto"/>
        <w:left w:val="none" w:sz="0" w:space="0" w:color="auto"/>
        <w:bottom w:val="none" w:sz="0" w:space="0" w:color="auto"/>
        <w:right w:val="none" w:sz="0" w:space="0" w:color="auto"/>
      </w:divBdr>
      <w:divsChild>
        <w:div w:id="120654399">
          <w:marLeft w:val="640"/>
          <w:marRight w:val="0"/>
          <w:marTop w:val="0"/>
          <w:marBottom w:val="0"/>
          <w:divBdr>
            <w:top w:val="none" w:sz="0" w:space="0" w:color="auto"/>
            <w:left w:val="none" w:sz="0" w:space="0" w:color="auto"/>
            <w:bottom w:val="none" w:sz="0" w:space="0" w:color="auto"/>
            <w:right w:val="none" w:sz="0" w:space="0" w:color="auto"/>
          </w:divBdr>
        </w:div>
        <w:div w:id="737635706">
          <w:marLeft w:val="640"/>
          <w:marRight w:val="0"/>
          <w:marTop w:val="0"/>
          <w:marBottom w:val="0"/>
          <w:divBdr>
            <w:top w:val="none" w:sz="0" w:space="0" w:color="auto"/>
            <w:left w:val="none" w:sz="0" w:space="0" w:color="auto"/>
            <w:bottom w:val="none" w:sz="0" w:space="0" w:color="auto"/>
            <w:right w:val="none" w:sz="0" w:space="0" w:color="auto"/>
          </w:divBdr>
        </w:div>
        <w:div w:id="160895927">
          <w:marLeft w:val="640"/>
          <w:marRight w:val="0"/>
          <w:marTop w:val="0"/>
          <w:marBottom w:val="0"/>
          <w:divBdr>
            <w:top w:val="none" w:sz="0" w:space="0" w:color="auto"/>
            <w:left w:val="none" w:sz="0" w:space="0" w:color="auto"/>
            <w:bottom w:val="none" w:sz="0" w:space="0" w:color="auto"/>
            <w:right w:val="none" w:sz="0" w:space="0" w:color="auto"/>
          </w:divBdr>
        </w:div>
        <w:div w:id="1853568836">
          <w:marLeft w:val="640"/>
          <w:marRight w:val="0"/>
          <w:marTop w:val="0"/>
          <w:marBottom w:val="0"/>
          <w:divBdr>
            <w:top w:val="none" w:sz="0" w:space="0" w:color="auto"/>
            <w:left w:val="none" w:sz="0" w:space="0" w:color="auto"/>
            <w:bottom w:val="none" w:sz="0" w:space="0" w:color="auto"/>
            <w:right w:val="none" w:sz="0" w:space="0" w:color="auto"/>
          </w:divBdr>
        </w:div>
        <w:div w:id="979456002">
          <w:marLeft w:val="640"/>
          <w:marRight w:val="0"/>
          <w:marTop w:val="0"/>
          <w:marBottom w:val="0"/>
          <w:divBdr>
            <w:top w:val="none" w:sz="0" w:space="0" w:color="auto"/>
            <w:left w:val="none" w:sz="0" w:space="0" w:color="auto"/>
            <w:bottom w:val="none" w:sz="0" w:space="0" w:color="auto"/>
            <w:right w:val="none" w:sz="0" w:space="0" w:color="auto"/>
          </w:divBdr>
        </w:div>
        <w:div w:id="2111704125">
          <w:marLeft w:val="640"/>
          <w:marRight w:val="0"/>
          <w:marTop w:val="0"/>
          <w:marBottom w:val="0"/>
          <w:divBdr>
            <w:top w:val="none" w:sz="0" w:space="0" w:color="auto"/>
            <w:left w:val="none" w:sz="0" w:space="0" w:color="auto"/>
            <w:bottom w:val="none" w:sz="0" w:space="0" w:color="auto"/>
            <w:right w:val="none" w:sz="0" w:space="0" w:color="auto"/>
          </w:divBdr>
        </w:div>
        <w:div w:id="2119716238">
          <w:marLeft w:val="640"/>
          <w:marRight w:val="0"/>
          <w:marTop w:val="0"/>
          <w:marBottom w:val="0"/>
          <w:divBdr>
            <w:top w:val="none" w:sz="0" w:space="0" w:color="auto"/>
            <w:left w:val="none" w:sz="0" w:space="0" w:color="auto"/>
            <w:bottom w:val="none" w:sz="0" w:space="0" w:color="auto"/>
            <w:right w:val="none" w:sz="0" w:space="0" w:color="auto"/>
          </w:divBdr>
        </w:div>
        <w:div w:id="1533960060">
          <w:marLeft w:val="640"/>
          <w:marRight w:val="0"/>
          <w:marTop w:val="0"/>
          <w:marBottom w:val="0"/>
          <w:divBdr>
            <w:top w:val="none" w:sz="0" w:space="0" w:color="auto"/>
            <w:left w:val="none" w:sz="0" w:space="0" w:color="auto"/>
            <w:bottom w:val="none" w:sz="0" w:space="0" w:color="auto"/>
            <w:right w:val="none" w:sz="0" w:space="0" w:color="auto"/>
          </w:divBdr>
        </w:div>
        <w:div w:id="860362937">
          <w:marLeft w:val="640"/>
          <w:marRight w:val="0"/>
          <w:marTop w:val="0"/>
          <w:marBottom w:val="0"/>
          <w:divBdr>
            <w:top w:val="none" w:sz="0" w:space="0" w:color="auto"/>
            <w:left w:val="none" w:sz="0" w:space="0" w:color="auto"/>
            <w:bottom w:val="none" w:sz="0" w:space="0" w:color="auto"/>
            <w:right w:val="none" w:sz="0" w:space="0" w:color="auto"/>
          </w:divBdr>
        </w:div>
        <w:div w:id="37244020">
          <w:marLeft w:val="640"/>
          <w:marRight w:val="0"/>
          <w:marTop w:val="0"/>
          <w:marBottom w:val="0"/>
          <w:divBdr>
            <w:top w:val="none" w:sz="0" w:space="0" w:color="auto"/>
            <w:left w:val="none" w:sz="0" w:space="0" w:color="auto"/>
            <w:bottom w:val="none" w:sz="0" w:space="0" w:color="auto"/>
            <w:right w:val="none" w:sz="0" w:space="0" w:color="auto"/>
          </w:divBdr>
        </w:div>
        <w:div w:id="785125039">
          <w:marLeft w:val="640"/>
          <w:marRight w:val="0"/>
          <w:marTop w:val="0"/>
          <w:marBottom w:val="0"/>
          <w:divBdr>
            <w:top w:val="none" w:sz="0" w:space="0" w:color="auto"/>
            <w:left w:val="none" w:sz="0" w:space="0" w:color="auto"/>
            <w:bottom w:val="none" w:sz="0" w:space="0" w:color="auto"/>
            <w:right w:val="none" w:sz="0" w:space="0" w:color="auto"/>
          </w:divBdr>
        </w:div>
        <w:div w:id="1798140873">
          <w:marLeft w:val="640"/>
          <w:marRight w:val="0"/>
          <w:marTop w:val="0"/>
          <w:marBottom w:val="0"/>
          <w:divBdr>
            <w:top w:val="none" w:sz="0" w:space="0" w:color="auto"/>
            <w:left w:val="none" w:sz="0" w:space="0" w:color="auto"/>
            <w:bottom w:val="none" w:sz="0" w:space="0" w:color="auto"/>
            <w:right w:val="none" w:sz="0" w:space="0" w:color="auto"/>
          </w:divBdr>
        </w:div>
        <w:div w:id="147094910">
          <w:marLeft w:val="640"/>
          <w:marRight w:val="0"/>
          <w:marTop w:val="0"/>
          <w:marBottom w:val="0"/>
          <w:divBdr>
            <w:top w:val="none" w:sz="0" w:space="0" w:color="auto"/>
            <w:left w:val="none" w:sz="0" w:space="0" w:color="auto"/>
            <w:bottom w:val="none" w:sz="0" w:space="0" w:color="auto"/>
            <w:right w:val="none" w:sz="0" w:space="0" w:color="auto"/>
          </w:divBdr>
        </w:div>
        <w:div w:id="1982998421">
          <w:marLeft w:val="640"/>
          <w:marRight w:val="0"/>
          <w:marTop w:val="0"/>
          <w:marBottom w:val="0"/>
          <w:divBdr>
            <w:top w:val="none" w:sz="0" w:space="0" w:color="auto"/>
            <w:left w:val="none" w:sz="0" w:space="0" w:color="auto"/>
            <w:bottom w:val="none" w:sz="0" w:space="0" w:color="auto"/>
            <w:right w:val="none" w:sz="0" w:space="0" w:color="auto"/>
          </w:divBdr>
        </w:div>
        <w:div w:id="545678584">
          <w:marLeft w:val="640"/>
          <w:marRight w:val="0"/>
          <w:marTop w:val="0"/>
          <w:marBottom w:val="0"/>
          <w:divBdr>
            <w:top w:val="none" w:sz="0" w:space="0" w:color="auto"/>
            <w:left w:val="none" w:sz="0" w:space="0" w:color="auto"/>
            <w:bottom w:val="none" w:sz="0" w:space="0" w:color="auto"/>
            <w:right w:val="none" w:sz="0" w:space="0" w:color="auto"/>
          </w:divBdr>
        </w:div>
        <w:div w:id="834300407">
          <w:marLeft w:val="640"/>
          <w:marRight w:val="0"/>
          <w:marTop w:val="0"/>
          <w:marBottom w:val="0"/>
          <w:divBdr>
            <w:top w:val="none" w:sz="0" w:space="0" w:color="auto"/>
            <w:left w:val="none" w:sz="0" w:space="0" w:color="auto"/>
            <w:bottom w:val="none" w:sz="0" w:space="0" w:color="auto"/>
            <w:right w:val="none" w:sz="0" w:space="0" w:color="auto"/>
          </w:divBdr>
        </w:div>
        <w:div w:id="1220284053">
          <w:marLeft w:val="640"/>
          <w:marRight w:val="0"/>
          <w:marTop w:val="0"/>
          <w:marBottom w:val="0"/>
          <w:divBdr>
            <w:top w:val="none" w:sz="0" w:space="0" w:color="auto"/>
            <w:left w:val="none" w:sz="0" w:space="0" w:color="auto"/>
            <w:bottom w:val="none" w:sz="0" w:space="0" w:color="auto"/>
            <w:right w:val="none" w:sz="0" w:space="0" w:color="auto"/>
          </w:divBdr>
        </w:div>
        <w:div w:id="1684474556">
          <w:marLeft w:val="640"/>
          <w:marRight w:val="0"/>
          <w:marTop w:val="0"/>
          <w:marBottom w:val="0"/>
          <w:divBdr>
            <w:top w:val="none" w:sz="0" w:space="0" w:color="auto"/>
            <w:left w:val="none" w:sz="0" w:space="0" w:color="auto"/>
            <w:bottom w:val="none" w:sz="0" w:space="0" w:color="auto"/>
            <w:right w:val="none" w:sz="0" w:space="0" w:color="auto"/>
          </w:divBdr>
        </w:div>
        <w:div w:id="1573078120">
          <w:marLeft w:val="640"/>
          <w:marRight w:val="0"/>
          <w:marTop w:val="0"/>
          <w:marBottom w:val="0"/>
          <w:divBdr>
            <w:top w:val="none" w:sz="0" w:space="0" w:color="auto"/>
            <w:left w:val="none" w:sz="0" w:space="0" w:color="auto"/>
            <w:bottom w:val="none" w:sz="0" w:space="0" w:color="auto"/>
            <w:right w:val="none" w:sz="0" w:space="0" w:color="auto"/>
          </w:divBdr>
        </w:div>
        <w:div w:id="1779904345">
          <w:marLeft w:val="640"/>
          <w:marRight w:val="0"/>
          <w:marTop w:val="0"/>
          <w:marBottom w:val="0"/>
          <w:divBdr>
            <w:top w:val="none" w:sz="0" w:space="0" w:color="auto"/>
            <w:left w:val="none" w:sz="0" w:space="0" w:color="auto"/>
            <w:bottom w:val="none" w:sz="0" w:space="0" w:color="auto"/>
            <w:right w:val="none" w:sz="0" w:space="0" w:color="auto"/>
          </w:divBdr>
        </w:div>
        <w:div w:id="2051176091">
          <w:marLeft w:val="640"/>
          <w:marRight w:val="0"/>
          <w:marTop w:val="0"/>
          <w:marBottom w:val="0"/>
          <w:divBdr>
            <w:top w:val="none" w:sz="0" w:space="0" w:color="auto"/>
            <w:left w:val="none" w:sz="0" w:space="0" w:color="auto"/>
            <w:bottom w:val="none" w:sz="0" w:space="0" w:color="auto"/>
            <w:right w:val="none" w:sz="0" w:space="0" w:color="auto"/>
          </w:divBdr>
        </w:div>
        <w:div w:id="991643725">
          <w:marLeft w:val="640"/>
          <w:marRight w:val="0"/>
          <w:marTop w:val="0"/>
          <w:marBottom w:val="0"/>
          <w:divBdr>
            <w:top w:val="none" w:sz="0" w:space="0" w:color="auto"/>
            <w:left w:val="none" w:sz="0" w:space="0" w:color="auto"/>
            <w:bottom w:val="none" w:sz="0" w:space="0" w:color="auto"/>
            <w:right w:val="none" w:sz="0" w:space="0" w:color="auto"/>
          </w:divBdr>
        </w:div>
        <w:div w:id="1095977282">
          <w:marLeft w:val="640"/>
          <w:marRight w:val="0"/>
          <w:marTop w:val="0"/>
          <w:marBottom w:val="0"/>
          <w:divBdr>
            <w:top w:val="none" w:sz="0" w:space="0" w:color="auto"/>
            <w:left w:val="none" w:sz="0" w:space="0" w:color="auto"/>
            <w:bottom w:val="none" w:sz="0" w:space="0" w:color="auto"/>
            <w:right w:val="none" w:sz="0" w:space="0" w:color="auto"/>
          </w:divBdr>
        </w:div>
        <w:div w:id="1961911064">
          <w:marLeft w:val="640"/>
          <w:marRight w:val="0"/>
          <w:marTop w:val="0"/>
          <w:marBottom w:val="0"/>
          <w:divBdr>
            <w:top w:val="none" w:sz="0" w:space="0" w:color="auto"/>
            <w:left w:val="none" w:sz="0" w:space="0" w:color="auto"/>
            <w:bottom w:val="none" w:sz="0" w:space="0" w:color="auto"/>
            <w:right w:val="none" w:sz="0" w:space="0" w:color="auto"/>
          </w:divBdr>
        </w:div>
        <w:div w:id="710885619">
          <w:marLeft w:val="640"/>
          <w:marRight w:val="0"/>
          <w:marTop w:val="0"/>
          <w:marBottom w:val="0"/>
          <w:divBdr>
            <w:top w:val="none" w:sz="0" w:space="0" w:color="auto"/>
            <w:left w:val="none" w:sz="0" w:space="0" w:color="auto"/>
            <w:bottom w:val="none" w:sz="0" w:space="0" w:color="auto"/>
            <w:right w:val="none" w:sz="0" w:space="0" w:color="auto"/>
          </w:divBdr>
        </w:div>
        <w:div w:id="1415586441">
          <w:marLeft w:val="640"/>
          <w:marRight w:val="0"/>
          <w:marTop w:val="0"/>
          <w:marBottom w:val="0"/>
          <w:divBdr>
            <w:top w:val="none" w:sz="0" w:space="0" w:color="auto"/>
            <w:left w:val="none" w:sz="0" w:space="0" w:color="auto"/>
            <w:bottom w:val="none" w:sz="0" w:space="0" w:color="auto"/>
            <w:right w:val="none" w:sz="0" w:space="0" w:color="auto"/>
          </w:divBdr>
        </w:div>
        <w:div w:id="2005158112">
          <w:marLeft w:val="640"/>
          <w:marRight w:val="0"/>
          <w:marTop w:val="0"/>
          <w:marBottom w:val="0"/>
          <w:divBdr>
            <w:top w:val="none" w:sz="0" w:space="0" w:color="auto"/>
            <w:left w:val="none" w:sz="0" w:space="0" w:color="auto"/>
            <w:bottom w:val="none" w:sz="0" w:space="0" w:color="auto"/>
            <w:right w:val="none" w:sz="0" w:space="0" w:color="auto"/>
          </w:divBdr>
        </w:div>
      </w:divsChild>
    </w:div>
    <w:div w:id="1152021367">
      <w:bodyDiv w:val="1"/>
      <w:marLeft w:val="0"/>
      <w:marRight w:val="0"/>
      <w:marTop w:val="0"/>
      <w:marBottom w:val="0"/>
      <w:divBdr>
        <w:top w:val="none" w:sz="0" w:space="0" w:color="auto"/>
        <w:left w:val="none" w:sz="0" w:space="0" w:color="auto"/>
        <w:bottom w:val="none" w:sz="0" w:space="0" w:color="auto"/>
        <w:right w:val="none" w:sz="0" w:space="0" w:color="auto"/>
      </w:divBdr>
    </w:div>
    <w:div w:id="1156994519">
      <w:bodyDiv w:val="1"/>
      <w:marLeft w:val="0"/>
      <w:marRight w:val="0"/>
      <w:marTop w:val="0"/>
      <w:marBottom w:val="0"/>
      <w:divBdr>
        <w:top w:val="none" w:sz="0" w:space="0" w:color="auto"/>
        <w:left w:val="none" w:sz="0" w:space="0" w:color="auto"/>
        <w:bottom w:val="none" w:sz="0" w:space="0" w:color="auto"/>
        <w:right w:val="none" w:sz="0" w:space="0" w:color="auto"/>
      </w:divBdr>
    </w:div>
    <w:div w:id="1169102370">
      <w:bodyDiv w:val="1"/>
      <w:marLeft w:val="0"/>
      <w:marRight w:val="0"/>
      <w:marTop w:val="0"/>
      <w:marBottom w:val="0"/>
      <w:divBdr>
        <w:top w:val="none" w:sz="0" w:space="0" w:color="auto"/>
        <w:left w:val="none" w:sz="0" w:space="0" w:color="auto"/>
        <w:bottom w:val="none" w:sz="0" w:space="0" w:color="auto"/>
        <w:right w:val="none" w:sz="0" w:space="0" w:color="auto"/>
      </w:divBdr>
      <w:divsChild>
        <w:div w:id="1139693032">
          <w:marLeft w:val="0"/>
          <w:marRight w:val="0"/>
          <w:marTop w:val="0"/>
          <w:marBottom w:val="0"/>
          <w:divBdr>
            <w:top w:val="none" w:sz="0" w:space="0" w:color="auto"/>
            <w:left w:val="none" w:sz="0" w:space="0" w:color="auto"/>
            <w:bottom w:val="none" w:sz="0" w:space="0" w:color="auto"/>
            <w:right w:val="none" w:sz="0" w:space="0" w:color="auto"/>
          </w:divBdr>
          <w:divsChild>
            <w:div w:id="1247423553">
              <w:marLeft w:val="0"/>
              <w:marRight w:val="0"/>
              <w:marTop w:val="0"/>
              <w:marBottom w:val="0"/>
              <w:divBdr>
                <w:top w:val="none" w:sz="0" w:space="0" w:color="auto"/>
                <w:left w:val="none" w:sz="0" w:space="0" w:color="auto"/>
                <w:bottom w:val="none" w:sz="0" w:space="0" w:color="auto"/>
                <w:right w:val="none" w:sz="0" w:space="0" w:color="auto"/>
              </w:divBdr>
              <w:divsChild>
                <w:div w:id="1582177380">
                  <w:marLeft w:val="0"/>
                  <w:marRight w:val="0"/>
                  <w:marTop w:val="0"/>
                  <w:marBottom w:val="0"/>
                  <w:divBdr>
                    <w:top w:val="none" w:sz="0" w:space="0" w:color="auto"/>
                    <w:left w:val="none" w:sz="0" w:space="0" w:color="auto"/>
                    <w:bottom w:val="none" w:sz="0" w:space="0" w:color="auto"/>
                    <w:right w:val="none" w:sz="0" w:space="0" w:color="auto"/>
                  </w:divBdr>
                  <w:divsChild>
                    <w:div w:id="126440456">
                      <w:marLeft w:val="0"/>
                      <w:marRight w:val="0"/>
                      <w:marTop w:val="0"/>
                      <w:marBottom w:val="0"/>
                      <w:divBdr>
                        <w:top w:val="none" w:sz="0" w:space="0" w:color="auto"/>
                        <w:left w:val="none" w:sz="0" w:space="0" w:color="auto"/>
                        <w:bottom w:val="none" w:sz="0" w:space="0" w:color="auto"/>
                        <w:right w:val="none" w:sz="0" w:space="0" w:color="auto"/>
                      </w:divBdr>
                      <w:divsChild>
                        <w:div w:id="831289709">
                          <w:marLeft w:val="0"/>
                          <w:marRight w:val="0"/>
                          <w:marTop w:val="0"/>
                          <w:marBottom w:val="0"/>
                          <w:divBdr>
                            <w:top w:val="none" w:sz="0" w:space="0" w:color="auto"/>
                            <w:left w:val="none" w:sz="0" w:space="0" w:color="auto"/>
                            <w:bottom w:val="none" w:sz="0" w:space="0" w:color="auto"/>
                            <w:right w:val="none" w:sz="0" w:space="0" w:color="auto"/>
                          </w:divBdr>
                          <w:divsChild>
                            <w:div w:id="1747648900">
                              <w:marLeft w:val="0"/>
                              <w:marRight w:val="0"/>
                              <w:marTop w:val="0"/>
                              <w:marBottom w:val="0"/>
                              <w:divBdr>
                                <w:top w:val="none" w:sz="0" w:space="0" w:color="auto"/>
                                <w:left w:val="none" w:sz="0" w:space="0" w:color="auto"/>
                                <w:bottom w:val="none" w:sz="0" w:space="0" w:color="auto"/>
                                <w:right w:val="none" w:sz="0" w:space="0" w:color="auto"/>
                              </w:divBdr>
                              <w:divsChild>
                                <w:div w:id="989165095">
                                  <w:marLeft w:val="135"/>
                                  <w:marRight w:val="135"/>
                                  <w:marTop w:val="0"/>
                                  <w:marBottom w:val="9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73956072">
      <w:bodyDiv w:val="1"/>
      <w:marLeft w:val="0"/>
      <w:marRight w:val="0"/>
      <w:marTop w:val="0"/>
      <w:marBottom w:val="0"/>
      <w:divBdr>
        <w:top w:val="none" w:sz="0" w:space="0" w:color="auto"/>
        <w:left w:val="none" w:sz="0" w:space="0" w:color="auto"/>
        <w:bottom w:val="none" w:sz="0" w:space="0" w:color="auto"/>
        <w:right w:val="none" w:sz="0" w:space="0" w:color="auto"/>
      </w:divBdr>
      <w:divsChild>
        <w:div w:id="902987593">
          <w:marLeft w:val="640"/>
          <w:marRight w:val="0"/>
          <w:marTop w:val="0"/>
          <w:marBottom w:val="0"/>
          <w:divBdr>
            <w:top w:val="none" w:sz="0" w:space="0" w:color="auto"/>
            <w:left w:val="none" w:sz="0" w:space="0" w:color="auto"/>
            <w:bottom w:val="none" w:sz="0" w:space="0" w:color="auto"/>
            <w:right w:val="none" w:sz="0" w:space="0" w:color="auto"/>
          </w:divBdr>
        </w:div>
        <w:div w:id="980305222">
          <w:marLeft w:val="640"/>
          <w:marRight w:val="0"/>
          <w:marTop w:val="0"/>
          <w:marBottom w:val="0"/>
          <w:divBdr>
            <w:top w:val="none" w:sz="0" w:space="0" w:color="auto"/>
            <w:left w:val="none" w:sz="0" w:space="0" w:color="auto"/>
            <w:bottom w:val="none" w:sz="0" w:space="0" w:color="auto"/>
            <w:right w:val="none" w:sz="0" w:space="0" w:color="auto"/>
          </w:divBdr>
        </w:div>
        <w:div w:id="756752735">
          <w:marLeft w:val="640"/>
          <w:marRight w:val="0"/>
          <w:marTop w:val="0"/>
          <w:marBottom w:val="0"/>
          <w:divBdr>
            <w:top w:val="none" w:sz="0" w:space="0" w:color="auto"/>
            <w:left w:val="none" w:sz="0" w:space="0" w:color="auto"/>
            <w:bottom w:val="none" w:sz="0" w:space="0" w:color="auto"/>
            <w:right w:val="none" w:sz="0" w:space="0" w:color="auto"/>
          </w:divBdr>
        </w:div>
        <w:div w:id="1422871568">
          <w:marLeft w:val="640"/>
          <w:marRight w:val="0"/>
          <w:marTop w:val="0"/>
          <w:marBottom w:val="0"/>
          <w:divBdr>
            <w:top w:val="none" w:sz="0" w:space="0" w:color="auto"/>
            <w:left w:val="none" w:sz="0" w:space="0" w:color="auto"/>
            <w:bottom w:val="none" w:sz="0" w:space="0" w:color="auto"/>
            <w:right w:val="none" w:sz="0" w:space="0" w:color="auto"/>
          </w:divBdr>
        </w:div>
        <w:div w:id="779570111">
          <w:marLeft w:val="640"/>
          <w:marRight w:val="0"/>
          <w:marTop w:val="0"/>
          <w:marBottom w:val="0"/>
          <w:divBdr>
            <w:top w:val="none" w:sz="0" w:space="0" w:color="auto"/>
            <w:left w:val="none" w:sz="0" w:space="0" w:color="auto"/>
            <w:bottom w:val="none" w:sz="0" w:space="0" w:color="auto"/>
            <w:right w:val="none" w:sz="0" w:space="0" w:color="auto"/>
          </w:divBdr>
        </w:div>
        <w:div w:id="1855458118">
          <w:marLeft w:val="640"/>
          <w:marRight w:val="0"/>
          <w:marTop w:val="0"/>
          <w:marBottom w:val="0"/>
          <w:divBdr>
            <w:top w:val="none" w:sz="0" w:space="0" w:color="auto"/>
            <w:left w:val="none" w:sz="0" w:space="0" w:color="auto"/>
            <w:bottom w:val="none" w:sz="0" w:space="0" w:color="auto"/>
            <w:right w:val="none" w:sz="0" w:space="0" w:color="auto"/>
          </w:divBdr>
        </w:div>
        <w:div w:id="108352458">
          <w:marLeft w:val="640"/>
          <w:marRight w:val="0"/>
          <w:marTop w:val="0"/>
          <w:marBottom w:val="0"/>
          <w:divBdr>
            <w:top w:val="none" w:sz="0" w:space="0" w:color="auto"/>
            <w:left w:val="none" w:sz="0" w:space="0" w:color="auto"/>
            <w:bottom w:val="none" w:sz="0" w:space="0" w:color="auto"/>
            <w:right w:val="none" w:sz="0" w:space="0" w:color="auto"/>
          </w:divBdr>
        </w:div>
        <w:div w:id="60297695">
          <w:marLeft w:val="640"/>
          <w:marRight w:val="0"/>
          <w:marTop w:val="0"/>
          <w:marBottom w:val="0"/>
          <w:divBdr>
            <w:top w:val="none" w:sz="0" w:space="0" w:color="auto"/>
            <w:left w:val="none" w:sz="0" w:space="0" w:color="auto"/>
            <w:bottom w:val="none" w:sz="0" w:space="0" w:color="auto"/>
            <w:right w:val="none" w:sz="0" w:space="0" w:color="auto"/>
          </w:divBdr>
        </w:div>
        <w:div w:id="476580462">
          <w:marLeft w:val="640"/>
          <w:marRight w:val="0"/>
          <w:marTop w:val="0"/>
          <w:marBottom w:val="0"/>
          <w:divBdr>
            <w:top w:val="none" w:sz="0" w:space="0" w:color="auto"/>
            <w:left w:val="none" w:sz="0" w:space="0" w:color="auto"/>
            <w:bottom w:val="none" w:sz="0" w:space="0" w:color="auto"/>
            <w:right w:val="none" w:sz="0" w:space="0" w:color="auto"/>
          </w:divBdr>
        </w:div>
        <w:div w:id="528031838">
          <w:marLeft w:val="640"/>
          <w:marRight w:val="0"/>
          <w:marTop w:val="0"/>
          <w:marBottom w:val="0"/>
          <w:divBdr>
            <w:top w:val="none" w:sz="0" w:space="0" w:color="auto"/>
            <w:left w:val="none" w:sz="0" w:space="0" w:color="auto"/>
            <w:bottom w:val="none" w:sz="0" w:space="0" w:color="auto"/>
            <w:right w:val="none" w:sz="0" w:space="0" w:color="auto"/>
          </w:divBdr>
        </w:div>
        <w:div w:id="1017580325">
          <w:marLeft w:val="640"/>
          <w:marRight w:val="0"/>
          <w:marTop w:val="0"/>
          <w:marBottom w:val="0"/>
          <w:divBdr>
            <w:top w:val="none" w:sz="0" w:space="0" w:color="auto"/>
            <w:left w:val="none" w:sz="0" w:space="0" w:color="auto"/>
            <w:bottom w:val="none" w:sz="0" w:space="0" w:color="auto"/>
            <w:right w:val="none" w:sz="0" w:space="0" w:color="auto"/>
          </w:divBdr>
        </w:div>
        <w:div w:id="322898774">
          <w:marLeft w:val="640"/>
          <w:marRight w:val="0"/>
          <w:marTop w:val="0"/>
          <w:marBottom w:val="0"/>
          <w:divBdr>
            <w:top w:val="none" w:sz="0" w:space="0" w:color="auto"/>
            <w:left w:val="none" w:sz="0" w:space="0" w:color="auto"/>
            <w:bottom w:val="none" w:sz="0" w:space="0" w:color="auto"/>
            <w:right w:val="none" w:sz="0" w:space="0" w:color="auto"/>
          </w:divBdr>
        </w:div>
        <w:div w:id="2030788790">
          <w:marLeft w:val="640"/>
          <w:marRight w:val="0"/>
          <w:marTop w:val="0"/>
          <w:marBottom w:val="0"/>
          <w:divBdr>
            <w:top w:val="none" w:sz="0" w:space="0" w:color="auto"/>
            <w:left w:val="none" w:sz="0" w:space="0" w:color="auto"/>
            <w:bottom w:val="none" w:sz="0" w:space="0" w:color="auto"/>
            <w:right w:val="none" w:sz="0" w:space="0" w:color="auto"/>
          </w:divBdr>
        </w:div>
        <w:div w:id="1464152200">
          <w:marLeft w:val="640"/>
          <w:marRight w:val="0"/>
          <w:marTop w:val="0"/>
          <w:marBottom w:val="0"/>
          <w:divBdr>
            <w:top w:val="none" w:sz="0" w:space="0" w:color="auto"/>
            <w:left w:val="none" w:sz="0" w:space="0" w:color="auto"/>
            <w:bottom w:val="none" w:sz="0" w:space="0" w:color="auto"/>
            <w:right w:val="none" w:sz="0" w:space="0" w:color="auto"/>
          </w:divBdr>
        </w:div>
        <w:div w:id="1715347316">
          <w:marLeft w:val="640"/>
          <w:marRight w:val="0"/>
          <w:marTop w:val="0"/>
          <w:marBottom w:val="0"/>
          <w:divBdr>
            <w:top w:val="none" w:sz="0" w:space="0" w:color="auto"/>
            <w:left w:val="none" w:sz="0" w:space="0" w:color="auto"/>
            <w:bottom w:val="none" w:sz="0" w:space="0" w:color="auto"/>
            <w:right w:val="none" w:sz="0" w:space="0" w:color="auto"/>
          </w:divBdr>
        </w:div>
        <w:div w:id="1042949334">
          <w:marLeft w:val="640"/>
          <w:marRight w:val="0"/>
          <w:marTop w:val="0"/>
          <w:marBottom w:val="0"/>
          <w:divBdr>
            <w:top w:val="none" w:sz="0" w:space="0" w:color="auto"/>
            <w:left w:val="none" w:sz="0" w:space="0" w:color="auto"/>
            <w:bottom w:val="none" w:sz="0" w:space="0" w:color="auto"/>
            <w:right w:val="none" w:sz="0" w:space="0" w:color="auto"/>
          </w:divBdr>
        </w:div>
        <w:div w:id="997727393">
          <w:marLeft w:val="640"/>
          <w:marRight w:val="0"/>
          <w:marTop w:val="0"/>
          <w:marBottom w:val="0"/>
          <w:divBdr>
            <w:top w:val="none" w:sz="0" w:space="0" w:color="auto"/>
            <w:left w:val="none" w:sz="0" w:space="0" w:color="auto"/>
            <w:bottom w:val="none" w:sz="0" w:space="0" w:color="auto"/>
            <w:right w:val="none" w:sz="0" w:space="0" w:color="auto"/>
          </w:divBdr>
        </w:div>
        <w:div w:id="1647202878">
          <w:marLeft w:val="640"/>
          <w:marRight w:val="0"/>
          <w:marTop w:val="0"/>
          <w:marBottom w:val="0"/>
          <w:divBdr>
            <w:top w:val="none" w:sz="0" w:space="0" w:color="auto"/>
            <w:left w:val="none" w:sz="0" w:space="0" w:color="auto"/>
            <w:bottom w:val="none" w:sz="0" w:space="0" w:color="auto"/>
            <w:right w:val="none" w:sz="0" w:space="0" w:color="auto"/>
          </w:divBdr>
        </w:div>
        <w:div w:id="1208227063">
          <w:marLeft w:val="640"/>
          <w:marRight w:val="0"/>
          <w:marTop w:val="0"/>
          <w:marBottom w:val="0"/>
          <w:divBdr>
            <w:top w:val="none" w:sz="0" w:space="0" w:color="auto"/>
            <w:left w:val="none" w:sz="0" w:space="0" w:color="auto"/>
            <w:bottom w:val="none" w:sz="0" w:space="0" w:color="auto"/>
            <w:right w:val="none" w:sz="0" w:space="0" w:color="auto"/>
          </w:divBdr>
        </w:div>
        <w:div w:id="1509176429">
          <w:marLeft w:val="640"/>
          <w:marRight w:val="0"/>
          <w:marTop w:val="0"/>
          <w:marBottom w:val="0"/>
          <w:divBdr>
            <w:top w:val="none" w:sz="0" w:space="0" w:color="auto"/>
            <w:left w:val="none" w:sz="0" w:space="0" w:color="auto"/>
            <w:bottom w:val="none" w:sz="0" w:space="0" w:color="auto"/>
            <w:right w:val="none" w:sz="0" w:space="0" w:color="auto"/>
          </w:divBdr>
        </w:div>
        <w:div w:id="1442454763">
          <w:marLeft w:val="640"/>
          <w:marRight w:val="0"/>
          <w:marTop w:val="0"/>
          <w:marBottom w:val="0"/>
          <w:divBdr>
            <w:top w:val="none" w:sz="0" w:space="0" w:color="auto"/>
            <w:left w:val="none" w:sz="0" w:space="0" w:color="auto"/>
            <w:bottom w:val="none" w:sz="0" w:space="0" w:color="auto"/>
            <w:right w:val="none" w:sz="0" w:space="0" w:color="auto"/>
          </w:divBdr>
        </w:div>
        <w:div w:id="1884630682">
          <w:marLeft w:val="640"/>
          <w:marRight w:val="0"/>
          <w:marTop w:val="0"/>
          <w:marBottom w:val="0"/>
          <w:divBdr>
            <w:top w:val="none" w:sz="0" w:space="0" w:color="auto"/>
            <w:left w:val="none" w:sz="0" w:space="0" w:color="auto"/>
            <w:bottom w:val="none" w:sz="0" w:space="0" w:color="auto"/>
            <w:right w:val="none" w:sz="0" w:space="0" w:color="auto"/>
          </w:divBdr>
        </w:div>
        <w:div w:id="1718894028">
          <w:marLeft w:val="640"/>
          <w:marRight w:val="0"/>
          <w:marTop w:val="0"/>
          <w:marBottom w:val="0"/>
          <w:divBdr>
            <w:top w:val="none" w:sz="0" w:space="0" w:color="auto"/>
            <w:left w:val="none" w:sz="0" w:space="0" w:color="auto"/>
            <w:bottom w:val="none" w:sz="0" w:space="0" w:color="auto"/>
            <w:right w:val="none" w:sz="0" w:space="0" w:color="auto"/>
          </w:divBdr>
        </w:div>
        <w:div w:id="1149396873">
          <w:marLeft w:val="640"/>
          <w:marRight w:val="0"/>
          <w:marTop w:val="0"/>
          <w:marBottom w:val="0"/>
          <w:divBdr>
            <w:top w:val="none" w:sz="0" w:space="0" w:color="auto"/>
            <w:left w:val="none" w:sz="0" w:space="0" w:color="auto"/>
            <w:bottom w:val="none" w:sz="0" w:space="0" w:color="auto"/>
            <w:right w:val="none" w:sz="0" w:space="0" w:color="auto"/>
          </w:divBdr>
        </w:div>
        <w:div w:id="115608241">
          <w:marLeft w:val="640"/>
          <w:marRight w:val="0"/>
          <w:marTop w:val="0"/>
          <w:marBottom w:val="0"/>
          <w:divBdr>
            <w:top w:val="none" w:sz="0" w:space="0" w:color="auto"/>
            <w:left w:val="none" w:sz="0" w:space="0" w:color="auto"/>
            <w:bottom w:val="none" w:sz="0" w:space="0" w:color="auto"/>
            <w:right w:val="none" w:sz="0" w:space="0" w:color="auto"/>
          </w:divBdr>
        </w:div>
        <w:div w:id="1131362233">
          <w:marLeft w:val="640"/>
          <w:marRight w:val="0"/>
          <w:marTop w:val="0"/>
          <w:marBottom w:val="0"/>
          <w:divBdr>
            <w:top w:val="none" w:sz="0" w:space="0" w:color="auto"/>
            <w:left w:val="none" w:sz="0" w:space="0" w:color="auto"/>
            <w:bottom w:val="none" w:sz="0" w:space="0" w:color="auto"/>
            <w:right w:val="none" w:sz="0" w:space="0" w:color="auto"/>
          </w:divBdr>
        </w:div>
        <w:div w:id="1346859459">
          <w:marLeft w:val="640"/>
          <w:marRight w:val="0"/>
          <w:marTop w:val="0"/>
          <w:marBottom w:val="0"/>
          <w:divBdr>
            <w:top w:val="none" w:sz="0" w:space="0" w:color="auto"/>
            <w:left w:val="none" w:sz="0" w:space="0" w:color="auto"/>
            <w:bottom w:val="none" w:sz="0" w:space="0" w:color="auto"/>
            <w:right w:val="none" w:sz="0" w:space="0" w:color="auto"/>
          </w:divBdr>
        </w:div>
        <w:div w:id="1984001078">
          <w:marLeft w:val="640"/>
          <w:marRight w:val="0"/>
          <w:marTop w:val="0"/>
          <w:marBottom w:val="0"/>
          <w:divBdr>
            <w:top w:val="none" w:sz="0" w:space="0" w:color="auto"/>
            <w:left w:val="none" w:sz="0" w:space="0" w:color="auto"/>
            <w:bottom w:val="none" w:sz="0" w:space="0" w:color="auto"/>
            <w:right w:val="none" w:sz="0" w:space="0" w:color="auto"/>
          </w:divBdr>
        </w:div>
        <w:div w:id="1534920347">
          <w:marLeft w:val="640"/>
          <w:marRight w:val="0"/>
          <w:marTop w:val="0"/>
          <w:marBottom w:val="0"/>
          <w:divBdr>
            <w:top w:val="none" w:sz="0" w:space="0" w:color="auto"/>
            <w:left w:val="none" w:sz="0" w:space="0" w:color="auto"/>
            <w:bottom w:val="none" w:sz="0" w:space="0" w:color="auto"/>
            <w:right w:val="none" w:sz="0" w:space="0" w:color="auto"/>
          </w:divBdr>
        </w:div>
        <w:div w:id="52318149">
          <w:marLeft w:val="640"/>
          <w:marRight w:val="0"/>
          <w:marTop w:val="0"/>
          <w:marBottom w:val="0"/>
          <w:divBdr>
            <w:top w:val="none" w:sz="0" w:space="0" w:color="auto"/>
            <w:left w:val="none" w:sz="0" w:space="0" w:color="auto"/>
            <w:bottom w:val="none" w:sz="0" w:space="0" w:color="auto"/>
            <w:right w:val="none" w:sz="0" w:space="0" w:color="auto"/>
          </w:divBdr>
        </w:div>
        <w:div w:id="1475488873">
          <w:marLeft w:val="640"/>
          <w:marRight w:val="0"/>
          <w:marTop w:val="0"/>
          <w:marBottom w:val="0"/>
          <w:divBdr>
            <w:top w:val="none" w:sz="0" w:space="0" w:color="auto"/>
            <w:left w:val="none" w:sz="0" w:space="0" w:color="auto"/>
            <w:bottom w:val="none" w:sz="0" w:space="0" w:color="auto"/>
            <w:right w:val="none" w:sz="0" w:space="0" w:color="auto"/>
          </w:divBdr>
        </w:div>
      </w:divsChild>
    </w:div>
    <w:div w:id="1177648081">
      <w:bodyDiv w:val="1"/>
      <w:marLeft w:val="0"/>
      <w:marRight w:val="0"/>
      <w:marTop w:val="0"/>
      <w:marBottom w:val="0"/>
      <w:divBdr>
        <w:top w:val="none" w:sz="0" w:space="0" w:color="auto"/>
        <w:left w:val="none" w:sz="0" w:space="0" w:color="auto"/>
        <w:bottom w:val="none" w:sz="0" w:space="0" w:color="auto"/>
        <w:right w:val="none" w:sz="0" w:space="0" w:color="auto"/>
      </w:divBdr>
      <w:divsChild>
        <w:div w:id="415444684">
          <w:marLeft w:val="640"/>
          <w:marRight w:val="0"/>
          <w:marTop w:val="0"/>
          <w:marBottom w:val="0"/>
          <w:divBdr>
            <w:top w:val="none" w:sz="0" w:space="0" w:color="auto"/>
            <w:left w:val="none" w:sz="0" w:space="0" w:color="auto"/>
            <w:bottom w:val="none" w:sz="0" w:space="0" w:color="auto"/>
            <w:right w:val="none" w:sz="0" w:space="0" w:color="auto"/>
          </w:divBdr>
        </w:div>
        <w:div w:id="1349941746">
          <w:marLeft w:val="640"/>
          <w:marRight w:val="0"/>
          <w:marTop w:val="0"/>
          <w:marBottom w:val="0"/>
          <w:divBdr>
            <w:top w:val="none" w:sz="0" w:space="0" w:color="auto"/>
            <w:left w:val="none" w:sz="0" w:space="0" w:color="auto"/>
            <w:bottom w:val="none" w:sz="0" w:space="0" w:color="auto"/>
            <w:right w:val="none" w:sz="0" w:space="0" w:color="auto"/>
          </w:divBdr>
        </w:div>
        <w:div w:id="1737850228">
          <w:marLeft w:val="640"/>
          <w:marRight w:val="0"/>
          <w:marTop w:val="0"/>
          <w:marBottom w:val="0"/>
          <w:divBdr>
            <w:top w:val="none" w:sz="0" w:space="0" w:color="auto"/>
            <w:left w:val="none" w:sz="0" w:space="0" w:color="auto"/>
            <w:bottom w:val="none" w:sz="0" w:space="0" w:color="auto"/>
            <w:right w:val="none" w:sz="0" w:space="0" w:color="auto"/>
          </w:divBdr>
        </w:div>
        <w:div w:id="99646968">
          <w:marLeft w:val="640"/>
          <w:marRight w:val="0"/>
          <w:marTop w:val="0"/>
          <w:marBottom w:val="0"/>
          <w:divBdr>
            <w:top w:val="none" w:sz="0" w:space="0" w:color="auto"/>
            <w:left w:val="none" w:sz="0" w:space="0" w:color="auto"/>
            <w:bottom w:val="none" w:sz="0" w:space="0" w:color="auto"/>
            <w:right w:val="none" w:sz="0" w:space="0" w:color="auto"/>
          </w:divBdr>
        </w:div>
        <w:div w:id="852256558">
          <w:marLeft w:val="640"/>
          <w:marRight w:val="0"/>
          <w:marTop w:val="0"/>
          <w:marBottom w:val="0"/>
          <w:divBdr>
            <w:top w:val="none" w:sz="0" w:space="0" w:color="auto"/>
            <w:left w:val="none" w:sz="0" w:space="0" w:color="auto"/>
            <w:bottom w:val="none" w:sz="0" w:space="0" w:color="auto"/>
            <w:right w:val="none" w:sz="0" w:space="0" w:color="auto"/>
          </w:divBdr>
        </w:div>
        <w:div w:id="1699308784">
          <w:marLeft w:val="640"/>
          <w:marRight w:val="0"/>
          <w:marTop w:val="0"/>
          <w:marBottom w:val="0"/>
          <w:divBdr>
            <w:top w:val="none" w:sz="0" w:space="0" w:color="auto"/>
            <w:left w:val="none" w:sz="0" w:space="0" w:color="auto"/>
            <w:bottom w:val="none" w:sz="0" w:space="0" w:color="auto"/>
            <w:right w:val="none" w:sz="0" w:space="0" w:color="auto"/>
          </w:divBdr>
        </w:div>
        <w:div w:id="61484999">
          <w:marLeft w:val="640"/>
          <w:marRight w:val="0"/>
          <w:marTop w:val="0"/>
          <w:marBottom w:val="0"/>
          <w:divBdr>
            <w:top w:val="none" w:sz="0" w:space="0" w:color="auto"/>
            <w:left w:val="none" w:sz="0" w:space="0" w:color="auto"/>
            <w:bottom w:val="none" w:sz="0" w:space="0" w:color="auto"/>
            <w:right w:val="none" w:sz="0" w:space="0" w:color="auto"/>
          </w:divBdr>
        </w:div>
        <w:div w:id="1758476105">
          <w:marLeft w:val="640"/>
          <w:marRight w:val="0"/>
          <w:marTop w:val="0"/>
          <w:marBottom w:val="0"/>
          <w:divBdr>
            <w:top w:val="none" w:sz="0" w:space="0" w:color="auto"/>
            <w:left w:val="none" w:sz="0" w:space="0" w:color="auto"/>
            <w:bottom w:val="none" w:sz="0" w:space="0" w:color="auto"/>
            <w:right w:val="none" w:sz="0" w:space="0" w:color="auto"/>
          </w:divBdr>
        </w:div>
        <w:div w:id="2131393671">
          <w:marLeft w:val="640"/>
          <w:marRight w:val="0"/>
          <w:marTop w:val="0"/>
          <w:marBottom w:val="0"/>
          <w:divBdr>
            <w:top w:val="none" w:sz="0" w:space="0" w:color="auto"/>
            <w:left w:val="none" w:sz="0" w:space="0" w:color="auto"/>
            <w:bottom w:val="none" w:sz="0" w:space="0" w:color="auto"/>
            <w:right w:val="none" w:sz="0" w:space="0" w:color="auto"/>
          </w:divBdr>
        </w:div>
        <w:div w:id="64188092">
          <w:marLeft w:val="640"/>
          <w:marRight w:val="0"/>
          <w:marTop w:val="0"/>
          <w:marBottom w:val="0"/>
          <w:divBdr>
            <w:top w:val="none" w:sz="0" w:space="0" w:color="auto"/>
            <w:left w:val="none" w:sz="0" w:space="0" w:color="auto"/>
            <w:bottom w:val="none" w:sz="0" w:space="0" w:color="auto"/>
            <w:right w:val="none" w:sz="0" w:space="0" w:color="auto"/>
          </w:divBdr>
        </w:div>
        <w:div w:id="1217397688">
          <w:marLeft w:val="640"/>
          <w:marRight w:val="0"/>
          <w:marTop w:val="0"/>
          <w:marBottom w:val="0"/>
          <w:divBdr>
            <w:top w:val="none" w:sz="0" w:space="0" w:color="auto"/>
            <w:left w:val="none" w:sz="0" w:space="0" w:color="auto"/>
            <w:bottom w:val="none" w:sz="0" w:space="0" w:color="auto"/>
            <w:right w:val="none" w:sz="0" w:space="0" w:color="auto"/>
          </w:divBdr>
        </w:div>
        <w:div w:id="776368912">
          <w:marLeft w:val="640"/>
          <w:marRight w:val="0"/>
          <w:marTop w:val="0"/>
          <w:marBottom w:val="0"/>
          <w:divBdr>
            <w:top w:val="none" w:sz="0" w:space="0" w:color="auto"/>
            <w:left w:val="none" w:sz="0" w:space="0" w:color="auto"/>
            <w:bottom w:val="none" w:sz="0" w:space="0" w:color="auto"/>
            <w:right w:val="none" w:sz="0" w:space="0" w:color="auto"/>
          </w:divBdr>
        </w:div>
        <w:div w:id="1740321201">
          <w:marLeft w:val="640"/>
          <w:marRight w:val="0"/>
          <w:marTop w:val="0"/>
          <w:marBottom w:val="0"/>
          <w:divBdr>
            <w:top w:val="none" w:sz="0" w:space="0" w:color="auto"/>
            <w:left w:val="none" w:sz="0" w:space="0" w:color="auto"/>
            <w:bottom w:val="none" w:sz="0" w:space="0" w:color="auto"/>
            <w:right w:val="none" w:sz="0" w:space="0" w:color="auto"/>
          </w:divBdr>
        </w:div>
        <w:div w:id="1607814122">
          <w:marLeft w:val="640"/>
          <w:marRight w:val="0"/>
          <w:marTop w:val="0"/>
          <w:marBottom w:val="0"/>
          <w:divBdr>
            <w:top w:val="none" w:sz="0" w:space="0" w:color="auto"/>
            <w:left w:val="none" w:sz="0" w:space="0" w:color="auto"/>
            <w:bottom w:val="none" w:sz="0" w:space="0" w:color="auto"/>
            <w:right w:val="none" w:sz="0" w:space="0" w:color="auto"/>
          </w:divBdr>
        </w:div>
        <w:div w:id="1970696072">
          <w:marLeft w:val="640"/>
          <w:marRight w:val="0"/>
          <w:marTop w:val="0"/>
          <w:marBottom w:val="0"/>
          <w:divBdr>
            <w:top w:val="none" w:sz="0" w:space="0" w:color="auto"/>
            <w:left w:val="none" w:sz="0" w:space="0" w:color="auto"/>
            <w:bottom w:val="none" w:sz="0" w:space="0" w:color="auto"/>
            <w:right w:val="none" w:sz="0" w:space="0" w:color="auto"/>
          </w:divBdr>
        </w:div>
        <w:div w:id="1664503523">
          <w:marLeft w:val="640"/>
          <w:marRight w:val="0"/>
          <w:marTop w:val="0"/>
          <w:marBottom w:val="0"/>
          <w:divBdr>
            <w:top w:val="none" w:sz="0" w:space="0" w:color="auto"/>
            <w:left w:val="none" w:sz="0" w:space="0" w:color="auto"/>
            <w:bottom w:val="none" w:sz="0" w:space="0" w:color="auto"/>
            <w:right w:val="none" w:sz="0" w:space="0" w:color="auto"/>
          </w:divBdr>
        </w:div>
        <w:div w:id="2023237620">
          <w:marLeft w:val="640"/>
          <w:marRight w:val="0"/>
          <w:marTop w:val="0"/>
          <w:marBottom w:val="0"/>
          <w:divBdr>
            <w:top w:val="none" w:sz="0" w:space="0" w:color="auto"/>
            <w:left w:val="none" w:sz="0" w:space="0" w:color="auto"/>
            <w:bottom w:val="none" w:sz="0" w:space="0" w:color="auto"/>
            <w:right w:val="none" w:sz="0" w:space="0" w:color="auto"/>
          </w:divBdr>
        </w:div>
        <w:div w:id="1517580180">
          <w:marLeft w:val="640"/>
          <w:marRight w:val="0"/>
          <w:marTop w:val="0"/>
          <w:marBottom w:val="0"/>
          <w:divBdr>
            <w:top w:val="none" w:sz="0" w:space="0" w:color="auto"/>
            <w:left w:val="none" w:sz="0" w:space="0" w:color="auto"/>
            <w:bottom w:val="none" w:sz="0" w:space="0" w:color="auto"/>
            <w:right w:val="none" w:sz="0" w:space="0" w:color="auto"/>
          </w:divBdr>
        </w:div>
        <w:div w:id="1002463704">
          <w:marLeft w:val="640"/>
          <w:marRight w:val="0"/>
          <w:marTop w:val="0"/>
          <w:marBottom w:val="0"/>
          <w:divBdr>
            <w:top w:val="none" w:sz="0" w:space="0" w:color="auto"/>
            <w:left w:val="none" w:sz="0" w:space="0" w:color="auto"/>
            <w:bottom w:val="none" w:sz="0" w:space="0" w:color="auto"/>
            <w:right w:val="none" w:sz="0" w:space="0" w:color="auto"/>
          </w:divBdr>
        </w:div>
        <w:div w:id="779302697">
          <w:marLeft w:val="640"/>
          <w:marRight w:val="0"/>
          <w:marTop w:val="0"/>
          <w:marBottom w:val="0"/>
          <w:divBdr>
            <w:top w:val="none" w:sz="0" w:space="0" w:color="auto"/>
            <w:left w:val="none" w:sz="0" w:space="0" w:color="auto"/>
            <w:bottom w:val="none" w:sz="0" w:space="0" w:color="auto"/>
            <w:right w:val="none" w:sz="0" w:space="0" w:color="auto"/>
          </w:divBdr>
        </w:div>
        <w:div w:id="821386481">
          <w:marLeft w:val="640"/>
          <w:marRight w:val="0"/>
          <w:marTop w:val="0"/>
          <w:marBottom w:val="0"/>
          <w:divBdr>
            <w:top w:val="none" w:sz="0" w:space="0" w:color="auto"/>
            <w:left w:val="none" w:sz="0" w:space="0" w:color="auto"/>
            <w:bottom w:val="none" w:sz="0" w:space="0" w:color="auto"/>
            <w:right w:val="none" w:sz="0" w:space="0" w:color="auto"/>
          </w:divBdr>
        </w:div>
        <w:div w:id="1031154497">
          <w:marLeft w:val="640"/>
          <w:marRight w:val="0"/>
          <w:marTop w:val="0"/>
          <w:marBottom w:val="0"/>
          <w:divBdr>
            <w:top w:val="none" w:sz="0" w:space="0" w:color="auto"/>
            <w:left w:val="none" w:sz="0" w:space="0" w:color="auto"/>
            <w:bottom w:val="none" w:sz="0" w:space="0" w:color="auto"/>
            <w:right w:val="none" w:sz="0" w:space="0" w:color="auto"/>
          </w:divBdr>
        </w:div>
        <w:div w:id="1665932045">
          <w:marLeft w:val="640"/>
          <w:marRight w:val="0"/>
          <w:marTop w:val="0"/>
          <w:marBottom w:val="0"/>
          <w:divBdr>
            <w:top w:val="none" w:sz="0" w:space="0" w:color="auto"/>
            <w:left w:val="none" w:sz="0" w:space="0" w:color="auto"/>
            <w:bottom w:val="none" w:sz="0" w:space="0" w:color="auto"/>
            <w:right w:val="none" w:sz="0" w:space="0" w:color="auto"/>
          </w:divBdr>
        </w:div>
        <w:div w:id="1328098409">
          <w:marLeft w:val="640"/>
          <w:marRight w:val="0"/>
          <w:marTop w:val="0"/>
          <w:marBottom w:val="0"/>
          <w:divBdr>
            <w:top w:val="none" w:sz="0" w:space="0" w:color="auto"/>
            <w:left w:val="none" w:sz="0" w:space="0" w:color="auto"/>
            <w:bottom w:val="none" w:sz="0" w:space="0" w:color="auto"/>
            <w:right w:val="none" w:sz="0" w:space="0" w:color="auto"/>
          </w:divBdr>
        </w:div>
        <w:div w:id="1554120853">
          <w:marLeft w:val="640"/>
          <w:marRight w:val="0"/>
          <w:marTop w:val="0"/>
          <w:marBottom w:val="0"/>
          <w:divBdr>
            <w:top w:val="none" w:sz="0" w:space="0" w:color="auto"/>
            <w:left w:val="none" w:sz="0" w:space="0" w:color="auto"/>
            <w:bottom w:val="none" w:sz="0" w:space="0" w:color="auto"/>
            <w:right w:val="none" w:sz="0" w:space="0" w:color="auto"/>
          </w:divBdr>
        </w:div>
        <w:div w:id="1352412980">
          <w:marLeft w:val="640"/>
          <w:marRight w:val="0"/>
          <w:marTop w:val="0"/>
          <w:marBottom w:val="0"/>
          <w:divBdr>
            <w:top w:val="none" w:sz="0" w:space="0" w:color="auto"/>
            <w:left w:val="none" w:sz="0" w:space="0" w:color="auto"/>
            <w:bottom w:val="none" w:sz="0" w:space="0" w:color="auto"/>
            <w:right w:val="none" w:sz="0" w:space="0" w:color="auto"/>
          </w:divBdr>
        </w:div>
        <w:div w:id="62339499">
          <w:marLeft w:val="640"/>
          <w:marRight w:val="0"/>
          <w:marTop w:val="0"/>
          <w:marBottom w:val="0"/>
          <w:divBdr>
            <w:top w:val="none" w:sz="0" w:space="0" w:color="auto"/>
            <w:left w:val="none" w:sz="0" w:space="0" w:color="auto"/>
            <w:bottom w:val="none" w:sz="0" w:space="0" w:color="auto"/>
            <w:right w:val="none" w:sz="0" w:space="0" w:color="auto"/>
          </w:divBdr>
        </w:div>
        <w:div w:id="2105105333">
          <w:marLeft w:val="640"/>
          <w:marRight w:val="0"/>
          <w:marTop w:val="0"/>
          <w:marBottom w:val="0"/>
          <w:divBdr>
            <w:top w:val="none" w:sz="0" w:space="0" w:color="auto"/>
            <w:left w:val="none" w:sz="0" w:space="0" w:color="auto"/>
            <w:bottom w:val="none" w:sz="0" w:space="0" w:color="auto"/>
            <w:right w:val="none" w:sz="0" w:space="0" w:color="auto"/>
          </w:divBdr>
        </w:div>
        <w:div w:id="1355880064">
          <w:marLeft w:val="640"/>
          <w:marRight w:val="0"/>
          <w:marTop w:val="0"/>
          <w:marBottom w:val="0"/>
          <w:divBdr>
            <w:top w:val="none" w:sz="0" w:space="0" w:color="auto"/>
            <w:left w:val="none" w:sz="0" w:space="0" w:color="auto"/>
            <w:bottom w:val="none" w:sz="0" w:space="0" w:color="auto"/>
            <w:right w:val="none" w:sz="0" w:space="0" w:color="auto"/>
          </w:divBdr>
        </w:div>
        <w:div w:id="1073553052">
          <w:marLeft w:val="640"/>
          <w:marRight w:val="0"/>
          <w:marTop w:val="0"/>
          <w:marBottom w:val="0"/>
          <w:divBdr>
            <w:top w:val="none" w:sz="0" w:space="0" w:color="auto"/>
            <w:left w:val="none" w:sz="0" w:space="0" w:color="auto"/>
            <w:bottom w:val="none" w:sz="0" w:space="0" w:color="auto"/>
            <w:right w:val="none" w:sz="0" w:space="0" w:color="auto"/>
          </w:divBdr>
        </w:div>
        <w:div w:id="1595162900">
          <w:marLeft w:val="640"/>
          <w:marRight w:val="0"/>
          <w:marTop w:val="0"/>
          <w:marBottom w:val="0"/>
          <w:divBdr>
            <w:top w:val="none" w:sz="0" w:space="0" w:color="auto"/>
            <w:left w:val="none" w:sz="0" w:space="0" w:color="auto"/>
            <w:bottom w:val="none" w:sz="0" w:space="0" w:color="auto"/>
            <w:right w:val="none" w:sz="0" w:space="0" w:color="auto"/>
          </w:divBdr>
        </w:div>
        <w:div w:id="1251544196">
          <w:marLeft w:val="640"/>
          <w:marRight w:val="0"/>
          <w:marTop w:val="0"/>
          <w:marBottom w:val="0"/>
          <w:divBdr>
            <w:top w:val="none" w:sz="0" w:space="0" w:color="auto"/>
            <w:left w:val="none" w:sz="0" w:space="0" w:color="auto"/>
            <w:bottom w:val="none" w:sz="0" w:space="0" w:color="auto"/>
            <w:right w:val="none" w:sz="0" w:space="0" w:color="auto"/>
          </w:divBdr>
        </w:div>
        <w:div w:id="623003063">
          <w:marLeft w:val="640"/>
          <w:marRight w:val="0"/>
          <w:marTop w:val="0"/>
          <w:marBottom w:val="0"/>
          <w:divBdr>
            <w:top w:val="none" w:sz="0" w:space="0" w:color="auto"/>
            <w:left w:val="none" w:sz="0" w:space="0" w:color="auto"/>
            <w:bottom w:val="none" w:sz="0" w:space="0" w:color="auto"/>
            <w:right w:val="none" w:sz="0" w:space="0" w:color="auto"/>
          </w:divBdr>
        </w:div>
        <w:div w:id="335037766">
          <w:marLeft w:val="640"/>
          <w:marRight w:val="0"/>
          <w:marTop w:val="0"/>
          <w:marBottom w:val="0"/>
          <w:divBdr>
            <w:top w:val="none" w:sz="0" w:space="0" w:color="auto"/>
            <w:left w:val="none" w:sz="0" w:space="0" w:color="auto"/>
            <w:bottom w:val="none" w:sz="0" w:space="0" w:color="auto"/>
            <w:right w:val="none" w:sz="0" w:space="0" w:color="auto"/>
          </w:divBdr>
        </w:div>
        <w:div w:id="499542610">
          <w:marLeft w:val="640"/>
          <w:marRight w:val="0"/>
          <w:marTop w:val="0"/>
          <w:marBottom w:val="0"/>
          <w:divBdr>
            <w:top w:val="none" w:sz="0" w:space="0" w:color="auto"/>
            <w:left w:val="none" w:sz="0" w:space="0" w:color="auto"/>
            <w:bottom w:val="none" w:sz="0" w:space="0" w:color="auto"/>
            <w:right w:val="none" w:sz="0" w:space="0" w:color="auto"/>
          </w:divBdr>
        </w:div>
        <w:div w:id="1877040437">
          <w:marLeft w:val="640"/>
          <w:marRight w:val="0"/>
          <w:marTop w:val="0"/>
          <w:marBottom w:val="0"/>
          <w:divBdr>
            <w:top w:val="none" w:sz="0" w:space="0" w:color="auto"/>
            <w:left w:val="none" w:sz="0" w:space="0" w:color="auto"/>
            <w:bottom w:val="none" w:sz="0" w:space="0" w:color="auto"/>
            <w:right w:val="none" w:sz="0" w:space="0" w:color="auto"/>
          </w:divBdr>
        </w:div>
        <w:div w:id="1377318113">
          <w:marLeft w:val="640"/>
          <w:marRight w:val="0"/>
          <w:marTop w:val="0"/>
          <w:marBottom w:val="0"/>
          <w:divBdr>
            <w:top w:val="none" w:sz="0" w:space="0" w:color="auto"/>
            <w:left w:val="none" w:sz="0" w:space="0" w:color="auto"/>
            <w:bottom w:val="none" w:sz="0" w:space="0" w:color="auto"/>
            <w:right w:val="none" w:sz="0" w:space="0" w:color="auto"/>
          </w:divBdr>
        </w:div>
      </w:divsChild>
    </w:div>
    <w:div w:id="1179931629">
      <w:bodyDiv w:val="1"/>
      <w:marLeft w:val="0"/>
      <w:marRight w:val="0"/>
      <w:marTop w:val="0"/>
      <w:marBottom w:val="0"/>
      <w:divBdr>
        <w:top w:val="none" w:sz="0" w:space="0" w:color="auto"/>
        <w:left w:val="none" w:sz="0" w:space="0" w:color="auto"/>
        <w:bottom w:val="none" w:sz="0" w:space="0" w:color="auto"/>
        <w:right w:val="none" w:sz="0" w:space="0" w:color="auto"/>
      </w:divBdr>
      <w:divsChild>
        <w:div w:id="123085852">
          <w:marLeft w:val="0"/>
          <w:marRight w:val="0"/>
          <w:marTop w:val="0"/>
          <w:marBottom w:val="0"/>
          <w:divBdr>
            <w:top w:val="none" w:sz="0" w:space="0" w:color="auto"/>
            <w:left w:val="none" w:sz="0" w:space="0" w:color="auto"/>
            <w:bottom w:val="none" w:sz="0" w:space="0" w:color="auto"/>
            <w:right w:val="none" w:sz="0" w:space="0" w:color="auto"/>
          </w:divBdr>
        </w:div>
      </w:divsChild>
    </w:div>
    <w:div w:id="1189029306">
      <w:bodyDiv w:val="1"/>
      <w:marLeft w:val="0"/>
      <w:marRight w:val="0"/>
      <w:marTop w:val="0"/>
      <w:marBottom w:val="0"/>
      <w:divBdr>
        <w:top w:val="none" w:sz="0" w:space="0" w:color="auto"/>
        <w:left w:val="none" w:sz="0" w:space="0" w:color="auto"/>
        <w:bottom w:val="none" w:sz="0" w:space="0" w:color="auto"/>
        <w:right w:val="none" w:sz="0" w:space="0" w:color="auto"/>
      </w:divBdr>
    </w:div>
    <w:div w:id="1189492286">
      <w:bodyDiv w:val="1"/>
      <w:marLeft w:val="0"/>
      <w:marRight w:val="0"/>
      <w:marTop w:val="0"/>
      <w:marBottom w:val="0"/>
      <w:divBdr>
        <w:top w:val="none" w:sz="0" w:space="0" w:color="auto"/>
        <w:left w:val="none" w:sz="0" w:space="0" w:color="auto"/>
        <w:bottom w:val="none" w:sz="0" w:space="0" w:color="auto"/>
        <w:right w:val="none" w:sz="0" w:space="0" w:color="auto"/>
      </w:divBdr>
      <w:divsChild>
        <w:div w:id="1604680717">
          <w:marLeft w:val="640"/>
          <w:marRight w:val="0"/>
          <w:marTop w:val="0"/>
          <w:marBottom w:val="0"/>
          <w:divBdr>
            <w:top w:val="none" w:sz="0" w:space="0" w:color="auto"/>
            <w:left w:val="none" w:sz="0" w:space="0" w:color="auto"/>
            <w:bottom w:val="none" w:sz="0" w:space="0" w:color="auto"/>
            <w:right w:val="none" w:sz="0" w:space="0" w:color="auto"/>
          </w:divBdr>
        </w:div>
        <w:div w:id="548222680">
          <w:marLeft w:val="640"/>
          <w:marRight w:val="0"/>
          <w:marTop w:val="0"/>
          <w:marBottom w:val="0"/>
          <w:divBdr>
            <w:top w:val="none" w:sz="0" w:space="0" w:color="auto"/>
            <w:left w:val="none" w:sz="0" w:space="0" w:color="auto"/>
            <w:bottom w:val="none" w:sz="0" w:space="0" w:color="auto"/>
            <w:right w:val="none" w:sz="0" w:space="0" w:color="auto"/>
          </w:divBdr>
        </w:div>
        <w:div w:id="61100806">
          <w:marLeft w:val="640"/>
          <w:marRight w:val="0"/>
          <w:marTop w:val="0"/>
          <w:marBottom w:val="0"/>
          <w:divBdr>
            <w:top w:val="none" w:sz="0" w:space="0" w:color="auto"/>
            <w:left w:val="none" w:sz="0" w:space="0" w:color="auto"/>
            <w:bottom w:val="none" w:sz="0" w:space="0" w:color="auto"/>
            <w:right w:val="none" w:sz="0" w:space="0" w:color="auto"/>
          </w:divBdr>
        </w:div>
        <w:div w:id="498234162">
          <w:marLeft w:val="640"/>
          <w:marRight w:val="0"/>
          <w:marTop w:val="0"/>
          <w:marBottom w:val="0"/>
          <w:divBdr>
            <w:top w:val="none" w:sz="0" w:space="0" w:color="auto"/>
            <w:left w:val="none" w:sz="0" w:space="0" w:color="auto"/>
            <w:bottom w:val="none" w:sz="0" w:space="0" w:color="auto"/>
            <w:right w:val="none" w:sz="0" w:space="0" w:color="auto"/>
          </w:divBdr>
        </w:div>
        <w:div w:id="1579365218">
          <w:marLeft w:val="640"/>
          <w:marRight w:val="0"/>
          <w:marTop w:val="0"/>
          <w:marBottom w:val="0"/>
          <w:divBdr>
            <w:top w:val="none" w:sz="0" w:space="0" w:color="auto"/>
            <w:left w:val="none" w:sz="0" w:space="0" w:color="auto"/>
            <w:bottom w:val="none" w:sz="0" w:space="0" w:color="auto"/>
            <w:right w:val="none" w:sz="0" w:space="0" w:color="auto"/>
          </w:divBdr>
        </w:div>
        <w:div w:id="1463578539">
          <w:marLeft w:val="640"/>
          <w:marRight w:val="0"/>
          <w:marTop w:val="0"/>
          <w:marBottom w:val="0"/>
          <w:divBdr>
            <w:top w:val="none" w:sz="0" w:space="0" w:color="auto"/>
            <w:left w:val="none" w:sz="0" w:space="0" w:color="auto"/>
            <w:bottom w:val="none" w:sz="0" w:space="0" w:color="auto"/>
            <w:right w:val="none" w:sz="0" w:space="0" w:color="auto"/>
          </w:divBdr>
        </w:div>
        <w:div w:id="623314982">
          <w:marLeft w:val="640"/>
          <w:marRight w:val="0"/>
          <w:marTop w:val="0"/>
          <w:marBottom w:val="0"/>
          <w:divBdr>
            <w:top w:val="none" w:sz="0" w:space="0" w:color="auto"/>
            <w:left w:val="none" w:sz="0" w:space="0" w:color="auto"/>
            <w:bottom w:val="none" w:sz="0" w:space="0" w:color="auto"/>
            <w:right w:val="none" w:sz="0" w:space="0" w:color="auto"/>
          </w:divBdr>
        </w:div>
        <w:div w:id="784352298">
          <w:marLeft w:val="640"/>
          <w:marRight w:val="0"/>
          <w:marTop w:val="0"/>
          <w:marBottom w:val="0"/>
          <w:divBdr>
            <w:top w:val="none" w:sz="0" w:space="0" w:color="auto"/>
            <w:left w:val="none" w:sz="0" w:space="0" w:color="auto"/>
            <w:bottom w:val="none" w:sz="0" w:space="0" w:color="auto"/>
            <w:right w:val="none" w:sz="0" w:space="0" w:color="auto"/>
          </w:divBdr>
        </w:div>
        <w:div w:id="394816204">
          <w:marLeft w:val="640"/>
          <w:marRight w:val="0"/>
          <w:marTop w:val="0"/>
          <w:marBottom w:val="0"/>
          <w:divBdr>
            <w:top w:val="none" w:sz="0" w:space="0" w:color="auto"/>
            <w:left w:val="none" w:sz="0" w:space="0" w:color="auto"/>
            <w:bottom w:val="none" w:sz="0" w:space="0" w:color="auto"/>
            <w:right w:val="none" w:sz="0" w:space="0" w:color="auto"/>
          </w:divBdr>
        </w:div>
        <w:div w:id="984509945">
          <w:marLeft w:val="640"/>
          <w:marRight w:val="0"/>
          <w:marTop w:val="0"/>
          <w:marBottom w:val="0"/>
          <w:divBdr>
            <w:top w:val="none" w:sz="0" w:space="0" w:color="auto"/>
            <w:left w:val="none" w:sz="0" w:space="0" w:color="auto"/>
            <w:bottom w:val="none" w:sz="0" w:space="0" w:color="auto"/>
            <w:right w:val="none" w:sz="0" w:space="0" w:color="auto"/>
          </w:divBdr>
        </w:div>
        <w:div w:id="540019210">
          <w:marLeft w:val="640"/>
          <w:marRight w:val="0"/>
          <w:marTop w:val="0"/>
          <w:marBottom w:val="0"/>
          <w:divBdr>
            <w:top w:val="none" w:sz="0" w:space="0" w:color="auto"/>
            <w:left w:val="none" w:sz="0" w:space="0" w:color="auto"/>
            <w:bottom w:val="none" w:sz="0" w:space="0" w:color="auto"/>
            <w:right w:val="none" w:sz="0" w:space="0" w:color="auto"/>
          </w:divBdr>
        </w:div>
        <w:div w:id="700281294">
          <w:marLeft w:val="640"/>
          <w:marRight w:val="0"/>
          <w:marTop w:val="0"/>
          <w:marBottom w:val="0"/>
          <w:divBdr>
            <w:top w:val="none" w:sz="0" w:space="0" w:color="auto"/>
            <w:left w:val="none" w:sz="0" w:space="0" w:color="auto"/>
            <w:bottom w:val="none" w:sz="0" w:space="0" w:color="auto"/>
            <w:right w:val="none" w:sz="0" w:space="0" w:color="auto"/>
          </w:divBdr>
        </w:div>
        <w:div w:id="383405250">
          <w:marLeft w:val="640"/>
          <w:marRight w:val="0"/>
          <w:marTop w:val="0"/>
          <w:marBottom w:val="0"/>
          <w:divBdr>
            <w:top w:val="none" w:sz="0" w:space="0" w:color="auto"/>
            <w:left w:val="none" w:sz="0" w:space="0" w:color="auto"/>
            <w:bottom w:val="none" w:sz="0" w:space="0" w:color="auto"/>
            <w:right w:val="none" w:sz="0" w:space="0" w:color="auto"/>
          </w:divBdr>
        </w:div>
        <w:div w:id="1209143749">
          <w:marLeft w:val="640"/>
          <w:marRight w:val="0"/>
          <w:marTop w:val="0"/>
          <w:marBottom w:val="0"/>
          <w:divBdr>
            <w:top w:val="none" w:sz="0" w:space="0" w:color="auto"/>
            <w:left w:val="none" w:sz="0" w:space="0" w:color="auto"/>
            <w:bottom w:val="none" w:sz="0" w:space="0" w:color="auto"/>
            <w:right w:val="none" w:sz="0" w:space="0" w:color="auto"/>
          </w:divBdr>
        </w:div>
        <w:div w:id="1151755889">
          <w:marLeft w:val="640"/>
          <w:marRight w:val="0"/>
          <w:marTop w:val="0"/>
          <w:marBottom w:val="0"/>
          <w:divBdr>
            <w:top w:val="none" w:sz="0" w:space="0" w:color="auto"/>
            <w:left w:val="none" w:sz="0" w:space="0" w:color="auto"/>
            <w:bottom w:val="none" w:sz="0" w:space="0" w:color="auto"/>
            <w:right w:val="none" w:sz="0" w:space="0" w:color="auto"/>
          </w:divBdr>
        </w:div>
        <w:div w:id="658383276">
          <w:marLeft w:val="640"/>
          <w:marRight w:val="0"/>
          <w:marTop w:val="0"/>
          <w:marBottom w:val="0"/>
          <w:divBdr>
            <w:top w:val="none" w:sz="0" w:space="0" w:color="auto"/>
            <w:left w:val="none" w:sz="0" w:space="0" w:color="auto"/>
            <w:bottom w:val="none" w:sz="0" w:space="0" w:color="auto"/>
            <w:right w:val="none" w:sz="0" w:space="0" w:color="auto"/>
          </w:divBdr>
        </w:div>
        <w:div w:id="1592930706">
          <w:marLeft w:val="640"/>
          <w:marRight w:val="0"/>
          <w:marTop w:val="0"/>
          <w:marBottom w:val="0"/>
          <w:divBdr>
            <w:top w:val="none" w:sz="0" w:space="0" w:color="auto"/>
            <w:left w:val="none" w:sz="0" w:space="0" w:color="auto"/>
            <w:bottom w:val="none" w:sz="0" w:space="0" w:color="auto"/>
            <w:right w:val="none" w:sz="0" w:space="0" w:color="auto"/>
          </w:divBdr>
        </w:div>
        <w:div w:id="1388067118">
          <w:marLeft w:val="640"/>
          <w:marRight w:val="0"/>
          <w:marTop w:val="0"/>
          <w:marBottom w:val="0"/>
          <w:divBdr>
            <w:top w:val="none" w:sz="0" w:space="0" w:color="auto"/>
            <w:left w:val="none" w:sz="0" w:space="0" w:color="auto"/>
            <w:bottom w:val="none" w:sz="0" w:space="0" w:color="auto"/>
            <w:right w:val="none" w:sz="0" w:space="0" w:color="auto"/>
          </w:divBdr>
        </w:div>
        <w:div w:id="861623921">
          <w:marLeft w:val="640"/>
          <w:marRight w:val="0"/>
          <w:marTop w:val="0"/>
          <w:marBottom w:val="0"/>
          <w:divBdr>
            <w:top w:val="none" w:sz="0" w:space="0" w:color="auto"/>
            <w:left w:val="none" w:sz="0" w:space="0" w:color="auto"/>
            <w:bottom w:val="none" w:sz="0" w:space="0" w:color="auto"/>
            <w:right w:val="none" w:sz="0" w:space="0" w:color="auto"/>
          </w:divBdr>
        </w:div>
        <w:div w:id="1574118658">
          <w:marLeft w:val="640"/>
          <w:marRight w:val="0"/>
          <w:marTop w:val="0"/>
          <w:marBottom w:val="0"/>
          <w:divBdr>
            <w:top w:val="none" w:sz="0" w:space="0" w:color="auto"/>
            <w:left w:val="none" w:sz="0" w:space="0" w:color="auto"/>
            <w:bottom w:val="none" w:sz="0" w:space="0" w:color="auto"/>
            <w:right w:val="none" w:sz="0" w:space="0" w:color="auto"/>
          </w:divBdr>
        </w:div>
        <w:div w:id="1447236784">
          <w:marLeft w:val="640"/>
          <w:marRight w:val="0"/>
          <w:marTop w:val="0"/>
          <w:marBottom w:val="0"/>
          <w:divBdr>
            <w:top w:val="none" w:sz="0" w:space="0" w:color="auto"/>
            <w:left w:val="none" w:sz="0" w:space="0" w:color="auto"/>
            <w:bottom w:val="none" w:sz="0" w:space="0" w:color="auto"/>
            <w:right w:val="none" w:sz="0" w:space="0" w:color="auto"/>
          </w:divBdr>
        </w:div>
        <w:div w:id="935093258">
          <w:marLeft w:val="640"/>
          <w:marRight w:val="0"/>
          <w:marTop w:val="0"/>
          <w:marBottom w:val="0"/>
          <w:divBdr>
            <w:top w:val="none" w:sz="0" w:space="0" w:color="auto"/>
            <w:left w:val="none" w:sz="0" w:space="0" w:color="auto"/>
            <w:bottom w:val="none" w:sz="0" w:space="0" w:color="auto"/>
            <w:right w:val="none" w:sz="0" w:space="0" w:color="auto"/>
          </w:divBdr>
        </w:div>
        <w:div w:id="1789615401">
          <w:marLeft w:val="640"/>
          <w:marRight w:val="0"/>
          <w:marTop w:val="0"/>
          <w:marBottom w:val="0"/>
          <w:divBdr>
            <w:top w:val="none" w:sz="0" w:space="0" w:color="auto"/>
            <w:left w:val="none" w:sz="0" w:space="0" w:color="auto"/>
            <w:bottom w:val="none" w:sz="0" w:space="0" w:color="auto"/>
            <w:right w:val="none" w:sz="0" w:space="0" w:color="auto"/>
          </w:divBdr>
        </w:div>
        <w:div w:id="67651592">
          <w:marLeft w:val="640"/>
          <w:marRight w:val="0"/>
          <w:marTop w:val="0"/>
          <w:marBottom w:val="0"/>
          <w:divBdr>
            <w:top w:val="none" w:sz="0" w:space="0" w:color="auto"/>
            <w:left w:val="none" w:sz="0" w:space="0" w:color="auto"/>
            <w:bottom w:val="none" w:sz="0" w:space="0" w:color="auto"/>
            <w:right w:val="none" w:sz="0" w:space="0" w:color="auto"/>
          </w:divBdr>
        </w:div>
        <w:div w:id="1828785646">
          <w:marLeft w:val="640"/>
          <w:marRight w:val="0"/>
          <w:marTop w:val="0"/>
          <w:marBottom w:val="0"/>
          <w:divBdr>
            <w:top w:val="none" w:sz="0" w:space="0" w:color="auto"/>
            <w:left w:val="none" w:sz="0" w:space="0" w:color="auto"/>
            <w:bottom w:val="none" w:sz="0" w:space="0" w:color="auto"/>
            <w:right w:val="none" w:sz="0" w:space="0" w:color="auto"/>
          </w:divBdr>
        </w:div>
        <w:div w:id="1576360552">
          <w:marLeft w:val="640"/>
          <w:marRight w:val="0"/>
          <w:marTop w:val="0"/>
          <w:marBottom w:val="0"/>
          <w:divBdr>
            <w:top w:val="none" w:sz="0" w:space="0" w:color="auto"/>
            <w:left w:val="none" w:sz="0" w:space="0" w:color="auto"/>
            <w:bottom w:val="none" w:sz="0" w:space="0" w:color="auto"/>
            <w:right w:val="none" w:sz="0" w:space="0" w:color="auto"/>
          </w:divBdr>
        </w:div>
        <w:div w:id="1469932898">
          <w:marLeft w:val="640"/>
          <w:marRight w:val="0"/>
          <w:marTop w:val="0"/>
          <w:marBottom w:val="0"/>
          <w:divBdr>
            <w:top w:val="none" w:sz="0" w:space="0" w:color="auto"/>
            <w:left w:val="none" w:sz="0" w:space="0" w:color="auto"/>
            <w:bottom w:val="none" w:sz="0" w:space="0" w:color="auto"/>
            <w:right w:val="none" w:sz="0" w:space="0" w:color="auto"/>
          </w:divBdr>
        </w:div>
        <w:div w:id="2144233227">
          <w:marLeft w:val="640"/>
          <w:marRight w:val="0"/>
          <w:marTop w:val="0"/>
          <w:marBottom w:val="0"/>
          <w:divBdr>
            <w:top w:val="none" w:sz="0" w:space="0" w:color="auto"/>
            <w:left w:val="none" w:sz="0" w:space="0" w:color="auto"/>
            <w:bottom w:val="none" w:sz="0" w:space="0" w:color="auto"/>
            <w:right w:val="none" w:sz="0" w:space="0" w:color="auto"/>
          </w:divBdr>
        </w:div>
        <w:div w:id="1088695412">
          <w:marLeft w:val="640"/>
          <w:marRight w:val="0"/>
          <w:marTop w:val="0"/>
          <w:marBottom w:val="0"/>
          <w:divBdr>
            <w:top w:val="none" w:sz="0" w:space="0" w:color="auto"/>
            <w:left w:val="none" w:sz="0" w:space="0" w:color="auto"/>
            <w:bottom w:val="none" w:sz="0" w:space="0" w:color="auto"/>
            <w:right w:val="none" w:sz="0" w:space="0" w:color="auto"/>
          </w:divBdr>
        </w:div>
        <w:div w:id="1689794998">
          <w:marLeft w:val="640"/>
          <w:marRight w:val="0"/>
          <w:marTop w:val="0"/>
          <w:marBottom w:val="0"/>
          <w:divBdr>
            <w:top w:val="none" w:sz="0" w:space="0" w:color="auto"/>
            <w:left w:val="none" w:sz="0" w:space="0" w:color="auto"/>
            <w:bottom w:val="none" w:sz="0" w:space="0" w:color="auto"/>
            <w:right w:val="none" w:sz="0" w:space="0" w:color="auto"/>
          </w:divBdr>
        </w:div>
        <w:div w:id="560487734">
          <w:marLeft w:val="640"/>
          <w:marRight w:val="0"/>
          <w:marTop w:val="0"/>
          <w:marBottom w:val="0"/>
          <w:divBdr>
            <w:top w:val="none" w:sz="0" w:space="0" w:color="auto"/>
            <w:left w:val="none" w:sz="0" w:space="0" w:color="auto"/>
            <w:bottom w:val="none" w:sz="0" w:space="0" w:color="auto"/>
            <w:right w:val="none" w:sz="0" w:space="0" w:color="auto"/>
          </w:divBdr>
        </w:div>
        <w:div w:id="1941402836">
          <w:marLeft w:val="640"/>
          <w:marRight w:val="0"/>
          <w:marTop w:val="0"/>
          <w:marBottom w:val="0"/>
          <w:divBdr>
            <w:top w:val="none" w:sz="0" w:space="0" w:color="auto"/>
            <w:left w:val="none" w:sz="0" w:space="0" w:color="auto"/>
            <w:bottom w:val="none" w:sz="0" w:space="0" w:color="auto"/>
            <w:right w:val="none" w:sz="0" w:space="0" w:color="auto"/>
          </w:divBdr>
        </w:div>
        <w:div w:id="561334067">
          <w:marLeft w:val="640"/>
          <w:marRight w:val="0"/>
          <w:marTop w:val="0"/>
          <w:marBottom w:val="0"/>
          <w:divBdr>
            <w:top w:val="none" w:sz="0" w:space="0" w:color="auto"/>
            <w:left w:val="none" w:sz="0" w:space="0" w:color="auto"/>
            <w:bottom w:val="none" w:sz="0" w:space="0" w:color="auto"/>
            <w:right w:val="none" w:sz="0" w:space="0" w:color="auto"/>
          </w:divBdr>
        </w:div>
        <w:div w:id="168328701">
          <w:marLeft w:val="640"/>
          <w:marRight w:val="0"/>
          <w:marTop w:val="0"/>
          <w:marBottom w:val="0"/>
          <w:divBdr>
            <w:top w:val="none" w:sz="0" w:space="0" w:color="auto"/>
            <w:left w:val="none" w:sz="0" w:space="0" w:color="auto"/>
            <w:bottom w:val="none" w:sz="0" w:space="0" w:color="auto"/>
            <w:right w:val="none" w:sz="0" w:space="0" w:color="auto"/>
          </w:divBdr>
        </w:div>
        <w:div w:id="2003074817">
          <w:marLeft w:val="640"/>
          <w:marRight w:val="0"/>
          <w:marTop w:val="0"/>
          <w:marBottom w:val="0"/>
          <w:divBdr>
            <w:top w:val="none" w:sz="0" w:space="0" w:color="auto"/>
            <w:left w:val="none" w:sz="0" w:space="0" w:color="auto"/>
            <w:bottom w:val="none" w:sz="0" w:space="0" w:color="auto"/>
            <w:right w:val="none" w:sz="0" w:space="0" w:color="auto"/>
          </w:divBdr>
        </w:div>
        <w:div w:id="1959680885">
          <w:marLeft w:val="640"/>
          <w:marRight w:val="0"/>
          <w:marTop w:val="0"/>
          <w:marBottom w:val="0"/>
          <w:divBdr>
            <w:top w:val="none" w:sz="0" w:space="0" w:color="auto"/>
            <w:left w:val="none" w:sz="0" w:space="0" w:color="auto"/>
            <w:bottom w:val="none" w:sz="0" w:space="0" w:color="auto"/>
            <w:right w:val="none" w:sz="0" w:space="0" w:color="auto"/>
          </w:divBdr>
        </w:div>
        <w:div w:id="1212809263">
          <w:marLeft w:val="640"/>
          <w:marRight w:val="0"/>
          <w:marTop w:val="0"/>
          <w:marBottom w:val="0"/>
          <w:divBdr>
            <w:top w:val="none" w:sz="0" w:space="0" w:color="auto"/>
            <w:left w:val="none" w:sz="0" w:space="0" w:color="auto"/>
            <w:bottom w:val="none" w:sz="0" w:space="0" w:color="auto"/>
            <w:right w:val="none" w:sz="0" w:space="0" w:color="auto"/>
          </w:divBdr>
        </w:div>
        <w:div w:id="288316441">
          <w:marLeft w:val="640"/>
          <w:marRight w:val="0"/>
          <w:marTop w:val="0"/>
          <w:marBottom w:val="0"/>
          <w:divBdr>
            <w:top w:val="none" w:sz="0" w:space="0" w:color="auto"/>
            <w:left w:val="none" w:sz="0" w:space="0" w:color="auto"/>
            <w:bottom w:val="none" w:sz="0" w:space="0" w:color="auto"/>
            <w:right w:val="none" w:sz="0" w:space="0" w:color="auto"/>
          </w:divBdr>
        </w:div>
      </w:divsChild>
    </w:div>
    <w:div w:id="1191794412">
      <w:bodyDiv w:val="1"/>
      <w:marLeft w:val="0"/>
      <w:marRight w:val="0"/>
      <w:marTop w:val="0"/>
      <w:marBottom w:val="0"/>
      <w:divBdr>
        <w:top w:val="none" w:sz="0" w:space="0" w:color="auto"/>
        <w:left w:val="none" w:sz="0" w:space="0" w:color="auto"/>
        <w:bottom w:val="none" w:sz="0" w:space="0" w:color="auto"/>
        <w:right w:val="none" w:sz="0" w:space="0" w:color="auto"/>
      </w:divBdr>
    </w:div>
    <w:div w:id="1193687385">
      <w:bodyDiv w:val="1"/>
      <w:marLeft w:val="0"/>
      <w:marRight w:val="0"/>
      <w:marTop w:val="0"/>
      <w:marBottom w:val="0"/>
      <w:divBdr>
        <w:top w:val="none" w:sz="0" w:space="0" w:color="auto"/>
        <w:left w:val="none" w:sz="0" w:space="0" w:color="auto"/>
        <w:bottom w:val="none" w:sz="0" w:space="0" w:color="auto"/>
        <w:right w:val="none" w:sz="0" w:space="0" w:color="auto"/>
      </w:divBdr>
    </w:div>
    <w:div w:id="1196582526">
      <w:bodyDiv w:val="1"/>
      <w:marLeft w:val="0"/>
      <w:marRight w:val="0"/>
      <w:marTop w:val="0"/>
      <w:marBottom w:val="0"/>
      <w:divBdr>
        <w:top w:val="none" w:sz="0" w:space="0" w:color="auto"/>
        <w:left w:val="none" w:sz="0" w:space="0" w:color="auto"/>
        <w:bottom w:val="none" w:sz="0" w:space="0" w:color="auto"/>
        <w:right w:val="none" w:sz="0" w:space="0" w:color="auto"/>
      </w:divBdr>
      <w:divsChild>
        <w:div w:id="1489788864">
          <w:marLeft w:val="640"/>
          <w:marRight w:val="0"/>
          <w:marTop w:val="0"/>
          <w:marBottom w:val="0"/>
          <w:divBdr>
            <w:top w:val="none" w:sz="0" w:space="0" w:color="auto"/>
            <w:left w:val="none" w:sz="0" w:space="0" w:color="auto"/>
            <w:bottom w:val="none" w:sz="0" w:space="0" w:color="auto"/>
            <w:right w:val="none" w:sz="0" w:space="0" w:color="auto"/>
          </w:divBdr>
        </w:div>
        <w:div w:id="1824081228">
          <w:marLeft w:val="640"/>
          <w:marRight w:val="0"/>
          <w:marTop w:val="0"/>
          <w:marBottom w:val="0"/>
          <w:divBdr>
            <w:top w:val="none" w:sz="0" w:space="0" w:color="auto"/>
            <w:left w:val="none" w:sz="0" w:space="0" w:color="auto"/>
            <w:bottom w:val="none" w:sz="0" w:space="0" w:color="auto"/>
            <w:right w:val="none" w:sz="0" w:space="0" w:color="auto"/>
          </w:divBdr>
        </w:div>
        <w:div w:id="2122652155">
          <w:marLeft w:val="640"/>
          <w:marRight w:val="0"/>
          <w:marTop w:val="0"/>
          <w:marBottom w:val="0"/>
          <w:divBdr>
            <w:top w:val="none" w:sz="0" w:space="0" w:color="auto"/>
            <w:left w:val="none" w:sz="0" w:space="0" w:color="auto"/>
            <w:bottom w:val="none" w:sz="0" w:space="0" w:color="auto"/>
            <w:right w:val="none" w:sz="0" w:space="0" w:color="auto"/>
          </w:divBdr>
        </w:div>
        <w:div w:id="1246455246">
          <w:marLeft w:val="640"/>
          <w:marRight w:val="0"/>
          <w:marTop w:val="0"/>
          <w:marBottom w:val="0"/>
          <w:divBdr>
            <w:top w:val="none" w:sz="0" w:space="0" w:color="auto"/>
            <w:left w:val="none" w:sz="0" w:space="0" w:color="auto"/>
            <w:bottom w:val="none" w:sz="0" w:space="0" w:color="auto"/>
            <w:right w:val="none" w:sz="0" w:space="0" w:color="auto"/>
          </w:divBdr>
        </w:div>
        <w:div w:id="610015957">
          <w:marLeft w:val="640"/>
          <w:marRight w:val="0"/>
          <w:marTop w:val="0"/>
          <w:marBottom w:val="0"/>
          <w:divBdr>
            <w:top w:val="none" w:sz="0" w:space="0" w:color="auto"/>
            <w:left w:val="none" w:sz="0" w:space="0" w:color="auto"/>
            <w:bottom w:val="none" w:sz="0" w:space="0" w:color="auto"/>
            <w:right w:val="none" w:sz="0" w:space="0" w:color="auto"/>
          </w:divBdr>
        </w:div>
        <w:div w:id="1669794163">
          <w:marLeft w:val="640"/>
          <w:marRight w:val="0"/>
          <w:marTop w:val="0"/>
          <w:marBottom w:val="0"/>
          <w:divBdr>
            <w:top w:val="none" w:sz="0" w:space="0" w:color="auto"/>
            <w:left w:val="none" w:sz="0" w:space="0" w:color="auto"/>
            <w:bottom w:val="none" w:sz="0" w:space="0" w:color="auto"/>
            <w:right w:val="none" w:sz="0" w:space="0" w:color="auto"/>
          </w:divBdr>
        </w:div>
        <w:div w:id="272785038">
          <w:marLeft w:val="640"/>
          <w:marRight w:val="0"/>
          <w:marTop w:val="0"/>
          <w:marBottom w:val="0"/>
          <w:divBdr>
            <w:top w:val="none" w:sz="0" w:space="0" w:color="auto"/>
            <w:left w:val="none" w:sz="0" w:space="0" w:color="auto"/>
            <w:bottom w:val="none" w:sz="0" w:space="0" w:color="auto"/>
            <w:right w:val="none" w:sz="0" w:space="0" w:color="auto"/>
          </w:divBdr>
        </w:div>
        <w:div w:id="185028308">
          <w:marLeft w:val="640"/>
          <w:marRight w:val="0"/>
          <w:marTop w:val="0"/>
          <w:marBottom w:val="0"/>
          <w:divBdr>
            <w:top w:val="none" w:sz="0" w:space="0" w:color="auto"/>
            <w:left w:val="none" w:sz="0" w:space="0" w:color="auto"/>
            <w:bottom w:val="none" w:sz="0" w:space="0" w:color="auto"/>
            <w:right w:val="none" w:sz="0" w:space="0" w:color="auto"/>
          </w:divBdr>
        </w:div>
        <w:div w:id="902911035">
          <w:marLeft w:val="640"/>
          <w:marRight w:val="0"/>
          <w:marTop w:val="0"/>
          <w:marBottom w:val="0"/>
          <w:divBdr>
            <w:top w:val="none" w:sz="0" w:space="0" w:color="auto"/>
            <w:left w:val="none" w:sz="0" w:space="0" w:color="auto"/>
            <w:bottom w:val="none" w:sz="0" w:space="0" w:color="auto"/>
            <w:right w:val="none" w:sz="0" w:space="0" w:color="auto"/>
          </w:divBdr>
        </w:div>
        <w:div w:id="229970273">
          <w:marLeft w:val="640"/>
          <w:marRight w:val="0"/>
          <w:marTop w:val="0"/>
          <w:marBottom w:val="0"/>
          <w:divBdr>
            <w:top w:val="none" w:sz="0" w:space="0" w:color="auto"/>
            <w:left w:val="none" w:sz="0" w:space="0" w:color="auto"/>
            <w:bottom w:val="none" w:sz="0" w:space="0" w:color="auto"/>
            <w:right w:val="none" w:sz="0" w:space="0" w:color="auto"/>
          </w:divBdr>
        </w:div>
        <w:div w:id="874777593">
          <w:marLeft w:val="640"/>
          <w:marRight w:val="0"/>
          <w:marTop w:val="0"/>
          <w:marBottom w:val="0"/>
          <w:divBdr>
            <w:top w:val="none" w:sz="0" w:space="0" w:color="auto"/>
            <w:left w:val="none" w:sz="0" w:space="0" w:color="auto"/>
            <w:bottom w:val="none" w:sz="0" w:space="0" w:color="auto"/>
            <w:right w:val="none" w:sz="0" w:space="0" w:color="auto"/>
          </w:divBdr>
        </w:div>
        <w:div w:id="1752964005">
          <w:marLeft w:val="640"/>
          <w:marRight w:val="0"/>
          <w:marTop w:val="0"/>
          <w:marBottom w:val="0"/>
          <w:divBdr>
            <w:top w:val="none" w:sz="0" w:space="0" w:color="auto"/>
            <w:left w:val="none" w:sz="0" w:space="0" w:color="auto"/>
            <w:bottom w:val="none" w:sz="0" w:space="0" w:color="auto"/>
            <w:right w:val="none" w:sz="0" w:space="0" w:color="auto"/>
          </w:divBdr>
        </w:div>
        <w:div w:id="332999083">
          <w:marLeft w:val="640"/>
          <w:marRight w:val="0"/>
          <w:marTop w:val="0"/>
          <w:marBottom w:val="0"/>
          <w:divBdr>
            <w:top w:val="none" w:sz="0" w:space="0" w:color="auto"/>
            <w:left w:val="none" w:sz="0" w:space="0" w:color="auto"/>
            <w:bottom w:val="none" w:sz="0" w:space="0" w:color="auto"/>
            <w:right w:val="none" w:sz="0" w:space="0" w:color="auto"/>
          </w:divBdr>
        </w:div>
        <w:div w:id="434521496">
          <w:marLeft w:val="640"/>
          <w:marRight w:val="0"/>
          <w:marTop w:val="0"/>
          <w:marBottom w:val="0"/>
          <w:divBdr>
            <w:top w:val="none" w:sz="0" w:space="0" w:color="auto"/>
            <w:left w:val="none" w:sz="0" w:space="0" w:color="auto"/>
            <w:bottom w:val="none" w:sz="0" w:space="0" w:color="auto"/>
            <w:right w:val="none" w:sz="0" w:space="0" w:color="auto"/>
          </w:divBdr>
        </w:div>
        <w:div w:id="2070376293">
          <w:marLeft w:val="640"/>
          <w:marRight w:val="0"/>
          <w:marTop w:val="0"/>
          <w:marBottom w:val="0"/>
          <w:divBdr>
            <w:top w:val="none" w:sz="0" w:space="0" w:color="auto"/>
            <w:left w:val="none" w:sz="0" w:space="0" w:color="auto"/>
            <w:bottom w:val="none" w:sz="0" w:space="0" w:color="auto"/>
            <w:right w:val="none" w:sz="0" w:space="0" w:color="auto"/>
          </w:divBdr>
        </w:div>
        <w:div w:id="547572498">
          <w:marLeft w:val="640"/>
          <w:marRight w:val="0"/>
          <w:marTop w:val="0"/>
          <w:marBottom w:val="0"/>
          <w:divBdr>
            <w:top w:val="none" w:sz="0" w:space="0" w:color="auto"/>
            <w:left w:val="none" w:sz="0" w:space="0" w:color="auto"/>
            <w:bottom w:val="none" w:sz="0" w:space="0" w:color="auto"/>
            <w:right w:val="none" w:sz="0" w:space="0" w:color="auto"/>
          </w:divBdr>
        </w:div>
        <w:div w:id="515123121">
          <w:marLeft w:val="640"/>
          <w:marRight w:val="0"/>
          <w:marTop w:val="0"/>
          <w:marBottom w:val="0"/>
          <w:divBdr>
            <w:top w:val="none" w:sz="0" w:space="0" w:color="auto"/>
            <w:left w:val="none" w:sz="0" w:space="0" w:color="auto"/>
            <w:bottom w:val="none" w:sz="0" w:space="0" w:color="auto"/>
            <w:right w:val="none" w:sz="0" w:space="0" w:color="auto"/>
          </w:divBdr>
        </w:div>
        <w:div w:id="1127623183">
          <w:marLeft w:val="640"/>
          <w:marRight w:val="0"/>
          <w:marTop w:val="0"/>
          <w:marBottom w:val="0"/>
          <w:divBdr>
            <w:top w:val="none" w:sz="0" w:space="0" w:color="auto"/>
            <w:left w:val="none" w:sz="0" w:space="0" w:color="auto"/>
            <w:bottom w:val="none" w:sz="0" w:space="0" w:color="auto"/>
            <w:right w:val="none" w:sz="0" w:space="0" w:color="auto"/>
          </w:divBdr>
        </w:div>
        <w:div w:id="66073445">
          <w:marLeft w:val="640"/>
          <w:marRight w:val="0"/>
          <w:marTop w:val="0"/>
          <w:marBottom w:val="0"/>
          <w:divBdr>
            <w:top w:val="none" w:sz="0" w:space="0" w:color="auto"/>
            <w:left w:val="none" w:sz="0" w:space="0" w:color="auto"/>
            <w:bottom w:val="none" w:sz="0" w:space="0" w:color="auto"/>
            <w:right w:val="none" w:sz="0" w:space="0" w:color="auto"/>
          </w:divBdr>
        </w:div>
        <w:div w:id="1371757396">
          <w:marLeft w:val="640"/>
          <w:marRight w:val="0"/>
          <w:marTop w:val="0"/>
          <w:marBottom w:val="0"/>
          <w:divBdr>
            <w:top w:val="none" w:sz="0" w:space="0" w:color="auto"/>
            <w:left w:val="none" w:sz="0" w:space="0" w:color="auto"/>
            <w:bottom w:val="none" w:sz="0" w:space="0" w:color="auto"/>
            <w:right w:val="none" w:sz="0" w:space="0" w:color="auto"/>
          </w:divBdr>
        </w:div>
        <w:div w:id="1441026491">
          <w:marLeft w:val="640"/>
          <w:marRight w:val="0"/>
          <w:marTop w:val="0"/>
          <w:marBottom w:val="0"/>
          <w:divBdr>
            <w:top w:val="none" w:sz="0" w:space="0" w:color="auto"/>
            <w:left w:val="none" w:sz="0" w:space="0" w:color="auto"/>
            <w:bottom w:val="none" w:sz="0" w:space="0" w:color="auto"/>
            <w:right w:val="none" w:sz="0" w:space="0" w:color="auto"/>
          </w:divBdr>
        </w:div>
        <w:div w:id="299892870">
          <w:marLeft w:val="640"/>
          <w:marRight w:val="0"/>
          <w:marTop w:val="0"/>
          <w:marBottom w:val="0"/>
          <w:divBdr>
            <w:top w:val="none" w:sz="0" w:space="0" w:color="auto"/>
            <w:left w:val="none" w:sz="0" w:space="0" w:color="auto"/>
            <w:bottom w:val="none" w:sz="0" w:space="0" w:color="auto"/>
            <w:right w:val="none" w:sz="0" w:space="0" w:color="auto"/>
          </w:divBdr>
        </w:div>
        <w:div w:id="245700028">
          <w:marLeft w:val="640"/>
          <w:marRight w:val="0"/>
          <w:marTop w:val="0"/>
          <w:marBottom w:val="0"/>
          <w:divBdr>
            <w:top w:val="none" w:sz="0" w:space="0" w:color="auto"/>
            <w:left w:val="none" w:sz="0" w:space="0" w:color="auto"/>
            <w:bottom w:val="none" w:sz="0" w:space="0" w:color="auto"/>
            <w:right w:val="none" w:sz="0" w:space="0" w:color="auto"/>
          </w:divBdr>
        </w:div>
        <w:div w:id="1747530035">
          <w:marLeft w:val="640"/>
          <w:marRight w:val="0"/>
          <w:marTop w:val="0"/>
          <w:marBottom w:val="0"/>
          <w:divBdr>
            <w:top w:val="none" w:sz="0" w:space="0" w:color="auto"/>
            <w:left w:val="none" w:sz="0" w:space="0" w:color="auto"/>
            <w:bottom w:val="none" w:sz="0" w:space="0" w:color="auto"/>
            <w:right w:val="none" w:sz="0" w:space="0" w:color="auto"/>
          </w:divBdr>
        </w:div>
        <w:div w:id="77218202">
          <w:marLeft w:val="640"/>
          <w:marRight w:val="0"/>
          <w:marTop w:val="0"/>
          <w:marBottom w:val="0"/>
          <w:divBdr>
            <w:top w:val="none" w:sz="0" w:space="0" w:color="auto"/>
            <w:left w:val="none" w:sz="0" w:space="0" w:color="auto"/>
            <w:bottom w:val="none" w:sz="0" w:space="0" w:color="auto"/>
            <w:right w:val="none" w:sz="0" w:space="0" w:color="auto"/>
          </w:divBdr>
        </w:div>
        <w:div w:id="1013265799">
          <w:marLeft w:val="640"/>
          <w:marRight w:val="0"/>
          <w:marTop w:val="0"/>
          <w:marBottom w:val="0"/>
          <w:divBdr>
            <w:top w:val="none" w:sz="0" w:space="0" w:color="auto"/>
            <w:left w:val="none" w:sz="0" w:space="0" w:color="auto"/>
            <w:bottom w:val="none" w:sz="0" w:space="0" w:color="auto"/>
            <w:right w:val="none" w:sz="0" w:space="0" w:color="auto"/>
          </w:divBdr>
        </w:div>
        <w:div w:id="318733541">
          <w:marLeft w:val="640"/>
          <w:marRight w:val="0"/>
          <w:marTop w:val="0"/>
          <w:marBottom w:val="0"/>
          <w:divBdr>
            <w:top w:val="none" w:sz="0" w:space="0" w:color="auto"/>
            <w:left w:val="none" w:sz="0" w:space="0" w:color="auto"/>
            <w:bottom w:val="none" w:sz="0" w:space="0" w:color="auto"/>
            <w:right w:val="none" w:sz="0" w:space="0" w:color="auto"/>
          </w:divBdr>
        </w:div>
        <w:div w:id="2057774665">
          <w:marLeft w:val="640"/>
          <w:marRight w:val="0"/>
          <w:marTop w:val="0"/>
          <w:marBottom w:val="0"/>
          <w:divBdr>
            <w:top w:val="none" w:sz="0" w:space="0" w:color="auto"/>
            <w:left w:val="none" w:sz="0" w:space="0" w:color="auto"/>
            <w:bottom w:val="none" w:sz="0" w:space="0" w:color="auto"/>
            <w:right w:val="none" w:sz="0" w:space="0" w:color="auto"/>
          </w:divBdr>
        </w:div>
      </w:divsChild>
    </w:div>
    <w:div w:id="1197621946">
      <w:bodyDiv w:val="1"/>
      <w:marLeft w:val="0"/>
      <w:marRight w:val="0"/>
      <w:marTop w:val="0"/>
      <w:marBottom w:val="0"/>
      <w:divBdr>
        <w:top w:val="none" w:sz="0" w:space="0" w:color="auto"/>
        <w:left w:val="none" w:sz="0" w:space="0" w:color="auto"/>
        <w:bottom w:val="none" w:sz="0" w:space="0" w:color="auto"/>
        <w:right w:val="none" w:sz="0" w:space="0" w:color="auto"/>
      </w:divBdr>
      <w:divsChild>
        <w:div w:id="786773690">
          <w:marLeft w:val="640"/>
          <w:marRight w:val="0"/>
          <w:marTop w:val="0"/>
          <w:marBottom w:val="0"/>
          <w:divBdr>
            <w:top w:val="none" w:sz="0" w:space="0" w:color="auto"/>
            <w:left w:val="none" w:sz="0" w:space="0" w:color="auto"/>
            <w:bottom w:val="none" w:sz="0" w:space="0" w:color="auto"/>
            <w:right w:val="none" w:sz="0" w:space="0" w:color="auto"/>
          </w:divBdr>
        </w:div>
        <w:div w:id="400297793">
          <w:marLeft w:val="640"/>
          <w:marRight w:val="0"/>
          <w:marTop w:val="0"/>
          <w:marBottom w:val="0"/>
          <w:divBdr>
            <w:top w:val="none" w:sz="0" w:space="0" w:color="auto"/>
            <w:left w:val="none" w:sz="0" w:space="0" w:color="auto"/>
            <w:bottom w:val="none" w:sz="0" w:space="0" w:color="auto"/>
            <w:right w:val="none" w:sz="0" w:space="0" w:color="auto"/>
          </w:divBdr>
        </w:div>
        <w:div w:id="744687238">
          <w:marLeft w:val="640"/>
          <w:marRight w:val="0"/>
          <w:marTop w:val="0"/>
          <w:marBottom w:val="0"/>
          <w:divBdr>
            <w:top w:val="none" w:sz="0" w:space="0" w:color="auto"/>
            <w:left w:val="none" w:sz="0" w:space="0" w:color="auto"/>
            <w:bottom w:val="none" w:sz="0" w:space="0" w:color="auto"/>
            <w:right w:val="none" w:sz="0" w:space="0" w:color="auto"/>
          </w:divBdr>
        </w:div>
        <w:div w:id="1417899232">
          <w:marLeft w:val="640"/>
          <w:marRight w:val="0"/>
          <w:marTop w:val="0"/>
          <w:marBottom w:val="0"/>
          <w:divBdr>
            <w:top w:val="none" w:sz="0" w:space="0" w:color="auto"/>
            <w:left w:val="none" w:sz="0" w:space="0" w:color="auto"/>
            <w:bottom w:val="none" w:sz="0" w:space="0" w:color="auto"/>
            <w:right w:val="none" w:sz="0" w:space="0" w:color="auto"/>
          </w:divBdr>
        </w:div>
        <w:div w:id="1733694489">
          <w:marLeft w:val="640"/>
          <w:marRight w:val="0"/>
          <w:marTop w:val="0"/>
          <w:marBottom w:val="0"/>
          <w:divBdr>
            <w:top w:val="none" w:sz="0" w:space="0" w:color="auto"/>
            <w:left w:val="none" w:sz="0" w:space="0" w:color="auto"/>
            <w:bottom w:val="none" w:sz="0" w:space="0" w:color="auto"/>
            <w:right w:val="none" w:sz="0" w:space="0" w:color="auto"/>
          </w:divBdr>
        </w:div>
        <w:div w:id="499153418">
          <w:marLeft w:val="640"/>
          <w:marRight w:val="0"/>
          <w:marTop w:val="0"/>
          <w:marBottom w:val="0"/>
          <w:divBdr>
            <w:top w:val="none" w:sz="0" w:space="0" w:color="auto"/>
            <w:left w:val="none" w:sz="0" w:space="0" w:color="auto"/>
            <w:bottom w:val="none" w:sz="0" w:space="0" w:color="auto"/>
            <w:right w:val="none" w:sz="0" w:space="0" w:color="auto"/>
          </w:divBdr>
        </w:div>
        <w:div w:id="258149834">
          <w:marLeft w:val="640"/>
          <w:marRight w:val="0"/>
          <w:marTop w:val="0"/>
          <w:marBottom w:val="0"/>
          <w:divBdr>
            <w:top w:val="none" w:sz="0" w:space="0" w:color="auto"/>
            <w:left w:val="none" w:sz="0" w:space="0" w:color="auto"/>
            <w:bottom w:val="none" w:sz="0" w:space="0" w:color="auto"/>
            <w:right w:val="none" w:sz="0" w:space="0" w:color="auto"/>
          </w:divBdr>
        </w:div>
        <w:div w:id="179978812">
          <w:marLeft w:val="640"/>
          <w:marRight w:val="0"/>
          <w:marTop w:val="0"/>
          <w:marBottom w:val="0"/>
          <w:divBdr>
            <w:top w:val="none" w:sz="0" w:space="0" w:color="auto"/>
            <w:left w:val="none" w:sz="0" w:space="0" w:color="auto"/>
            <w:bottom w:val="none" w:sz="0" w:space="0" w:color="auto"/>
            <w:right w:val="none" w:sz="0" w:space="0" w:color="auto"/>
          </w:divBdr>
        </w:div>
        <w:div w:id="585187641">
          <w:marLeft w:val="640"/>
          <w:marRight w:val="0"/>
          <w:marTop w:val="0"/>
          <w:marBottom w:val="0"/>
          <w:divBdr>
            <w:top w:val="none" w:sz="0" w:space="0" w:color="auto"/>
            <w:left w:val="none" w:sz="0" w:space="0" w:color="auto"/>
            <w:bottom w:val="none" w:sz="0" w:space="0" w:color="auto"/>
            <w:right w:val="none" w:sz="0" w:space="0" w:color="auto"/>
          </w:divBdr>
        </w:div>
        <w:div w:id="1173910612">
          <w:marLeft w:val="640"/>
          <w:marRight w:val="0"/>
          <w:marTop w:val="0"/>
          <w:marBottom w:val="0"/>
          <w:divBdr>
            <w:top w:val="none" w:sz="0" w:space="0" w:color="auto"/>
            <w:left w:val="none" w:sz="0" w:space="0" w:color="auto"/>
            <w:bottom w:val="none" w:sz="0" w:space="0" w:color="auto"/>
            <w:right w:val="none" w:sz="0" w:space="0" w:color="auto"/>
          </w:divBdr>
        </w:div>
        <w:div w:id="1507404481">
          <w:marLeft w:val="640"/>
          <w:marRight w:val="0"/>
          <w:marTop w:val="0"/>
          <w:marBottom w:val="0"/>
          <w:divBdr>
            <w:top w:val="none" w:sz="0" w:space="0" w:color="auto"/>
            <w:left w:val="none" w:sz="0" w:space="0" w:color="auto"/>
            <w:bottom w:val="none" w:sz="0" w:space="0" w:color="auto"/>
            <w:right w:val="none" w:sz="0" w:space="0" w:color="auto"/>
          </w:divBdr>
        </w:div>
        <w:div w:id="1145898081">
          <w:marLeft w:val="640"/>
          <w:marRight w:val="0"/>
          <w:marTop w:val="0"/>
          <w:marBottom w:val="0"/>
          <w:divBdr>
            <w:top w:val="none" w:sz="0" w:space="0" w:color="auto"/>
            <w:left w:val="none" w:sz="0" w:space="0" w:color="auto"/>
            <w:bottom w:val="none" w:sz="0" w:space="0" w:color="auto"/>
            <w:right w:val="none" w:sz="0" w:space="0" w:color="auto"/>
          </w:divBdr>
        </w:div>
        <w:div w:id="183176465">
          <w:marLeft w:val="640"/>
          <w:marRight w:val="0"/>
          <w:marTop w:val="0"/>
          <w:marBottom w:val="0"/>
          <w:divBdr>
            <w:top w:val="none" w:sz="0" w:space="0" w:color="auto"/>
            <w:left w:val="none" w:sz="0" w:space="0" w:color="auto"/>
            <w:bottom w:val="none" w:sz="0" w:space="0" w:color="auto"/>
            <w:right w:val="none" w:sz="0" w:space="0" w:color="auto"/>
          </w:divBdr>
        </w:div>
        <w:div w:id="1267542729">
          <w:marLeft w:val="640"/>
          <w:marRight w:val="0"/>
          <w:marTop w:val="0"/>
          <w:marBottom w:val="0"/>
          <w:divBdr>
            <w:top w:val="none" w:sz="0" w:space="0" w:color="auto"/>
            <w:left w:val="none" w:sz="0" w:space="0" w:color="auto"/>
            <w:bottom w:val="none" w:sz="0" w:space="0" w:color="auto"/>
            <w:right w:val="none" w:sz="0" w:space="0" w:color="auto"/>
          </w:divBdr>
        </w:div>
        <w:div w:id="1948582315">
          <w:marLeft w:val="640"/>
          <w:marRight w:val="0"/>
          <w:marTop w:val="0"/>
          <w:marBottom w:val="0"/>
          <w:divBdr>
            <w:top w:val="none" w:sz="0" w:space="0" w:color="auto"/>
            <w:left w:val="none" w:sz="0" w:space="0" w:color="auto"/>
            <w:bottom w:val="none" w:sz="0" w:space="0" w:color="auto"/>
            <w:right w:val="none" w:sz="0" w:space="0" w:color="auto"/>
          </w:divBdr>
        </w:div>
        <w:div w:id="115948440">
          <w:marLeft w:val="640"/>
          <w:marRight w:val="0"/>
          <w:marTop w:val="0"/>
          <w:marBottom w:val="0"/>
          <w:divBdr>
            <w:top w:val="none" w:sz="0" w:space="0" w:color="auto"/>
            <w:left w:val="none" w:sz="0" w:space="0" w:color="auto"/>
            <w:bottom w:val="none" w:sz="0" w:space="0" w:color="auto"/>
            <w:right w:val="none" w:sz="0" w:space="0" w:color="auto"/>
          </w:divBdr>
        </w:div>
        <w:div w:id="1640651685">
          <w:marLeft w:val="640"/>
          <w:marRight w:val="0"/>
          <w:marTop w:val="0"/>
          <w:marBottom w:val="0"/>
          <w:divBdr>
            <w:top w:val="none" w:sz="0" w:space="0" w:color="auto"/>
            <w:left w:val="none" w:sz="0" w:space="0" w:color="auto"/>
            <w:bottom w:val="none" w:sz="0" w:space="0" w:color="auto"/>
            <w:right w:val="none" w:sz="0" w:space="0" w:color="auto"/>
          </w:divBdr>
        </w:div>
        <w:div w:id="2060589681">
          <w:marLeft w:val="640"/>
          <w:marRight w:val="0"/>
          <w:marTop w:val="0"/>
          <w:marBottom w:val="0"/>
          <w:divBdr>
            <w:top w:val="none" w:sz="0" w:space="0" w:color="auto"/>
            <w:left w:val="none" w:sz="0" w:space="0" w:color="auto"/>
            <w:bottom w:val="none" w:sz="0" w:space="0" w:color="auto"/>
            <w:right w:val="none" w:sz="0" w:space="0" w:color="auto"/>
          </w:divBdr>
        </w:div>
        <w:div w:id="19598925">
          <w:marLeft w:val="640"/>
          <w:marRight w:val="0"/>
          <w:marTop w:val="0"/>
          <w:marBottom w:val="0"/>
          <w:divBdr>
            <w:top w:val="none" w:sz="0" w:space="0" w:color="auto"/>
            <w:left w:val="none" w:sz="0" w:space="0" w:color="auto"/>
            <w:bottom w:val="none" w:sz="0" w:space="0" w:color="auto"/>
            <w:right w:val="none" w:sz="0" w:space="0" w:color="auto"/>
          </w:divBdr>
        </w:div>
        <w:div w:id="732193189">
          <w:marLeft w:val="640"/>
          <w:marRight w:val="0"/>
          <w:marTop w:val="0"/>
          <w:marBottom w:val="0"/>
          <w:divBdr>
            <w:top w:val="none" w:sz="0" w:space="0" w:color="auto"/>
            <w:left w:val="none" w:sz="0" w:space="0" w:color="auto"/>
            <w:bottom w:val="none" w:sz="0" w:space="0" w:color="auto"/>
            <w:right w:val="none" w:sz="0" w:space="0" w:color="auto"/>
          </w:divBdr>
        </w:div>
        <w:div w:id="769550955">
          <w:marLeft w:val="640"/>
          <w:marRight w:val="0"/>
          <w:marTop w:val="0"/>
          <w:marBottom w:val="0"/>
          <w:divBdr>
            <w:top w:val="none" w:sz="0" w:space="0" w:color="auto"/>
            <w:left w:val="none" w:sz="0" w:space="0" w:color="auto"/>
            <w:bottom w:val="none" w:sz="0" w:space="0" w:color="auto"/>
            <w:right w:val="none" w:sz="0" w:space="0" w:color="auto"/>
          </w:divBdr>
        </w:div>
        <w:div w:id="948972305">
          <w:marLeft w:val="640"/>
          <w:marRight w:val="0"/>
          <w:marTop w:val="0"/>
          <w:marBottom w:val="0"/>
          <w:divBdr>
            <w:top w:val="none" w:sz="0" w:space="0" w:color="auto"/>
            <w:left w:val="none" w:sz="0" w:space="0" w:color="auto"/>
            <w:bottom w:val="none" w:sz="0" w:space="0" w:color="auto"/>
            <w:right w:val="none" w:sz="0" w:space="0" w:color="auto"/>
          </w:divBdr>
        </w:div>
        <w:div w:id="1375690680">
          <w:marLeft w:val="640"/>
          <w:marRight w:val="0"/>
          <w:marTop w:val="0"/>
          <w:marBottom w:val="0"/>
          <w:divBdr>
            <w:top w:val="none" w:sz="0" w:space="0" w:color="auto"/>
            <w:left w:val="none" w:sz="0" w:space="0" w:color="auto"/>
            <w:bottom w:val="none" w:sz="0" w:space="0" w:color="auto"/>
            <w:right w:val="none" w:sz="0" w:space="0" w:color="auto"/>
          </w:divBdr>
        </w:div>
        <w:div w:id="950824485">
          <w:marLeft w:val="640"/>
          <w:marRight w:val="0"/>
          <w:marTop w:val="0"/>
          <w:marBottom w:val="0"/>
          <w:divBdr>
            <w:top w:val="none" w:sz="0" w:space="0" w:color="auto"/>
            <w:left w:val="none" w:sz="0" w:space="0" w:color="auto"/>
            <w:bottom w:val="none" w:sz="0" w:space="0" w:color="auto"/>
            <w:right w:val="none" w:sz="0" w:space="0" w:color="auto"/>
          </w:divBdr>
        </w:div>
        <w:div w:id="503281183">
          <w:marLeft w:val="640"/>
          <w:marRight w:val="0"/>
          <w:marTop w:val="0"/>
          <w:marBottom w:val="0"/>
          <w:divBdr>
            <w:top w:val="none" w:sz="0" w:space="0" w:color="auto"/>
            <w:left w:val="none" w:sz="0" w:space="0" w:color="auto"/>
            <w:bottom w:val="none" w:sz="0" w:space="0" w:color="auto"/>
            <w:right w:val="none" w:sz="0" w:space="0" w:color="auto"/>
          </w:divBdr>
        </w:div>
        <w:div w:id="1068843537">
          <w:marLeft w:val="640"/>
          <w:marRight w:val="0"/>
          <w:marTop w:val="0"/>
          <w:marBottom w:val="0"/>
          <w:divBdr>
            <w:top w:val="none" w:sz="0" w:space="0" w:color="auto"/>
            <w:left w:val="none" w:sz="0" w:space="0" w:color="auto"/>
            <w:bottom w:val="none" w:sz="0" w:space="0" w:color="auto"/>
            <w:right w:val="none" w:sz="0" w:space="0" w:color="auto"/>
          </w:divBdr>
        </w:div>
        <w:div w:id="282661826">
          <w:marLeft w:val="640"/>
          <w:marRight w:val="0"/>
          <w:marTop w:val="0"/>
          <w:marBottom w:val="0"/>
          <w:divBdr>
            <w:top w:val="none" w:sz="0" w:space="0" w:color="auto"/>
            <w:left w:val="none" w:sz="0" w:space="0" w:color="auto"/>
            <w:bottom w:val="none" w:sz="0" w:space="0" w:color="auto"/>
            <w:right w:val="none" w:sz="0" w:space="0" w:color="auto"/>
          </w:divBdr>
        </w:div>
        <w:div w:id="165631647">
          <w:marLeft w:val="640"/>
          <w:marRight w:val="0"/>
          <w:marTop w:val="0"/>
          <w:marBottom w:val="0"/>
          <w:divBdr>
            <w:top w:val="none" w:sz="0" w:space="0" w:color="auto"/>
            <w:left w:val="none" w:sz="0" w:space="0" w:color="auto"/>
            <w:bottom w:val="none" w:sz="0" w:space="0" w:color="auto"/>
            <w:right w:val="none" w:sz="0" w:space="0" w:color="auto"/>
          </w:divBdr>
        </w:div>
        <w:div w:id="740908880">
          <w:marLeft w:val="640"/>
          <w:marRight w:val="0"/>
          <w:marTop w:val="0"/>
          <w:marBottom w:val="0"/>
          <w:divBdr>
            <w:top w:val="none" w:sz="0" w:space="0" w:color="auto"/>
            <w:left w:val="none" w:sz="0" w:space="0" w:color="auto"/>
            <w:bottom w:val="none" w:sz="0" w:space="0" w:color="auto"/>
            <w:right w:val="none" w:sz="0" w:space="0" w:color="auto"/>
          </w:divBdr>
        </w:div>
        <w:div w:id="704450956">
          <w:marLeft w:val="640"/>
          <w:marRight w:val="0"/>
          <w:marTop w:val="0"/>
          <w:marBottom w:val="0"/>
          <w:divBdr>
            <w:top w:val="none" w:sz="0" w:space="0" w:color="auto"/>
            <w:left w:val="none" w:sz="0" w:space="0" w:color="auto"/>
            <w:bottom w:val="none" w:sz="0" w:space="0" w:color="auto"/>
            <w:right w:val="none" w:sz="0" w:space="0" w:color="auto"/>
          </w:divBdr>
        </w:div>
      </w:divsChild>
    </w:div>
    <w:div w:id="1197815992">
      <w:bodyDiv w:val="1"/>
      <w:marLeft w:val="0"/>
      <w:marRight w:val="0"/>
      <w:marTop w:val="0"/>
      <w:marBottom w:val="0"/>
      <w:divBdr>
        <w:top w:val="none" w:sz="0" w:space="0" w:color="auto"/>
        <w:left w:val="none" w:sz="0" w:space="0" w:color="auto"/>
        <w:bottom w:val="none" w:sz="0" w:space="0" w:color="auto"/>
        <w:right w:val="none" w:sz="0" w:space="0" w:color="auto"/>
      </w:divBdr>
    </w:div>
    <w:div w:id="1200360950">
      <w:bodyDiv w:val="1"/>
      <w:marLeft w:val="0"/>
      <w:marRight w:val="0"/>
      <w:marTop w:val="0"/>
      <w:marBottom w:val="0"/>
      <w:divBdr>
        <w:top w:val="none" w:sz="0" w:space="0" w:color="auto"/>
        <w:left w:val="none" w:sz="0" w:space="0" w:color="auto"/>
        <w:bottom w:val="none" w:sz="0" w:space="0" w:color="auto"/>
        <w:right w:val="none" w:sz="0" w:space="0" w:color="auto"/>
      </w:divBdr>
    </w:div>
    <w:div w:id="1203056323">
      <w:bodyDiv w:val="1"/>
      <w:marLeft w:val="0"/>
      <w:marRight w:val="0"/>
      <w:marTop w:val="0"/>
      <w:marBottom w:val="0"/>
      <w:divBdr>
        <w:top w:val="none" w:sz="0" w:space="0" w:color="auto"/>
        <w:left w:val="none" w:sz="0" w:space="0" w:color="auto"/>
        <w:bottom w:val="none" w:sz="0" w:space="0" w:color="auto"/>
        <w:right w:val="none" w:sz="0" w:space="0" w:color="auto"/>
      </w:divBdr>
    </w:div>
    <w:div w:id="1207595740">
      <w:bodyDiv w:val="1"/>
      <w:marLeft w:val="0"/>
      <w:marRight w:val="0"/>
      <w:marTop w:val="0"/>
      <w:marBottom w:val="0"/>
      <w:divBdr>
        <w:top w:val="none" w:sz="0" w:space="0" w:color="auto"/>
        <w:left w:val="none" w:sz="0" w:space="0" w:color="auto"/>
        <w:bottom w:val="none" w:sz="0" w:space="0" w:color="auto"/>
        <w:right w:val="none" w:sz="0" w:space="0" w:color="auto"/>
      </w:divBdr>
      <w:divsChild>
        <w:div w:id="1728259516">
          <w:marLeft w:val="640"/>
          <w:marRight w:val="0"/>
          <w:marTop w:val="0"/>
          <w:marBottom w:val="0"/>
          <w:divBdr>
            <w:top w:val="none" w:sz="0" w:space="0" w:color="auto"/>
            <w:left w:val="none" w:sz="0" w:space="0" w:color="auto"/>
            <w:bottom w:val="none" w:sz="0" w:space="0" w:color="auto"/>
            <w:right w:val="none" w:sz="0" w:space="0" w:color="auto"/>
          </w:divBdr>
        </w:div>
        <w:div w:id="1018459818">
          <w:marLeft w:val="640"/>
          <w:marRight w:val="0"/>
          <w:marTop w:val="0"/>
          <w:marBottom w:val="0"/>
          <w:divBdr>
            <w:top w:val="none" w:sz="0" w:space="0" w:color="auto"/>
            <w:left w:val="none" w:sz="0" w:space="0" w:color="auto"/>
            <w:bottom w:val="none" w:sz="0" w:space="0" w:color="auto"/>
            <w:right w:val="none" w:sz="0" w:space="0" w:color="auto"/>
          </w:divBdr>
        </w:div>
        <w:div w:id="22099027">
          <w:marLeft w:val="640"/>
          <w:marRight w:val="0"/>
          <w:marTop w:val="0"/>
          <w:marBottom w:val="0"/>
          <w:divBdr>
            <w:top w:val="none" w:sz="0" w:space="0" w:color="auto"/>
            <w:left w:val="none" w:sz="0" w:space="0" w:color="auto"/>
            <w:bottom w:val="none" w:sz="0" w:space="0" w:color="auto"/>
            <w:right w:val="none" w:sz="0" w:space="0" w:color="auto"/>
          </w:divBdr>
        </w:div>
        <w:div w:id="1961261994">
          <w:marLeft w:val="640"/>
          <w:marRight w:val="0"/>
          <w:marTop w:val="0"/>
          <w:marBottom w:val="0"/>
          <w:divBdr>
            <w:top w:val="none" w:sz="0" w:space="0" w:color="auto"/>
            <w:left w:val="none" w:sz="0" w:space="0" w:color="auto"/>
            <w:bottom w:val="none" w:sz="0" w:space="0" w:color="auto"/>
            <w:right w:val="none" w:sz="0" w:space="0" w:color="auto"/>
          </w:divBdr>
        </w:div>
        <w:div w:id="1249998950">
          <w:marLeft w:val="640"/>
          <w:marRight w:val="0"/>
          <w:marTop w:val="0"/>
          <w:marBottom w:val="0"/>
          <w:divBdr>
            <w:top w:val="none" w:sz="0" w:space="0" w:color="auto"/>
            <w:left w:val="none" w:sz="0" w:space="0" w:color="auto"/>
            <w:bottom w:val="none" w:sz="0" w:space="0" w:color="auto"/>
            <w:right w:val="none" w:sz="0" w:space="0" w:color="auto"/>
          </w:divBdr>
        </w:div>
        <w:div w:id="433863643">
          <w:marLeft w:val="640"/>
          <w:marRight w:val="0"/>
          <w:marTop w:val="0"/>
          <w:marBottom w:val="0"/>
          <w:divBdr>
            <w:top w:val="none" w:sz="0" w:space="0" w:color="auto"/>
            <w:left w:val="none" w:sz="0" w:space="0" w:color="auto"/>
            <w:bottom w:val="none" w:sz="0" w:space="0" w:color="auto"/>
            <w:right w:val="none" w:sz="0" w:space="0" w:color="auto"/>
          </w:divBdr>
        </w:div>
        <w:div w:id="1657225188">
          <w:marLeft w:val="640"/>
          <w:marRight w:val="0"/>
          <w:marTop w:val="0"/>
          <w:marBottom w:val="0"/>
          <w:divBdr>
            <w:top w:val="none" w:sz="0" w:space="0" w:color="auto"/>
            <w:left w:val="none" w:sz="0" w:space="0" w:color="auto"/>
            <w:bottom w:val="none" w:sz="0" w:space="0" w:color="auto"/>
            <w:right w:val="none" w:sz="0" w:space="0" w:color="auto"/>
          </w:divBdr>
        </w:div>
        <w:div w:id="680930215">
          <w:marLeft w:val="640"/>
          <w:marRight w:val="0"/>
          <w:marTop w:val="0"/>
          <w:marBottom w:val="0"/>
          <w:divBdr>
            <w:top w:val="none" w:sz="0" w:space="0" w:color="auto"/>
            <w:left w:val="none" w:sz="0" w:space="0" w:color="auto"/>
            <w:bottom w:val="none" w:sz="0" w:space="0" w:color="auto"/>
            <w:right w:val="none" w:sz="0" w:space="0" w:color="auto"/>
          </w:divBdr>
        </w:div>
        <w:div w:id="1280601108">
          <w:marLeft w:val="640"/>
          <w:marRight w:val="0"/>
          <w:marTop w:val="0"/>
          <w:marBottom w:val="0"/>
          <w:divBdr>
            <w:top w:val="none" w:sz="0" w:space="0" w:color="auto"/>
            <w:left w:val="none" w:sz="0" w:space="0" w:color="auto"/>
            <w:bottom w:val="none" w:sz="0" w:space="0" w:color="auto"/>
            <w:right w:val="none" w:sz="0" w:space="0" w:color="auto"/>
          </w:divBdr>
        </w:div>
        <w:div w:id="1581330139">
          <w:marLeft w:val="640"/>
          <w:marRight w:val="0"/>
          <w:marTop w:val="0"/>
          <w:marBottom w:val="0"/>
          <w:divBdr>
            <w:top w:val="none" w:sz="0" w:space="0" w:color="auto"/>
            <w:left w:val="none" w:sz="0" w:space="0" w:color="auto"/>
            <w:bottom w:val="none" w:sz="0" w:space="0" w:color="auto"/>
            <w:right w:val="none" w:sz="0" w:space="0" w:color="auto"/>
          </w:divBdr>
        </w:div>
        <w:div w:id="321466051">
          <w:marLeft w:val="640"/>
          <w:marRight w:val="0"/>
          <w:marTop w:val="0"/>
          <w:marBottom w:val="0"/>
          <w:divBdr>
            <w:top w:val="none" w:sz="0" w:space="0" w:color="auto"/>
            <w:left w:val="none" w:sz="0" w:space="0" w:color="auto"/>
            <w:bottom w:val="none" w:sz="0" w:space="0" w:color="auto"/>
            <w:right w:val="none" w:sz="0" w:space="0" w:color="auto"/>
          </w:divBdr>
        </w:div>
        <w:div w:id="2118793196">
          <w:marLeft w:val="640"/>
          <w:marRight w:val="0"/>
          <w:marTop w:val="0"/>
          <w:marBottom w:val="0"/>
          <w:divBdr>
            <w:top w:val="none" w:sz="0" w:space="0" w:color="auto"/>
            <w:left w:val="none" w:sz="0" w:space="0" w:color="auto"/>
            <w:bottom w:val="none" w:sz="0" w:space="0" w:color="auto"/>
            <w:right w:val="none" w:sz="0" w:space="0" w:color="auto"/>
          </w:divBdr>
        </w:div>
        <w:div w:id="1823501519">
          <w:marLeft w:val="640"/>
          <w:marRight w:val="0"/>
          <w:marTop w:val="0"/>
          <w:marBottom w:val="0"/>
          <w:divBdr>
            <w:top w:val="none" w:sz="0" w:space="0" w:color="auto"/>
            <w:left w:val="none" w:sz="0" w:space="0" w:color="auto"/>
            <w:bottom w:val="none" w:sz="0" w:space="0" w:color="auto"/>
            <w:right w:val="none" w:sz="0" w:space="0" w:color="auto"/>
          </w:divBdr>
        </w:div>
        <w:div w:id="2078476809">
          <w:marLeft w:val="640"/>
          <w:marRight w:val="0"/>
          <w:marTop w:val="0"/>
          <w:marBottom w:val="0"/>
          <w:divBdr>
            <w:top w:val="none" w:sz="0" w:space="0" w:color="auto"/>
            <w:left w:val="none" w:sz="0" w:space="0" w:color="auto"/>
            <w:bottom w:val="none" w:sz="0" w:space="0" w:color="auto"/>
            <w:right w:val="none" w:sz="0" w:space="0" w:color="auto"/>
          </w:divBdr>
        </w:div>
        <w:div w:id="1942225302">
          <w:marLeft w:val="640"/>
          <w:marRight w:val="0"/>
          <w:marTop w:val="0"/>
          <w:marBottom w:val="0"/>
          <w:divBdr>
            <w:top w:val="none" w:sz="0" w:space="0" w:color="auto"/>
            <w:left w:val="none" w:sz="0" w:space="0" w:color="auto"/>
            <w:bottom w:val="none" w:sz="0" w:space="0" w:color="auto"/>
            <w:right w:val="none" w:sz="0" w:space="0" w:color="auto"/>
          </w:divBdr>
        </w:div>
        <w:div w:id="1839997557">
          <w:marLeft w:val="640"/>
          <w:marRight w:val="0"/>
          <w:marTop w:val="0"/>
          <w:marBottom w:val="0"/>
          <w:divBdr>
            <w:top w:val="none" w:sz="0" w:space="0" w:color="auto"/>
            <w:left w:val="none" w:sz="0" w:space="0" w:color="auto"/>
            <w:bottom w:val="none" w:sz="0" w:space="0" w:color="auto"/>
            <w:right w:val="none" w:sz="0" w:space="0" w:color="auto"/>
          </w:divBdr>
        </w:div>
        <w:div w:id="1870146704">
          <w:marLeft w:val="640"/>
          <w:marRight w:val="0"/>
          <w:marTop w:val="0"/>
          <w:marBottom w:val="0"/>
          <w:divBdr>
            <w:top w:val="none" w:sz="0" w:space="0" w:color="auto"/>
            <w:left w:val="none" w:sz="0" w:space="0" w:color="auto"/>
            <w:bottom w:val="none" w:sz="0" w:space="0" w:color="auto"/>
            <w:right w:val="none" w:sz="0" w:space="0" w:color="auto"/>
          </w:divBdr>
        </w:div>
        <w:div w:id="432289224">
          <w:marLeft w:val="640"/>
          <w:marRight w:val="0"/>
          <w:marTop w:val="0"/>
          <w:marBottom w:val="0"/>
          <w:divBdr>
            <w:top w:val="none" w:sz="0" w:space="0" w:color="auto"/>
            <w:left w:val="none" w:sz="0" w:space="0" w:color="auto"/>
            <w:bottom w:val="none" w:sz="0" w:space="0" w:color="auto"/>
            <w:right w:val="none" w:sz="0" w:space="0" w:color="auto"/>
          </w:divBdr>
        </w:div>
        <w:div w:id="1413624729">
          <w:marLeft w:val="640"/>
          <w:marRight w:val="0"/>
          <w:marTop w:val="0"/>
          <w:marBottom w:val="0"/>
          <w:divBdr>
            <w:top w:val="none" w:sz="0" w:space="0" w:color="auto"/>
            <w:left w:val="none" w:sz="0" w:space="0" w:color="auto"/>
            <w:bottom w:val="none" w:sz="0" w:space="0" w:color="auto"/>
            <w:right w:val="none" w:sz="0" w:space="0" w:color="auto"/>
          </w:divBdr>
        </w:div>
        <w:div w:id="369837494">
          <w:marLeft w:val="640"/>
          <w:marRight w:val="0"/>
          <w:marTop w:val="0"/>
          <w:marBottom w:val="0"/>
          <w:divBdr>
            <w:top w:val="none" w:sz="0" w:space="0" w:color="auto"/>
            <w:left w:val="none" w:sz="0" w:space="0" w:color="auto"/>
            <w:bottom w:val="none" w:sz="0" w:space="0" w:color="auto"/>
            <w:right w:val="none" w:sz="0" w:space="0" w:color="auto"/>
          </w:divBdr>
        </w:div>
        <w:div w:id="1886217337">
          <w:marLeft w:val="640"/>
          <w:marRight w:val="0"/>
          <w:marTop w:val="0"/>
          <w:marBottom w:val="0"/>
          <w:divBdr>
            <w:top w:val="none" w:sz="0" w:space="0" w:color="auto"/>
            <w:left w:val="none" w:sz="0" w:space="0" w:color="auto"/>
            <w:bottom w:val="none" w:sz="0" w:space="0" w:color="auto"/>
            <w:right w:val="none" w:sz="0" w:space="0" w:color="auto"/>
          </w:divBdr>
        </w:div>
        <w:div w:id="353113553">
          <w:marLeft w:val="640"/>
          <w:marRight w:val="0"/>
          <w:marTop w:val="0"/>
          <w:marBottom w:val="0"/>
          <w:divBdr>
            <w:top w:val="none" w:sz="0" w:space="0" w:color="auto"/>
            <w:left w:val="none" w:sz="0" w:space="0" w:color="auto"/>
            <w:bottom w:val="none" w:sz="0" w:space="0" w:color="auto"/>
            <w:right w:val="none" w:sz="0" w:space="0" w:color="auto"/>
          </w:divBdr>
        </w:div>
        <w:div w:id="125468228">
          <w:marLeft w:val="640"/>
          <w:marRight w:val="0"/>
          <w:marTop w:val="0"/>
          <w:marBottom w:val="0"/>
          <w:divBdr>
            <w:top w:val="none" w:sz="0" w:space="0" w:color="auto"/>
            <w:left w:val="none" w:sz="0" w:space="0" w:color="auto"/>
            <w:bottom w:val="none" w:sz="0" w:space="0" w:color="auto"/>
            <w:right w:val="none" w:sz="0" w:space="0" w:color="auto"/>
          </w:divBdr>
        </w:div>
        <w:div w:id="429088807">
          <w:marLeft w:val="640"/>
          <w:marRight w:val="0"/>
          <w:marTop w:val="0"/>
          <w:marBottom w:val="0"/>
          <w:divBdr>
            <w:top w:val="none" w:sz="0" w:space="0" w:color="auto"/>
            <w:left w:val="none" w:sz="0" w:space="0" w:color="auto"/>
            <w:bottom w:val="none" w:sz="0" w:space="0" w:color="auto"/>
            <w:right w:val="none" w:sz="0" w:space="0" w:color="auto"/>
          </w:divBdr>
        </w:div>
        <w:div w:id="1614556636">
          <w:marLeft w:val="640"/>
          <w:marRight w:val="0"/>
          <w:marTop w:val="0"/>
          <w:marBottom w:val="0"/>
          <w:divBdr>
            <w:top w:val="none" w:sz="0" w:space="0" w:color="auto"/>
            <w:left w:val="none" w:sz="0" w:space="0" w:color="auto"/>
            <w:bottom w:val="none" w:sz="0" w:space="0" w:color="auto"/>
            <w:right w:val="none" w:sz="0" w:space="0" w:color="auto"/>
          </w:divBdr>
        </w:div>
        <w:div w:id="2027905820">
          <w:marLeft w:val="640"/>
          <w:marRight w:val="0"/>
          <w:marTop w:val="0"/>
          <w:marBottom w:val="0"/>
          <w:divBdr>
            <w:top w:val="none" w:sz="0" w:space="0" w:color="auto"/>
            <w:left w:val="none" w:sz="0" w:space="0" w:color="auto"/>
            <w:bottom w:val="none" w:sz="0" w:space="0" w:color="auto"/>
            <w:right w:val="none" w:sz="0" w:space="0" w:color="auto"/>
          </w:divBdr>
        </w:div>
        <w:div w:id="1237781516">
          <w:marLeft w:val="640"/>
          <w:marRight w:val="0"/>
          <w:marTop w:val="0"/>
          <w:marBottom w:val="0"/>
          <w:divBdr>
            <w:top w:val="none" w:sz="0" w:space="0" w:color="auto"/>
            <w:left w:val="none" w:sz="0" w:space="0" w:color="auto"/>
            <w:bottom w:val="none" w:sz="0" w:space="0" w:color="auto"/>
            <w:right w:val="none" w:sz="0" w:space="0" w:color="auto"/>
          </w:divBdr>
        </w:div>
        <w:div w:id="867766463">
          <w:marLeft w:val="640"/>
          <w:marRight w:val="0"/>
          <w:marTop w:val="0"/>
          <w:marBottom w:val="0"/>
          <w:divBdr>
            <w:top w:val="none" w:sz="0" w:space="0" w:color="auto"/>
            <w:left w:val="none" w:sz="0" w:space="0" w:color="auto"/>
            <w:bottom w:val="none" w:sz="0" w:space="0" w:color="auto"/>
            <w:right w:val="none" w:sz="0" w:space="0" w:color="auto"/>
          </w:divBdr>
        </w:div>
        <w:div w:id="209610221">
          <w:marLeft w:val="640"/>
          <w:marRight w:val="0"/>
          <w:marTop w:val="0"/>
          <w:marBottom w:val="0"/>
          <w:divBdr>
            <w:top w:val="none" w:sz="0" w:space="0" w:color="auto"/>
            <w:left w:val="none" w:sz="0" w:space="0" w:color="auto"/>
            <w:bottom w:val="none" w:sz="0" w:space="0" w:color="auto"/>
            <w:right w:val="none" w:sz="0" w:space="0" w:color="auto"/>
          </w:divBdr>
        </w:div>
        <w:div w:id="1441100609">
          <w:marLeft w:val="640"/>
          <w:marRight w:val="0"/>
          <w:marTop w:val="0"/>
          <w:marBottom w:val="0"/>
          <w:divBdr>
            <w:top w:val="none" w:sz="0" w:space="0" w:color="auto"/>
            <w:left w:val="none" w:sz="0" w:space="0" w:color="auto"/>
            <w:bottom w:val="none" w:sz="0" w:space="0" w:color="auto"/>
            <w:right w:val="none" w:sz="0" w:space="0" w:color="auto"/>
          </w:divBdr>
        </w:div>
        <w:div w:id="990406401">
          <w:marLeft w:val="640"/>
          <w:marRight w:val="0"/>
          <w:marTop w:val="0"/>
          <w:marBottom w:val="0"/>
          <w:divBdr>
            <w:top w:val="none" w:sz="0" w:space="0" w:color="auto"/>
            <w:left w:val="none" w:sz="0" w:space="0" w:color="auto"/>
            <w:bottom w:val="none" w:sz="0" w:space="0" w:color="auto"/>
            <w:right w:val="none" w:sz="0" w:space="0" w:color="auto"/>
          </w:divBdr>
        </w:div>
        <w:div w:id="679627609">
          <w:marLeft w:val="640"/>
          <w:marRight w:val="0"/>
          <w:marTop w:val="0"/>
          <w:marBottom w:val="0"/>
          <w:divBdr>
            <w:top w:val="none" w:sz="0" w:space="0" w:color="auto"/>
            <w:left w:val="none" w:sz="0" w:space="0" w:color="auto"/>
            <w:bottom w:val="none" w:sz="0" w:space="0" w:color="auto"/>
            <w:right w:val="none" w:sz="0" w:space="0" w:color="auto"/>
          </w:divBdr>
        </w:div>
        <w:div w:id="943918999">
          <w:marLeft w:val="640"/>
          <w:marRight w:val="0"/>
          <w:marTop w:val="0"/>
          <w:marBottom w:val="0"/>
          <w:divBdr>
            <w:top w:val="none" w:sz="0" w:space="0" w:color="auto"/>
            <w:left w:val="none" w:sz="0" w:space="0" w:color="auto"/>
            <w:bottom w:val="none" w:sz="0" w:space="0" w:color="auto"/>
            <w:right w:val="none" w:sz="0" w:space="0" w:color="auto"/>
          </w:divBdr>
        </w:div>
        <w:div w:id="681709467">
          <w:marLeft w:val="640"/>
          <w:marRight w:val="0"/>
          <w:marTop w:val="0"/>
          <w:marBottom w:val="0"/>
          <w:divBdr>
            <w:top w:val="none" w:sz="0" w:space="0" w:color="auto"/>
            <w:left w:val="none" w:sz="0" w:space="0" w:color="auto"/>
            <w:bottom w:val="none" w:sz="0" w:space="0" w:color="auto"/>
            <w:right w:val="none" w:sz="0" w:space="0" w:color="auto"/>
          </w:divBdr>
        </w:div>
      </w:divsChild>
    </w:div>
    <w:div w:id="1214540099">
      <w:bodyDiv w:val="1"/>
      <w:marLeft w:val="0"/>
      <w:marRight w:val="0"/>
      <w:marTop w:val="0"/>
      <w:marBottom w:val="0"/>
      <w:divBdr>
        <w:top w:val="none" w:sz="0" w:space="0" w:color="auto"/>
        <w:left w:val="none" w:sz="0" w:space="0" w:color="auto"/>
        <w:bottom w:val="none" w:sz="0" w:space="0" w:color="auto"/>
        <w:right w:val="none" w:sz="0" w:space="0" w:color="auto"/>
      </w:divBdr>
      <w:divsChild>
        <w:div w:id="452750431">
          <w:marLeft w:val="640"/>
          <w:marRight w:val="0"/>
          <w:marTop w:val="0"/>
          <w:marBottom w:val="0"/>
          <w:divBdr>
            <w:top w:val="none" w:sz="0" w:space="0" w:color="auto"/>
            <w:left w:val="none" w:sz="0" w:space="0" w:color="auto"/>
            <w:bottom w:val="none" w:sz="0" w:space="0" w:color="auto"/>
            <w:right w:val="none" w:sz="0" w:space="0" w:color="auto"/>
          </w:divBdr>
        </w:div>
        <w:div w:id="847721863">
          <w:marLeft w:val="640"/>
          <w:marRight w:val="0"/>
          <w:marTop w:val="0"/>
          <w:marBottom w:val="0"/>
          <w:divBdr>
            <w:top w:val="none" w:sz="0" w:space="0" w:color="auto"/>
            <w:left w:val="none" w:sz="0" w:space="0" w:color="auto"/>
            <w:bottom w:val="none" w:sz="0" w:space="0" w:color="auto"/>
            <w:right w:val="none" w:sz="0" w:space="0" w:color="auto"/>
          </w:divBdr>
        </w:div>
        <w:div w:id="303507608">
          <w:marLeft w:val="640"/>
          <w:marRight w:val="0"/>
          <w:marTop w:val="0"/>
          <w:marBottom w:val="0"/>
          <w:divBdr>
            <w:top w:val="none" w:sz="0" w:space="0" w:color="auto"/>
            <w:left w:val="none" w:sz="0" w:space="0" w:color="auto"/>
            <w:bottom w:val="none" w:sz="0" w:space="0" w:color="auto"/>
            <w:right w:val="none" w:sz="0" w:space="0" w:color="auto"/>
          </w:divBdr>
        </w:div>
        <w:div w:id="1760060054">
          <w:marLeft w:val="640"/>
          <w:marRight w:val="0"/>
          <w:marTop w:val="0"/>
          <w:marBottom w:val="0"/>
          <w:divBdr>
            <w:top w:val="none" w:sz="0" w:space="0" w:color="auto"/>
            <w:left w:val="none" w:sz="0" w:space="0" w:color="auto"/>
            <w:bottom w:val="none" w:sz="0" w:space="0" w:color="auto"/>
            <w:right w:val="none" w:sz="0" w:space="0" w:color="auto"/>
          </w:divBdr>
        </w:div>
        <w:div w:id="922683596">
          <w:marLeft w:val="640"/>
          <w:marRight w:val="0"/>
          <w:marTop w:val="0"/>
          <w:marBottom w:val="0"/>
          <w:divBdr>
            <w:top w:val="none" w:sz="0" w:space="0" w:color="auto"/>
            <w:left w:val="none" w:sz="0" w:space="0" w:color="auto"/>
            <w:bottom w:val="none" w:sz="0" w:space="0" w:color="auto"/>
            <w:right w:val="none" w:sz="0" w:space="0" w:color="auto"/>
          </w:divBdr>
        </w:div>
        <w:div w:id="296496656">
          <w:marLeft w:val="640"/>
          <w:marRight w:val="0"/>
          <w:marTop w:val="0"/>
          <w:marBottom w:val="0"/>
          <w:divBdr>
            <w:top w:val="none" w:sz="0" w:space="0" w:color="auto"/>
            <w:left w:val="none" w:sz="0" w:space="0" w:color="auto"/>
            <w:bottom w:val="none" w:sz="0" w:space="0" w:color="auto"/>
            <w:right w:val="none" w:sz="0" w:space="0" w:color="auto"/>
          </w:divBdr>
        </w:div>
        <w:div w:id="845288340">
          <w:marLeft w:val="640"/>
          <w:marRight w:val="0"/>
          <w:marTop w:val="0"/>
          <w:marBottom w:val="0"/>
          <w:divBdr>
            <w:top w:val="none" w:sz="0" w:space="0" w:color="auto"/>
            <w:left w:val="none" w:sz="0" w:space="0" w:color="auto"/>
            <w:bottom w:val="none" w:sz="0" w:space="0" w:color="auto"/>
            <w:right w:val="none" w:sz="0" w:space="0" w:color="auto"/>
          </w:divBdr>
        </w:div>
        <w:div w:id="842820375">
          <w:marLeft w:val="640"/>
          <w:marRight w:val="0"/>
          <w:marTop w:val="0"/>
          <w:marBottom w:val="0"/>
          <w:divBdr>
            <w:top w:val="none" w:sz="0" w:space="0" w:color="auto"/>
            <w:left w:val="none" w:sz="0" w:space="0" w:color="auto"/>
            <w:bottom w:val="none" w:sz="0" w:space="0" w:color="auto"/>
            <w:right w:val="none" w:sz="0" w:space="0" w:color="auto"/>
          </w:divBdr>
        </w:div>
        <w:div w:id="2002856131">
          <w:marLeft w:val="640"/>
          <w:marRight w:val="0"/>
          <w:marTop w:val="0"/>
          <w:marBottom w:val="0"/>
          <w:divBdr>
            <w:top w:val="none" w:sz="0" w:space="0" w:color="auto"/>
            <w:left w:val="none" w:sz="0" w:space="0" w:color="auto"/>
            <w:bottom w:val="none" w:sz="0" w:space="0" w:color="auto"/>
            <w:right w:val="none" w:sz="0" w:space="0" w:color="auto"/>
          </w:divBdr>
        </w:div>
        <w:div w:id="1291941214">
          <w:marLeft w:val="640"/>
          <w:marRight w:val="0"/>
          <w:marTop w:val="0"/>
          <w:marBottom w:val="0"/>
          <w:divBdr>
            <w:top w:val="none" w:sz="0" w:space="0" w:color="auto"/>
            <w:left w:val="none" w:sz="0" w:space="0" w:color="auto"/>
            <w:bottom w:val="none" w:sz="0" w:space="0" w:color="auto"/>
            <w:right w:val="none" w:sz="0" w:space="0" w:color="auto"/>
          </w:divBdr>
        </w:div>
        <w:div w:id="1311059148">
          <w:marLeft w:val="640"/>
          <w:marRight w:val="0"/>
          <w:marTop w:val="0"/>
          <w:marBottom w:val="0"/>
          <w:divBdr>
            <w:top w:val="none" w:sz="0" w:space="0" w:color="auto"/>
            <w:left w:val="none" w:sz="0" w:space="0" w:color="auto"/>
            <w:bottom w:val="none" w:sz="0" w:space="0" w:color="auto"/>
            <w:right w:val="none" w:sz="0" w:space="0" w:color="auto"/>
          </w:divBdr>
        </w:div>
        <w:div w:id="316954575">
          <w:marLeft w:val="640"/>
          <w:marRight w:val="0"/>
          <w:marTop w:val="0"/>
          <w:marBottom w:val="0"/>
          <w:divBdr>
            <w:top w:val="none" w:sz="0" w:space="0" w:color="auto"/>
            <w:left w:val="none" w:sz="0" w:space="0" w:color="auto"/>
            <w:bottom w:val="none" w:sz="0" w:space="0" w:color="auto"/>
            <w:right w:val="none" w:sz="0" w:space="0" w:color="auto"/>
          </w:divBdr>
        </w:div>
        <w:div w:id="1013606364">
          <w:marLeft w:val="640"/>
          <w:marRight w:val="0"/>
          <w:marTop w:val="0"/>
          <w:marBottom w:val="0"/>
          <w:divBdr>
            <w:top w:val="none" w:sz="0" w:space="0" w:color="auto"/>
            <w:left w:val="none" w:sz="0" w:space="0" w:color="auto"/>
            <w:bottom w:val="none" w:sz="0" w:space="0" w:color="auto"/>
            <w:right w:val="none" w:sz="0" w:space="0" w:color="auto"/>
          </w:divBdr>
        </w:div>
        <w:div w:id="305746564">
          <w:marLeft w:val="640"/>
          <w:marRight w:val="0"/>
          <w:marTop w:val="0"/>
          <w:marBottom w:val="0"/>
          <w:divBdr>
            <w:top w:val="none" w:sz="0" w:space="0" w:color="auto"/>
            <w:left w:val="none" w:sz="0" w:space="0" w:color="auto"/>
            <w:bottom w:val="none" w:sz="0" w:space="0" w:color="auto"/>
            <w:right w:val="none" w:sz="0" w:space="0" w:color="auto"/>
          </w:divBdr>
        </w:div>
        <w:div w:id="667750253">
          <w:marLeft w:val="640"/>
          <w:marRight w:val="0"/>
          <w:marTop w:val="0"/>
          <w:marBottom w:val="0"/>
          <w:divBdr>
            <w:top w:val="none" w:sz="0" w:space="0" w:color="auto"/>
            <w:left w:val="none" w:sz="0" w:space="0" w:color="auto"/>
            <w:bottom w:val="none" w:sz="0" w:space="0" w:color="auto"/>
            <w:right w:val="none" w:sz="0" w:space="0" w:color="auto"/>
          </w:divBdr>
        </w:div>
        <w:div w:id="1673800157">
          <w:marLeft w:val="640"/>
          <w:marRight w:val="0"/>
          <w:marTop w:val="0"/>
          <w:marBottom w:val="0"/>
          <w:divBdr>
            <w:top w:val="none" w:sz="0" w:space="0" w:color="auto"/>
            <w:left w:val="none" w:sz="0" w:space="0" w:color="auto"/>
            <w:bottom w:val="none" w:sz="0" w:space="0" w:color="auto"/>
            <w:right w:val="none" w:sz="0" w:space="0" w:color="auto"/>
          </w:divBdr>
        </w:div>
        <w:div w:id="612597526">
          <w:marLeft w:val="640"/>
          <w:marRight w:val="0"/>
          <w:marTop w:val="0"/>
          <w:marBottom w:val="0"/>
          <w:divBdr>
            <w:top w:val="none" w:sz="0" w:space="0" w:color="auto"/>
            <w:left w:val="none" w:sz="0" w:space="0" w:color="auto"/>
            <w:bottom w:val="none" w:sz="0" w:space="0" w:color="auto"/>
            <w:right w:val="none" w:sz="0" w:space="0" w:color="auto"/>
          </w:divBdr>
        </w:div>
        <w:div w:id="393507351">
          <w:marLeft w:val="640"/>
          <w:marRight w:val="0"/>
          <w:marTop w:val="0"/>
          <w:marBottom w:val="0"/>
          <w:divBdr>
            <w:top w:val="none" w:sz="0" w:space="0" w:color="auto"/>
            <w:left w:val="none" w:sz="0" w:space="0" w:color="auto"/>
            <w:bottom w:val="none" w:sz="0" w:space="0" w:color="auto"/>
            <w:right w:val="none" w:sz="0" w:space="0" w:color="auto"/>
          </w:divBdr>
        </w:div>
        <w:div w:id="165175900">
          <w:marLeft w:val="640"/>
          <w:marRight w:val="0"/>
          <w:marTop w:val="0"/>
          <w:marBottom w:val="0"/>
          <w:divBdr>
            <w:top w:val="none" w:sz="0" w:space="0" w:color="auto"/>
            <w:left w:val="none" w:sz="0" w:space="0" w:color="auto"/>
            <w:bottom w:val="none" w:sz="0" w:space="0" w:color="auto"/>
            <w:right w:val="none" w:sz="0" w:space="0" w:color="auto"/>
          </w:divBdr>
        </w:div>
        <w:div w:id="249855268">
          <w:marLeft w:val="640"/>
          <w:marRight w:val="0"/>
          <w:marTop w:val="0"/>
          <w:marBottom w:val="0"/>
          <w:divBdr>
            <w:top w:val="none" w:sz="0" w:space="0" w:color="auto"/>
            <w:left w:val="none" w:sz="0" w:space="0" w:color="auto"/>
            <w:bottom w:val="none" w:sz="0" w:space="0" w:color="auto"/>
            <w:right w:val="none" w:sz="0" w:space="0" w:color="auto"/>
          </w:divBdr>
        </w:div>
        <w:div w:id="2010214147">
          <w:marLeft w:val="640"/>
          <w:marRight w:val="0"/>
          <w:marTop w:val="0"/>
          <w:marBottom w:val="0"/>
          <w:divBdr>
            <w:top w:val="none" w:sz="0" w:space="0" w:color="auto"/>
            <w:left w:val="none" w:sz="0" w:space="0" w:color="auto"/>
            <w:bottom w:val="none" w:sz="0" w:space="0" w:color="auto"/>
            <w:right w:val="none" w:sz="0" w:space="0" w:color="auto"/>
          </w:divBdr>
        </w:div>
        <w:div w:id="1661612156">
          <w:marLeft w:val="640"/>
          <w:marRight w:val="0"/>
          <w:marTop w:val="0"/>
          <w:marBottom w:val="0"/>
          <w:divBdr>
            <w:top w:val="none" w:sz="0" w:space="0" w:color="auto"/>
            <w:left w:val="none" w:sz="0" w:space="0" w:color="auto"/>
            <w:bottom w:val="none" w:sz="0" w:space="0" w:color="auto"/>
            <w:right w:val="none" w:sz="0" w:space="0" w:color="auto"/>
          </w:divBdr>
        </w:div>
        <w:div w:id="148329850">
          <w:marLeft w:val="640"/>
          <w:marRight w:val="0"/>
          <w:marTop w:val="0"/>
          <w:marBottom w:val="0"/>
          <w:divBdr>
            <w:top w:val="none" w:sz="0" w:space="0" w:color="auto"/>
            <w:left w:val="none" w:sz="0" w:space="0" w:color="auto"/>
            <w:bottom w:val="none" w:sz="0" w:space="0" w:color="auto"/>
            <w:right w:val="none" w:sz="0" w:space="0" w:color="auto"/>
          </w:divBdr>
        </w:div>
        <w:div w:id="1230575676">
          <w:marLeft w:val="640"/>
          <w:marRight w:val="0"/>
          <w:marTop w:val="0"/>
          <w:marBottom w:val="0"/>
          <w:divBdr>
            <w:top w:val="none" w:sz="0" w:space="0" w:color="auto"/>
            <w:left w:val="none" w:sz="0" w:space="0" w:color="auto"/>
            <w:bottom w:val="none" w:sz="0" w:space="0" w:color="auto"/>
            <w:right w:val="none" w:sz="0" w:space="0" w:color="auto"/>
          </w:divBdr>
        </w:div>
        <w:div w:id="1386488106">
          <w:marLeft w:val="640"/>
          <w:marRight w:val="0"/>
          <w:marTop w:val="0"/>
          <w:marBottom w:val="0"/>
          <w:divBdr>
            <w:top w:val="none" w:sz="0" w:space="0" w:color="auto"/>
            <w:left w:val="none" w:sz="0" w:space="0" w:color="auto"/>
            <w:bottom w:val="none" w:sz="0" w:space="0" w:color="auto"/>
            <w:right w:val="none" w:sz="0" w:space="0" w:color="auto"/>
          </w:divBdr>
        </w:div>
        <w:div w:id="1783379500">
          <w:marLeft w:val="640"/>
          <w:marRight w:val="0"/>
          <w:marTop w:val="0"/>
          <w:marBottom w:val="0"/>
          <w:divBdr>
            <w:top w:val="none" w:sz="0" w:space="0" w:color="auto"/>
            <w:left w:val="none" w:sz="0" w:space="0" w:color="auto"/>
            <w:bottom w:val="none" w:sz="0" w:space="0" w:color="auto"/>
            <w:right w:val="none" w:sz="0" w:space="0" w:color="auto"/>
          </w:divBdr>
        </w:div>
      </w:divsChild>
    </w:div>
    <w:div w:id="1216040704">
      <w:bodyDiv w:val="1"/>
      <w:marLeft w:val="0"/>
      <w:marRight w:val="0"/>
      <w:marTop w:val="0"/>
      <w:marBottom w:val="0"/>
      <w:divBdr>
        <w:top w:val="none" w:sz="0" w:space="0" w:color="auto"/>
        <w:left w:val="none" w:sz="0" w:space="0" w:color="auto"/>
        <w:bottom w:val="none" w:sz="0" w:space="0" w:color="auto"/>
        <w:right w:val="none" w:sz="0" w:space="0" w:color="auto"/>
      </w:divBdr>
    </w:div>
    <w:div w:id="1224488564">
      <w:bodyDiv w:val="1"/>
      <w:marLeft w:val="0"/>
      <w:marRight w:val="0"/>
      <w:marTop w:val="0"/>
      <w:marBottom w:val="0"/>
      <w:divBdr>
        <w:top w:val="none" w:sz="0" w:space="0" w:color="auto"/>
        <w:left w:val="none" w:sz="0" w:space="0" w:color="auto"/>
        <w:bottom w:val="none" w:sz="0" w:space="0" w:color="auto"/>
        <w:right w:val="none" w:sz="0" w:space="0" w:color="auto"/>
      </w:divBdr>
      <w:divsChild>
        <w:div w:id="348338253">
          <w:marLeft w:val="640"/>
          <w:marRight w:val="0"/>
          <w:marTop w:val="0"/>
          <w:marBottom w:val="0"/>
          <w:divBdr>
            <w:top w:val="none" w:sz="0" w:space="0" w:color="auto"/>
            <w:left w:val="none" w:sz="0" w:space="0" w:color="auto"/>
            <w:bottom w:val="none" w:sz="0" w:space="0" w:color="auto"/>
            <w:right w:val="none" w:sz="0" w:space="0" w:color="auto"/>
          </w:divBdr>
        </w:div>
        <w:div w:id="1790927338">
          <w:marLeft w:val="640"/>
          <w:marRight w:val="0"/>
          <w:marTop w:val="0"/>
          <w:marBottom w:val="0"/>
          <w:divBdr>
            <w:top w:val="none" w:sz="0" w:space="0" w:color="auto"/>
            <w:left w:val="none" w:sz="0" w:space="0" w:color="auto"/>
            <w:bottom w:val="none" w:sz="0" w:space="0" w:color="auto"/>
            <w:right w:val="none" w:sz="0" w:space="0" w:color="auto"/>
          </w:divBdr>
        </w:div>
        <w:div w:id="1832596920">
          <w:marLeft w:val="640"/>
          <w:marRight w:val="0"/>
          <w:marTop w:val="0"/>
          <w:marBottom w:val="0"/>
          <w:divBdr>
            <w:top w:val="none" w:sz="0" w:space="0" w:color="auto"/>
            <w:left w:val="none" w:sz="0" w:space="0" w:color="auto"/>
            <w:bottom w:val="none" w:sz="0" w:space="0" w:color="auto"/>
            <w:right w:val="none" w:sz="0" w:space="0" w:color="auto"/>
          </w:divBdr>
        </w:div>
        <w:div w:id="2085487721">
          <w:marLeft w:val="640"/>
          <w:marRight w:val="0"/>
          <w:marTop w:val="0"/>
          <w:marBottom w:val="0"/>
          <w:divBdr>
            <w:top w:val="none" w:sz="0" w:space="0" w:color="auto"/>
            <w:left w:val="none" w:sz="0" w:space="0" w:color="auto"/>
            <w:bottom w:val="none" w:sz="0" w:space="0" w:color="auto"/>
            <w:right w:val="none" w:sz="0" w:space="0" w:color="auto"/>
          </w:divBdr>
        </w:div>
        <w:div w:id="1097603918">
          <w:marLeft w:val="640"/>
          <w:marRight w:val="0"/>
          <w:marTop w:val="0"/>
          <w:marBottom w:val="0"/>
          <w:divBdr>
            <w:top w:val="none" w:sz="0" w:space="0" w:color="auto"/>
            <w:left w:val="none" w:sz="0" w:space="0" w:color="auto"/>
            <w:bottom w:val="none" w:sz="0" w:space="0" w:color="auto"/>
            <w:right w:val="none" w:sz="0" w:space="0" w:color="auto"/>
          </w:divBdr>
        </w:div>
        <w:div w:id="257834313">
          <w:marLeft w:val="640"/>
          <w:marRight w:val="0"/>
          <w:marTop w:val="0"/>
          <w:marBottom w:val="0"/>
          <w:divBdr>
            <w:top w:val="none" w:sz="0" w:space="0" w:color="auto"/>
            <w:left w:val="none" w:sz="0" w:space="0" w:color="auto"/>
            <w:bottom w:val="none" w:sz="0" w:space="0" w:color="auto"/>
            <w:right w:val="none" w:sz="0" w:space="0" w:color="auto"/>
          </w:divBdr>
        </w:div>
        <w:div w:id="1053774775">
          <w:marLeft w:val="640"/>
          <w:marRight w:val="0"/>
          <w:marTop w:val="0"/>
          <w:marBottom w:val="0"/>
          <w:divBdr>
            <w:top w:val="none" w:sz="0" w:space="0" w:color="auto"/>
            <w:left w:val="none" w:sz="0" w:space="0" w:color="auto"/>
            <w:bottom w:val="none" w:sz="0" w:space="0" w:color="auto"/>
            <w:right w:val="none" w:sz="0" w:space="0" w:color="auto"/>
          </w:divBdr>
        </w:div>
        <w:div w:id="931006990">
          <w:marLeft w:val="640"/>
          <w:marRight w:val="0"/>
          <w:marTop w:val="0"/>
          <w:marBottom w:val="0"/>
          <w:divBdr>
            <w:top w:val="none" w:sz="0" w:space="0" w:color="auto"/>
            <w:left w:val="none" w:sz="0" w:space="0" w:color="auto"/>
            <w:bottom w:val="none" w:sz="0" w:space="0" w:color="auto"/>
            <w:right w:val="none" w:sz="0" w:space="0" w:color="auto"/>
          </w:divBdr>
        </w:div>
        <w:div w:id="1193763417">
          <w:marLeft w:val="640"/>
          <w:marRight w:val="0"/>
          <w:marTop w:val="0"/>
          <w:marBottom w:val="0"/>
          <w:divBdr>
            <w:top w:val="none" w:sz="0" w:space="0" w:color="auto"/>
            <w:left w:val="none" w:sz="0" w:space="0" w:color="auto"/>
            <w:bottom w:val="none" w:sz="0" w:space="0" w:color="auto"/>
            <w:right w:val="none" w:sz="0" w:space="0" w:color="auto"/>
          </w:divBdr>
        </w:div>
        <w:div w:id="130100194">
          <w:marLeft w:val="640"/>
          <w:marRight w:val="0"/>
          <w:marTop w:val="0"/>
          <w:marBottom w:val="0"/>
          <w:divBdr>
            <w:top w:val="none" w:sz="0" w:space="0" w:color="auto"/>
            <w:left w:val="none" w:sz="0" w:space="0" w:color="auto"/>
            <w:bottom w:val="none" w:sz="0" w:space="0" w:color="auto"/>
            <w:right w:val="none" w:sz="0" w:space="0" w:color="auto"/>
          </w:divBdr>
        </w:div>
        <w:div w:id="183444997">
          <w:marLeft w:val="640"/>
          <w:marRight w:val="0"/>
          <w:marTop w:val="0"/>
          <w:marBottom w:val="0"/>
          <w:divBdr>
            <w:top w:val="none" w:sz="0" w:space="0" w:color="auto"/>
            <w:left w:val="none" w:sz="0" w:space="0" w:color="auto"/>
            <w:bottom w:val="none" w:sz="0" w:space="0" w:color="auto"/>
            <w:right w:val="none" w:sz="0" w:space="0" w:color="auto"/>
          </w:divBdr>
        </w:div>
        <w:div w:id="553543361">
          <w:marLeft w:val="640"/>
          <w:marRight w:val="0"/>
          <w:marTop w:val="0"/>
          <w:marBottom w:val="0"/>
          <w:divBdr>
            <w:top w:val="none" w:sz="0" w:space="0" w:color="auto"/>
            <w:left w:val="none" w:sz="0" w:space="0" w:color="auto"/>
            <w:bottom w:val="none" w:sz="0" w:space="0" w:color="auto"/>
            <w:right w:val="none" w:sz="0" w:space="0" w:color="auto"/>
          </w:divBdr>
        </w:div>
        <w:div w:id="506486354">
          <w:marLeft w:val="640"/>
          <w:marRight w:val="0"/>
          <w:marTop w:val="0"/>
          <w:marBottom w:val="0"/>
          <w:divBdr>
            <w:top w:val="none" w:sz="0" w:space="0" w:color="auto"/>
            <w:left w:val="none" w:sz="0" w:space="0" w:color="auto"/>
            <w:bottom w:val="none" w:sz="0" w:space="0" w:color="auto"/>
            <w:right w:val="none" w:sz="0" w:space="0" w:color="auto"/>
          </w:divBdr>
        </w:div>
        <w:div w:id="562567436">
          <w:marLeft w:val="640"/>
          <w:marRight w:val="0"/>
          <w:marTop w:val="0"/>
          <w:marBottom w:val="0"/>
          <w:divBdr>
            <w:top w:val="none" w:sz="0" w:space="0" w:color="auto"/>
            <w:left w:val="none" w:sz="0" w:space="0" w:color="auto"/>
            <w:bottom w:val="none" w:sz="0" w:space="0" w:color="auto"/>
            <w:right w:val="none" w:sz="0" w:space="0" w:color="auto"/>
          </w:divBdr>
        </w:div>
        <w:div w:id="1852183403">
          <w:marLeft w:val="640"/>
          <w:marRight w:val="0"/>
          <w:marTop w:val="0"/>
          <w:marBottom w:val="0"/>
          <w:divBdr>
            <w:top w:val="none" w:sz="0" w:space="0" w:color="auto"/>
            <w:left w:val="none" w:sz="0" w:space="0" w:color="auto"/>
            <w:bottom w:val="none" w:sz="0" w:space="0" w:color="auto"/>
            <w:right w:val="none" w:sz="0" w:space="0" w:color="auto"/>
          </w:divBdr>
        </w:div>
        <w:div w:id="2124420165">
          <w:marLeft w:val="640"/>
          <w:marRight w:val="0"/>
          <w:marTop w:val="0"/>
          <w:marBottom w:val="0"/>
          <w:divBdr>
            <w:top w:val="none" w:sz="0" w:space="0" w:color="auto"/>
            <w:left w:val="none" w:sz="0" w:space="0" w:color="auto"/>
            <w:bottom w:val="none" w:sz="0" w:space="0" w:color="auto"/>
            <w:right w:val="none" w:sz="0" w:space="0" w:color="auto"/>
          </w:divBdr>
        </w:div>
        <w:div w:id="571624876">
          <w:marLeft w:val="640"/>
          <w:marRight w:val="0"/>
          <w:marTop w:val="0"/>
          <w:marBottom w:val="0"/>
          <w:divBdr>
            <w:top w:val="none" w:sz="0" w:space="0" w:color="auto"/>
            <w:left w:val="none" w:sz="0" w:space="0" w:color="auto"/>
            <w:bottom w:val="none" w:sz="0" w:space="0" w:color="auto"/>
            <w:right w:val="none" w:sz="0" w:space="0" w:color="auto"/>
          </w:divBdr>
        </w:div>
        <w:div w:id="1652371409">
          <w:marLeft w:val="640"/>
          <w:marRight w:val="0"/>
          <w:marTop w:val="0"/>
          <w:marBottom w:val="0"/>
          <w:divBdr>
            <w:top w:val="none" w:sz="0" w:space="0" w:color="auto"/>
            <w:left w:val="none" w:sz="0" w:space="0" w:color="auto"/>
            <w:bottom w:val="none" w:sz="0" w:space="0" w:color="auto"/>
            <w:right w:val="none" w:sz="0" w:space="0" w:color="auto"/>
          </w:divBdr>
        </w:div>
        <w:div w:id="2073656167">
          <w:marLeft w:val="640"/>
          <w:marRight w:val="0"/>
          <w:marTop w:val="0"/>
          <w:marBottom w:val="0"/>
          <w:divBdr>
            <w:top w:val="none" w:sz="0" w:space="0" w:color="auto"/>
            <w:left w:val="none" w:sz="0" w:space="0" w:color="auto"/>
            <w:bottom w:val="none" w:sz="0" w:space="0" w:color="auto"/>
            <w:right w:val="none" w:sz="0" w:space="0" w:color="auto"/>
          </w:divBdr>
        </w:div>
      </w:divsChild>
    </w:div>
    <w:div w:id="1229919116">
      <w:bodyDiv w:val="1"/>
      <w:marLeft w:val="0"/>
      <w:marRight w:val="0"/>
      <w:marTop w:val="0"/>
      <w:marBottom w:val="0"/>
      <w:divBdr>
        <w:top w:val="none" w:sz="0" w:space="0" w:color="auto"/>
        <w:left w:val="none" w:sz="0" w:space="0" w:color="auto"/>
        <w:bottom w:val="none" w:sz="0" w:space="0" w:color="auto"/>
        <w:right w:val="none" w:sz="0" w:space="0" w:color="auto"/>
      </w:divBdr>
    </w:div>
    <w:div w:id="1231040608">
      <w:bodyDiv w:val="1"/>
      <w:marLeft w:val="0"/>
      <w:marRight w:val="0"/>
      <w:marTop w:val="0"/>
      <w:marBottom w:val="0"/>
      <w:divBdr>
        <w:top w:val="none" w:sz="0" w:space="0" w:color="auto"/>
        <w:left w:val="none" w:sz="0" w:space="0" w:color="auto"/>
        <w:bottom w:val="none" w:sz="0" w:space="0" w:color="auto"/>
        <w:right w:val="none" w:sz="0" w:space="0" w:color="auto"/>
      </w:divBdr>
    </w:div>
    <w:div w:id="1235168677">
      <w:bodyDiv w:val="1"/>
      <w:marLeft w:val="0"/>
      <w:marRight w:val="0"/>
      <w:marTop w:val="0"/>
      <w:marBottom w:val="0"/>
      <w:divBdr>
        <w:top w:val="none" w:sz="0" w:space="0" w:color="auto"/>
        <w:left w:val="none" w:sz="0" w:space="0" w:color="auto"/>
        <w:bottom w:val="none" w:sz="0" w:space="0" w:color="auto"/>
        <w:right w:val="none" w:sz="0" w:space="0" w:color="auto"/>
      </w:divBdr>
    </w:div>
    <w:div w:id="1238439298">
      <w:bodyDiv w:val="1"/>
      <w:marLeft w:val="0"/>
      <w:marRight w:val="0"/>
      <w:marTop w:val="0"/>
      <w:marBottom w:val="0"/>
      <w:divBdr>
        <w:top w:val="none" w:sz="0" w:space="0" w:color="auto"/>
        <w:left w:val="none" w:sz="0" w:space="0" w:color="auto"/>
        <w:bottom w:val="none" w:sz="0" w:space="0" w:color="auto"/>
        <w:right w:val="none" w:sz="0" w:space="0" w:color="auto"/>
      </w:divBdr>
      <w:divsChild>
        <w:div w:id="1990282350">
          <w:marLeft w:val="640"/>
          <w:marRight w:val="0"/>
          <w:marTop w:val="0"/>
          <w:marBottom w:val="0"/>
          <w:divBdr>
            <w:top w:val="none" w:sz="0" w:space="0" w:color="auto"/>
            <w:left w:val="none" w:sz="0" w:space="0" w:color="auto"/>
            <w:bottom w:val="none" w:sz="0" w:space="0" w:color="auto"/>
            <w:right w:val="none" w:sz="0" w:space="0" w:color="auto"/>
          </w:divBdr>
        </w:div>
        <w:div w:id="962464272">
          <w:marLeft w:val="640"/>
          <w:marRight w:val="0"/>
          <w:marTop w:val="0"/>
          <w:marBottom w:val="0"/>
          <w:divBdr>
            <w:top w:val="none" w:sz="0" w:space="0" w:color="auto"/>
            <w:left w:val="none" w:sz="0" w:space="0" w:color="auto"/>
            <w:bottom w:val="none" w:sz="0" w:space="0" w:color="auto"/>
            <w:right w:val="none" w:sz="0" w:space="0" w:color="auto"/>
          </w:divBdr>
        </w:div>
        <w:div w:id="459350468">
          <w:marLeft w:val="640"/>
          <w:marRight w:val="0"/>
          <w:marTop w:val="0"/>
          <w:marBottom w:val="0"/>
          <w:divBdr>
            <w:top w:val="none" w:sz="0" w:space="0" w:color="auto"/>
            <w:left w:val="none" w:sz="0" w:space="0" w:color="auto"/>
            <w:bottom w:val="none" w:sz="0" w:space="0" w:color="auto"/>
            <w:right w:val="none" w:sz="0" w:space="0" w:color="auto"/>
          </w:divBdr>
        </w:div>
        <w:div w:id="1536654928">
          <w:marLeft w:val="640"/>
          <w:marRight w:val="0"/>
          <w:marTop w:val="0"/>
          <w:marBottom w:val="0"/>
          <w:divBdr>
            <w:top w:val="none" w:sz="0" w:space="0" w:color="auto"/>
            <w:left w:val="none" w:sz="0" w:space="0" w:color="auto"/>
            <w:bottom w:val="none" w:sz="0" w:space="0" w:color="auto"/>
            <w:right w:val="none" w:sz="0" w:space="0" w:color="auto"/>
          </w:divBdr>
        </w:div>
        <w:div w:id="1771270799">
          <w:marLeft w:val="640"/>
          <w:marRight w:val="0"/>
          <w:marTop w:val="0"/>
          <w:marBottom w:val="0"/>
          <w:divBdr>
            <w:top w:val="none" w:sz="0" w:space="0" w:color="auto"/>
            <w:left w:val="none" w:sz="0" w:space="0" w:color="auto"/>
            <w:bottom w:val="none" w:sz="0" w:space="0" w:color="auto"/>
            <w:right w:val="none" w:sz="0" w:space="0" w:color="auto"/>
          </w:divBdr>
        </w:div>
        <w:div w:id="331180314">
          <w:marLeft w:val="640"/>
          <w:marRight w:val="0"/>
          <w:marTop w:val="0"/>
          <w:marBottom w:val="0"/>
          <w:divBdr>
            <w:top w:val="none" w:sz="0" w:space="0" w:color="auto"/>
            <w:left w:val="none" w:sz="0" w:space="0" w:color="auto"/>
            <w:bottom w:val="none" w:sz="0" w:space="0" w:color="auto"/>
            <w:right w:val="none" w:sz="0" w:space="0" w:color="auto"/>
          </w:divBdr>
        </w:div>
        <w:div w:id="953244160">
          <w:marLeft w:val="640"/>
          <w:marRight w:val="0"/>
          <w:marTop w:val="0"/>
          <w:marBottom w:val="0"/>
          <w:divBdr>
            <w:top w:val="none" w:sz="0" w:space="0" w:color="auto"/>
            <w:left w:val="none" w:sz="0" w:space="0" w:color="auto"/>
            <w:bottom w:val="none" w:sz="0" w:space="0" w:color="auto"/>
            <w:right w:val="none" w:sz="0" w:space="0" w:color="auto"/>
          </w:divBdr>
        </w:div>
        <w:div w:id="1304971042">
          <w:marLeft w:val="640"/>
          <w:marRight w:val="0"/>
          <w:marTop w:val="0"/>
          <w:marBottom w:val="0"/>
          <w:divBdr>
            <w:top w:val="none" w:sz="0" w:space="0" w:color="auto"/>
            <w:left w:val="none" w:sz="0" w:space="0" w:color="auto"/>
            <w:bottom w:val="none" w:sz="0" w:space="0" w:color="auto"/>
            <w:right w:val="none" w:sz="0" w:space="0" w:color="auto"/>
          </w:divBdr>
        </w:div>
        <w:div w:id="36322400">
          <w:marLeft w:val="640"/>
          <w:marRight w:val="0"/>
          <w:marTop w:val="0"/>
          <w:marBottom w:val="0"/>
          <w:divBdr>
            <w:top w:val="none" w:sz="0" w:space="0" w:color="auto"/>
            <w:left w:val="none" w:sz="0" w:space="0" w:color="auto"/>
            <w:bottom w:val="none" w:sz="0" w:space="0" w:color="auto"/>
            <w:right w:val="none" w:sz="0" w:space="0" w:color="auto"/>
          </w:divBdr>
        </w:div>
        <w:div w:id="1138305805">
          <w:marLeft w:val="640"/>
          <w:marRight w:val="0"/>
          <w:marTop w:val="0"/>
          <w:marBottom w:val="0"/>
          <w:divBdr>
            <w:top w:val="none" w:sz="0" w:space="0" w:color="auto"/>
            <w:left w:val="none" w:sz="0" w:space="0" w:color="auto"/>
            <w:bottom w:val="none" w:sz="0" w:space="0" w:color="auto"/>
            <w:right w:val="none" w:sz="0" w:space="0" w:color="auto"/>
          </w:divBdr>
        </w:div>
        <w:div w:id="351735442">
          <w:marLeft w:val="640"/>
          <w:marRight w:val="0"/>
          <w:marTop w:val="0"/>
          <w:marBottom w:val="0"/>
          <w:divBdr>
            <w:top w:val="none" w:sz="0" w:space="0" w:color="auto"/>
            <w:left w:val="none" w:sz="0" w:space="0" w:color="auto"/>
            <w:bottom w:val="none" w:sz="0" w:space="0" w:color="auto"/>
            <w:right w:val="none" w:sz="0" w:space="0" w:color="auto"/>
          </w:divBdr>
        </w:div>
        <w:div w:id="196816395">
          <w:marLeft w:val="640"/>
          <w:marRight w:val="0"/>
          <w:marTop w:val="0"/>
          <w:marBottom w:val="0"/>
          <w:divBdr>
            <w:top w:val="none" w:sz="0" w:space="0" w:color="auto"/>
            <w:left w:val="none" w:sz="0" w:space="0" w:color="auto"/>
            <w:bottom w:val="none" w:sz="0" w:space="0" w:color="auto"/>
            <w:right w:val="none" w:sz="0" w:space="0" w:color="auto"/>
          </w:divBdr>
        </w:div>
        <w:div w:id="1933319012">
          <w:marLeft w:val="640"/>
          <w:marRight w:val="0"/>
          <w:marTop w:val="0"/>
          <w:marBottom w:val="0"/>
          <w:divBdr>
            <w:top w:val="none" w:sz="0" w:space="0" w:color="auto"/>
            <w:left w:val="none" w:sz="0" w:space="0" w:color="auto"/>
            <w:bottom w:val="none" w:sz="0" w:space="0" w:color="auto"/>
            <w:right w:val="none" w:sz="0" w:space="0" w:color="auto"/>
          </w:divBdr>
        </w:div>
      </w:divsChild>
    </w:div>
    <w:div w:id="1238519262">
      <w:bodyDiv w:val="1"/>
      <w:marLeft w:val="0"/>
      <w:marRight w:val="0"/>
      <w:marTop w:val="0"/>
      <w:marBottom w:val="0"/>
      <w:divBdr>
        <w:top w:val="none" w:sz="0" w:space="0" w:color="auto"/>
        <w:left w:val="none" w:sz="0" w:space="0" w:color="auto"/>
        <w:bottom w:val="none" w:sz="0" w:space="0" w:color="auto"/>
        <w:right w:val="none" w:sz="0" w:space="0" w:color="auto"/>
      </w:divBdr>
    </w:div>
    <w:div w:id="1239824657">
      <w:bodyDiv w:val="1"/>
      <w:marLeft w:val="0"/>
      <w:marRight w:val="0"/>
      <w:marTop w:val="0"/>
      <w:marBottom w:val="0"/>
      <w:divBdr>
        <w:top w:val="none" w:sz="0" w:space="0" w:color="auto"/>
        <w:left w:val="none" w:sz="0" w:space="0" w:color="auto"/>
        <w:bottom w:val="none" w:sz="0" w:space="0" w:color="auto"/>
        <w:right w:val="none" w:sz="0" w:space="0" w:color="auto"/>
      </w:divBdr>
      <w:divsChild>
        <w:div w:id="1566185458">
          <w:marLeft w:val="640"/>
          <w:marRight w:val="0"/>
          <w:marTop w:val="0"/>
          <w:marBottom w:val="0"/>
          <w:divBdr>
            <w:top w:val="none" w:sz="0" w:space="0" w:color="auto"/>
            <w:left w:val="none" w:sz="0" w:space="0" w:color="auto"/>
            <w:bottom w:val="none" w:sz="0" w:space="0" w:color="auto"/>
            <w:right w:val="none" w:sz="0" w:space="0" w:color="auto"/>
          </w:divBdr>
        </w:div>
        <w:div w:id="759444450">
          <w:marLeft w:val="640"/>
          <w:marRight w:val="0"/>
          <w:marTop w:val="0"/>
          <w:marBottom w:val="0"/>
          <w:divBdr>
            <w:top w:val="none" w:sz="0" w:space="0" w:color="auto"/>
            <w:left w:val="none" w:sz="0" w:space="0" w:color="auto"/>
            <w:bottom w:val="none" w:sz="0" w:space="0" w:color="auto"/>
            <w:right w:val="none" w:sz="0" w:space="0" w:color="auto"/>
          </w:divBdr>
        </w:div>
        <w:div w:id="14119404">
          <w:marLeft w:val="640"/>
          <w:marRight w:val="0"/>
          <w:marTop w:val="0"/>
          <w:marBottom w:val="0"/>
          <w:divBdr>
            <w:top w:val="none" w:sz="0" w:space="0" w:color="auto"/>
            <w:left w:val="none" w:sz="0" w:space="0" w:color="auto"/>
            <w:bottom w:val="none" w:sz="0" w:space="0" w:color="auto"/>
            <w:right w:val="none" w:sz="0" w:space="0" w:color="auto"/>
          </w:divBdr>
        </w:div>
        <w:div w:id="147595320">
          <w:marLeft w:val="640"/>
          <w:marRight w:val="0"/>
          <w:marTop w:val="0"/>
          <w:marBottom w:val="0"/>
          <w:divBdr>
            <w:top w:val="none" w:sz="0" w:space="0" w:color="auto"/>
            <w:left w:val="none" w:sz="0" w:space="0" w:color="auto"/>
            <w:bottom w:val="none" w:sz="0" w:space="0" w:color="auto"/>
            <w:right w:val="none" w:sz="0" w:space="0" w:color="auto"/>
          </w:divBdr>
        </w:div>
        <w:div w:id="393509827">
          <w:marLeft w:val="640"/>
          <w:marRight w:val="0"/>
          <w:marTop w:val="0"/>
          <w:marBottom w:val="0"/>
          <w:divBdr>
            <w:top w:val="none" w:sz="0" w:space="0" w:color="auto"/>
            <w:left w:val="none" w:sz="0" w:space="0" w:color="auto"/>
            <w:bottom w:val="none" w:sz="0" w:space="0" w:color="auto"/>
            <w:right w:val="none" w:sz="0" w:space="0" w:color="auto"/>
          </w:divBdr>
        </w:div>
        <w:div w:id="586429928">
          <w:marLeft w:val="640"/>
          <w:marRight w:val="0"/>
          <w:marTop w:val="0"/>
          <w:marBottom w:val="0"/>
          <w:divBdr>
            <w:top w:val="none" w:sz="0" w:space="0" w:color="auto"/>
            <w:left w:val="none" w:sz="0" w:space="0" w:color="auto"/>
            <w:bottom w:val="none" w:sz="0" w:space="0" w:color="auto"/>
            <w:right w:val="none" w:sz="0" w:space="0" w:color="auto"/>
          </w:divBdr>
        </w:div>
        <w:div w:id="606547159">
          <w:marLeft w:val="640"/>
          <w:marRight w:val="0"/>
          <w:marTop w:val="0"/>
          <w:marBottom w:val="0"/>
          <w:divBdr>
            <w:top w:val="none" w:sz="0" w:space="0" w:color="auto"/>
            <w:left w:val="none" w:sz="0" w:space="0" w:color="auto"/>
            <w:bottom w:val="none" w:sz="0" w:space="0" w:color="auto"/>
            <w:right w:val="none" w:sz="0" w:space="0" w:color="auto"/>
          </w:divBdr>
        </w:div>
        <w:div w:id="1342077860">
          <w:marLeft w:val="640"/>
          <w:marRight w:val="0"/>
          <w:marTop w:val="0"/>
          <w:marBottom w:val="0"/>
          <w:divBdr>
            <w:top w:val="none" w:sz="0" w:space="0" w:color="auto"/>
            <w:left w:val="none" w:sz="0" w:space="0" w:color="auto"/>
            <w:bottom w:val="none" w:sz="0" w:space="0" w:color="auto"/>
            <w:right w:val="none" w:sz="0" w:space="0" w:color="auto"/>
          </w:divBdr>
        </w:div>
        <w:div w:id="2089381183">
          <w:marLeft w:val="640"/>
          <w:marRight w:val="0"/>
          <w:marTop w:val="0"/>
          <w:marBottom w:val="0"/>
          <w:divBdr>
            <w:top w:val="none" w:sz="0" w:space="0" w:color="auto"/>
            <w:left w:val="none" w:sz="0" w:space="0" w:color="auto"/>
            <w:bottom w:val="none" w:sz="0" w:space="0" w:color="auto"/>
            <w:right w:val="none" w:sz="0" w:space="0" w:color="auto"/>
          </w:divBdr>
        </w:div>
        <w:div w:id="848065650">
          <w:marLeft w:val="640"/>
          <w:marRight w:val="0"/>
          <w:marTop w:val="0"/>
          <w:marBottom w:val="0"/>
          <w:divBdr>
            <w:top w:val="none" w:sz="0" w:space="0" w:color="auto"/>
            <w:left w:val="none" w:sz="0" w:space="0" w:color="auto"/>
            <w:bottom w:val="none" w:sz="0" w:space="0" w:color="auto"/>
            <w:right w:val="none" w:sz="0" w:space="0" w:color="auto"/>
          </w:divBdr>
        </w:div>
        <w:div w:id="1984506373">
          <w:marLeft w:val="640"/>
          <w:marRight w:val="0"/>
          <w:marTop w:val="0"/>
          <w:marBottom w:val="0"/>
          <w:divBdr>
            <w:top w:val="none" w:sz="0" w:space="0" w:color="auto"/>
            <w:left w:val="none" w:sz="0" w:space="0" w:color="auto"/>
            <w:bottom w:val="none" w:sz="0" w:space="0" w:color="auto"/>
            <w:right w:val="none" w:sz="0" w:space="0" w:color="auto"/>
          </w:divBdr>
        </w:div>
        <w:div w:id="594560443">
          <w:marLeft w:val="640"/>
          <w:marRight w:val="0"/>
          <w:marTop w:val="0"/>
          <w:marBottom w:val="0"/>
          <w:divBdr>
            <w:top w:val="none" w:sz="0" w:space="0" w:color="auto"/>
            <w:left w:val="none" w:sz="0" w:space="0" w:color="auto"/>
            <w:bottom w:val="none" w:sz="0" w:space="0" w:color="auto"/>
            <w:right w:val="none" w:sz="0" w:space="0" w:color="auto"/>
          </w:divBdr>
        </w:div>
        <w:div w:id="873620729">
          <w:marLeft w:val="640"/>
          <w:marRight w:val="0"/>
          <w:marTop w:val="0"/>
          <w:marBottom w:val="0"/>
          <w:divBdr>
            <w:top w:val="none" w:sz="0" w:space="0" w:color="auto"/>
            <w:left w:val="none" w:sz="0" w:space="0" w:color="auto"/>
            <w:bottom w:val="none" w:sz="0" w:space="0" w:color="auto"/>
            <w:right w:val="none" w:sz="0" w:space="0" w:color="auto"/>
          </w:divBdr>
        </w:div>
        <w:div w:id="981542693">
          <w:marLeft w:val="640"/>
          <w:marRight w:val="0"/>
          <w:marTop w:val="0"/>
          <w:marBottom w:val="0"/>
          <w:divBdr>
            <w:top w:val="none" w:sz="0" w:space="0" w:color="auto"/>
            <w:left w:val="none" w:sz="0" w:space="0" w:color="auto"/>
            <w:bottom w:val="none" w:sz="0" w:space="0" w:color="auto"/>
            <w:right w:val="none" w:sz="0" w:space="0" w:color="auto"/>
          </w:divBdr>
        </w:div>
        <w:div w:id="1327201219">
          <w:marLeft w:val="640"/>
          <w:marRight w:val="0"/>
          <w:marTop w:val="0"/>
          <w:marBottom w:val="0"/>
          <w:divBdr>
            <w:top w:val="none" w:sz="0" w:space="0" w:color="auto"/>
            <w:left w:val="none" w:sz="0" w:space="0" w:color="auto"/>
            <w:bottom w:val="none" w:sz="0" w:space="0" w:color="auto"/>
            <w:right w:val="none" w:sz="0" w:space="0" w:color="auto"/>
          </w:divBdr>
        </w:div>
        <w:div w:id="319233015">
          <w:marLeft w:val="640"/>
          <w:marRight w:val="0"/>
          <w:marTop w:val="0"/>
          <w:marBottom w:val="0"/>
          <w:divBdr>
            <w:top w:val="none" w:sz="0" w:space="0" w:color="auto"/>
            <w:left w:val="none" w:sz="0" w:space="0" w:color="auto"/>
            <w:bottom w:val="none" w:sz="0" w:space="0" w:color="auto"/>
            <w:right w:val="none" w:sz="0" w:space="0" w:color="auto"/>
          </w:divBdr>
        </w:div>
        <w:div w:id="1471677270">
          <w:marLeft w:val="640"/>
          <w:marRight w:val="0"/>
          <w:marTop w:val="0"/>
          <w:marBottom w:val="0"/>
          <w:divBdr>
            <w:top w:val="none" w:sz="0" w:space="0" w:color="auto"/>
            <w:left w:val="none" w:sz="0" w:space="0" w:color="auto"/>
            <w:bottom w:val="none" w:sz="0" w:space="0" w:color="auto"/>
            <w:right w:val="none" w:sz="0" w:space="0" w:color="auto"/>
          </w:divBdr>
        </w:div>
        <w:div w:id="1880509836">
          <w:marLeft w:val="640"/>
          <w:marRight w:val="0"/>
          <w:marTop w:val="0"/>
          <w:marBottom w:val="0"/>
          <w:divBdr>
            <w:top w:val="none" w:sz="0" w:space="0" w:color="auto"/>
            <w:left w:val="none" w:sz="0" w:space="0" w:color="auto"/>
            <w:bottom w:val="none" w:sz="0" w:space="0" w:color="auto"/>
            <w:right w:val="none" w:sz="0" w:space="0" w:color="auto"/>
          </w:divBdr>
        </w:div>
        <w:div w:id="19203035">
          <w:marLeft w:val="640"/>
          <w:marRight w:val="0"/>
          <w:marTop w:val="0"/>
          <w:marBottom w:val="0"/>
          <w:divBdr>
            <w:top w:val="none" w:sz="0" w:space="0" w:color="auto"/>
            <w:left w:val="none" w:sz="0" w:space="0" w:color="auto"/>
            <w:bottom w:val="none" w:sz="0" w:space="0" w:color="auto"/>
            <w:right w:val="none" w:sz="0" w:space="0" w:color="auto"/>
          </w:divBdr>
        </w:div>
        <w:div w:id="2049648477">
          <w:marLeft w:val="640"/>
          <w:marRight w:val="0"/>
          <w:marTop w:val="0"/>
          <w:marBottom w:val="0"/>
          <w:divBdr>
            <w:top w:val="none" w:sz="0" w:space="0" w:color="auto"/>
            <w:left w:val="none" w:sz="0" w:space="0" w:color="auto"/>
            <w:bottom w:val="none" w:sz="0" w:space="0" w:color="auto"/>
            <w:right w:val="none" w:sz="0" w:space="0" w:color="auto"/>
          </w:divBdr>
        </w:div>
        <w:div w:id="657417128">
          <w:marLeft w:val="640"/>
          <w:marRight w:val="0"/>
          <w:marTop w:val="0"/>
          <w:marBottom w:val="0"/>
          <w:divBdr>
            <w:top w:val="none" w:sz="0" w:space="0" w:color="auto"/>
            <w:left w:val="none" w:sz="0" w:space="0" w:color="auto"/>
            <w:bottom w:val="none" w:sz="0" w:space="0" w:color="auto"/>
            <w:right w:val="none" w:sz="0" w:space="0" w:color="auto"/>
          </w:divBdr>
        </w:div>
        <w:div w:id="1372069485">
          <w:marLeft w:val="640"/>
          <w:marRight w:val="0"/>
          <w:marTop w:val="0"/>
          <w:marBottom w:val="0"/>
          <w:divBdr>
            <w:top w:val="none" w:sz="0" w:space="0" w:color="auto"/>
            <w:left w:val="none" w:sz="0" w:space="0" w:color="auto"/>
            <w:bottom w:val="none" w:sz="0" w:space="0" w:color="auto"/>
            <w:right w:val="none" w:sz="0" w:space="0" w:color="auto"/>
          </w:divBdr>
        </w:div>
        <w:div w:id="1573537766">
          <w:marLeft w:val="640"/>
          <w:marRight w:val="0"/>
          <w:marTop w:val="0"/>
          <w:marBottom w:val="0"/>
          <w:divBdr>
            <w:top w:val="none" w:sz="0" w:space="0" w:color="auto"/>
            <w:left w:val="none" w:sz="0" w:space="0" w:color="auto"/>
            <w:bottom w:val="none" w:sz="0" w:space="0" w:color="auto"/>
            <w:right w:val="none" w:sz="0" w:space="0" w:color="auto"/>
          </w:divBdr>
        </w:div>
        <w:div w:id="1649432585">
          <w:marLeft w:val="640"/>
          <w:marRight w:val="0"/>
          <w:marTop w:val="0"/>
          <w:marBottom w:val="0"/>
          <w:divBdr>
            <w:top w:val="none" w:sz="0" w:space="0" w:color="auto"/>
            <w:left w:val="none" w:sz="0" w:space="0" w:color="auto"/>
            <w:bottom w:val="none" w:sz="0" w:space="0" w:color="auto"/>
            <w:right w:val="none" w:sz="0" w:space="0" w:color="auto"/>
          </w:divBdr>
        </w:div>
        <w:div w:id="1709376243">
          <w:marLeft w:val="640"/>
          <w:marRight w:val="0"/>
          <w:marTop w:val="0"/>
          <w:marBottom w:val="0"/>
          <w:divBdr>
            <w:top w:val="none" w:sz="0" w:space="0" w:color="auto"/>
            <w:left w:val="none" w:sz="0" w:space="0" w:color="auto"/>
            <w:bottom w:val="none" w:sz="0" w:space="0" w:color="auto"/>
            <w:right w:val="none" w:sz="0" w:space="0" w:color="auto"/>
          </w:divBdr>
        </w:div>
        <w:div w:id="778068223">
          <w:marLeft w:val="640"/>
          <w:marRight w:val="0"/>
          <w:marTop w:val="0"/>
          <w:marBottom w:val="0"/>
          <w:divBdr>
            <w:top w:val="none" w:sz="0" w:space="0" w:color="auto"/>
            <w:left w:val="none" w:sz="0" w:space="0" w:color="auto"/>
            <w:bottom w:val="none" w:sz="0" w:space="0" w:color="auto"/>
            <w:right w:val="none" w:sz="0" w:space="0" w:color="auto"/>
          </w:divBdr>
        </w:div>
        <w:div w:id="1254971540">
          <w:marLeft w:val="640"/>
          <w:marRight w:val="0"/>
          <w:marTop w:val="0"/>
          <w:marBottom w:val="0"/>
          <w:divBdr>
            <w:top w:val="none" w:sz="0" w:space="0" w:color="auto"/>
            <w:left w:val="none" w:sz="0" w:space="0" w:color="auto"/>
            <w:bottom w:val="none" w:sz="0" w:space="0" w:color="auto"/>
            <w:right w:val="none" w:sz="0" w:space="0" w:color="auto"/>
          </w:divBdr>
        </w:div>
      </w:divsChild>
    </w:div>
    <w:div w:id="1240797682">
      <w:bodyDiv w:val="1"/>
      <w:marLeft w:val="0"/>
      <w:marRight w:val="0"/>
      <w:marTop w:val="0"/>
      <w:marBottom w:val="0"/>
      <w:divBdr>
        <w:top w:val="none" w:sz="0" w:space="0" w:color="auto"/>
        <w:left w:val="none" w:sz="0" w:space="0" w:color="auto"/>
        <w:bottom w:val="none" w:sz="0" w:space="0" w:color="auto"/>
        <w:right w:val="none" w:sz="0" w:space="0" w:color="auto"/>
      </w:divBdr>
    </w:div>
    <w:div w:id="1241789164">
      <w:bodyDiv w:val="1"/>
      <w:marLeft w:val="0"/>
      <w:marRight w:val="0"/>
      <w:marTop w:val="0"/>
      <w:marBottom w:val="0"/>
      <w:divBdr>
        <w:top w:val="none" w:sz="0" w:space="0" w:color="auto"/>
        <w:left w:val="none" w:sz="0" w:space="0" w:color="auto"/>
        <w:bottom w:val="none" w:sz="0" w:space="0" w:color="auto"/>
        <w:right w:val="none" w:sz="0" w:space="0" w:color="auto"/>
      </w:divBdr>
      <w:divsChild>
        <w:div w:id="1535653772">
          <w:marLeft w:val="640"/>
          <w:marRight w:val="0"/>
          <w:marTop w:val="0"/>
          <w:marBottom w:val="0"/>
          <w:divBdr>
            <w:top w:val="none" w:sz="0" w:space="0" w:color="auto"/>
            <w:left w:val="none" w:sz="0" w:space="0" w:color="auto"/>
            <w:bottom w:val="none" w:sz="0" w:space="0" w:color="auto"/>
            <w:right w:val="none" w:sz="0" w:space="0" w:color="auto"/>
          </w:divBdr>
        </w:div>
        <w:div w:id="427699055">
          <w:marLeft w:val="640"/>
          <w:marRight w:val="0"/>
          <w:marTop w:val="0"/>
          <w:marBottom w:val="0"/>
          <w:divBdr>
            <w:top w:val="none" w:sz="0" w:space="0" w:color="auto"/>
            <w:left w:val="none" w:sz="0" w:space="0" w:color="auto"/>
            <w:bottom w:val="none" w:sz="0" w:space="0" w:color="auto"/>
            <w:right w:val="none" w:sz="0" w:space="0" w:color="auto"/>
          </w:divBdr>
        </w:div>
        <w:div w:id="1436511787">
          <w:marLeft w:val="640"/>
          <w:marRight w:val="0"/>
          <w:marTop w:val="0"/>
          <w:marBottom w:val="0"/>
          <w:divBdr>
            <w:top w:val="none" w:sz="0" w:space="0" w:color="auto"/>
            <w:left w:val="none" w:sz="0" w:space="0" w:color="auto"/>
            <w:bottom w:val="none" w:sz="0" w:space="0" w:color="auto"/>
            <w:right w:val="none" w:sz="0" w:space="0" w:color="auto"/>
          </w:divBdr>
        </w:div>
        <w:div w:id="442505630">
          <w:marLeft w:val="640"/>
          <w:marRight w:val="0"/>
          <w:marTop w:val="0"/>
          <w:marBottom w:val="0"/>
          <w:divBdr>
            <w:top w:val="none" w:sz="0" w:space="0" w:color="auto"/>
            <w:left w:val="none" w:sz="0" w:space="0" w:color="auto"/>
            <w:bottom w:val="none" w:sz="0" w:space="0" w:color="auto"/>
            <w:right w:val="none" w:sz="0" w:space="0" w:color="auto"/>
          </w:divBdr>
        </w:div>
        <w:div w:id="1099644721">
          <w:marLeft w:val="640"/>
          <w:marRight w:val="0"/>
          <w:marTop w:val="0"/>
          <w:marBottom w:val="0"/>
          <w:divBdr>
            <w:top w:val="none" w:sz="0" w:space="0" w:color="auto"/>
            <w:left w:val="none" w:sz="0" w:space="0" w:color="auto"/>
            <w:bottom w:val="none" w:sz="0" w:space="0" w:color="auto"/>
            <w:right w:val="none" w:sz="0" w:space="0" w:color="auto"/>
          </w:divBdr>
        </w:div>
        <w:div w:id="1742673997">
          <w:marLeft w:val="640"/>
          <w:marRight w:val="0"/>
          <w:marTop w:val="0"/>
          <w:marBottom w:val="0"/>
          <w:divBdr>
            <w:top w:val="none" w:sz="0" w:space="0" w:color="auto"/>
            <w:left w:val="none" w:sz="0" w:space="0" w:color="auto"/>
            <w:bottom w:val="none" w:sz="0" w:space="0" w:color="auto"/>
            <w:right w:val="none" w:sz="0" w:space="0" w:color="auto"/>
          </w:divBdr>
        </w:div>
        <w:div w:id="1049764628">
          <w:marLeft w:val="640"/>
          <w:marRight w:val="0"/>
          <w:marTop w:val="0"/>
          <w:marBottom w:val="0"/>
          <w:divBdr>
            <w:top w:val="none" w:sz="0" w:space="0" w:color="auto"/>
            <w:left w:val="none" w:sz="0" w:space="0" w:color="auto"/>
            <w:bottom w:val="none" w:sz="0" w:space="0" w:color="auto"/>
            <w:right w:val="none" w:sz="0" w:space="0" w:color="auto"/>
          </w:divBdr>
        </w:div>
        <w:div w:id="1437024646">
          <w:marLeft w:val="640"/>
          <w:marRight w:val="0"/>
          <w:marTop w:val="0"/>
          <w:marBottom w:val="0"/>
          <w:divBdr>
            <w:top w:val="none" w:sz="0" w:space="0" w:color="auto"/>
            <w:left w:val="none" w:sz="0" w:space="0" w:color="auto"/>
            <w:bottom w:val="none" w:sz="0" w:space="0" w:color="auto"/>
            <w:right w:val="none" w:sz="0" w:space="0" w:color="auto"/>
          </w:divBdr>
        </w:div>
        <w:div w:id="1163356947">
          <w:marLeft w:val="640"/>
          <w:marRight w:val="0"/>
          <w:marTop w:val="0"/>
          <w:marBottom w:val="0"/>
          <w:divBdr>
            <w:top w:val="none" w:sz="0" w:space="0" w:color="auto"/>
            <w:left w:val="none" w:sz="0" w:space="0" w:color="auto"/>
            <w:bottom w:val="none" w:sz="0" w:space="0" w:color="auto"/>
            <w:right w:val="none" w:sz="0" w:space="0" w:color="auto"/>
          </w:divBdr>
        </w:div>
        <w:div w:id="1660427950">
          <w:marLeft w:val="640"/>
          <w:marRight w:val="0"/>
          <w:marTop w:val="0"/>
          <w:marBottom w:val="0"/>
          <w:divBdr>
            <w:top w:val="none" w:sz="0" w:space="0" w:color="auto"/>
            <w:left w:val="none" w:sz="0" w:space="0" w:color="auto"/>
            <w:bottom w:val="none" w:sz="0" w:space="0" w:color="auto"/>
            <w:right w:val="none" w:sz="0" w:space="0" w:color="auto"/>
          </w:divBdr>
        </w:div>
        <w:div w:id="49426212">
          <w:marLeft w:val="640"/>
          <w:marRight w:val="0"/>
          <w:marTop w:val="0"/>
          <w:marBottom w:val="0"/>
          <w:divBdr>
            <w:top w:val="none" w:sz="0" w:space="0" w:color="auto"/>
            <w:left w:val="none" w:sz="0" w:space="0" w:color="auto"/>
            <w:bottom w:val="none" w:sz="0" w:space="0" w:color="auto"/>
            <w:right w:val="none" w:sz="0" w:space="0" w:color="auto"/>
          </w:divBdr>
        </w:div>
        <w:div w:id="370762207">
          <w:marLeft w:val="640"/>
          <w:marRight w:val="0"/>
          <w:marTop w:val="0"/>
          <w:marBottom w:val="0"/>
          <w:divBdr>
            <w:top w:val="none" w:sz="0" w:space="0" w:color="auto"/>
            <w:left w:val="none" w:sz="0" w:space="0" w:color="auto"/>
            <w:bottom w:val="none" w:sz="0" w:space="0" w:color="auto"/>
            <w:right w:val="none" w:sz="0" w:space="0" w:color="auto"/>
          </w:divBdr>
        </w:div>
        <w:div w:id="1371681854">
          <w:marLeft w:val="640"/>
          <w:marRight w:val="0"/>
          <w:marTop w:val="0"/>
          <w:marBottom w:val="0"/>
          <w:divBdr>
            <w:top w:val="none" w:sz="0" w:space="0" w:color="auto"/>
            <w:left w:val="none" w:sz="0" w:space="0" w:color="auto"/>
            <w:bottom w:val="none" w:sz="0" w:space="0" w:color="auto"/>
            <w:right w:val="none" w:sz="0" w:space="0" w:color="auto"/>
          </w:divBdr>
        </w:div>
      </w:divsChild>
    </w:div>
    <w:div w:id="1245190169">
      <w:bodyDiv w:val="1"/>
      <w:marLeft w:val="0"/>
      <w:marRight w:val="0"/>
      <w:marTop w:val="0"/>
      <w:marBottom w:val="0"/>
      <w:divBdr>
        <w:top w:val="none" w:sz="0" w:space="0" w:color="auto"/>
        <w:left w:val="none" w:sz="0" w:space="0" w:color="auto"/>
        <w:bottom w:val="none" w:sz="0" w:space="0" w:color="auto"/>
        <w:right w:val="none" w:sz="0" w:space="0" w:color="auto"/>
      </w:divBdr>
      <w:divsChild>
        <w:div w:id="1087118206">
          <w:marLeft w:val="640"/>
          <w:marRight w:val="0"/>
          <w:marTop w:val="0"/>
          <w:marBottom w:val="0"/>
          <w:divBdr>
            <w:top w:val="none" w:sz="0" w:space="0" w:color="auto"/>
            <w:left w:val="none" w:sz="0" w:space="0" w:color="auto"/>
            <w:bottom w:val="none" w:sz="0" w:space="0" w:color="auto"/>
            <w:right w:val="none" w:sz="0" w:space="0" w:color="auto"/>
          </w:divBdr>
        </w:div>
        <w:div w:id="1024936296">
          <w:marLeft w:val="640"/>
          <w:marRight w:val="0"/>
          <w:marTop w:val="0"/>
          <w:marBottom w:val="0"/>
          <w:divBdr>
            <w:top w:val="none" w:sz="0" w:space="0" w:color="auto"/>
            <w:left w:val="none" w:sz="0" w:space="0" w:color="auto"/>
            <w:bottom w:val="none" w:sz="0" w:space="0" w:color="auto"/>
            <w:right w:val="none" w:sz="0" w:space="0" w:color="auto"/>
          </w:divBdr>
        </w:div>
        <w:div w:id="959341465">
          <w:marLeft w:val="640"/>
          <w:marRight w:val="0"/>
          <w:marTop w:val="0"/>
          <w:marBottom w:val="0"/>
          <w:divBdr>
            <w:top w:val="none" w:sz="0" w:space="0" w:color="auto"/>
            <w:left w:val="none" w:sz="0" w:space="0" w:color="auto"/>
            <w:bottom w:val="none" w:sz="0" w:space="0" w:color="auto"/>
            <w:right w:val="none" w:sz="0" w:space="0" w:color="auto"/>
          </w:divBdr>
        </w:div>
        <w:div w:id="2110812968">
          <w:marLeft w:val="640"/>
          <w:marRight w:val="0"/>
          <w:marTop w:val="0"/>
          <w:marBottom w:val="0"/>
          <w:divBdr>
            <w:top w:val="none" w:sz="0" w:space="0" w:color="auto"/>
            <w:left w:val="none" w:sz="0" w:space="0" w:color="auto"/>
            <w:bottom w:val="none" w:sz="0" w:space="0" w:color="auto"/>
            <w:right w:val="none" w:sz="0" w:space="0" w:color="auto"/>
          </w:divBdr>
        </w:div>
        <w:div w:id="1789470979">
          <w:marLeft w:val="640"/>
          <w:marRight w:val="0"/>
          <w:marTop w:val="0"/>
          <w:marBottom w:val="0"/>
          <w:divBdr>
            <w:top w:val="none" w:sz="0" w:space="0" w:color="auto"/>
            <w:left w:val="none" w:sz="0" w:space="0" w:color="auto"/>
            <w:bottom w:val="none" w:sz="0" w:space="0" w:color="auto"/>
            <w:right w:val="none" w:sz="0" w:space="0" w:color="auto"/>
          </w:divBdr>
        </w:div>
        <w:div w:id="1931884859">
          <w:marLeft w:val="640"/>
          <w:marRight w:val="0"/>
          <w:marTop w:val="0"/>
          <w:marBottom w:val="0"/>
          <w:divBdr>
            <w:top w:val="none" w:sz="0" w:space="0" w:color="auto"/>
            <w:left w:val="none" w:sz="0" w:space="0" w:color="auto"/>
            <w:bottom w:val="none" w:sz="0" w:space="0" w:color="auto"/>
            <w:right w:val="none" w:sz="0" w:space="0" w:color="auto"/>
          </w:divBdr>
        </w:div>
        <w:div w:id="407843404">
          <w:marLeft w:val="640"/>
          <w:marRight w:val="0"/>
          <w:marTop w:val="0"/>
          <w:marBottom w:val="0"/>
          <w:divBdr>
            <w:top w:val="none" w:sz="0" w:space="0" w:color="auto"/>
            <w:left w:val="none" w:sz="0" w:space="0" w:color="auto"/>
            <w:bottom w:val="none" w:sz="0" w:space="0" w:color="auto"/>
            <w:right w:val="none" w:sz="0" w:space="0" w:color="auto"/>
          </w:divBdr>
        </w:div>
        <w:div w:id="341201556">
          <w:marLeft w:val="640"/>
          <w:marRight w:val="0"/>
          <w:marTop w:val="0"/>
          <w:marBottom w:val="0"/>
          <w:divBdr>
            <w:top w:val="none" w:sz="0" w:space="0" w:color="auto"/>
            <w:left w:val="none" w:sz="0" w:space="0" w:color="auto"/>
            <w:bottom w:val="none" w:sz="0" w:space="0" w:color="auto"/>
            <w:right w:val="none" w:sz="0" w:space="0" w:color="auto"/>
          </w:divBdr>
        </w:div>
        <w:div w:id="144396650">
          <w:marLeft w:val="640"/>
          <w:marRight w:val="0"/>
          <w:marTop w:val="0"/>
          <w:marBottom w:val="0"/>
          <w:divBdr>
            <w:top w:val="none" w:sz="0" w:space="0" w:color="auto"/>
            <w:left w:val="none" w:sz="0" w:space="0" w:color="auto"/>
            <w:bottom w:val="none" w:sz="0" w:space="0" w:color="auto"/>
            <w:right w:val="none" w:sz="0" w:space="0" w:color="auto"/>
          </w:divBdr>
        </w:div>
        <w:div w:id="1602571908">
          <w:marLeft w:val="640"/>
          <w:marRight w:val="0"/>
          <w:marTop w:val="0"/>
          <w:marBottom w:val="0"/>
          <w:divBdr>
            <w:top w:val="none" w:sz="0" w:space="0" w:color="auto"/>
            <w:left w:val="none" w:sz="0" w:space="0" w:color="auto"/>
            <w:bottom w:val="none" w:sz="0" w:space="0" w:color="auto"/>
            <w:right w:val="none" w:sz="0" w:space="0" w:color="auto"/>
          </w:divBdr>
        </w:div>
        <w:div w:id="1149127757">
          <w:marLeft w:val="640"/>
          <w:marRight w:val="0"/>
          <w:marTop w:val="0"/>
          <w:marBottom w:val="0"/>
          <w:divBdr>
            <w:top w:val="none" w:sz="0" w:space="0" w:color="auto"/>
            <w:left w:val="none" w:sz="0" w:space="0" w:color="auto"/>
            <w:bottom w:val="none" w:sz="0" w:space="0" w:color="auto"/>
            <w:right w:val="none" w:sz="0" w:space="0" w:color="auto"/>
          </w:divBdr>
        </w:div>
        <w:div w:id="1074401193">
          <w:marLeft w:val="640"/>
          <w:marRight w:val="0"/>
          <w:marTop w:val="0"/>
          <w:marBottom w:val="0"/>
          <w:divBdr>
            <w:top w:val="none" w:sz="0" w:space="0" w:color="auto"/>
            <w:left w:val="none" w:sz="0" w:space="0" w:color="auto"/>
            <w:bottom w:val="none" w:sz="0" w:space="0" w:color="auto"/>
            <w:right w:val="none" w:sz="0" w:space="0" w:color="auto"/>
          </w:divBdr>
        </w:div>
        <w:div w:id="1429040602">
          <w:marLeft w:val="640"/>
          <w:marRight w:val="0"/>
          <w:marTop w:val="0"/>
          <w:marBottom w:val="0"/>
          <w:divBdr>
            <w:top w:val="none" w:sz="0" w:space="0" w:color="auto"/>
            <w:left w:val="none" w:sz="0" w:space="0" w:color="auto"/>
            <w:bottom w:val="none" w:sz="0" w:space="0" w:color="auto"/>
            <w:right w:val="none" w:sz="0" w:space="0" w:color="auto"/>
          </w:divBdr>
        </w:div>
        <w:div w:id="1533105140">
          <w:marLeft w:val="640"/>
          <w:marRight w:val="0"/>
          <w:marTop w:val="0"/>
          <w:marBottom w:val="0"/>
          <w:divBdr>
            <w:top w:val="none" w:sz="0" w:space="0" w:color="auto"/>
            <w:left w:val="none" w:sz="0" w:space="0" w:color="auto"/>
            <w:bottom w:val="none" w:sz="0" w:space="0" w:color="auto"/>
            <w:right w:val="none" w:sz="0" w:space="0" w:color="auto"/>
          </w:divBdr>
        </w:div>
        <w:div w:id="1309364856">
          <w:marLeft w:val="640"/>
          <w:marRight w:val="0"/>
          <w:marTop w:val="0"/>
          <w:marBottom w:val="0"/>
          <w:divBdr>
            <w:top w:val="none" w:sz="0" w:space="0" w:color="auto"/>
            <w:left w:val="none" w:sz="0" w:space="0" w:color="auto"/>
            <w:bottom w:val="none" w:sz="0" w:space="0" w:color="auto"/>
            <w:right w:val="none" w:sz="0" w:space="0" w:color="auto"/>
          </w:divBdr>
        </w:div>
        <w:div w:id="1620643820">
          <w:marLeft w:val="640"/>
          <w:marRight w:val="0"/>
          <w:marTop w:val="0"/>
          <w:marBottom w:val="0"/>
          <w:divBdr>
            <w:top w:val="none" w:sz="0" w:space="0" w:color="auto"/>
            <w:left w:val="none" w:sz="0" w:space="0" w:color="auto"/>
            <w:bottom w:val="none" w:sz="0" w:space="0" w:color="auto"/>
            <w:right w:val="none" w:sz="0" w:space="0" w:color="auto"/>
          </w:divBdr>
        </w:div>
        <w:div w:id="1442845650">
          <w:marLeft w:val="640"/>
          <w:marRight w:val="0"/>
          <w:marTop w:val="0"/>
          <w:marBottom w:val="0"/>
          <w:divBdr>
            <w:top w:val="none" w:sz="0" w:space="0" w:color="auto"/>
            <w:left w:val="none" w:sz="0" w:space="0" w:color="auto"/>
            <w:bottom w:val="none" w:sz="0" w:space="0" w:color="auto"/>
            <w:right w:val="none" w:sz="0" w:space="0" w:color="auto"/>
          </w:divBdr>
        </w:div>
        <w:div w:id="1711152312">
          <w:marLeft w:val="640"/>
          <w:marRight w:val="0"/>
          <w:marTop w:val="0"/>
          <w:marBottom w:val="0"/>
          <w:divBdr>
            <w:top w:val="none" w:sz="0" w:space="0" w:color="auto"/>
            <w:left w:val="none" w:sz="0" w:space="0" w:color="auto"/>
            <w:bottom w:val="none" w:sz="0" w:space="0" w:color="auto"/>
            <w:right w:val="none" w:sz="0" w:space="0" w:color="auto"/>
          </w:divBdr>
        </w:div>
        <w:div w:id="1379627811">
          <w:marLeft w:val="640"/>
          <w:marRight w:val="0"/>
          <w:marTop w:val="0"/>
          <w:marBottom w:val="0"/>
          <w:divBdr>
            <w:top w:val="none" w:sz="0" w:space="0" w:color="auto"/>
            <w:left w:val="none" w:sz="0" w:space="0" w:color="auto"/>
            <w:bottom w:val="none" w:sz="0" w:space="0" w:color="auto"/>
            <w:right w:val="none" w:sz="0" w:space="0" w:color="auto"/>
          </w:divBdr>
        </w:div>
        <w:div w:id="988442466">
          <w:marLeft w:val="640"/>
          <w:marRight w:val="0"/>
          <w:marTop w:val="0"/>
          <w:marBottom w:val="0"/>
          <w:divBdr>
            <w:top w:val="none" w:sz="0" w:space="0" w:color="auto"/>
            <w:left w:val="none" w:sz="0" w:space="0" w:color="auto"/>
            <w:bottom w:val="none" w:sz="0" w:space="0" w:color="auto"/>
            <w:right w:val="none" w:sz="0" w:space="0" w:color="auto"/>
          </w:divBdr>
        </w:div>
        <w:div w:id="790975409">
          <w:marLeft w:val="640"/>
          <w:marRight w:val="0"/>
          <w:marTop w:val="0"/>
          <w:marBottom w:val="0"/>
          <w:divBdr>
            <w:top w:val="none" w:sz="0" w:space="0" w:color="auto"/>
            <w:left w:val="none" w:sz="0" w:space="0" w:color="auto"/>
            <w:bottom w:val="none" w:sz="0" w:space="0" w:color="auto"/>
            <w:right w:val="none" w:sz="0" w:space="0" w:color="auto"/>
          </w:divBdr>
        </w:div>
        <w:div w:id="1247762215">
          <w:marLeft w:val="640"/>
          <w:marRight w:val="0"/>
          <w:marTop w:val="0"/>
          <w:marBottom w:val="0"/>
          <w:divBdr>
            <w:top w:val="none" w:sz="0" w:space="0" w:color="auto"/>
            <w:left w:val="none" w:sz="0" w:space="0" w:color="auto"/>
            <w:bottom w:val="none" w:sz="0" w:space="0" w:color="auto"/>
            <w:right w:val="none" w:sz="0" w:space="0" w:color="auto"/>
          </w:divBdr>
        </w:div>
        <w:div w:id="281689394">
          <w:marLeft w:val="640"/>
          <w:marRight w:val="0"/>
          <w:marTop w:val="0"/>
          <w:marBottom w:val="0"/>
          <w:divBdr>
            <w:top w:val="none" w:sz="0" w:space="0" w:color="auto"/>
            <w:left w:val="none" w:sz="0" w:space="0" w:color="auto"/>
            <w:bottom w:val="none" w:sz="0" w:space="0" w:color="auto"/>
            <w:right w:val="none" w:sz="0" w:space="0" w:color="auto"/>
          </w:divBdr>
        </w:div>
      </w:divsChild>
    </w:div>
    <w:div w:id="1251044951">
      <w:bodyDiv w:val="1"/>
      <w:marLeft w:val="0"/>
      <w:marRight w:val="0"/>
      <w:marTop w:val="0"/>
      <w:marBottom w:val="0"/>
      <w:divBdr>
        <w:top w:val="none" w:sz="0" w:space="0" w:color="auto"/>
        <w:left w:val="none" w:sz="0" w:space="0" w:color="auto"/>
        <w:bottom w:val="none" w:sz="0" w:space="0" w:color="auto"/>
        <w:right w:val="none" w:sz="0" w:space="0" w:color="auto"/>
      </w:divBdr>
      <w:divsChild>
        <w:div w:id="1186091031">
          <w:marLeft w:val="640"/>
          <w:marRight w:val="0"/>
          <w:marTop w:val="0"/>
          <w:marBottom w:val="0"/>
          <w:divBdr>
            <w:top w:val="none" w:sz="0" w:space="0" w:color="auto"/>
            <w:left w:val="none" w:sz="0" w:space="0" w:color="auto"/>
            <w:bottom w:val="none" w:sz="0" w:space="0" w:color="auto"/>
            <w:right w:val="none" w:sz="0" w:space="0" w:color="auto"/>
          </w:divBdr>
        </w:div>
        <w:div w:id="315499101">
          <w:marLeft w:val="640"/>
          <w:marRight w:val="0"/>
          <w:marTop w:val="0"/>
          <w:marBottom w:val="0"/>
          <w:divBdr>
            <w:top w:val="none" w:sz="0" w:space="0" w:color="auto"/>
            <w:left w:val="none" w:sz="0" w:space="0" w:color="auto"/>
            <w:bottom w:val="none" w:sz="0" w:space="0" w:color="auto"/>
            <w:right w:val="none" w:sz="0" w:space="0" w:color="auto"/>
          </w:divBdr>
        </w:div>
        <w:div w:id="1268925355">
          <w:marLeft w:val="640"/>
          <w:marRight w:val="0"/>
          <w:marTop w:val="0"/>
          <w:marBottom w:val="0"/>
          <w:divBdr>
            <w:top w:val="none" w:sz="0" w:space="0" w:color="auto"/>
            <w:left w:val="none" w:sz="0" w:space="0" w:color="auto"/>
            <w:bottom w:val="none" w:sz="0" w:space="0" w:color="auto"/>
            <w:right w:val="none" w:sz="0" w:space="0" w:color="auto"/>
          </w:divBdr>
        </w:div>
        <w:div w:id="92828116">
          <w:marLeft w:val="640"/>
          <w:marRight w:val="0"/>
          <w:marTop w:val="0"/>
          <w:marBottom w:val="0"/>
          <w:divBdr>
            <w:top w:val="none" w:sz="0" w:space="0" w:color="auto"/>
            <w:left w:val="none" w:sz="0" w:space="0" w:color="auto"/>
            <w:bottom w:val="none" w:sz="0" w:space="0" w:color="auto"/>
            <w:right w:val="none" w:sz="0" w:space="0" w:color="auto"/>
          </w:divBdr>
        </w:div>
        <w:div w:id="34550586">
          <w:marLeft w:val="640"/>
          <w:marRight w:val="0"/>
          <w:marTop w:val="0"/>
          <w:marBottom w:val="0"/>
          <w:divBdr>
            <w:top w:val="none" w:sz="0" w:space="0" w:color="auto"/>
            <w:left w:val="none" w:sz="0" w:space="0" w:color="auto"/>
            <w:bottom w:val="none" w:sz="0" w:space="0" w:color="auto"/>
            <w:right w:val="none" w:sz="0" w:space="0" w:color="auto"/>
          </w:divBdr>
        </w:div>
        <w:div w:id="1222014765">
          <w:marLeft w:val="640"/>
          <w:marRight w:val="0"/>
          <w:marTop w:val="0"/>
          <w:marBottom w:val="0"/>
          <w:divBdr>
            <w:top w:val="none" w:sz="0" w:space="0" w:color="auto"/>
            <w:left w:val="none" w:sz="0" w:space="0" w:color="auto"/>
            <w:bottom w:val="none" w:sz="0" w:space="0" w:color="auto"/>
            <w:right w:val="none" w:sz="0" w:space="0" w:color="auto"/>
          </w:divBdr>
        </w:div>
        <w:div w:id="874077893">
          <w:marLeft w:val="640"/>
          <w:marRight w:val="0"/>
          <w:marTop w:val="0"/>
          <w:marBottom w:val="0"/>
          <w:divBdr>
            <w:top w:val="none" w:sz="0" w:space="0" w:color="auto"/>
            <w:left w:val="none" w:sz="0" w:space="0" w:color="auto"/>
            <w:bottom w:val="none" w:sz="0" w:space="0" w:color="auto"/>
            <w:right w:val="none" w:sz="0" w:space="0" w:color="auto"/>
          </w:divBdr>
        </w:div>
        <w:div w:id="1630550153">
          <w:marLeft w:val="640"/>
          <w:marRight w:val="0"/>
          <w:marTop w:val="0"/>
          <w:marBottom w:val="0"/>
          <w:divBdr>
            <w:top w:val="none" w:sz="0" w:space="0" w:color="auto"/>
            <w:left w:val="none" w:sz="0" w:space="0" w:color="auto"/>
            <w:bottom w:val="none" w:sz="0" w:space="0" w:color="auto"/>
            <w:right w:val="none" w:sz="0" w:space="0" w:color="auto"/>
          </w:divBdr>
        </w:div>
        <w:div w:id="171184846">
          <w:marLeft w:val="640"/>
          <w:marRight w:val="0"/>
          <w:marTop w:val="0"/>
          <w:marBottom w:val="0"/>
          <w:divBdr>
            <w:top w:val="none" w:sz="0" w:space="0" w:color="auto"/>
            <w:left w:val="none" w:sz="0" w:space="0" w:color="auto"/>
            <w:bottom w:val="none" w:sz="0" w:space="0" w:color="auto"/>
            <w:right w:val="none" w:sz="0" w:space="0" w:color="auto"/>
          </w:divBdr>
        </w:div>
        <w:div w:id="84230577">
          <w:marLeft w:val="640"/>
          <w:marRight w:val="0"/>
          <w:marTop w:val="0"/>
          <w:marBottom w:val="0"/>
          <w:divBdr>
            <w:top w:val="none" w:sz="0" w:space="0" w:color="auto"/>
            <w:left w:val="none" w:sz="0" w:space="0" w:color="auto"/>
            <w:bottom w:val="none" w:sz="0" w:space="0" w:color="auto"/>
            <w:right w:val="none" w:sz="0" w:space="0" w:color="auto"/>
          </w:divBdr>
        </w:div>
        <w:div w:id="864172211">
          <w:marLeft w:val="640"/>
          <w:marRight w:val="0"/>
          <w:marTop w:val="0"/>
          <w:marBottom w:val="0"/>
          <w:divBdr>
            <w:top w:val="none" w:sz="0" w:space="0" w:color="auto"/>
            <w:left w:val="none" w:sz="0" w:space="0" w:color="auto"/>
            <w:bottom w:val="none" w:sz="0" w:space="0" w:color="auto"/>
            <w:right w:val="none" w:sz="0" w:space="0" w:color="auto"/>
          </w:divBdr>
        </w:div>
      </w:divsChild>
    </w:div>
    <w:div w:id="1251625833">
      <w:bodyDiv w:val="1"/>
      <w:marLeft w:val="0"/>
      <w:marRight w:val="0"/>
      <w:marTop w:val="0"/>
      <w:marBottom w:val="0"/>
      <w:divBdr>
        <w:top w:val="none" w:sz="0" w:space="0" w:color="auto"/>
        <w:left w:val="none" w:sz="0" w:space="0" w:color="auto"/>
        <w:bottom w:val="none" w:sz="0" w:space="0" w:color="auto"/>
        <w:right w:val="none" w:sz="0" w:space="0" w:color="auto"/>
      </w:divBdr>
    </w:div>
    <w:div w:id="1257053574">
      <w:bodyDiv w:val="1"/>
      <w:marLeft w:val="0"/>
      <w:marRight w:val="0"/>
      <w:marTop w:val="0"/>
      <w:marBottom w:val="0"/>
      <w:divBdr>
        <w:top w:val="none" w:sz="0" w:space="0" w:color="auto"/>
        <w:left w:val="none" w:sz="0" w:space="0" w:color="auto"/>
        <w:bottom w:val="none" w:sz="0" w:space="0" w:color="auto"/>
        <w:right w:val="none" w:sz="0" w:space="0" w:color="auto"/>
      </w:divBdr>
      <w:divsChild>
        <w:div w:id="222447869">
          <w:marLeft w:val="480"/>
          <w:marRight w:val="0"/>
          <w:marTop w:val="0"/>
          <w:marBottom w:val="0"/>
          <w:divBdr>
            <w:top w:val="none" w:sz="0" w:space="0" w:color="auto"/>
            <w:left w:val="none" w:sz="0" w:space="0" w:color="auto"/>
            <w:bottom w:val="none" w:sz="0" w:space="0" w:color="auto"/>
            <w:right w:val="none" w:sz="0" w:space="0" w:color="auto"/>
          </w:divBdr>
        </w:div>
        <w:div w:id="1031153320">
          <w:marLeft w:val="480"/>
          <w:marRight w:val="0"/>
          <w:marTop w:val="0"/>
          <w:marBottom w:val="0"/>
          <w:divBdr>
            <w:top w:val="none" w:sz="0" w:space="0" w:color="auto"/>
            <w:left w:val="none" w:sz="0" w:space="0" w:color="auto"/>
            <w:bottom w:val="none" w:sz="0" w:space="0" w:color="auto"/>
            <w:right w:val="none" w:sz="0" w:space="0" w:color="auto"/>
          </w:divBdr>
        </w:div>
        <w:div w:id="406457374">
          <w:marLeft w:val="480"/>
          <w:marRight w:val="0"/>
          <w:marTop w:val="0"/>
          <w:marBottom w:val="0"/>
          <w:divBdr>
            <w:top w:val="none" w:sz="0" w:space="0" w:color="auto"/>
            <w:left w:val="none" w:sz="0" w:space="0" w:color="auto"/>
            <w:bottom w:val="none" w:sz="0" w:space="0" w:color="auto"/>
            <w:right w:val="none" w:sz="0" w:space="0" w:color="auto"/>
          </w:divBdr>
        </w:div>
        <w:div w:id="1854413836">
          <w:marLeft w:val="480"/>
          <w:marRight w:val="0"/>
          <w:marTop w:val="0"/>
          <w:marBottom w:val="0"/>
          <w:divBdr>
            <w:top w:val="none" w:sz="0" w:space="0" w:color="auto"/>
            <w:left w:val="none" w:sz="0" w:space="0" w:color="auto"/>
            <w:bottom w:val="none" w:sz="0" w:space="0" w:color="auto"/>
            <w:right w:val="none" w:sz="0" w:space="0" w:color="auto"/>
          </w:divBdr>
        </w:div>
        <w:div w:id="2010938177">
          <w:marLeft w:val="480"/>
          <w:marRight w:val="0"/>
          <w:marTop w:val="0"/>
          <w:marBottom w:val="0"/>
          <w:divBdr>
            <w:top w:val="none" w:sz="0" w:space="0" w:color="auto"/>
            <w:left w:val="none" w:sz="0" w:space="0" w:color="auto"/>
            <w:bottom w:val="none" w:sz="0" w:space="0" w:color="auto"/>
            <w:right w:val="none" w:sz="0" w:space="0" w:color="auto"/>
          </w:divBdr>
        </w:div>
        <w:div w:id="463549652">
          <w:marLeft w:val="480"/>
          <w:marRight w:val="0"/>
          <w:marTop w:val="0"/>
          <w:marBottom w:val="0"/>
          <w:divBdr>
            <w:top w:val="none" w:sz="0" w:space="0" w:color="auto"/>
            <w:left w:val="none" w:sz="0" w:space="0" w:color="auto"/>
            <w:bottom w:val="none" w:sz="0" w:space="0" w:color="auto"/>
            <w:right w:val="none" w:sz="0" w:space="0" w:color="auto"/>
          </w:divBdr>
        </w:div>
        <w:div w:id="1237475780">
          <w:marLeft w:val="480"/>
          <w:marRight w:val="0"/>
          <w:marTop w:val="0"/>
          <w:marBottom w:val="0"/>
          <w:divBdr>
            <w:top w:val="none" w:sz="0" w:space="0" w:color="auto"/>
            <w:left w:val="none" w:sz="0" w:space="0" w:color="auto"/>
            <w:bottom w:val="none" w:sz="0" w:space="0" w:color="auto"/>
            <w:right w:val="none" w:sz="0" w:space="0" w:color="auto"/>
          </w:divBdr>
        </w:div>
        <w:div w:id="822352812">
          <w:marLeft w:val="480"/>
          <w:marRight w:val="0"/>
          <w:marTop w:val="0"/>
          <w:marBottom w:val="0"/>
          <w:divBdr>
            <w:top w:val="none" w:sz="0" w:space="0" w:color="auto"/>
            <w:left w:val="none" w:sz="0" w:space="0" w:color="auto"/>
            <w:bottom w:val="none" w:sz="0" w:space="0" w:color="auto"/>
            <w:right w:val="none" w:sz="0" w:space="0" w:color="auto"/>
          </w:divBdr>
        </w:div>
        <w:div w:id="637341362">
          <w:marLeft w:val="480"/>
          <w:marRight w:val="0"/>
          <w:marTop w:val="0"/>
          <w:marBottom w:val="0"/>
          <w:divBdr>
            <w:top w:val="none" w:sz="0" w:space="0" w:color="auto"/>
            <w:left w:val="none" w:sz="0" w:space="0" w:color="auto"/>
            <w:bottom w:val="none" w:sz="0" w:space="0" w:color="auto"/>
            <w:right w:val="none" w:sz="0" w:space="0" w:color="auto"/>
          </w:divBdr>
        </w:div>
        <w:div w:id="1129779365">
          <w:marLeft w:val="480"/>
          <w:marRight w:val="0"/>
          <w:marTop w:val="0"/>
          <w:marBottom w:val="0"/>
          <w:divBdr>
            <w:top w:val="none" w:sz="0" w:space="0" w:color="auto"/>
            <w:left w:val="none" w:sz="0" w:space="0" w:color="auto"/>
            <w:bottom w:val="none" w:sz="0" w:space="0" w:color="auto"/>
            <w:right w:val="none" w:sz="0" w:space="0" w:color="auto"/>
          </w:divBdr>
        </w:div>
        <w:div w:id="597443111">
          <w:marLeft w:val="480"/>
          <w:marRight w:val="0"/>
          <w:marTop w:val="0"/>
          <w:marBottom w:val="0"/>
          <w:divBdr>
            <w:top w:val="none" w:sz="0" w:space="0" w:color="auto"/>
            <w:left w:val="none" w:sz="0" w:space="0" w:color="auto"/>
            <w:bottom w:val="none" w:sz="0" w:space="0" w:color="auto"/>
            <w:right w:val="none" w:sz="0" w:space="0" w:color="auto"/>
          </w:divBdr>
        </w:div>
        <w:div w:id="1861965954">
          <w:marLeft w:val="480"/>
          <w:marRight w:val="0"/>
          <w:marTop w:val="0"/>
          <w:marBottom w:val="0"/>
          <w:divBdr>
            <w:top w:val="none" w:sz="0" w:space="0" w:color="auto"/>
            <w:left w:val="none" w:sz="0" w:space="0" w:color="auto"/>
            <w:bottom w:val="none" w:sz="0" w:space="0" w:color="auto"/>
            <w:right w:val="none" w:sz="0" w:space="0" w:color="auto"/>
          </w:divBdr>
        </w:div>
        <w:div w:id="343824463">
          <w:marLeft w:val="480"/>
          <w:marRight w:val="0"/>
          <w:marTop w:val="0"/>
          <w:marBottom w:val="0"/>
          <w:divBdr>
            <w:top w:val="none" w:sz="0" w:space="0" w:color="auto"/>
            <w:left w:val="none" w:sz="0" w:space="0" w:color="auto"/>
            <w:bottom w:val="none" w:sz="0" w:space="0" w:color="auto"/>
            <w:right w:val="none" w:sz="0" w:space="0" w:color="auto"/>
          </w:divBdr>
        </w:div>
        <w:div w:id="1772698632">
          <w:marLeft w:val="480"/>
          <w:marRight w:val="0"/>
          <w:marTop w:val="0"/>
          <w:marBottom w:val="0"/>
          <w:divBdr>
            <w:top w:val="none" w:sz="0" w:space="0" w:color="auto"/>
            <w:left w:val="none" w:sz="0" w:space="0" w:color="auto"/>
            <w:bottom w:val="none" w:sz="0" w:space="0" w:color="auto"/>
            <w:right w:val="none" w:sz="0" w:space="0" w:color="auto"/>
          </w:divBdr>
        </w:div>
        <w:div w:id="264775547">
          <w:marLeft w:val="480"/>
          <w:marRight w:val="0"/>
          <w:marTop w:val="0"/>
          <w:marBottom w:val="0"/>
          <w:divBdr>
            <w:top w:val="none" w:sz="0" w:space="0" w:color="auto"/>
            <w:left w:val="none" w:sz="0" w:space="0" w:color="auto"/>
            <w:bottom w:val="none" w:sz="0" w:space="0" w:color="auto"/>
            <w:right w:val="none" w:sz="0" w:space="0" w:color="auto"/>
          </w:divBdr>
        </w:div>
        <w:div w:id="470437941">
          <w:marLeft w:val="480"/>
          <w:marRight w:val="0"/>
          <w:marTop w:val="0"/>
          <w:marBottom w:val="0"/>
          <w:divBdr>
            <w:top w:val="none" w:sz="0" w:space="0" w:color="auto"/>
            <w:left w:val="none" w:sz="0" w:space="0" w:color="auto"/>
            <w:bottom w:val="none" w:sz="0" w:space="0" w:color="auto"/>
            <w:right w:val="none" w:sz="0" w:space="0" w:color="auto"/>
          </w:divBdr>
        </w:div>
        <w:div w:id="266889257">
          <w:marLeft w:val="480"/>
          <w:marRight w:val="0"/>
          <w:marTop w:val="0"/>
          <w:marBottom w:val="0"/>
          <w:divBdr>
            <w:top w:val="none" w:sz="0" w:space="0" w:color="auto"/>
            <w:left w:val="none" w:sz="0" w:space="0" w:color="auto"/>
            <w:bottom w:val="none" w:sz="0" w:space="0" w:color="auto"/>
            <w:right w:val="none" w:sz="0" w:space="0" w:color="auto"/>
          </w:divBdr>
        </w:div>
        <w:div w:id="416370642">
          <w:marLeft w:val="480"/>
          <w:marRight w:val="0"/>
          <w:marTop w:val="0"/>
          <w:marBottom w:val="0"/>
          <w:divBdr>
            <w:top w:val="none" w:sz="0" w:space="0" w:color="auto"/>
            <w:left w:val="none" w:sz="0" w:space="0" w:color="auto"/>
            <w:bottom w:val="none" w:sz="0" w:space="0" w:color="auto"/>
            <w:right w:val="none" w:sz="0" w:space="0" w:color="auto"/>
          </w:divBdr>
        </w:div>
        <w:div w:id="1412699637">
          <w:marLeft w:val="480"/>
          <w:marRight w:val="0"/>
          <w:marTop w:val="0"/>
          <w:marBottom w:val="0"/>
          <w:divBdr>
            <w:top w:val="none" w:sz="0" w:space="0" w:color="auto"/>
            <w:left w:val="none" w:sz="0" w:space="0" w:color="auto"/>
            <w:bottom w:val="none" w:sz="0" w:space="0" w:color="auto"/>
            <w:right w:val="none" w:sz="0" w:space="0" w:color="auto"/>
          </w:divBdr>
        </w:div>
        <w:div w:id="1978608124">
          <w:marLeft w:val="480"/>
          <w:marRight w:val="0"/>
          <w:marTop w:val="0"/>
          <w:marBottom w:val="0"/>
          <w:divBdr>
            <w:top w:val="none" w:sz="0" w:space="0" w:color="auto"/>
            <w:left w:val="none" w:sz="0" w:space="0" w:color="auto"/>
            <w:bottom w:val="none" w:sz="0" w:space="0" w:color="auto"/>
            <w:right w:val="none" w:sz="0" w:space="0" w:color="auto"/>
          </w:divBdr>
        </w:div>
        <w:div w:id="847645449">
          <w:marLeft w:val="480"/>
          <w:marRight w:val="0"/>
          <w:marTop w:val="0"/>
          <w:marBottom w:val="0"/>
          <w:divBdr>
            <w:top w:val="none" w:sz="0" w:space="0" w:color="auto"/>
            <w:left w:val="none" w:sz="0" w:space="0" w:color="auto"/>
            <w:bottom w:val="none" w:sz="0" w:space="0" w:color="auto"/>
            <w:right w:val="none" w:sz="0" w:space="0" w:color="auto"/>
          </w:divBdr>
        </w:div>
        <w:div w:id="1432823739">
          <w:marLeft w:val="480"/>
          <w:marRight w:val="0"/>
          <w:marTop w:val="0"/>
          <w:marBottom w:val="0"/>
          <w:divBdr>
            <w:top w:val="none" w:sz="0" w:space="0" w:color="auto"/>
            <w:left w:val="none" w:sz="0" w:space="0" w:color="auto"/>
            <w:bottom w:val="none" w:sz="0" w:space="0" w:color="auto"/>
            <w:right w:val="none" w:sz="0" w:space="0" w:color="auto"/>
          </w:divBdr>
        </w:div>
        <w:div w:id="985015907">
          <w:marLeft w:val="480"/>
          <w:marRight w:val="0"/>
          <w:marTop w:val="0"/>
          <w:marBottom w:val="0"/>
          <w:divBdr>
            <w:top w:val="none" w:sz="0" w:space="0" w:color="auto"/>
            <w:left w:val="none" w:sz="0" w:space="0" w:color="auto"/>
            <w:bottom w:val="none" w:sz="0" w:space="0" w:color="auto"/>
            <w:right w:val="none" w:sz="0" w:space="0" w:color="auto"/>
          </w:divBdr>
        </w:div>
        <w:div w:id="838271441">
          <w:marLeft w:val="480"/>
          <w:marRight w:val="0"/>
          <w:marTop w:val="0"/>
          <w:marBottom w:val="0"/>
          <w:divBdr>
            <w:top w:val="none" w:sz="0" w:space="0" w:color="auto"/>
            <w:left w:val="none" w:sz="0" w:space="0" w:color="auto"/>
            <w:bottom w:val="none" w:sz="0" w:space="0" w:color="auto"/>
            <w:right w:val="none" w:sz="0" w:space="0" w:color="auto"/>
          </w:divBdr>
        </w:div>
        <w:div w:id="1190796779">
          <w:marLeft w:val="480"/>
          <w:marRight w:val="0"/>
          <w:marTop w:val="0"/>
          <w:marBottom w:val="0"/>
          <w:divBdr>
            <w:top w:val="none" w:sz="0" w:space="0" w:color="auto"/>
            <w:left w:val="none" w:sz="0" w:space="0" w:color="auto"/>
            <w:bottom w:val="none" w:sz="0" w:space="0" w:color="auto"/>
            <w:right w:val="none" w:sz="0" w:space="0" w:color="auto"/>
          </w:divBdr>
        </w:div>
        <w:div w:id="1099713357">
          <w:marLeft w:val="480"/>
          <w:marRight w:val="0"/>
          <w:marTop w:val="0"/>
          <w:marBottom w:val="0"/>
          <w:divBdr>
            <w:top w:val="none" w:sz="0" w:space="0" w:color="auto"/>
            <w:left w:val="none" w:sz="0" w:space="0" w:color="auto"/>
            <w:bottom w:val="none" w:sz="0" w:space="0" w:color="auto"/>
            <w:right w:val="none" w:sz="0" w:space="0" w:color="auto"/>
          </w:divBdr>
        </w:div>
        <w:div w:id="1924803346">
          <w:marLeft w:val="480"/>
          <w:marRight w:val="0"/>
          <w:marTop w:val="0"/>
          <w:marBottom w:val="0"/>
          <w:divBdr>
            <w:top w:val="none" w:sz="0" w:space="0" w:color="auto"/>
            <w:left w:val="none" w:sz="0" w:space="0" w:color="auto"/>
            <w:bottom w:val="none" w:sz="0" w:space="0" w:color="auto"/>
            <w:right w:val="none" w:sz="0" w:space="0" w:color="auto"/>
          </w:divBdr>
        </w:div>
        <w:div w:id="1449812805">
          <w:marLeft w:val="480"/>
          <w:marRight w:val="0"/>
          <w:marTop w:val="0"/>
          <w:marBottom w:val="0"/>
          <w:divBdr>
            <w:top w:val="none" w:sz="0" w:space="0" w:color="auto"/>
            <w:left w:val="none" w:sz="0" w:space="0" w:color="auto"/>
            <w:bottom w:val="none" w:sz="0" w:space="0" w:color="auto"/>
            <w:right w:val="none" w:sz="0" w:space="0" w:color="auto"/>
          </w:divBdr>
        </w:div>
        <w:div w:id="2118518639">
          <w:marLeft w:val="480"/>
          <w:marRight w:val="0"/>
          <w:marTop w:val="0"/>
          <w:marBottom w:val="0"/>
          <w:divBdr>
            <w:top w:val="none" w:sz="0" w:space="0" w:color="auto"/>
            <w:left w:val="none" w:sz="0" w:space="0" w:color="auto"/>
            <w:bottom w:val="none" w:sz="0" w:space="0" w:color="auto"/>
            <w:right w:val="none" w:sz="0" w:space="0" w:color="auto"/>
          </w:divBdr>
        </w:div>
        <w:div w:id="1072434440">
          <w:marLeft w:val="480"/>
          <w:marRight w:val="0"/>
          <w:marTop w:val="0"/>
          <w:marBottom w:val="0"/>
          <w:divBdr>
            <w:top w:val="none" w:sz="0" w:space="0" w:color="auto"/>
            <w:left w:val="none" w:sz="0" w:space="0" w:color="auto"/>
            <w:bottom w:val="none" w:sz="0" w:space="0" w:color="auto"/>
            <w:right w:val="none" w:sz="0" w:space="0" w:color="auto"/>
          </w:divBdr>
        </w:div>
        <w:div w:id="85268819">
          <w:marLeft w:val="480"/>
          <w:marRight w:val="0"/>
          <w:marTop w:val="0"/>
          <w:marBottom w:val="0"/>
          <w:divBdr>
            <w:top w:val="none" w:sz="0" w:space="0" w:color="auto"/>
            <w:left w:val="none" w:sz="0" w:space="0" w:color="auto"/>
            <w:bottom w:val="none" w:sz="0" w:space="0" w:color="auto"/>
            <w:right w:val="none" w:sz="0" w:space="0" w:color="auto"/>
          </w:divBdr>
        </w:div>
        <w:div w:id="538128282">
          <w:marLeft w:val="480"/>
          <w:marRight w:val="0"/>
          <w:marTop w:val="0"/>
          <w:marBottom w:val="0"/>
          <w:divBdr>
            <w:top w:val="none" w:sz="0" w:space="0" w:color="auto"/>
            <w:left w:val="none" w:sz="0" w:space="0" w:color="auto"/>
            <w:bottom w:val="none" w:sz="0" w:space="0" w:color="auto"/>
            <w:right w:val="none" w:sz="0" w:space="0" w:color="auto"/>
          </w:divBdr>
        </w:div>
        <w:div w:id="1317492093">
          <w:marLeft w:val="480"/>
          <w:marRight w:val="0"/>
          <w:marTop w:val="0"/>
          <w:marBottom w:val="0"/>
          <w:divBdr>
            <w:top w:val="none" w:sz="0" w:space="0" w:color="auto"/>
            <w:left w:val="none" w:sz="0" w:space="0" w:color="auto"/>
            <w:bottom w:val="none" w:sz="0" w:space="0" w:color="auto"/>
            <w:right w:val="none" w:sz="0" w:space="0" w:color="auto"/>
          </w:divBdr>
        </w:div>
      </w:divsChild>
    </w:div>
    <w:div w:id="1258709283">
      <w:bodyDiv w:val="1"/>
      <w:marLeft w:val="0"/>
      <w:marRight w:val="0"/>
      <w:marTop w:val="0"/>
      <w:marBottom w:val="0"/>
      <w:divBdr>
        <w:top w:val="none" w:sz="0" w:space="0" w:color="auto"/>
        <w:left w:val="none" w:sz="0" w:space="0" w:color="auto"/>
        <w:bottom w:val="none" w:sz="0" w:space="0" w:color="auto"/>
        <w:right w:val="none" w:sz="0" w:space="0" w:color="auto"/>
      </w:divBdr>
    </w:div>
    <w:div w:id="1262570210">
      <w:bodyDiv w:val="1"/>
      <w:marLeft w:val="0"/>
      <w:marRight w:val="0"/>
      <w:marTop w:val="0"/>
      <w:marBottom w:val="0"/>
      <w:divBdr>
        <w:top w:val="none" w:sz="0" w:space="0" w:color="auto"/>
        <w:left w:val="none" w:sz="0" w:space="0" w:color="auto"/>
        <w:bottom w:val="none" w:sz="0" w:space="0" w:color="auto"/>
        <w:right w:val="none" w:sz="0" w:space="0" w:color="auto"/>
      </w:divBdr>
    </w:div>
    <w:div w:id="1263496331">
      <w:bodyDiv w:val="1"/>
      <w:marLeft w:val="0"/>
      <w:marRight w:val="0"/>
      <w:marTop w:val="0"/>
      <w:marBottom w:val="0"/>
      <w:divBdr>
        <w:top w:val="none" w:sz="0" w:space="0" w:color="auto"/>
        <w:left w:val="none" w:sz="0" w:space="0" w:color="auto"/>
        <w:bottom w:val="none" w:sz="0" w:space="0" w:color="auto"/>
        <w:right w:val="none" w:sz="0" w:space="0" w:color="auto"/>
      </w:divBdr>
      <w:divsChild>
        <w:div w:id="1495025705">
          <w:marLeft w:val="640"/>
          <w:marRight w:val="0"/>
          <w:marTop w:val="0"/>
          <w:marBottom w:val="0"/>
          <w:divBdr>
            <w:top w:val="none" w:sz="0" w:space="0" w:color="auto"/>
            <w:left w:val="none" w:sz="0" w:space="0" w:color="auto"/>
            <w:bottom w:val="none" w:sz="0" w:space="0" w:color="auto"/>
            <w:right w:val="none" w:sz="0" w:space="0" w:color="auto"/>
          </w:divBdr>
        </w:div>
        <w:div w:id="1672610533">
          <w:marLeft w:val="640"/>
          <w:marRight w:val="0"/>
          <w:marTop w:val="0"/>
          <w:marBottom w:val="0"/>
          <w:divBdr>
            <w:top w:val="none" w:sz="0" w:space="0" w:color="auto"/>
            <w:left w:val="none" w:sz="0" w:space="0" w:color="auto"/>
            <w:bottom w:val="none" w:sz="0" w:space="0" w:color="auto"/>
            <w:right w:val="none" w:sz="0" w:space="0" w:color="auto"/>
          </w:divBdr>
        </w:div>
        <w:div w:id="273679117">
          <w:marLeft w:val="640"/>
          <w:marRight w:val="0"/>
          <w:marTop w:val="0"/>
          <w:marBottom w:val="0"/>
          <w:divBdr>
            <w:top w:val="none" w:sz="0" w:space="0" w:color="auto"/>
            <w:left w:val="none" w:sz="0" w:space="0" w:color="auto"/>
            <w:bottom w:val="none" w:sz="0" w:space="0" w:color="auto"/>
            <w:right w:val="none" w:sz="0" w:space="0" w:color="auto"/>
          </w:divBdr>
        </w:div>
        <w:div w:id="545261691">
          <w:marLeft w:val="640"/>
          <w:marRight w:val="0"/>
          <w:marTop w:val="0"/>
          <w:marBottom w:val="0"/>
          <w:divBdr>
            <w:top w:val="none" w:sz="0" w:space="0" w:color="auto"/>
            <w:left w:val="none" w:sz="0" w:space="0" w:color="auto"/>
            <w:bottom w:val="none" w:sz="0" w:space="0" w:color="auto"/>
            <w:right w:val="none" w:sz="0" w:space="0" w:color="auto"/>
          </w:divBdr>
        </w:div>
        <w:div w:id="1641185233">
          <w:marLeft w:val="640"/>
          <w:marRight w:val="0"/>
          <w:marTop w:val="0"/>
          <w:marBottom w:val="0"/>
          <w:divBdr>
            <w:top w:val="none" w:sz="0" w:space="0" w:color="auto"/>
            <w:left w:val="none" w:sz="0" w:space="0" w:color="auto"/>
            <w:bottom w:val="none" w:sz="0" w:space="0" w:color="auto"/>
            <w:right w:val="none" w:sz="0" w:space="0" w:color="auto"/>
          </w:divBdr>
        </w:div>
        <w:div w:id="706758634">
          <w:marLeft w:val="640"/>
          <w:marRight w:val="0"/>
          <w:marTop w:val="0"/>
          <w:marBottom w:val="0"/>
          <w:divBdr>
            <w:top w:val="none" w:sz="0" w:space="0" w:color="auto"/>
            <w:left w:val="none" w:sz="0" w:space="0" w:color="auto"/>
            <w:bottom w:val="none" w:sz="0" w:space="0" w:color="auto"/>
            <w:right w:val="none" w:sz="0" w:space="0" w:color="auto"/>
          </w:divBdr>
        </w:div>
        <w:div w:id="1769037001">
          <w:marLeft w:val="640"/>
          <w:marRight w:val="0"/>
          <w:marTop w:val="0"/>
          <w:marBottom w:val="0"/>
          <w:divBdr>
            <w:top w:val="none" w:sz="0" w:space="0" w:color="auto"/>
            <w:left w:val="none" w:sz="0" w:space="0" w:color="auto"/>
            <w:bottom w:val="none" w:sz="0" w:space="0" w:color="auto"/>
            <w:right w:val="none" w:sz="0" w:space="0" w:color="auto"/>
          </w:divBdr>
        </w:div>
        <w:div w:id="479199923">
          <w:marLeft w:val="640"/>
          <w:marRight w:val="0"/>
          <w:marTop w:val="0"/>
          <w:marBottom w:val="0"/>
          <w:divBdr>
            <w:top w:val="none" w:sz="0" w:space="0" w:color="auto"/>
            <w:left w:val="none" w:sz="0" w:space="0" w:color="auto"/>
            <w:bottom w:val="none" w:sz="0" w:space="0" w:color="auto"/>
            <w:right w:val="none" w:sz="0" w:space="0" w:color="auto"/>
          </w:divBdr>
        </w:div>
        <w:div w:id="55056590">
          <w:marLeft w:val="640"/>
          <w:marRight w:val="0"/>
          <w:marTop w:val="0"/>
          <w:marBottom w:val="0"/>
          <w:divBdr>
            <w:top w:val="none" w:sz="0" w:space="0" w:color="auto"/>
            <w:left w:val="none" w:sz="0" w:space="0" w:color="auto"/>
            <w:bottom w:val="none" w:sz="0" w:space="0" w:color="auto"/>
            <w:right w:val="none" w:sz="0" w:space="0" w:color="auto"/>
          </w:divBdr>
        </w:div>
        <w:div w:id="886600428">
          <w:marLeft w:val="640"/>
          <w:marRight w:val="0"/>
          <w:marTop w:val="0"/>
          <w:marBottom w:val="0"/>
          <w:divBdr>
            <w:top w:val="none" w:sz="0" w:space="0" w:color="auto"/>
            <w:left w:val="none" w:sz="0" w:space="0" w:color="auto"/>
            <w:bottom w:val="none" w:sz="0" w:space="0" w:color="auto"/>
            <w:right w:val="none" w:sz="0" w:space="0" w:color="auto"/>
          </w:divBdr>
        </w:div>
        <w:div w:id="1748571005">
          <w:marLeft w:val="640"/>
          <w:marRight w:val="0"/>
          <w:marTop w:val="0"/>
          <w:marBottom w:val="0"/>
          <w:divBdr>
            <w:top w:val="none" w:sz="0" w:space="0" w:color="auto"/>
            <w:left w:val="none" w:sz="0" w:space="0" w:color="auto"/>
            <w:bottom w:val="none" w:sz="0" w:space="0" w:color="auto"/>
            <w:right w:val="none" w:sz="0" w:space="0" w:color="auto"/>
          </w:divBdr>
        </w:div>
        <w:div w:id="519468362">
          <w:marLeft w:val="640"/>
          <w:marRight w:val="0"/>
          <w:marTop w:val="0"/>
          <w:marBottom w:val="0"/>
          <w:divBdr>
            <w:top w:val="none" w:sz="0" w:space="0" w:color="auto"/>
            <w:left w:val="none" w:sz="0" w:space="0" w:color="auto"/>
            <w:bottom w:val="none" w:sz="0" w:space="0" w:color="auto"/>
            <w:right w:val="none" w:sz="0" w:space="0" w:color="auto"/>
          </w:divBdr>
        </w:div>
        <w:div w:id="1356617055">
          <w:marLeft w:val="640"/>
          <w:marRight w:val="0"/>
          <w:marTop w:val="0"/>
          <w:marBottom w:val="0"/>
          <w:divBdr>
            <w:top w:val="none" w:sz="0" w:space="0" w:color="auto"/>
            <w:left w:val="none" w:sz="0" w:space="0" w:color="auto"/>
            <w:bottom w:val="none" w:sz="0" w:space="0" w:color="auto"/>
            <w:right w:val="none" w:sz="0" w:space="0" w:color="auto"/>
          </w:divBdr>
        </w:div>
        <w:div w:id="865481077">
          <w:marLeft w:val="640"/>
          <w:marRight w:val="0"/>
          <w:marTop w:val="0"/>
          <w:marBottom w:val="0"/>
          <w:divBdr>
            <w:top w:val="none" w:sz="0" w:space="0" w:color="auto"/>
            <w:left w:val="none" w:sz="0" w:space="0" w:color="auto"/>
            <w:bottom w:val="none" w:sz="0" w:space="0" w:color="auto"/>
            <w:right w:val="none" w:sz="0" w:space="0" w:color="auto"/>
          </w:divBdr>
        </w:div>
        <w:div w:id="1704865339">
          <w:marLeft w:val="640"/>
          <w:marRight w:val="0"/>
          <w:marTop w:val="0"/>
          <w:marBottom w:val="0"/>
          <w:divBdr>
            <w:top w:val="none" w:sz="0" w:space="0" w:color="auto"/>
            <w:left w:val="none" w:sz="0" w:space="0" w:color="auto"/>
            <w:bottom w:val="none" w:sz="0" w:space="0" w:color="auto"/>
            <w:right w:val="none" w:sz="0" w:space="0" w:color="auto"/>
          </w:divBdr>
        </w:div>
        <w:div w:id="614873845">
          <w:marLeft w:val="640"/>
          <w:marRight w:val="0"/>
          <w:marTop w:val="0"/>
          <w:marBottom w:val="0"/>
          <w:divBdr>
            <w:top w:val="none" w:sz="0" w:space="0" w:color="auto"/>
            <w:left w:val="none" w:sz="0" w:space="0" w:color="auto"/>
            <w:bottom w:val="none" w:sz="0" w:space="0" w:color="auto"/>
            <w:right w:val="none" w:sz="0" w:space="0" w:color="auto"/>
          </w:divBdr>
        </w:div>
        <w:div w:id="1809590699">
          <w:marLeft w:val="640"/>
          <w:marRight w:val="0"/>
          <w:marTop w:val="0"/>
          <w:marBottom w:val="0"/>
          <w:divBdr>
            <w:top w:val="none" w:sz="0" w:space="0" w:color="auto"/>
            <w:left w:val="none" w:sz="0" w:space="0" w:color="auto"/>
            <w:bottom w:val="none" w:sz="0" w:space="0" w:color="auto"/>
            <w:right w:val="none" w:sz="0" w:space="0" w:color="auto"/>
          </w:divBdr>
        </w:div>
        <w:div w:id="503326271">
          <w:marLeft w:val="640"/>
          <w:marRight w:val="0"/>
          <w:marTop w:val="0"/>
          <w:marBottom w:val="0"/>
          <w:divBdr>
            <w:top w:val="none" w:sz="0" w:space="0" w:color="auto"/>
            <w:left w:val="none" w:sz="0" w:space="0" w:color="auto"/>
            <w:bottom w:val="none" w:sz="0" w:space="0" w:color="auto"/>
            <w:right w:val="none" w:sz="0" w:space="0" w:color="auto"/>
          </w:divBdr>
        </w:div>
        <w:div w:id="1246840664">
          <w:marLeft w:val="640"/>
          <w:marRight w:val="0"/>
          <w:marTop w:val="0"/>
          <w:marBottom w:val="0"/>
          <w:divBdr>
            <w:top w:val="none" w:sz="0" w:space="0" w:color="auto"/>
            <w:left w:val="none" w:sz="0" w:space="0" w:color="auto"/>
            <w:bottom w:val="none" w:sz="0" w:space="0" w:color="auto"/>
            <w:right w:val="none" w:sz="0" w:space="0" w:color="auto"/>
          </w:divBdr>
        </w:div>
        <w:div w:id="285429917">
          <w:marLeft w:val="640"/>
          <w:marRight w:val="0"/>
          <w:marTop w:val="0"/>
          <w:marBottom w:val="0"/>
          <w:divBdr>
            <w:top w:val="none" w:sz="0" w:space="0" w:color="auto"/>
            <w:left w:val="none" w:sz="0" w:space="0" w:color="auto"/>
            <w:bottom w:val="none" w:sz="0" w:space="0" w:color="auto"/>
            <w:right w:val="none" w:sz="0" w:space="0" w:color="auto"/>
          </w:divBdr>
        </w:div>
        <w:div w:id="758410108">
          <w:marLeft w:val="640"/>
          <w:marRight w:val="0"/>
          <w:marTop w:val="0"/>
          <w:marBottom w:val="0"/>
          <w:divBdr>
            <w:top w:val="none" w:sz="0" w:space="0" w:color="auto"/>
            <w:left w:val="none" w:sz="0" w:space="0" w:color="auto"/>
            <w:bottom w:val="none" w:sz="0" w:space="0" w:color="auto"/>
            <w:right w:val="none" w:sz="0" w:space="0" w:color="auto"/>
          </w:divBdr>
        </w:div>
        <w:div w:id="480461274">
          <w:marLeft w:val="640"/>
          <w:marRight w:val="0"/>
          <w:marTop w:val="0"/>
          <w:marBottom w:val="0"/>
          <w:divBdr>
            <w:top w:val="none" w:sz="0" w:space="0" w:color="auto"/>
            <w:left w:val="none" w:sz="0" w:space="0" w:color="auto"/>
            <w:bottom w:val="none" w:sz="0" w:space="0" w:color="auto"/>
            <w:right w:val="none" w:sz="0" w:space="0" w:color="auto"/>
          </w:divBdr>
        </w:div>
        <w:div w:id="1473332720">
          <w:marLeft w:val="640"/>
          <w:marRight w:val="0"/>
          <w:marTop w:val="0"/>
          <w:marBottom w:val="0"/>
          <w:divBdr>
            <w:top w:val="none" w:sz="0" w:space="0" w:color="auto"/>
            <w:left w:val="none" w:sz="0" w:space="0" w:color="auto"/>
            <w:bottom w:val="none" w:sz="0" w:space="0" w:color="auto"/>
            <w:right w:val="none" w:sz="0" w:space="0" w:color="auto"/>
          </w:divBdr>
        </w:div>
        <w:div w:id="727919901">
          <w:marLeft w:val="640"/>
          <w:marRight w:val="0"/>
          <w:marTop w:val="0"/>
          <w:marBottom w:val="0"/>
          <w:divBdr>
            <w:top w:val="none" w:sz="0" w:space="0" w:color="auto"/>
            <w:left w:val="none" w:sz="0" w:space="0" w:color="auto"/>
            <w:bottom w:val="none" w:sz="0" w:space="0" w:color="auto"/>
            <w:right w:val="none" w:sz="0" w:space="0" w:color="auto"/>
          </w:divBdr>
        </w:div>
        <w:div w:id="1125584548">
          <w:marLeft w:val="640"/>
          <w:marRight w:val="0"/>
          <w:marTop w:val="0"/>
          <w:marBottom w:val="0"/>
          <w:divBdr>
            <w:top w:val="none" w:sz="0" w:space="0" w:color="auto"/>
            <w:left w:val="none" w:sz="0" w:space="0" w:color="auto"/>
            <w:bottom w:val="none" w:sz="0" w:space="0" w:color="auto"/>
            <w:right w:val="none" w:sz="0" w:space="0" w:color="auto"/>
          </w:divBdr>
        </w:div>
        <w:div w:id="657349070">
          <w:marLeft w:val="640"/>
          <w:marRight w:val="0"/>
          <w:marTop w:val="0"/>
          <w:marBottom w:val="0"/>
          <w:divBdr>
            <w:top w:val="none" w:sz="0" w:space="0" w:color="auto"/>
            <w:left w:val="none" w:sz="0" w:space="0" w:color="auto"/>
            <w:bottom w:val="none" w:sz="0" w:space="0" w:color="auto"/>
            <w:right w:val="none" w:sz="0" w:space="0" w:color="auto"/>
          </w:divBdr>
        </w:div>
        <w:div w:id="1420053808">
          <w:marLeft w:val="640"/>
          <w:marRight w:val="0"/>
          <w:marTop w:val="0"/>
          <w:marBottom w:val="0"/>
          <w:divBdr>
            <w:top w:val="none" w:sz="0" w:space="0" w:color="auto"/>
            <w:left w:val="none" w:sz="0" w:space="0" w:color="auto"/>
            <w:bottom w:val="none" w:sz="0" w:space="0" w:color="auto"/>
            <w:right w:val="none" w:sz="0" w:space="0" w:color="auto"/>
          </w:divBdr>
        </w:div>
      </w:divsChild>
    </w:div>
    <w:div w:id="1268198671">
      <w:bodyDiv w:val="1"/>
      <w:marLeft w:val="0"/>
      <w:marRight w:val="0"/>
      <w:marTop w:val="0"/>
      <w:marBottom w:val="0"/>
      <w:divBdr>
        <w:top w:val="none" w:sz="0" w:space="0" w:color="auto"/>
        <w:left w:val="none" w:sz="0" w:space="0" w:color="auto"/>
        <w:bottom w:val="none" w:sz="0" w:space="0" w:color="auto"/>
        <w:right w:val="none" w:sz="0" w:space="0" w:color="auto"/>
      </w:divBdr>
    </w:div>
    <w:div w:id="1273828230">
      <w:bodyDiv w:val="1"/>
      <w:marLeft w:val="0"/>
      <w:marRight w:val="0"/>
      <w:marTop w:val="0"/>
      <w:marBottom w:val="0"/>
      <w:divBdr>
        <w:top w:val="none" w:sz="0" w:space="0" w:color="auto"/>
        <w:left w:val="none" w:sz="0" w:space="0" w:color="auto"/>
        <w:bottom w:val="none" w:sz="0" w:space="0" w:color="auto"/>
        <w:right w:val="none" w:sz="0" w:space="0" w:color="auto"/>
      </w:divBdr>
      <w:divsChild>
        <w:div w:id="1231769800">
          <w:marLeft w:val="480"/>
          <w:marRight w:val="0"/>
          <w:marTop w:val="0"/>
          <w:marBottom w:val="0"/>
          <w:divBdr>
            <w:top w:val="none" w:sz="0" w:space="0" w:color="auto"/>
            <w:left w:val="none" w:sz="0" w:space="0" w:color="auto"/>
            <w:bottom w:val="none" w:sz="0" w:space="0" w:color="auto"/>
            <w:right w:val="none" w:sz="0" w:space="0" w:color="auto"/>
          </w:divBdr>
        </w:div>
        <w:div w:id="439960134">
          <w:marLeft w:val="480"/>
          <w:marRight w:val="0"/>
          <w:marTop w:val="0"/>
          <w:marBottom w:val="0"/>
          <w:divBdr>
            <w:top w:val="none" w:sz="0" w:space="0" w:color="auto"/>
            <w:left w:val="none" w:sz="0" w:space="0" w:color="auto"/>
            <w:bottom w:val="none" w:sz="0" w:space="0" w:color="auto"/>
            <w:right w:val="none" w:sz="0" w:space="0" w:color="auto"/>
          </w:divBdr>
        </w:div>
        <w:div w:id="95561056">
          <w:marLeft w:val="480"/>
          <w:marRight w:val="0"/>
          <w:marTop w:val="0"/>
          <w:marBottom w:val="0"/>
          <w:divBdr>
            <w:top w:val="none" w:sz="0" w:space="0" w:color="auto"/>
            <w:left w:val="none" w:sz="0" w:space="0" w:color="auto"/>
            <w:bottom w:val="none" w:sz="0" w:space="0" w:color="auto"/>
            <w:right w:val="none" w:sz="0" w:space="0" w:color="auto"/>
          </w:divBdr>
        </w:div>
        <w:div w:id="2006325587">
          <w:marLeft w:val="480"/>
          <w:marRight w:val="0"/>
          <w:marTop w:val="0"/>
          <w:marBottom w:val="0"/>
          <w:divBdr>
            <w:top w:val="none" w:sz="0" w:space="0" w:color="auto"/>
            <w:left w:val="none" w:sz="0" w:space="0" w:color="auto"/>
            <w:bottom w:val="none" w:sz="0" w:space="0" w:color="auto"/>
            <w:right w:val="none" w:sz="0" w:space="0" w:color="auto"/>
          </w:divBdr>
        </w:div>
        <w:div w:id="255023423">
          <w:marLeft w:val="480"/>
          <w:marRight w:val="0"/>
          <w:marTop w:val="0"/>
          <w:marBottom w:val="0"/>
          <w:divBdr>
            <w:top w:val="none" w:sz="0" w:space="0" w:color="auto"/>
            <w:left w:val="none" w:sz="0" w:space="0" w:color="auto"/>
            <w:bottom w:val="none" w:sz="0" w:space="0" w:color="auto"/>
            <w:right w:val="none" w:sz="0" w:space="0" w:color="auto"/>
          </w:divBdr>
        </w:div>
        <w:div w:id="2032216380">
          <w:marLeft w:val="480"/>
          <w:marRight w:val="0"/>
          <w:marTop w:val="0"/>
          <w:marBottom w:val="0"/>
          <w:divBdr>
            <w:top w:val="none" w:sz="0" w:space="0" w:color="auto"/>
            <w:left w:val="none" w:sz="0" w:space="0" w:color="auto"/>
            <w:bottom w:val="none" w:sz="0" w:space="0" w:color="auto"/>
            <w:right w:val="none" w:sz="0" w:space="0" w:color="auto"/>
          </w:divBdr>
        </w:div>
        <w:div w:id="2118021603">
          <w:marLeft w:val="480"/>
          <w:marRight w:val="0"/>
          <w:marTop w:val="0"/>
          <w:marBottom w:val="0"/>
          <w:divBdr>
            <w:top w:val="none" w:sz="0" w:space="0" w:color="auto"/>
            <w:left w:val="none" w:sz="0" w:space="0" w:color="auto"/>
            <w:bottom w:val="none" w:sz="0" w:space="0" w:color="auto"/>
            <w:right w:val="none" w:sz="0" w:space="0" w:color="auto"/>
          </w:divBdr>
        </w:div>
        <w:div w:id="826557259">
          <w:marLeft w:val="480"/>
          <w:marRight w:val="0"/>
          <w:marTop w:val="0"/>
          <w:marBottom w:val="0"/>
          <w:divBdr>
            <w:top w:val="none" w:sz="0" w:space="0" w:color="auto"/>
            <w:left w:val="none" w:sz="0" w:space="0" w:color="auto"/>
            <w:bottom w:val="none" w:sz="0" w:space="0" w:color="auto"/>
            <w:right w:val="none" w:sz="0" w:space="0" w:color="auto"/>
          </w:divBdr>
        </w:div>
        <w:div w:id="1043824573">
          <w:marLeft w:val="480"/>
          <w:marRight w:val="0"/>
          <w:marTop w:val="0"/>
          <w:marBottom w:val="0"/>
          <w:divBdr>
            <w:top w:val="none" w:sz="0" w:space="0" w:color="auto"/>
            <w:left w:val="none" w:sz="0" w:space="0" w:color="auto"/>
            <w:bottom w:val="none" w:sz="0" w:space="0" w:color="auto"/>
            <w:right w:val="none" w:sz="0" w:space="0" w:color="auto"/>
          </w:divBdr>
        </w:div>
        <w:div w:id="402795100">
          <w:marLeft w:val="480"/>
          <w:marRight w:val="0"/>
          <w:marTop w:val="0"/>
          <w:marBottom w:val="0"/>
          <w:divBdr>
            <w:top w:val="none" w:sz="0" w:space="0" w:color="auto"/>
            <w:left w:val="none" w:sz="0" w:space="0" w:color="auto"/>
            <w:bottom w:val="none" w:sz="0" w:space="0" w:color="auto"/>
            <w:right w:val="none" w:sz="0" w:space="0" w:color="auto"/>
          </w:divBdr>
        </w:div>
        <w:div w:id="228807882">
          <w:marLeft w:val="480"/>
          <w:marRight w:val="0"/>
          <w:marTop w:val="0"/>
          <w:marBottom w:val="0"/>
          <w:divBdr>
            <w:top w:val="none" w:sz="0" w:space="0" w:color="auto"/>
            <w:left w:val="none" w:sz="0" w:space="0" w:color="auto"/>
            <w:bottom w:val="none" w:sz="0" w:space="0" w:color="auto"/>
            <w:right w:val="none" w:sz="0" w:space="0" w:color="auto"/>
          </w:divBdr>
        </w:div>
        <w:div w:id="1516185575">
          <w:marLeft w:val="480"/>
          <w:marRight w:val="0"/>
          <w:marTop w:val="0"/>
          <w:marBottom w:val="0"/>
          <w:divBdr>
            <w:top w:val="none" w:sz="0" w:space="0" w:color="auto"/>
            <w:left w:val="none" w:sz="0" w:space="0" w:color="auto"/>
            <w:bottom w:val="none" w:sz="0" w:space="0" w:color="auto"/>
            <w:right w:val="none" w:sz="0" w:space="0" w:color="auto"/>
          </w:divBdr>
        </w:div>
        <w:div w:id="1861699360">
          <w:marLeft w:val="480"/>
          <w:marRight w:val="0"/>
          <w:marTop w:val="0"/>
          <w:marBottom w:val="0"/>
          <w:divBdr>
            <w:top w:val="none" w:sz="0" w:space="0" w:color="auto"/>
            <w:left w:val="none" w:sz="0" w:space="0" w:color="auto"/>
            <w:bottom w:val="none" w:sz="0" w:space="0" w:color="auto"/>
            <w:right w:val="none" w:sz="0" w:space="0" w:color="auto"/>
          </w:divBdr>
        </w:div>
        <w:div w:id="1023901587">
          <w:marLeft w:val="480"/>
          <w:marRight w:val="0"/>
          <w:marTop w:val="0"/>
          <w:marBottom w:val="0"/>
          <w:divBdr>
            <w:top w:val="none" w:sz="0" w:space="0" w:color="auto"/>
            <w:left w:val="none" w:sz="0" w:space="0" w:color="auto"/>
            <w:bottom w:val="none" w:sz="0" w:space="0" w:color="auto"/>
            <w:right w:val="none" w:sz="0" w:space="0" w:color="auto"/>
          </w:divBdr>
        </w:div>
        <w:div w:id="1169561053">
          <w:marLeft w:val="480"/>
          <w:marRight w:val="0"/>
          <w:marTop w:val="0"/>
          <w:marBottom w:val="0"/>
          <w:divBdr>
            <w:top w:val="none" w:sz="0" w:space="0" w:color="auto"/>
            <w:left w:val="none" w:sz="0" w:space="0" w:color="auto"/>
            <w:bottom w:val="none" w:sz="0" w:space="0" w:color="auto"/>
            <w:right w:val="none" w:sz="0" w:space="0" w:color="auto"/>
          </w:divBdr>
        </w:div>
        <w:div w:id="1574461845">
          <w:marLeft w:val="480"/>
          <w:marRight w:val="0"/>
          <w:marTop w:val="0"/>
          <w:marBottom w:val="0"/>
          <w:divBdr>
            <w:top w:val="none" w:sz="0" w:space="0" w:color="auto"/>
            <w:left w:val="none" w:sz="0" w:space="0" w:color="auto"/>
            <w:bottom w:val="none" w:sz="0" w:space="0" w:color="auto"/>
            <w:right w:val="none" w:sz="0" w:space="0" w:color="auto"/>
          </w:divBdr>
        </w:div>
        <w:div w:id="996346068">
          <w:marLeft w:val="480"/>
          <w:marRight w:val="0"/>
          <w:marTop w:val="0"/>
          <w:marBottom w:val="0"/>
          <w:divBdr>
            <w:top w:val="none" w:sz="0" w:space="0" w:color="auto"/>
            <w:left w:val="none" w:sz="0" w:space="0" w:color="auto"/>
            <w:bottom w:val="none" w:sz="0" w:space="0" w:color="auto"/>
            <w:right w:val="none" w:sz="0" w:space="0" w:color="auto"/>
          </w:divBdr>
        </w:div>
        <w:div w:id="792015801">
          <w:marLeft w:val="480"/>
          <w:marRight w:val="0"/>
          <w:marTop w:val="0"/>
          <w:marBottom w:val="0"/>
          <w:divBdr>
            <w:top w:val="none" w:sz="0" w:space="0" w:color="auto"/>
            <w:left w:val="none" w:sz="0" w:space="0" w:color="auto"/>
            <w:bottom w:val="none" w:sz="0" w:space="0" w:color="auto"/>
            <w:right w:val="none" w:sz="0" w:space="0" w:color="auto"/>
          </w:divBdr>
        </w:div>
        <w:div w:id="1243643057">
          <w:marLeft w:val="480"/>
          <w:marRight w:val="0"/>
          <w:marTop w:val="0"/>
          <w:marBottom w:val="0"/>
          <w:divBdr>
            <w:top w:val="none" w:sz="0" w:space="0" w:color="auto"/>
            <w:left w:val="none" w:sz="0" w:space="0" w:color="auto"/>
            <w:bottom w:val="none" w:sz="0" w:space="0" w:color="auto"/>
            <w:right w:val="none" w:sz="0" w:space="0" w:color="auto"/>
          </w:divBdr>
        </w:div>
        <w:div w:id="1316226024">
          <w:marLeft w:val="480"/>
          <w:marRight w:val="0"/>
          <w:marTop w:val="0"/>
          <w:marBottom w:val="0"/>
          <w:divBdr>
            <w:top w:val="none" w:sz="0" w:space="0" w:color="auto"/>
            <w:left w:val="none" w:sz="0" w:space="0" w:color="auto"/>
            <w:bottom w:val="none" w:sz="0" w:space="0" w:color="auto"/>
            <w:right w:val="none" w:sz="0" w:space="0" w:color="auto"/>
          </w:divBdr>
        </w:div>
        <w:div w:id="1639266104">
          <w:marLeft w:val="480"/>
          <w:marRight w:val="0"/>
          <w:marTop w:val="0"/>
          <w:marBottom w:val="0"/>
          <w:divBdr>
            <w:top w:val="none" w:sz="0" w:space="0" w:color="auto"/>
            <w:left w:val="none" w:sz="0" w:space="0" w:color="auto"/>
            <w:bottom w:val="none" w:sz="0" w:space="0" w:color="auto"/>
            <w:right w:val="none" w:sz="0" w:space="0" w:color="auto"/>
          </w:divBdr>
        </w:div>
        <w:div w:id="1821802152">
          <w:marLeft w:val="480"/>
          <w:marRight w:val="0"/>
          <w:marTop w:val="0"/>
          <w:marBottom w:val="0"/>
          <w:divBdr>
            <w:top w:val="none" w:sz="0" w:space="0" w:color="auto"/>
            <w:left w:val="none" w:sz="0" w:space="0" w:color="auto"/>
            <w:bottom w:val="none" w:sz="0" w:space="0" w:color="auto"/>
            <w:right w:val="none" w:sz="0" w:space="0" w:color="auto"/>
          </w:divBdr>
        </w:div>
        <w:div w:id="462506642">
          <w:marLeft w:val="480"/>
          <w:marRight w:val="0"/>
          <w:marTop w:val="0"/>
          <w:marBottom w:val="0"/>
          <w:divBdr>
            <w:top w:val="none" w:sz="0" w:space="0" w:color="auto"/>
            <w:left w:val="none" w:sz="0" w:space="0" w:color="auto"/>
            <w:bottom w:val="none" w:sz="0" w:space="0" w:color="auto"/>
            <w:right w:val="none" w:sz="0" w:space="0" w:color="auto"/>
          </w:divBdr>
        </w:div>
        <w:div w:id="1433549336">
          <w:marLeft w:val="480"/>
          <w:marRight w:val="0"/>
          <w:marTop w:val="0"/>
          <w:marBottom w:val="0"/>
          <w:divBdr>
            <w:top w:val="none" w:sz="0" w:space="0" w:color="auto"/>
            <w:left w:val="none" w:sz="0" w:space="0" w:color="auto"/>
            <w:bottom w:val="none" w:sz="0" w:space="0" w:color="auto"/>
            <w:right w:val="none" w:sz="0" w:space="0" w:color="auto"/>
          </w:divBdr>
        </w:div>
        <w:div w:id="872958040">
          <w:marLeft w:val="480"/>
          <w:marRight w:val="0"/>
          <w:marTop w:val="0"/>
          <w:marBottom w:val="0"/>
          <w:divBdr>
            <w:top w:val="none" w:sz="0" w:space="0" w:color="auto"/>
            <w:left w:val="none" w:sz="0" w:space="0" w:color="auto"/>
            <w:bottom w:val="none" w:sz="0" w:space="0" w:color="auto"/>
            <w:right w:val="none" w:sz="0" w:space="0" w:color="auto"/>
          </w:divBdr>
        </w:div>
        <w:div w:id="2074695860">
          <w:marLeft w:val="480"/>
          <w:marRight w:val="0"/>
          <w:marTop w:val="0"/>
          <w:marBottom w:val="0"/>
          <w:divBdr>
            <w:top w:val="none" w:sz="0" w:space="0" w:color="auto"/>
            <w:left w:val="none" w:sz="0" w:space="0" w:color="auto"/>
            <w:bottom w:val="none" w:sz="0" w:space="0" w:color="auto"/>
            <w:right w:val="none" w:sz="0" w:space="0" w:color="auto"/>
          </w:divBdr>
        </w:div>
        <w:div w:id="639964518">
          <w:marLeft w:val="480"/>
          <w:marRight w:val="0"/>
          <w:marTop w:val="0"/>
          <w:marBottom w:val="0"/>
          <w:divBdr>
            <w:top w:val="none" w:sz="0" w:space="0" w:color="auto"/>
            <w:left w:val="none" w:sz="0" w:space="0" w:color="auto"/>
            <w:bottom w:val="none" w:sz="0" w:space="0" w:color="auto"/>
            <w:right w:val="none" w:sz="0" w:space="0" w:color="auto"/>
          </w:divBdr>
        </w:div>
        <w:div w:id="1804031451">
          <w:marLeft w:val="480"/>
          <w:marRight w:val="0"/>
          <w:marTop w:val="0"/>
          <w:marBottom w:val="0"/>
          <w:divBdr>
            <w:top w:val="none" w:sz="0" w:space="0" w:color="auto"/>
            <w:left w:val="none" w:sz="0" w:space="0" w:color="auto"/>
            <w:bottom w:val="none" w:sz="0" w:space="0" w:color="auto"/>
            <w:right w:val="none" w:sz="0" w:space="0" w:color="auto"/>
          </w:divBdr>
        </w:div>
      </w:divsChild>
    </w:div>
    <w:div w:id="1275988899">
      <w:bodyDiv w:val="1"/>
      <w:marLeft w:val="0"/>
      <w:marRight w:val="0"/>
      <w:marTop w:val="0"/>
      <w:marBottom w:val="0"/>
      <w:divBdr>
        <w:top w:val="none" w:sz="0" w:space="0" w:color="auto"/>
        <w:left w:val="none" w:sz="0" w:space="0" w:color="auto"/>
        <w:bottom w:val="none" w:sz="0" w:space="0" w:color="auto"/>
        <w:right w:val="none" w:sz="0" w:space="0" w:color="auto"/>
      </w:divBdr>
      <w:divsChild>
        <w:div w:id="194007686">
          <w:marLeft w:val="640"/>
          <w:marRight w:val="0"/>
          <w:marTop w:val="0"/>
          <w:marBottom w:val="0"/>
          <w:divBdr>
            <w:top w:val="none" w:sz="0" w:space="0" w:color="auto"/>
            <w:left w:val="none" w:sz="0" w:space="0" w:color="auto"/>
            <w:bottom w:val="none" w:sz="0" w:space="0" w:color="auto"/>
            <w:right w:val="none" w:sz="0" w:space="0" w:color="auto"/>
          </w:divBdr>
        </w:div>
        <w:div w:id="2115392390">
          <w:marLeft w:val="640"/>
          <w:marRight w:val="0"/>
          <w:marTop w:val="0"/>
          <w:marBottom w:val="0"/>
          <w:divBdr>
            <w:top w:val="none" w:sz="0" w:space="0" w:color="auto"/>
            <w:left w:val="none" w:sz="0" w:space="0" w:color="auto"/>
            <w:bottom w:val="none" w:sz="0" w:space="0" w:color="auto"/>
            <w:right w:val="none" w:sz="0" w:space="0" w:color="auto"/>
          </w:divBdr>
        </w:div>
        <w:div w:id="1871262435">
          <w:marLeft w:val="640"/>
          <w:marRight w:val="0"/>
          <w:marTop w:val="0"/>
          <w:marBottom w:val="0"/>
          <w:divBdr>
            <w:top w:val="none" w:sz="0" w:space="0" w:color="auto"/>
            <w:left w:val="none" w:sz="0" w:space="0" w:color="auto"/>
            <w:bottom w:val="none" w:sz="0" w:space="0" w:color="auto"/>
            <w:right w:val="none" w:sz="0" w:space="0" w:color="auto"/>
          </w:divBdr>
        </w:div>
        <w:div w:id="1101533070">
          <w:marLeft w:val="640"/>
          <w:marRight w:val="0"/>
          <w:marTop w:val="0"/>
          <w:marBottom w:val="0"/>
          <w:divBdr>
            <w:top w:val="none" w:sz="0" w:space="0" w:color="auto"/>
            <w:left w:val="none" w:sz="0" w:space="0" w:color="auto"/>
            <w:bottom w:val="none" w:sz="0" w:space="0" w:color="auto"/>
            <w:right w:val="none" w:sz="0" w:space="0" w:color="auto"/>
          </w:divBdr>
        </w:div>
        <w:div w:id="1375274198">
          <w:marLeft w:val="640"/>
          <w:marRight w:val="0"/>
          <w:marTop w:val="0"/>
          <w:marBottom w:val="0"/>
          <w:divBdr>
            <w:top w:val="none" w:sz="0" w:space="0" w:color="auto"/>
            <w:left w:val="none" w:sz="0" w:space="0" w:color="auto"/>
            <w:bottom w:val="none" w:sz="0" w:space="0" w:color="auto"/>
            <w:right w:val="none" w:sz="0" w:space="0" w:color="auto"/>
          </w:divBdr>
        </w:div>
        <w:div w:id="454956288">
          <w:marLeft w:val="640"/>
          <w:marRight w:val="0"/>
          <w:marTop w:val="0"/>
          <w:marBottom w:val="0"/>
          <w:divBdr>
            <w:top w:val="none" w:sz="0" w:space="0" w:color="auto"/>
            <w:left w:val="none" w:sz="0" w:space="0" w:color="auto"/>
            <w:bottom w:val="none" w:sz="0" w:space="0" w:color="auto"/>
            <w:right w:val="none" w:sz="0" w:space="0" w:color="auto"/>
          </w:divBdr>
        </w:div>
        <w:div w:id="687102947">
          <w:marLeft w:val="640"/>
          <w:marRight w:val="0"/>
          <w:marTop w:val="0"/>
          <w:marBottom w:val="0"/>
          <w:divBdr>
            <w:top w:val="none" w:sz="0" w:space="0" w:color="auto"/>
            <w:left w:val="none" w:sz="0" w:space="0" w:color="auto"/>
            <w:bottom w:val="none" w:sz="0" w:space="0" w:color="auto"/>
            <w:right w:val="none" w:sz="0" w:space="0" w:color="auto"/>
          </w:divBdr>
        </w:div>
        <w:div w:id="745341769">
          <w:marLeft w:val="640"/>
          <w:marRight w:val="0"/>
          <w:marTop w:val="0"/>
          <w:marBottom w:val="0"/>
          <w:divBdr>
            <w:top w:val="none" w:sz="0" w:space="0" w:color="auto"/>
            <w:left w:val="none" w:sz="0" w:space="0" w:color="auto"/>
            <w:bottom w:val="none" w:sz="0" w:space="0" w:color="auto"/>
            <w:right w:val="none" w:sz="0" w:space="0" w:color="auto"/>
          </w:divBdr>
        </w:div>
        <w:div w:id="259486904">
          <w:marLeft w:val="640"/>
          <w:marRight w:val="0"/>
          <w:marTop w:val="0"/>
          <w:marBottom w:val="0"/>
          <w:divBdr>
            <w:top w:val="none" w:sz="0" w:space="0" w:color="auto"/>
            <w:left w:val="none" w:sz="0" w:space="0" w:color="auto"/>
            <w:bottom w:val="none" w:sz="0" w:space="0" w:color="auto"/>
            <w:right w:val="none" w:sz="0" w:space="0" w:color="auto"/>
          </w:divBdr>
        </w:div>
        <w:div w:id="1323387436">
          <w:marLeft w:val="640"/>
          <w:marRight w:val="0"/>
          <w:marTop w:val="0"/>
          <w:marBottom w:val="0"/>
          <w:divBdr>
            <w:top w:val="none" w:sz="0" w:space="0" w:color="auto"/>
            <w:left w:val="none" w:sz="0" w:space="0" w:color="auto"/>
            <w:bottom w:val="none" w:sz="0" w:space="0" w:color="auto"/>
            <w:right w:val="none" w:sz="0" w:space="0" w:color="auto"/>
          </w:divBdr>
        </w:div>
        <w:div w:id="484779959">
          <w:marLeft w:val="640"/>
          <w:marRight w:val="0"/>
          <w:marTop w:val="0"/>
          <w:marBottom w:val="0"/>
          <w:divBdr>
            <w:top w:val="none" w:sz="0" w:space="0" w:color="auto"/>
            <w:left w:val="none" w:sz="0" w:space="0" w:color="auto"/>
            <w:bottom w:val="none" w:sz="0" w:space="0" w:color="auto"/>
            <w:right w:val="none" w:sz="0" w:space="0" w:color="auto"/>
          </w:divBdr>
        </w:div>
        <w:div w:id="422529026">
          <w:marLeft w:val="640"/>
          <w:marRight w:val="0"/>
          <w:marTop w:val="0"/>
          <w:marBottom w:val="0"/>
          <w:divBdr>
            <w:top w:val="none" w:sz="0" w:space="0" w:color="auto"/>
            <w:left w:val="none" w:sz="0" w:space="0" w:color="auto"/>
            <w:bottom w:val="none" w:sz="0" w:space="0" w:color="auto"/>
            <w:right w:val="none" w:sz="0" w:space="0" w:color="auto"/>
          </w:divBdr>
        </w:div>
        <w:div w:id="195120243">
          <w:marLeft w:val="640"/>
          <w:marRight w:val="0"/>
          <w:marTop w:val="0"/>
          <w:marBottom w:val="0"/>
          <w:divBdr>
            <w:top w:val="none" w:sz="0" w:space="0" w:color="auto"/>
            <w:left w:val="none" w:sz="0" w:space="0" w:color="auto"/>
            <w:bottom w:val="none" w:sz="0" w:space="0" w:color="auto"/>
            <w:right w:val="none" w:sz="0" w:space="0" w:color="auto"/>
          </w:divBdr>
        </w:div>
        <w:div w:id="61568341">
          <w:marLeft w:val="640"/>
          <w:marRight w:val="0"/>
          <w:marTop w:val="0"/>
          <w:marBottom w:val="0"/>
          <w:divBdr>
            <w:top w:val="none" w:sz="0" w:space="0" w:color="auto"/>
            <w:left w:val="none" w:sz="0" w:space="0" w:color="auto"/>
            <w:bottom w:val="none" w:sz="0" w:space="0" w:color="auto"/>
            <w:right w:val="none" w:sz="0" w:space="0" w:color="auto"/>
          </w:divBdr>
        </w:div>
        <w:div w:id="1903905161">
          <w:marLeft w:val="640"/>
          <w:marRight w:val="0"/>
          <w:marTop w:val="0"/>
          <w:marBottom w:val="0"/>
          <w:divBdr>
            <w:top w:val="none" w:sz="0" w:space="0" w:color="auto"/>
            <w:left w:val="none" w:sz="0" w:space="0" w:color="auto"/>
            <w:bottom w:val="none" w:sz="0" w:space="0" w:color="auto"/>
            <w:right w:val="none" w:sz="0" w:space="0" w:color="auto"/>
          </w:divBdr>
        </w:div>
        <w:div w:id="1036349989">
          <w:marLeft w:val="640"/>
          <w:marRight w:val="0"/>
          <w:marTop w:val="0"/>
          <w:marBottom w:val="0"/>
          <w:divBdr>
            <w:top w:val="none" w:sz="0" w:space="0" w:color="auto"/>
            <w:left w:val="none" w:sz="0" w:space="0" w:color="auto"/>
            <w:bottom w:val="none" w:sz="0" w:space="0" w:color="auto"/>
            <w:right w:val="none" w:sz="0" w:space="0" w:color="auto"/>
          </w:divBdr>
        </w:div>
        <w:div w:id="226381716">
          <w:marLeft w:val="640"/>
          <w:marRight w:val="0"/>
          <w:marTop w:val="0"/>
          <w:marBottom w:val="0"/>
          <w:divBdr>
            <w:top w:val="none" w:sz="0" w:space="0" w:color="auto"/>
            <w:left w:val="none" w:sz="0" w:space="0" w:color="auto"/>
            <w:bottom w:val="none" w:sz="0" w:space="0" w:color="auto"/>
            <w:right w:val="none" w:sz="0" w:space="0" w:color="auto"/>
          </w:divBdr>
        </w:div>
        <w:div w:id="102845142">
          <w:marLeft w:val="640"/>
          <w:marRight w:val="0"/>
          <w:marTop w:val="0"/>
          <w:marBottom w:val="0"/>
          <w:divBdr>
            <w:top w:val="none" w:sz="0" w:space="0" w:color="auto"/>
            <w:left w:val="none" w:sz="0" w:space="0" w:color="auto"/>
            <w:bottom w:val="none" w:sz="0" w:space="0" w:color="auto"/>
            <w:right w:val="none" w:sz="0" w:space="0" w:color="auto"/>
          </w:divBdr>
        </w:div>
        <w:div w:id="22637770">
          <w:marLeft w:val="640"/>
          <w:marRight w:val="0"/>
          <w:marTop w:val="0"/>
          <w:marBottom w:val="0"/>
          <w:divBdr>
            <w:top w:val="none" w:sz="0" w:space="0" w:color="auto"/>
            <w:left w:val="none" w:sz="0" w:space="0" w:color="auto"/>
            <w:bottom w:val="none" w:sz="0" w:space="0" w:color="auto"/>
            <w:right w:val="none" w:sz="0" w:space="0" w:color="auto"/>
          </w:divBdr>
        </w:div>
        <w:div w:id="635113254">
          <w:marLeft w:val="640"/>
          <w:marRight w:val="0"/>
          <w:marTop w:val="0"/>
          <w:marBottom w:val="0"/>
          <w:divBdr>
            <w:top w:val="none" w:sz="0" w:space="0" w:color="auto"/>
            <w:left w:val="none" w:sz="0" w:space="0" w:color="auto"/>
            <w:bottom w:val="none" w:sz="0" w:space="0" w:color="auto"/>
            <w:right w:val="none" w:sz="0" w:space="0" w:color="auto"/>
          </w:divBdr>
        </w:div>
        <w:div w:id="558709640">
          <w:marLeft w:val="640"/>
          <w:marRight w:val="0"/>
          <w:marTop w:val="0"/>
          <w:marBottom w:val="0"/>
          <w:divBdr>
            <w:top w:val="none" w:sz="0" w:space="0" w:color="auto"/>
            <w:left w:val="none" w:sz="0" w:space="0" w:color="auto"/>
            <w:bottom w:val="none" w:sz="0" w:space="0" w:color="auto"/>
            <w:right w:val="none" w:sz="0" w:space="0" w:color="auto"/>
          </w:divBdr>
        </w:div>
        <w:div w:id="1529680496">
          <w:marLeft w:val="640"/>
          <w:marRight w:val="0"/>
          <w:marTop w:val="0"/>
          <w:marBottom w:val="0"/>
          <w:divBdr>
            <w:top w:val="none" w:sz="0" w:space="0" w:color="auto"/>
            <w:left w:val="none" w:sz="0" w:space="0" w:color="auto"/>
            <w:bottom w:val="none" w:sz="0" w:space="0" w:color="auto"/>
            <w:right w:val="none" w:sz="0" w:space="0" w:color="auto"/>
          </w:divBdr>
        </w:div>
        <w:div w:id="1709137802">
          <w:marLeft w:val="640"/>
          <w:marRight w:val="0"/>
          <w:marTop w:val="0"/>
          <w:marBottom w:val="0"/>
          <w:divBdr>
            <w:top w:val="none" w:sz="0" w:space="0" w:color="auto"/>
            <w:left w:val="none" w:sz="0" w:space="0" w:color="auto"/>
            <w:bottom w:val="none" w:sz="0" w:space="0" w:color="auto"/>
            <w:right w:val="none" w:sz="0" w:space="0" w:color="auto"/>
          </w:divBdr>
        </w:div>
        <w:div w:id="1163161338">
          <w:marLeft w:val="640"/>
          <w:marRight w:val="0"/>
          <w:marTop w:val="0"/>
          <w:marBottom w:val="0"/>
          <w:divBdr>
            <w:top w:val="none" w:sz="0" w:space="0" w:color="auto"/>
            <w:left w:val="none" w:sz="0" w:space="0" w:color="auto"/>
            <w:bottom w:val="none" w:sz="0" w:space="0" w:color="auto"/>
            <w:right w:val="none" w:sz="0" w:space="0" w:color="auto"/>
          </w:divBdr>
        </w:div>
        <w:div w:id="364720426">
          <w:marLeft w:val="640"/>
          <w:marRight w:val="0"/>
          <w:marTop w:val="0"/>
          <w:marBottom w:val="0"/>
          <w:divBdr>
            <w:top w:val="none" w:sz="0" w:space="0" w:color="auto"/>
            <w:left w:val="none" w:sz="0" w:space="0" w:color="auto"/>
            <w:bottom w:val="none" w:sz="0" w:space="0" w:color="auto"/>
            <w:right w:val="none" w:sz="0" w:space="0" w:color="auto"/>
          </w:divBdr>
        </w:div>
        <w:div w:id="960183619">
          <w:marLeft w:val="640"/>
          <w:marRight w:val="0"/>
          <w:marTop w:val="0"/>
          <w:marBottom w:val="0"/>
          <w:divBdr>
            <w:top w:val="none" w:sz="0" w:space="0" w:color="auto"/>
            <w:left w:val="none" w:sz="0" w:space="0" w:color="auto"/>
            <w:bottom w:val="none" w:sz="0" w:space="0" w:color="auto"/>
            <w:right w:val="none" w:sz="0" w:space="0" w:color="auto"/>
          </w:divBdr>
        </w:div>
        <w:div w:id="1411153548">
          <w:marLeft w:val="640"/>
          <w:marRight w:val="0"/>
          <w:marTop w:val="0"/>
          <w:marBottom w:val="0"/>
          <w:divBdr>
            <w:top w:val="none" w:sz="0" w:space="0" w:color="auto"/>
            <w:left w:val="none" w:sz="0" w:space="0" w:color="auto"/>
            <w:bottom w:val="none" w:sz="0" w:space="0" w:color="auto"/>
            <w:right w:val="none" w:sz="0" w:space="0" w:color="auto"/>
          </w:divBdr>
        </w:div>
        <w:div w:id="1922569203">
          <w:marLeft w:val="640"/>
          <w:marRight w:val="0"/>
          <w:marTop w:val="0"/>
          <w:marBottom w:val="0"/>
          <w:divBdr>
            <w:top w:val="none" w:sz="0" w:space="0" w:color="auto"/>
            <w:left w:val="none" w:sz="0" w:space="0" w:color="auto"/>
            <w:bottom w:val="none" w:sz="0" w:space="0" w:color="auto"/>
            <w:right w:val="none" w:sz="0" w:space="0" w:color="auto"/>
          </w:divBdr>
        </w:div>
      </w:divsChild>
    </w:div>
    <w:div w:id="1277716157">
      <w:bodyDiv w:val="1"/>
      <w:marLeft w:val="0"/>
      <w:marRight w:val="0"/>
      <w:marTop w:val="0"/>
      <w:marBottom w:val="0"/>
      <w:divBdr>
        <w:top w:val="none" w:sz="0" w:space="0" w:color="auto"/>
        <w:left w:val="none" w:sz="0" w:space="0" w:color="auto"/>
        <w:bottom w:val="none" w:sz="0" w:space="0" w:color="auto"/>
        <w:right w:val="none" w:sz="0" w:space="0" w:color="auto"/>
      </w:divBdr>
      <w:divsChild>
        <w:div w:id="135690069">
          <w:marLeft w:val="480"/>
          <w:marRight w:val="0"/>
          <w:marTop w:val="0"/>
          <w:marBottom w:val="0"/>
          <w:divBdr>
            <w:top w:val="none" w:sz="0" w:space="0" w:color="auto"/>
            <w:left w:val="none" w:sz="0" w:space="0" w:color="auto"/>
            <w:bottom w:val="none" w:sz="0" w:space="0" w:color="auto"/>
            <w:right w:val="none" w:sz="0" w:space="0" w:color="auto"/>
          </w:divBdr>
        </w:div>
        <w:div w:id="427698901">
          <w:marLeft w:val="480"/>
          <w:marRight w:val="0"/>
          <w:marTop w:val="0"/>
          <w:marBottom w:val="0"/>
          <w:divBdr>
            <w:top w:val="none" w:sz="0" w:space="0" w:color="auto"/>
            <w:left w:val="none" w:sz="0" w:space="0" w:color="auto"/>
            <w:bottom w:val="none" w:sz="0" w:space="0" w:color="auto"/>
            <w:right w:val="none" w:sz="0" w:space="0" w:color="auto"/>
          </w:divBdr>
        </w:div>
        <w:div w:id="1016006611">
          <w:marLeft w:val="480"/>
          <w:marRight w:val="0"/>
          <w:marTop w:val="0"/>
          <w:marBottom w:val="0"/>
          <w:divBdr>
            <w:top w:val="none" w:sz="0" w:space="0" w:color="auto"/>
            <w:left w:val="none" w:sz="0" w:space="0" w:color="auto"/>
            <w:bottom w:val="none" w:sz="0" w:space="0" w:color="auto"/>
            <w:right w:val="none" w:sz="0" w:space="0" w:color="auto"/>
          </w:divBdr>
        </w:div>
        <w:div w:id="670642823">
          <w:marLeft w:val="480"/>
          <w:marRight w:val="0"/>
          <w:marTop w:val="0"/>
          <w:marBottom w:val="0"/>
          <w:divBdr>
            <w:top w:val="none" w:sz="0" w:space="0" w:color="auto"/>
            <w:left w:val="none" w:sz="0" w:space="0" w:color="auto"/>
            <w:bottom w:val="none" w:sz="0" w:space="0" w:color="auto"/>
            <w:right w:val="none" w:sz="0" w:space="0" w:color="auto"/>
          </w:divBdr>
        </w:div>
        <w:div w:id="1777558932">
          <w:marLeft w:val="480"/>
          <w:marRight w:val="0"/>
          <w:marTop w:val="0"/>
          <w:marBottom w:val="0"/>
          <w:divBdr>
            <w:top w:val="none" w:sz="0" w:space="0" w:color="auto"/>
            <w:left w:val="none" w:sz="0" w:space="0" w:color="auto"/>
            <w:bottom w:val="none" w:sz="0" w:space="0" w:color="auto"/>
            <w:right w:val="none" w:sz="0" w:space="0" w:color="auto"/>
          </w:divBdr>
        </w:div>
        <w:div w:id="372194964">
          <w:marLeft w:val="480"/>
          <w:marRight w:val="0"/>
          <w:marTop w:val="0"/>
          <w:marBottom w:val="0"/>
          <w:divBdr>
            <w:top w:val="none" w:sz="0" w:space="0" w:color="auto"/>
            <w:left w:val="none" w:sz="0" w:space="0" w:color="auto"/>
            <w:bottom w:val="none" w:sz="0" w:space="0" w:color="auto"/>
            <w:right w:val="none" w:sz="0" w:space="0" w:color="auto"/>
          </w:divBdr>
        </w:div>
        <w:div w:id="1399356643">
          <w:marLeft w:val="480"/>
          <w:marRight w:val="0"/>
          <w:marTop w:val="0"/>
          <w:marBottom w:val="0"/>
          <w:divBdr>
            <w:top w:val="none" w:sz="0" w:space="0" w:color="auto"/>
            <w:left w:val="none" w:sz="0" w:space="0" w:color="auto"/>
            <w:bottom w:val="none" w:sz="0" w:space="0" w:color="auto"/>
            <w:right w:val="none" w:sz="0" w:space="0" w:color="auto"/>
          </w:divBdr>
        </w:div>
        <w:div w:id="1068722820">
          <w:marLeft w:val="480"/>
          <w:marRight w:val="0"/>
          <w:marTop w:val="0"/>
          <w:marBottom w:val="0"/>
          <w:divBdr>
            <w:top w:val="none" w:sz="0" w:space="0" w:color="auto"/>
            <w:left w:val="none" w:sz="0" w:space="0" w:color="auto"/>
            <w:bottom w:val="none" w:sz="0" w:space="0" w:color="auto"/>
            <w:right w:val="none" w:sz="0" w:space="0" w:color="auto"/>
          </w:divBdr>
        </w:div>
        <w:div w:id="2097090956">
          <w:marLeft w:val="480"/>
          <w:marRight w:val="0"/>
          <w:marTop w:val="0"/>
          <w:marBottom w:val="0"/>
          <w:divBdr>
            <w:top w:val="none" w:sz="0" w:space="0" w:color="auto"/>
            <w:left w:val="none" w:sz="0" w:space="0" w:color="auto"/>
            <w:bottom w:val="none" w:sz="0" w:space="0" w:color="auto"/>
            <w:right w:val="none" w:sz="0" w:space="0" w:color="auto"/>
          </w:divBdr>
        </w:div>
        <w:div w:id="698776234">
          <w:marLeft w:val="480"/>
          <w:marRight w:val="0"/>
          <w:marTop w:val="0"/>
          <w:marBottom w:val="0"/>
          <w:divBdr>
            <w:top w:val="none" w:sz="0" w:space="0" w:color="auto"/>
            <w:left w:val="none" w:sz="0" w:space="0" w:color="auto"/>
            <w:bottom w:val="none" w:sz="0" w:space="0" w:color="auto"/>
            <w:right w:val="none" w:sz="0" w:space="0" w:color="auto"/>
          </w:divBdr>
        </w:div>
        <w:div w:id="1847667832">
          <w:marLeft w:val="480"/>
          <w:marRight w:val="0"/>
          <w:marTop w:val="0"/>
          <w:marBottom w:val="0"/>
          <w:divBdr>
            <w:top w:val="none" w:sz="0" w:space="0" w:color="auto"/>
            <w:left w:val="none" w:sz="0" w:space="0" w:color="auto"/>
            <w:bottom w:val="none" w:sz="0" w:space="0" w:color="auto"/>
            <w:right w:val="none" w:sz="0" w:space="0" w:color="auto"/>
          </w:divBdr>
        </w:div>
        <w:div w:id="141654135">
          <w:marLeft w:val="480"/>
          <w:marRight w:val="0"/>
          <w:marTop w:val="0"/>
          <w:marBottom w:val="0"/>
          <w:divBdr>
            <w:top w:val="none" w:sz="0" w:space="0" w:color="auto"/>
            <w:left w:val="none" w:sz="0" w:space="0" w:color="auto"/>
            <w:bottom w:val="none" w:sz="0" w:space="0" w:color="auto"/>
            <w:right w:val="none" w:sz="0" w:space="0" w:color="auto"/>
          </w:divBdr>
        </w:div>
        <w:div w:id="220217647">
          <w:marLeft w:val="480"/>
          <w:marRight w:val="0"/>
          <w:marTop w:val="0"/>
          <w:marBottom w:val="0"/>
          <w:divBdr>
            <w:top w:val="none" w:sz="0" w:space="0" w:color="auto"/>
            <w:left w:val="none" w:sz="0" w:space="0" w:color="auto"/>
            <w:bottom w:val="none" w:sz="0" w:space="0" w:color="auto"/>
            <w:right w:val="none" w:sz="0" w:space="0" w:color="auto"/>
          </w:divBdr>
        </w:div>
        <w:div w:id="1204319334">
          <w:marLeft w:val="480"/>
          <w:marRight w:val="0"/>
          <w:marTop w:val="0"/>
          <w:marBottom w:val="0"/>
          <w:divBdr>
            <w:top w:val="none" w:sz="0" w:space="0" w:color="auto"/>
            <w:left w:val="none" w:sz="0" w:space="0" w:color="auto"/>
            <w:bottom w:val="none" w:sz="0" w:space="0" w:color="auto"/>
            <w:right w:val="none" w:sz="0" w:space="0" w:color="auto"/>
          </w:divBdr>
        </w:div>
        <w:div w:id="538513520">
          <w:marLeft w:val="480"/>
          <w:marRight w:val="0"/>
          <w:marTop w:val="0"/>
          <w:marBottom w:val="0"/>
          <w:divBdr>
            <w:top w:val="none" w:sz="0" w:space="0" w:color="auto"/>
            <w:left w:val="none" w:sz="0" w:space="0" w:color="auto"/>
            <w:bottom w:val="none" w:sz="0" w:space="0" w:color="auto"/>
            <w:right w:val="none" w:sz="0" w:space="0" w:color="auto"/>
          </w:divBdr>
        </w:div>
        <w:div w:id="656764445">
          <w:marLeft w:val="480"/>
          <w:marRight w:val="0"/>
          <w:marTop w:val="0"/>
          <w:marBottom w:val="0"/>
          <w:divBdr>
            <w:top w:val="none" w:sz="0" w:space="0" w:color="auto"/>
            <w:left w:val="none" w:sz="0" w:space="0" w:color="auto"/>
            <w:bottom w:val="none" w:sz="0" w:space="0" w:color="auto"/>
            <w:right w:val="none" w:sz="0" w:space="0" w:color="auto"/>
          </w:divBdr>
        </w:div>
        <w:div w:id="2131194399">
          <w:marLeft w:val="480"/>
          <w:marRight w:val="0"/>
          <w:marTop w:val="0"/>
          <w:marBottom w:val="0"/>
          <w:divBdr>
            <w:top w:val="none" w:sz="0" w:space="0" w:color="auto"/>
            <w:left w:val="none" w:sz="0" w:space="0" w:color="auto"/>
            <w:bottom w:val="none" w:sz="0" w:space="0" w:color="auto"/>
            <w:right w:val="none" w:sz="0" w:space="0" w:color="auto"/>
          </w:divBdr>
        </w:div>
        <w:div w:id="852190700">
          <w:marLeft w:val="480"/>
          <w:marRight w:val="0"/>
          <w:marTop w:val="0"/>
          <w:marBottom w:val="0"/>
          <w:divBdr>
            <w:top w:val="none" w:sz="0" w:space="0" w:color="auto"/>
            <w:left w:val="none" w:sz="0" w:space="0" w:color="auto"/>
            <w:bottom w:val="none" w:sz="0" w:space="0" w:color="auto"/>
            <w:right w:val="none" w:sz="0" w:space="0" w:color="auto"/>
          </w:divBdr>
        </w:div>
        <w:div w:id="757167714">
          <w:marLeft w:val="480"/>
          <w:marRight w:val="0"/>
          <w:marTop w:val="0"/>
          <w:marBottom w:val="0"/>
          <w:divBdr>
            <w:top w:val="none" w:sz="0" w:space="0" w:color="auto"/>
            <w:left w:val="none" w:sz="0" w:space="0" w:color="auto"/>
            <w:bottom w:val="none" w:sz="0" w:space="0" w:color="auto"/>
            <w:right w:val="none" w:sz="0" w:space="0" w:color="auto"/>
          </w:divBdr>
        </w:div>
        <w:div w:id="1036277499">
          <w:marLeft w:val="480"/>
          <w:marRight w:val="0"/>
          <w:marTop w:val="0"/>
          <w:marBottom w:val="0"/>
          <w:divBdr>
            <w:top w:val="none" w:sz="0" w:space="0" w:color="auto"/>
            <w:left w:val="none" w:sz="0" w:space="0" w:color="auto"/>
            <w:bottom w:val="none" w:sz="0" w:space="0" w:color="auto"/>
            <w:right w:val="none" w:sz="0" w:space="0" w:color="auto"/>
          </w:divBdr>
        </w:div>
        <w:div w:id="2083913834">
          <w:marLeft w:val="480"/>
          <w:marRight w:val="0"/>
          <w:marTop w:val="0"/>
          <w:marBottom w:val="0"/>
          <w:divBdr>
            <w:top w:val="none" w:sz="0" w:space="0" w:color="auto"/>
            <w:left w:val="none" w:sz="0" w:space="0" w:color="auto"/>
            <w:bottom w:val="none" w:sz="0" w:space="0" w:color="auto"/>
            <w:right w:val="none" w:sz="0" w:space="0" w:color="auto"/>
          </w:divBdr>
        </w:div>
        <w:div w:id="1789272885">
          <w:marLeft w:val="480"/>
          <w:marRight w:val="0"/>
          <w:marTop w:val="0"/>
          <w:marBottom w:val="0"/>
          <w:divBdr>
            <w:top w:val="none" w:sz="0" w:space="0" w:color="auto"/>
            <w:left w:val="none" w:sz="0" w:space="0" w:color="auto"/>
            <w:bottom w:val="none" w:sz="0" w:space="0" w:color="auto"/>
            <w:right w:val="none" w:sz="0" w:space="0" w:color="auto"/>
          </w:divBdr>
        </w:div>
        <w:div w:id="938179067">
          <w:marLeft w:val="480"/>
          <w:marRight w:val="0"/>
          <w:marTop w:val="0"/>
          <w:marBottom w:val="0"/>
          <w:divBdr>
            <w:top w:val="none" w:sz="0" w:space="0" w:color="auto"/>
            <w:left w:val="none" w:sz="0" w:space="0" w:color="auto"/>
            <w:bottom w:val="none" w:sz="0" w:space="0" w:color="auto"/>
            <w:right w:val="none" w:sz="0" w:space="0" w:color="auto"/>
          </w:divBdr>
        </w:div>
        <w:div w:id="1328053708">
          <w:marLeft w:val="480"/>
          <w:marRight w:val="0"/>
          <w:marTop w:val="0"/>
          <w:marBottom w:val="0"/>
          <w:divBdr>
            <w:top w:val="none" w:sz="0" w:space="0" w:color="auto"/>
            <w:left w:val="none" w:sz="0" w:space="0" w:color="auto"/>
            <w:bottom w:val="none" w:sz="0" w:space="0" w:color="auto"/>
            <w:right w:val="none" w:sz="0" w:space="0" w:color="auto"/>
          </w:divBdr>
        </w:div>
        <w:div w:id="761491580">
          <w:marLeft w:val="480"/>
          <w:marRight w:val="0"/>
          <w:marTop w:val="0"/>
          <w:marBottom w:val="0"/>
          <w:divBdr>
            <w:top w:val="none" w:sz="0" w:space="0" w:color="auto"/>
            <w:left w:val="none" w:sz="0" w:space="0" w:color="auto"/>
            <w:bottom w:val="none" w:sz="0" w:space="0" w:color="auto"/>
            <w:right w:val="none" w:sz="0" w:space="0" w:color="auto"/>
          </w:divBdr>
        </w:div>
        <w:div w:id="1605110797">
          <w:marLeft w:val="480"/>
          <w:marRight w:val="0"/>
          <w:marTop w:val="0"/>
          <w:marBottom w:val="0"/>
          <w:divBdr>
            <w:top w:val="none" w:sz="0" w:space="0" w:color="auto"/>
            <w:left w:val="none" w:sz="0" w:space="0" w:color="auto"/>
            <w:bottom w:val="none" w:sz="0" w:space="0" w:color="auto"/>
            <w:right w:val="none" w:sz="0" w:space="0" w:color="auto"/>
          </w:divBdr>
        </w:div>
        <w:div w:id="1513304237">
          <w:marLeft w:val="480"/>
          <w:marRight w:val="0"/>
          <w:marTop w:val="0"/>
          <w:marBottom w:val="0"/>
          <w:divBdr>
            <w:top w:val="none" w:sz="0" w:space="0" w:color="auto"/>
            <w:left w:val="none" w:sz="0" w:space="0" w:color="auto"/>
            <w:bottom w:val="none" w:sz="0" w:space="0" w:color="auto"/>
            <w:right w:val="none" w:sz="0" w:space="0" w:color="auto"/>
          </w:divBdr>
        </w:div>
        <w:div w:id="1652707287">
          <w:marLeft w:val="480"/>
          <w:marRight w:val="0"/>
          <w:marTop w:val="0"/>
          <w:marBottom w:val="0"/>
          <w:divBdr>
            <w:top w:val="none" w:sz="0" w:space="0" w:color="auto"/>
            <w:left w:val="none" w:sz="0" w:space="0" w:color="auto"/>
            <w:bottom w:val="none" w:sz="0" w:space="0" w:color="auto"/>
            <w:right w:val="none" w:sz="0" w:space="0" w:color="auto"/>
          </w:divBdr>
        </w:div>
        <w:div w:id="501120007">
          <w:marLeft w:val="480"/>
          <w:marRight w:val="0"/>
          <w:marTop w:val="0"/>
          <w:marBottom w:val="0"/>
          <w:divBdr>
            <w:top w:val="none" w:sz="0" w:space="0" w:color="auto"/>
            <w:left w:val="none" w:sz="0" w:space="0" w:color="auto"/>
            <w:bottom w:val="none" w:sz="0" w:space="0" w:color="auto"/>
            <w:right w:val="none" w:sz="0" w:space="0" w:color="auto"/>
          </w:divBdr>
        </w:div>
        <w:div w:id="1236668931">
          <w:marLeft w:val="480"/>
          <w:marRight w:val="0"/>
          <w:marTop w:val="0"/>
          <w:marBottom w:val="0"/>
          <w:divBdr>
            <w:top w:val="none" w:sz="0" w:space="0" w:color="auto"/>
            <w:left w:val="none" w:sz="0" w:space="0" w:color="auto"/>
            <w:bottom w:val="none" w:sz="0" w:space="0" w:color="auto"/>
            <w:right w:val="none" w:sz="0" w:space="0" w:color="auto"/>
          </w:divBdr>
        </w:div>
        <w:div w:id="38092870">
          <w:marLeft w:val="480"/>
          <w:marRight w:val="0"/>
          <w:marTop w:val="0"/>
          <w:marBottom w:val="0"/>
          <w:divBdr>
            <w:top w:val="none" w:sz="0" w:space="0" w:color="auto"/>
            <w:left w:val="none" w:sz="0" w:space="0" w:color="auto"/>
            <w:bottom w:val="none" w:sz="0" w:space="0" w:color="auto"/>
            <w:right w:val="none" w:sz="0" w:space="0" w:color="auto"/>
          </w:divBdr>
        </w:div>
      </w:divsChild>
    </w:div>
    <w:div w:id="1282148874">
      <w:bodyDiv w:val="1"/>
      <w:marLeft w:val="0"/>
      <w:marRight w:val="0"/>
      <w:marTop w:val="0"/>
      <w:marBottom w:val="0"/>
      <w:divBdr>
        <w:top w:val="none" w:sz="0" w:space="0" w:color="auto"/>
        <w:left w:val="none" w:sz="0" w:space="0" w:color="auto"/>
        <w:bottom w:val="none" w:sz="0" w:space="0" w:color="auto"/>
        <w:right w:val="none" w:sz="0" w:space="0" w:color="auto"/>
      </w:divBdr>
      <w:divsChild>
        <w:div w:id="927927000">
          <w:marLeft w:val="640"/>
          <w:marRight w:val="0"/>
          <w:marTop w:val="0"/>
          <w:marBottom w:val="0"/>
          <w:divBdr>
            <w:top w:val="none" w:sz="0" w:space="0" w:color="auto"/>
            <w:left w:val="none" w:sz="0" w:space="0" w:color="auto"/>
            <w:bottom w:val="none" w:sz="0" w:space="0" w:color="auto"/>
            <w:right w:val="none" w:sz="0" w:space="0" w:color="auto"/>
          </w:divBdr>
        </w:div>
        <w:div w:id="27921658">
          <w:marLeft w:val="640"/>
          <w:marRight w:val="0"/>
          <w:marTop w:val="0"/>
          <w:marBottom w:val="0"/>
          <w:divBdr>
            <w:top w:val="none" w:sz="0" w:space="0" w:color="auto"/>
            <w:left w:val="none" w:sz="0" w:space="0" w:color="auto"/>
            <w:bottom w:val="none" w:sz="0" w:space="0" w:color="auto"/>
            <w:right w:val="none" w:sz="0" w:space="0" w:color="auto"/>
          </w:divBdr>
        </w:div>
        <w:div w:id="1443379100">
          <w:marLeft w:val="640"/>
          <w:marRight w:val="0"/>
          <w:marTop w:val="0"/>
          <w:marBottom w:val="0"/>
          <w:divBdr>
            <w:top w:val="none" w:sz="0" w:space="0" w:color="auto"/>
            <w:left w:val="none" w:sz="0" w:space="0" w:color="auto"/>
            <w:bottom w:val="none" w:sz="0" w:space="0" w:color="auto"/>
            <w:right w:val="none" w:sz="0" w:space="0" w:color="auto"/>
          </w:divBdr>
        </w:div>
        <w:div w:id="1903714732">
          <w:marLeft w:val="640"/>
          <w:marRight w:val="0"/>
          <w:marTop w:val="0"/>
          <w:marBottom w:val="0"/>
          <w:divBdr>
            <w:top w:val="none" w:sz="0" w:space="0" w:color="auto"/>
            <w:left w:val="none" w:sz="0" w:space="0" w:color="auto"/>
            <w:bottom w:val="none" w:sz="0" w:space="0" w:color="auto"/>
            <w:right w:val="none" w:sz="0" w:space="0" w:color="auto"/>
          </w:divBdr>
        </w:div>
        <w:div w:id="535390505">
          <w:marLeft w:val="640"/>
          <w:marRight w:val="0"/>
          <w:marTop w:val="0"/>
          <w:marBottom w:val="0"/>
          <w:divBdr>
            <w:top w:val="none" w:sz="0" w:space="0" w:color="auto"/>
            <w:left w:val="none" w:sz="0" w:space="0" w:color="auto"/>
            <w:bottom w:val="none" w:sz="0" w:space="0" w:color="auto"/>
            <w:right w:val="none" w:sz="0" w:space="0" w:color="auto"/>
          </w:divBdr>
        </w:div>
        <w:div w:id="1759063427">
          <w:marLeft w:val="640"/>
          <w:marRight w:val="0"/>
          <w:marTop w:val="0"/>
          <w:marBottom w:val="0"/>
          <w:divBdr>
            <w:top w:val="none" w:sz="0" w:space="0" w:color="auto"/>
            <w:left w:val="none" w:sz="0" w:space="0" w:color="auto"/>
            <w:bottom w:val="none" w:sz="0" w:space="0" w:color="auto"/>
            <w:right w:val="none" w:sz="0" w:space="0" w:color="auto"/>
          </w:divBdr>
        </w:div>
        <w:div w:id="16125333">
          <w:marLeft w:val="640"/>
          <w:marRight w:val="0"/>
          <w:marTop w:val="0"/>
          <w:marBottom w:val="0"/>
          <w:divBdr>
            <w:top w:val="none" w:sz="0" w:space="0" w:color="auto"/>
            <w:left w:val="none" w:sz="0" w:space="0" w:color="auto"/>
            <w:bottom w:val="none" w:sz="0" w:space="0" w:color="auto"/>
            <w:right w:val="none" w:sz="0" w:space="0" w:color="auto"/>
          </w:divBdr>
        </w:div>
        <w:div w:id="725491147">
          <w:marLeft w:val="640"/>
          <w:marRight w:val="0"/>
          <w:marTop w:val="0"/>
          <w:marBottom w:val="0"/>
          <w:divBdr>
            <w:top w:val="none" w:sz="0" w:space="0" w:color="auto"/>
            <w:left w:val="none" w:sz="0" w:space="0" w:color="auto"/>
            <w:bottom w:val="none" w:sz="0" w:space="0" w:color="auto"/>
            <w:right w:val="none" w:sz="0" w:space="0" w:color="auto"/>
          </w:divBdr>
        </w:div>
        <w:div w:id="324751324">
          <w:marLeft w:val="640"/>
          <w:marRight w:val="0"/>
          <w:marTop w:val="0"/>
          <w:marBottom w:val="0"/>
          <w:divBdr>
            <w:top w:val="none" w:sz="0" w:space="0" w:color="auto"/>
            <w:left w:val="none" w:sz="0" w:space="0" w:color="auto"/>
            <w:bottom w:val="none" w:sz="0" w:space="0" w:color="auto"/>
            <w:right w:val="none" w:sz="0" w:space="0" w:color="auto"/>
          </w:divBdr>
        </w:div>
        <w:div w:id="1090397225">
          <w:marLeft w:val="640"/>
          <w:marRight w:val="0"/>
          <w:marTop w:val="0"/>
          <w:marBottom w:val="0"/>
          <w:divBdr>
            <w:top w:val="none" w:sz="0" w:space="0" w:color="auto"/>
            <w:left w:val="none" w:sz="0" w:space="0" w:color="auto"/>
            <w:bottom w:val="none" w:sz="0" w:space="0" w:color="auto"/>
            <w:right w:val="none" w:sz="0" w:space="0" w:color="auto"/>
          </w:divBdr>
        </w:div>
        <w:div w:id="1094591253">
          <w:marLeft w:val="640"/>
          <w:marRight w:val="0"/>
          <w:marTop w:val="0"/>
          <w:marBottom w:val="0"/>
          <w:divBdr>
            <w:top w:val="none" w:sz="0" w:space="0" w:color="auto"/>
            <w:left w:val="none" w:sz="0" w:space="0" w:color="auto"/>
            <w:bottom w:val="none" w:sz="0" w:space="0" w:color="auto"/>
            <w:right w:val="none" w:sz="0" w:space="0" w:color="auto"/>
          </w:divBdr>
        </w:div>
        <w:div w:id="1985888665">
          <w:marLeft w:val="640"/>
          <w:marRight w:val="0"/>
          <w:marTop w:val="0"/>
          <w:marBottom w:val="0"/>
          <w:divBdr>
            <w:top w:val="none" w:sz="0" w:space="0" w:color="auto"/>
            <w:left w:val="none" w:sz="0" w:space="0" w:color="auto"/>
            <w:bottom w:val="none" w:sz="0" w:space="0" w:color="auto"/>
            <w:right w:val="none" w:sz="0" w:space="0" w:color="auto"/>
          </w:divBdr>
        </w:div>
        <w:div w:id="489710086">
          <w:marLeft w:val="640"/>
          <w:marRight w:val="0"/>
          <w:marTop w:val="0"/>
          <w:marBottom w:val="0"/>
          <w:divBdr>
            <w:top w:val="none" w:sz="0" w:space="0" w:color="auto"/>
            <w:left w:val="none" w:sz="0" w:space="0" w:color="auto"/>
            <w:bottom w:val="none" w:sz="0" w:space="0" w:color="auto"/>
            <w:right w:val="none" w:sz="0" w:space="0" w:color="auto"/>
          </w:divBdr>
        </w:div>
        <w:div w:id="875587081">
          <w:marLeft w:val="640"/>
          <w:marRight w:val="0"/>
          <w:marTop w:val="0"/>
          <w:marBottom w:val="0"/>
          <w:divBdr>
            <w:top w:val="none" w:sz="0" w:space="0" w:color="auto"/>
            <w:left w:val="none" w:sz="0" w:space="0" w:color="auto"/>
            <w:bottom w:val="none" w:sz="0" w:space="0" w:color="auto"/>
            <w:right w:val="none" w:sz="0" w:space="0" w:color="auto"/>
          </w:divBdr>
        </w:div>
        <w:div w:id="405499231">
          <w:marLeft w:val="640"/>
          <w:marRight w:val="0"/>
          <w:marTop w:val="0"/>
          <w:marBottom w:val="0"/>
          <w:divBdr>
            <w:top w:val="none" w:sz="0" w:space="0" w:color="auto"/>
            <w:left w:val="none" w:sz="0" w:space="0" w:color="auto"/>
            <w:bottom w:val="none" w:sz="0" w:space="0" w:color="auto"/>
            <w:right w:val="none" w:sz="0" w:space="0" w:color="auto"/>
          </w:divBdr>
        </w:div>
        <w:div w:id="249387043">
          <w:marLeft w:val="640"/>
          <w:marRight w:val="0"/>
          <w:marTop w:val="0"/>
          <w:marBottom w:val="0"/>
          <w:divBdr>
            <w:top w:val="none" w:sz="0" w:space="0" w:color="auto"/>
            <w:left w:val="none" w:sz="0" w:space="0" w:color="auto"/>
            <w:bottom w:val="none" w:sz="0" w:space="0" w:color="auto"/>
            <w:right w:val="none" w:sz="0" w:space="0" w:color="auto"/>
          </w:divBdr>
        </w:div>
        <w:div w:id="1321303305">
          <w:marLeft w:val="640"/>
          <w:marRight w:val="0"/>
          <w:marTop w:val="0"/>
          <w:marBottom w:val="0"/>
          <w:divBdr>
            <w:top w:val="none" w:sz="0" w:space="0" w:color="auto"/>
            <w:left w:val="none" w:sz="0" w:space="0" w:color="auto"/>
            <w:bottom w:val="none" w:sz="0" w:space="0" w:color="auto"/>
            <w:right w:val="none" w:sz="0" w:space="0" w:color="auto"/>
          </w:divBdr>
        </w:div>
        <w:div w:id="1756318433">
          <w:marLeft w:val="640"/>
          <w:marRight w:val="0"/>
          <w:marTop w:val="0"/>
          <w:marBottom w:val="0"/>
          <w:divBdr>
            <w:top w:val="none" w:sz="0" w:space="0" w:color="auto"/>
            <w:left w:val="none" w:sz="0" w:space="0" w:color="auto"/>
            <w:bottom w:val="none" w:sz="0" w:space="0" w:color="auto"/>
            <w:right w:val="none" w:sz="0" w:space="0" w:color="auto"/>
          </w:divBdr>
        </w:div>
        <w:div w:id="716467141">
          <w:marLeft w:val="640"/>
          <w:marRight w:val="0"/>
          <w:marTop w:val="0"/>
          <w:marBottom w:val="0"/>
          <w:divBdr>
            <w:top w:val="none" w:sz="0" w:space="0" w:color="auto"/>
            <w:left w:val="none" w:sz="0" w:space="0" w:color="auto"/>
            <w:bottom w:val="none" w:sz="0" w:space="0" w:color="auto"/>
            <w:right w:val="none" w:sz="0" w:space="0" w:color="auto"/>
          </w:divBdr>
        </w:div>
        <w:div w:id="507183310">
          <w:marLeft w:val="640"/>
          <w:marRight w:val="0"/>
          <w:marTop w:val="0"/>
          <w:marBottom w:val="0"/>
          <w:divBdr>
            <w:top w:val="none" w:sz="0" w:space="0" w:color="auto"/>
            <w:left w:val="none" w:sz="0" w:space="0" w:color="auto"/>
            <w:bottom w:val="none" w:sz="0" w:space="0" w:color="auto"/>
            <w:right w:val="none" w:sz="0" w:space="0" w:color="auto"/>
          </w:divBdr>
        </w:div>
        <w:div w:id="1754352268">
          <w:marLeft w:val="640"/>
          <w:marRight w:val="0"/>
          <w:marTop w:val="0"/>
          <w:marBottom w:val="0"/>
          <w:divBdr>
            <w:top w:val="none" w:sz="0" w:space="0" w:color="auto"/>
            <w:left w:val="none" w:sz="0" w:space="0" w:color="auto"/>
            <w:bottom w:val="none" w:sz="0" w:space="0" w:color="auto"/>
            <w:right w:val="none" w:sz="0" w:space="0" w:color="auto"/>
          </w:divBdr>
        </w:div>
        <w:div w:id="1873106528">
          <w:marLeft w:val="640"/>
          <w:marRight w:val="0"/>
          <w:marTop w:val="0"/>
          <w:marBottom w:val="0"/>
          <w:divBdr>
            <w:top w:val="none" w:sz="0" w:space="0" w:color="auto"/>
            <w:left w:val="none" w:sz="0" w:space="0" w:color="auto"/>
            <w:bottom w:val="none" w:sz="0" w:space="0" w:color="auto"/>
            <w:right w:val="none" w:sz="0" w:space="0" w:color="auto"/>
          </w:divBdr>
        </w:div>
        <w:div w:id="1315640395">
          <w:marLeft w:val="640"/>
          <w:marRight w:val="0"/>
          <w:marTop w:val="0"/>
          <w:marBottom w:val="0"/>
          <w:divBdr>
            <w:top w:val="none" w:sz="0" w:space="0" w:color="auto"/>
            <w:left w:val="none" w:sz="0" w:space="0" w:color="auto"/>
            <w:bottom w:val="none" w:sz="0" w:space="0" w:color="auto"/>
            <w:right w:val="none" w:sz="0" w:space="0" w:color="auto"/>
          </w:divBdr>
        </w:div>
        <w:div w:id="516308366">
          <w:marLeft w:val="640"/>
          <w:marRight w:val="0"/>
          <w:marTop w:val="0"/>
          <w:marBottom w:val="0"/>
          <w:divBdr>
            <w:top w:val="none" w:sz="0" w:space="0" w:color="auto"/>
            <w:left w:val="none" w:sz="0" w:space="0" w:color="auto"/>
            <w:bottom w:val="none" w:sz="0" w:space="0" w:color="auto"/>
            <w:right w:val="none" w:sz="0" w:space="0" w:color="auto"/>
          </w:divBdr>
        </w:div>
        <w:div w:id="89814793">
          <w:marLeft w:val="640"/>
          <w:marRight w:val="0"/>
          <w:marTop w:val="0"/>
          <w:marBottom w:val="0"/>
          <w:divBdr>
            <w:top w:val="none" w:sz="0" w:space="0" w:color="auto"/>
            <w:left w:val="none" w:sz="0" w:space="0" w:color="auto"/>
            <w:bottom w:val="none" w:sz="0" w:space="0" w:color="auto"/>
            <w:right w:val="none" w:sz="0" w:space="0" w:color="auto"/>
          </w:divBdr>
        </w:div>
        <w:div w:id="855928951">
          <w:marLeft w:val="640"/>
          <w:marRight w:val="0"/>
          <w:marTop w:val="0"/>
          <w:marBottom w:val="0"/>
          <w:divBdr>
            <w:top w:val="none" w:sz="0" w:space="0" w:color="auto"/>
            <w:left w:val="none" w:sz="0" w:space="0" w:color="auto"/>
            <w:bottom w:val="none" w:sz="0" w:space="0" w:color="auto"/>
            <w:right w:val="none" w:sz="0" w:space="0" w:color="auto"/>
          </w:divBdr>
        </w:div>
        <w:div w:id="663121311">
          <w:marLeft w:val="640"/>
          <w:marRight w:val="0"/>
          <w:marTop w:val="0"/>
          <w:marBottom w:val="0"/>
          <w:divBdr>
            <w:top w:val="none" w:sz="0" w:space="0" w:color="auto"/>
            <w:left w:val="none" w:sz="0" w:space="0" w:color="auto"/>
            <w:bottom w:val="none" w:sz="0" w:space="0" w:color="auto"/>
            <w:right w:val="none" w:sz="0" w:space="0" w:color="auto"/>
          </w:divBdr>
        </w:div>
        <w:div w:id="544604307">
          <w:marLeft w:val="640"/>
          <w:marRight w:val="0"/>
          <w:marTop w:val="0"/>
          <w:marBottom w:val="0"/>
          <w:divBdr>
            <w:top w:val="none" w:sz="0" w:space="0" w:color="auto"/>
            <w:left w:val="none" w:sz="0" w:space="0" w:color="auto"/>
            <w:bottom w:val="none" w:sz="0" w:space="0" w:color="auto"/>
            <w:right w:val="none" w:sz="0" w:space="0" w:color="auto"/>
          </w:divBdr>
        </w:div>
        <w:div w:id="55905107">
          <w:marLeft w:val="640"/>
          <w:marRight w:val="0"/>
          <w:marTop w:val="0"/>
          <w:marBottom w:val="0"/>
          <w:divBdr>
            <w:top w:val="none" w:sz="0" w:space="0" w:color="auto"/>
            <w:left w:val="none" w:sz="0" w:space="0" w:color="auto"/>
            <w:bottom w:val="none" w:sz="0" w:space="0" w:color="auto"/>
            <w:right w:val="none" w:sz="0" w:space="0" w:color="auto"/>
          </w:divBdr>
        </w:div>
        <w:div w:id="1974365063">
          <w:marLeft w:val="640"/>
          <w:marRight w:val="0"/>
          <w:marTop w:val="0"/>
          <w:marBottom w:val="0"/>
          <w:divBdr>
            <w:top w:val="none" w:sz="0" w:space="0" w:color="auto"/>
            <w:left w:val="none" w:sz="0" w:space="0" w:color="auto"/>
            <w:bottom w:val="none" w:sz="0" w:space="0" w:color="auto"/>
            <w:right w:val="none" w:sz="0" w:space="0" w:color="auto"/>
          </w:divBdr>
        </w:div>
        <w:div w:id="1076513868">
          <w:marLeft w:val="640"/>
          <w:marRight w:val="0"/>
          <w:marTop w:val="0"/>
          <w:marBottom w:val="0"/>
          <w:divBdr>
            <w:top w:val="none" w:sz="0" w:space="0" w:color="auto"/>
            <w:left w:val="none" w:sz="0" w:space="0" w:color="auto"/>
            <w:bottom w:val="none" w:sz="0" w:space="0" w:color="auto"/>
            <w:right w:val="none" w:sz="0" w:space="0" w:color="auto"/>
          </w:divBdr>
        </w:div>
        <w:div w:id="565192611">
          <w:marLeft w:val="640"/>
          <w:marRight w:val="0"/>
          <w:marTop w:val="0"/>
          <w:marBottom w:val="0"/>
          <w:divBdr>
            <w:top w:val="none" w:sz="0" w:space="0" w:color="auto"/>
            <w:left w:val="none" w:sz="0" w:space="0" w:color="auto"/>
            <w:bottom w:val="none" w:sz="0" w:space="0" w:color="auto"/>
            <w:right w:val="none" w:sz="0" w:space="0" w:color="auto"/>
          </w:divBdr>
        </w:div>
        <w:div w:id="1039286082">
          <w:marLeft w:val="640"/>
          <w:marRight w:val="0"/>
          <w:marTop w:val="0"/>
          <w:marBottom w:val="0"/>
          <w:divBdr>
            <w:top w:val="none" w:sz="0" w:space="0" w:color="auto"/>
            <w:left w:val="none" w:sz="0" w:space="0" w:color="auto"/>
            <w:bottom w:val="none" w:sz="0" w:space="0" w:color="auto"/>
            <w:right w:val="none" w:sz="0" w:space="0" w:color="auto"/>
          </w:divBdr>
        </w:div>
        <w:div w:id="1566719528">
          <w:marLeft w:val="640"/>
          <w:marRight w:val="0"/>
          <w:marTop w:val="0"/>
          <w:marBottom w:val="0"/>
          <w:divBdr>
            <w:top w:val="none" w:sz="0" w:space="0" w:color="auto"/>
            <w:left w:val="none" w:sz="0" w:space="0" w:color="auto"/>
            <w:bottom w:val="none" w:sz="0" w:space="0" w:color="auto"/>
            <w:right w:val="none" w:sz="0" w:space="0" w:color="auto"/>
          </w:divBdr>
        </w:div>
        <w:div w:id="712583160">
          <w:marLeft w:val="640"/>
          <w:marRight w:val="0"/>
          <w:marTop w:val="0"/>
          <w:marBottom w:val="0"/>
          <w:divBdr>
            <w:top w:val="none" w:sz="0" w:space="0" w:color="auto"/>
            <w:left w:val="none" w:sz="0" w:space="0" w:color="auto"/>
            <w:bottom w:val="none" w:sz="0" w:space="0" w:color="auto"/>
            <w:right w:val="none" w:sz="0" w:space="0" w:color="auto"/>
          </w:divBdr>
        </w:div>
        <w:div w:id="1765611879">
          <w:marLeft w:val="640"/>
          <w:marRight w:val="0"/>
          <w:marTop w:val="0"/>
          <w:marBottom w:val="0"/>
          <w:divBdr>
            <w:top w:val="none" w:sz="0" w:space="0" w:color="auto"/>
            <w:left w:val="none" w:sz="0" w:space="0" w:color="auto"/>
            <w:bottom w:val="none" w:sz="0" w:space="0" w:color="auto"/>
            <w:right w:val="none" w:sz="0" w:space="0" w:color="auto"/>
          </w:divBdr>
        </w:div>
        <w:div w:id="305622970">
          <w:marLeft w:val="640"/>
          <w:marRight w:val="0"/>
          <w:marTop w:val="0"/>
          <w:marBottom w:val="0"/>
          <w:divBdr>
            <w:top w:val="none" w:sz="0" w:space="0" w:color="auto"/>
            <w:left w:val="none" w:sz="0" w:space="0" w:color="auto"/>
            <w:bottom w:val="none" w:sz="0" w:space="0" w:color="auto"/>
            <w:right w:val="none" w:sz="0" w:space="0" w:color="auto"/>
          </w:divBdr>
        </w:div>
      </w:divsChild>
    </w:div>
    <w:div w:id="1289160759">
      <w:bodyDiv w:val="1"/>
      <w:marLeft w:val="0"/>
      <w:marRight w:val="0"/>
      <w:marTop w:val="0"/>
      <w:marBottom w:val="0"/>
      <w:divBdr>
        <w:top w:val="none" w:sz="0" w:space="0" w:color="auto"/>
        <w:left w:val="none" w:sz="0" w:space="0" w:color="auto"/>
        <w:bottom w:val="none" w:sz="0" w:space="0" w:color="auto"/>
        <w:right w:val="none" w:sz="0" w:space="0" w:color="auto"/>
      </w:divBdr>
      <w:divsChild>
        <w:div w:id="194468738">
          <w:marLeft w:val="640"/>
          <w:marRight w:val="0"/>
          <w:marTop w:val="0"/>
          <w:marBottom w:val="0"/>
          <w:divBdr>
            <w:top w:val="none" w:sz="0" w:space="0" w:color="auto"/>
            <w:left w:val="none" w:sz="0" w:space="0" w:color="auto"/>
            <w:bottom w:val="none" w:sz="0" w:space="0" w:color="auto"/>
            <w:right w:val="none" w:sz="0" w:space="0" w:color="auto"/>
          </w:divBdr>
        </w:div>
        <w:div w:id="881405076">
          <w:marLeft w:val="640"/>
          <w:marRight w:val="0"/>
          <w:marTop w:val="0"/>
          <w:marBottom w:val="0"/>
          <w:divBdr>
            <w:top w:val="none" w:sz="0" w:space="0" w:color="auto"/>
            <w:left w:val="none" w:sz="0" w:space="0" w:color="auto"/>
            <w:bottom w:val="none" w:sz="0" w:space="0" w:color="auto"/>
            <w:right w:val="none" w:sz="0" w:space="0" w:color="auto"/>
          </w:divBdr>
        </w:div>
        <w:div w:id="956257975">
          <w:marLeft w:val="640"/>
          <w:marRight w:val="0"/>
          <w:marTop w:val="0"/>
          <w:marBottom w:val="0"/>
          <w:divBdr>
            <w:top w:val="none" w:sz="0" w:space="0" w:color="auto"/>
            <w:left w:val="none" w:sz="0" w:space="0" w:color="auto"/>
            <w:bottom w:val="none" w:sz="0" w:space="0" w:color="auto"/>
            <w:right w:val="none" w:sz="0" w:space="0" w:color="auto"/>
          </w:divBdr>
        </w:div>
        <w:div w:id="1535773439">
          <w:marLeft w:val="640"/>
          <w:marRight w:val="0"/>
          <w:marTop w:val="0"/>
          <w:marBottom w:val="0"/>
          <w:divBdr>
            <w:top w:val="none" w:sz="0" w:space="0" w:color="auto"/>
            <w:left w:val="none" w:sz="0" w:space="0" w:color="auto"/>
            <w:bottom w:val="none" w:sz="0" w:space="0" w:color="auto"/>
            <w:right w:val="none" w:sz="0" w:space="0" w:color="auto"/>
          </w:divBdr>
        </w:div>
        <w:div w:id="1904943477">
          <w:marLeft w:val="640"/>
          <w:marRight w:val="0"/>
          <w:marTop w:val="0"/>
          <w:marBottom w:val="0"/>
          <w:divBdr>
            <w:top w:val="none" w:sz="0" w:space="0" w:color="auto"/>
            <w:left w:val="none" w:sz="0" w:space="0" w:color="auto"/>
            <w:bottom w:val="none" w:sz="0" w:space="0" w:color="auto"/>
            <w:right w:val="none" w:sz="0" w:space="0" w:color="auto"/>
          </w:divBdr>
        </w:div>
        <w:div w:id="641815503">
          <w:marLeft w:val="640"/>
          <w:marRight w:val="0"/>
          <w:marTop w:val="0"/>
          <w:marBottom w:val="0"/>
          <w:divBdr>
            <w:top w:val="none" w:sz="0" w:space="0" w:color="auto"/>
            <w:left w:val="none" w:sz="0" w:space="0" w:color="auto"/>
            <w:bottom w:val="none" w:sz="0" w:space="0" w:color="auto"/>
            <w:right w:val="none" w:sz="0" w:space="0" w:color="auto"/>
          </w:divBdr>
        </w:div>
        <w:div w:id="1584411795">
          <w:marLeft w:val="640"/>
          <w:marRight w:val="0"/>
          <w:marTop w:val="0"/>
          <w:marBottom w:val="0"/>
          <w:divBdr>
            <w:top w:val="none" w:sz="0" w:space="0" w:color="auto"/>
            <w:left w:val="none" w:sz="0" w:space="0" w:color="auto"/>
            <w:bottom w:val="none" w:sz="0" w:space="0" w:color="auto"/>
            <w:right w:val="none" w:sz="0" w:space="0" w:color="auto"/>
          </w:divBdr>
        </w:div>
        <w:div w:id="222450077">
          <w:marLeft w:val="640"/>
          <w:marRight w:val="0"/>
          <w:marTop w:val="0"/>
          <w:marBottom w:val="0"/>
          <w:divBdr>
            <w:top w:val="none" w:sz="0" w:space="0" w:color="auto"/>
            <w:left w:val="none" w:sz="0" w:space="0" w:color="auto"/>
            <w:bottom w:val="none" w:sz="0" w:space="0" w:color="auto"/>
            <w:right w:val="none" w:sz="0" w:space="0" w:color="auto"/>
          </w:divBdr>
        </w:div>
        <w:div w:id="592784873">
          <w:marLeft w:val="640"/>
          <w:marRight w:val="0"/>
          <w:marTop w:val="0"/>
          <w:marBottom w:val="0"/>
          <w:divBdr>
            <w:top w:val="none" w:sz="0" w:space="0" w:color="auto"/>
            <w:left w:val="none" w:sz="0" w:space="0" w:color="auto"/>
            <w:bottom w:val="none" w:sz="0" w:space="0" w:color="auto"/>
            <w:right w:val="none" w:sz="0" w:space="0" w:color="auto"/>
          </w:divBdr>
        </w:div>
        <w:div w:id="1514877754">
          <w:marLeft w:val="640"/>
          <w:marRight w:val="0"/>
          <w:marTop w:val="0"/>
          <w:marBottom w:val="0"/>
          <w:divBdr>
            <w:top w:val="none" w:sz="0" w:space="0" w:color="auto"/>
            <w:left w:val="none" w:sz="0" w:space="0" w:color="auto"/>
            <w:bottom w:val="none" w:sz="0" w:space="0" w:color="auto"/>
            <w:right w:val="none" w:sz="0" w:space="0" w:color="auto"/>
          </w:divBdr>
        </w:div>
        <w:div w:id="1534880395">
          <w:marLeft w:val="640"/>
          <w:marRight w:val="0"/>
          <w:marTop w:val="0"/>
          <w:marBottom w:val="0"/>
          <w:divBdr>
            <w:top w:val="none" w:sz="0" w:space="0" w:color="auto"/>
            <w:left w:val="none" w:sz="0" w:space="0" w:color="auto"/>
            <w:bottom w:val="none" w:sz="0" w:space="0" w:color="auto"/>
            <w:right w:val="none" w:sz="0" w:space="0" w:color="auto"/>
          </w:divBdr>
        </w:div>
        <w:div w:id="2099474601">
          <w:marLeft w:val="640"/>
          <w:marRight w:val="0"/>
          <w:marTop w:val="0"/>
          <w:marBottom w:val="0"/>
          <w:divBdr>
            <w:top w:val="none" w:sz="0" w:space="0" w:color="auto"/>
            <w:left w:val="none" w:sz="0" w:space="0" w:color="auto"/>
            <w:bottom w:val="none" w:sz="0" w:space="0" w:color="auto"/>
            <w:right w:val="none" w:sz="0" w:space="0" w:color="auto"/>
          </w:divBdr>
        </w:div>
        <w:div w:id="684479480">
          <w:marLeft w:val="640"/>
          <w:marRight w:val="0"/>
          <w:marTop w:val="0"/>
          <w:marBottom w:val="0"/>
          <w:divBdr>
            <w:top w:val="none" w:sz="0" w:space="0" w:color="auto"/>
            <w:left w:val="none" w:sz="0" w:space="0" w:color="auto"/>
            <w:bottom w:val="none" w:sz="0" w:space="0" w:color="auto"/>
            <w:right w:val="none" w:sz="0" w:space="0" w:color="auto"/>
          </w:divBdr>
        </w:div>
        <w:div w:id="1711027357">
          <w:marLeft w:val="640"/>
          <w:marRight w:val="0"/>
          <w:marTop w:val="0"/>
          <w:marBottom w:val="0"/>
          <w:divBdr>
            <w:top w:val="none" w:sz="0" w:space="0" w:color="auto"/>
            <w:left w:val="none" w:sz="0" w:space="0" w:color="auto"/>
            <w:bottom w:val="none" w:sz="0" w:space="0" w:color="auto"/>
            <w:right w:val="none" w:sz="0" w:space="0" w:color="auto"/>
          </w:divBdr>
        </w:div>
        <w:div w:id="1906605771">
          <w:marLeft w:val="640"/>
          <w:marRight w:val="0"/>
          <w:marTop w:val="0"/>
          <w:marBottom w:val="0"/>
          <w:divBdr>
            <w:top w:val="none" w:sz="0" w:space="0" w:color="auto"/>
            <w:left w:val="none" w:sz="0" w:space="0" w:color="auto"/>
            <w:bottom w:val="none" w:sz="0" w:space="0" w:color="auto"/>
            <w:right w:val="none" w:sz="0" w:space="0" w:color="auto"/>
          </w:divBdr>
        </w:div>
        <w:div w:id="1819683175">
          <w:marLeft w:val="640"/>
          <w:marRight w:val="0"/>
          <w:marTop w:val="0"/>
          <w:marBottom w:val="0"/>
          <w:divBdr>
            <w:top w:val="none" w:sz="0" w:space="0" w:color="auto"/>
            <w:left w:val="none" w:sz="0" w:space="0" w:color="auto"/>
            <w:bottom w:val="none" w:sz="0" w:space="0" w:color="auto"/>
            <w:right w:val="none" w:sz="0" w:space="0" w:color="auto"/>
          </w:divBdr>
        </w:div>
        <w:div w:id="1933582264">
          <w:marLeft w:val="640"/>
          <w:marRight w:val="0"/>
          <w:marTop w:val="0"/>
          <w:marBottom w:val="0"/>
          <w:divBdr>
            <w:top w:val="none" w:sz="0" w:space="0" w:color="auto"/>
            <w:left w:val="none" w:sz="0" w:space="0" w:color="auto"/>
            <w:bottom w:val="none" w:sz="0" w:space="0" w:color="auto"/>
            <w:right w:val="none" w:sz="0" w:space="0" w:color="auto"/>
          </w:divBdr>
        </w:div>
        <w:div w:id="1971789484">
          <w:marLeft w:val="640"/>
          <w:marRight w:val="0"/>
          <w:marTop w:val="0"/>
          <w:marBottom w:val="0"/>
          <w:divBdr>
            <w:top w:val="none" w:sz="0" w:space="0" w:color="auto"/>
            <w:left w:val="none" w:sz="0" w:space="0" w:color="auto"/>
            <w:bottom w:val="none" w:sz="0" w:space="0" w:color="auto"/>
            <w:right w:val="none" w:sz="0" w:space="0" w:color="auto"/>
          </w:divBdr>
        </w:div>
        <w:div w:id="1111392187">
          <w:marLeft w:val="640"/>
          <w:marRight w:val="0"/>
          <w:marTop w:val="0"/>
          <w:marBottom w:val="0"/>
          <w:divBdr>
            <w:top w:val="none" w:sz="0" w:space="0" w:color="auto"/>
            <w:left w:val="none" w:sz="0" w:space="0" w:color="auto"/>
            <w:bottom w:val="none" w:sz="0" w:space="0" w:color="auto"/>
            <w:right w:val="none" w:sz="0" w:space="0" w:color="auto"/>
          </w:divBdr>
        </w:div>
        <w:div w:id="1713114480">
          <w:marLeft w:val="640"/>
          <w:marRight w:val="0"/>
          <w:marTop w:val="0"/>
          <w:marBottom w:val="0"/>
          <w:divBdr>
            <w:top w:val="none" w:sz="0" w:space="0" w:color="auto"/>
            <w:left w:val="none" w:sz="0" w:space="0" w:color="auto"/>
            <w:bottom w:val="none" w:sz="0" w:space="0" w:color="auto"/>
            <w:right w:val="none" w:sz="0" w:space="0" w:color="auto"/>
          </w:divBdr>
        </w:div>
        <w:div w:id="359163364">
          <w:marLeft w:val="640"/>
          <w:marRight w:val="0"/>
          <w:marTop w:val="0"/>
          <w:marBottom w:val="0"/>
          <w:divBdr>
            <w:top w:val="none" w:sz="0" w:space="0" w:color="auto"/>
            <w:left w:val="none" w:sz="0" w:space="0" w:color="auto"/>
            <w:bottom w:val="none" w:sz="0" w:space="0" w:color="auto"/>
            <w:right w:val="none" w:sz="0" w:space="0" w:color="auto"/>
          </w:divBdr>
        </w:div>
        <w:div w:id="26294357">
          <w:marLeft w:val="640"/>
          <w:marRight w:val="0"/>
          <w:marTop w:val="0"/>
          <w:marBottom w:val="0"/>
          <w:divBdr>
            <w:top w:val="none" w:sz="0" w:space="0" w:color="auto"/>
            <w:left w:val="none" w:sz="0" w:space="0" w:color="auto"/>
            <w:bottom w:val="none" w:sz="0" w:space="0" w:color="auto"/>
            <w:right w:val="none" w:sz="0" w:space="0" w:color="auto"/>
          </w:divBdr>
        </w:div>
        <w:div w:id="586890764">
          <w:marLeft w:val="640"/>
          <w:marRight w:val="0"/>
          <w:marTop w:val="0"/>
          <w:marBottom w:val="0"/>
          <w:divBdr>
            <w:top w:val="none" w:sz="0" w:space="0" w:color="auto"/>
            <w:left w:val="none" w:sz="0" w:space="0" w:color="auto"/>
            <w:bottom w:val="none" w:sz="0" w:space="0" w:color="auto"/>
            <w:right w:val="none" w:sz="0" w:space="0" w:color="auto"/>
          </w:divBdr>
        </w:div>
        <w:div w:id="1665627723">
          <w:marLeft w:val="640"/>
          <w:marRight w:val="0"/>
          <w:marTop w:val="0"/>
          <w:marBottom w:val="0"/>
          <w:divBdr>
            <w:top w:val="none" w:sz="0" w:space="0" w:color="auto"/>
            <w:left w:val="none" w:sz="0" w:space="0" w:color="auto"/>
            <w:bottom w:val="none" w:sz="0" w:space="0" w:color="auto"/>
            <w:right w:val="none" w:sz="0" w:space="0" w:color="auto"/>
          </w:divBdr>
        </w:div>
        <w:div w:id="1197349339">
          <w:marLeft w:val="640"/>
          <w:marRight w:val="0"/>
          <w:marTop w:val="0"/>
          <w:marBottom w:val="0"/>
          <w:divBdr>
            <w:top w:val="none" w:sz="0" w:space="0" w:color="auto"/>
            <w:left w:val="none" w:sz="0" w:space="0" w:color="auto"/>
            <w:bottom w:val="none" w:sz="0" w:space="0" w:color="auto"/>
            <w:right w:val="none" w:sz="0" w:space="0" w:color="auto"/>
          </w:divBdr>
        </w:div>
        <w:div w:id="2128966795">
          <w:marLeft w:val="640"/>
          <w:marRight w:val="0"/>
          <w:marTop w:val="0"/>
          <w:marBottom w:val="0"/>
          <w:divBdr>
            <w:top w:val="none" w:sz="0" w:space="0" w:color="auto"/>
            <w:left w:val="none" w:sz="0" w:space="0" w:color="auto"/>
            <w:bottom w:val="none" w:sz="0" w:space="0" w:color="auto"/>
            <w:right w:val="none" w:sz="0" w:space="0" w:color="auto"/>
          </w:divBdr>
        </w:div>
        <w:div w:id="695812354">
          <w:marLeft w:val="640"/>
          <w:marRight w:val="0"/>
          <w:marTop w:val="0"/>
          <w:marBottom w:val="0"/>
          <w:divBdr>
            <w:top w:val="none" w:sz="0" w:space="0" w:color="auto"/>
            <w:left w:val="none" w:sz="0" w:space="0" w:color="auto"/>
            <w:bottom w:val="none" w:sz="0" w:space="0" w:color="auto"/>
            <w:right w:val="none" w:sz="0" w:space="0" w:color="auto"/>
          </w:divBdr>
        </w:div>
        <w:div w:id="213196973">
          <w:marLeft w:val="640"/>
          <w:marRight w:val="0"/>
          <w:marTop w:val="0"/>
          <w:marBottom w:val="0"/>
          <w:divBdr>
            <w:top w:val="none" w:sz="0" w:space="0" w:color="auto"/>
            <w:left w:val="none" w:sz="0" w:space="0" w:color="auto"/>
            <w:bottom w:val="none" w:sz="0" w:space="0" w:color="auto"/>
            <w:right w:val="none" w:sz="0" w:space="0" w:color="auto"/>
          </w:divBdr>
        </w:div>
        <w:div w:id="362563263">
          <w:marLeft w:val="640"/>
          <w:marRight w:val="0"/>
          <w:marTop w:val="0"/>
          <w:marBottom w:val="0"/>
          <w:divBdr>
            <w:top w:val="none" w:sz="0" w:space="0" w:color="auto"/>
            <w:left w:val="none" w:sz="0" w:space="0" w:color="auto"/>
            <w:bottom w:val="none" w:sz="0" w:space="0" w:color="auto"/>
            <w:right w:val="none" w:sz="0" w:space="0" w:color="auto"/>
          </w:divBdr>
        </w:div>
        <w:div w:id="490026576">
          <w:marLeft w:val="640"/>
          <w:marRight w:val="0"/>
          <w:marTop w:val="0"/>
          <w:marBottom w:val="0"/>
          <w:divBdr>
            <w:top w:val="none" w:sz="0" w:space="0" w:color="auto"/>
            <w:left w:val="none" w:sz="0" w:space="0" w:color="auto"/>
            <w:bottom w:val="none" w:sz="0" w:space="0" w:color="auto"/>
            <w:right w:val="none" w:sz="0" w:space="0" w:color="auto"/>
          </w:divBdr>
        </w:div>
        <w:div w:id="901017880">
          <w:marLeft w:val="640"/>
          <w:marRight w:val="0"/>
          <w:marTop w:val="0"/>
          <w:marBottom w:val="0"/>
          <w:divBdr>
            <w:top w:val="none" w:sz="0" w:space="0" w:color="auto"/>
            <w:left w:val="none" w:sz="0" w:space="0" w:color="auto"/>
            <w:bottom w:val="none" w:sz="0" w:space="0" w:color="auto"/>
            <w:right w:val="none" w:sz="0" w:space="0" w:color="auto"/>
          </w:divBdr>
        </w:div>
        <w:div w:id="1069422395">
          <w:marLeft w:val="640"/>
          <w:marRight w:val="0"/>
          <w:marTop w:val="0"/>
          <w:marBottom w:val="0"/>
          <w:divBdr>
            <w:top w:val="none" w:sz="0" w:space="0" w:color="auto"/>
            <w:left w:val="none" w:sz="0" w:space="0" w:color="auto"/>
            <w:bottom w:val="none" w:sz="0" w:space="0" w:color="auto"/>
            <w:right w:val="none" w:sz="0" w:space="0" w:color="auto"/>
          </w:divBdr>
        </w:div>
        <w:div w:id="803499522">
          <w:marLeft w:val="640"/>
          <w:marRight w:val="0"/>
          <w:marTop w:val="0"/>
          <w:marBottom w:val="0"/>
          <w:divBdr>
            <w:top w:val="none" w:sz="0" w:space="0" w:color="auto"/>
            <w:left w:val="none" w:sz="0" w:space="0" w:color="auto"/>
            <w:bottom w:val="none" w:sz="0" w:space="0" w:color="auto"/>
            <w:right w:val="none" w:sz="0" w:space="0" w:color="auto"/>
          </w:divBdr>
        </w:div>
        <w:div w:id="1848522648">
          <w:marLeft w:val="640"/>
          <w:marRight w:val="0"/>
          <w:marTop w:val="0"/>
          <w:marBottom w:val="0"/>
          <w:divBdr>
            <w:top w:val="none" w:sz="0" w:space="0" w:color="auto"/>
            <w:left w:val="none" w:sz="0" w:space="0" w:color="auto"/>
            <w:bottom w:val="none" w:sz="0" w:space="0" w:color="auto"/>
            <w:right w:val="none" w:sz="0" w:space="0" w:color="auto"/>
          </w:divBdr>
        </w:div>
      </w:divsChild>
    </w:div>
    <w:div w:id="1295595173">
      <w:bodyDiv w:val="1"/>
      <w:marLeft w:val="0"/>
      <w:marRight w:val="0"/>
      <w:marTop w:val="0"/>
      <w:marBottom w:val="0"/>
      <w:divBdr>
        <w:top w:val="none" w:sz="0" w:space="0" w:color="auto"/>
        <w:left w:val="none" w:sz="0" w:space="0" w:color="auto"/>
        <w:bottom w:val="none" w:sz="0" w:space="0" w:color="auto"/>
        <w:right w:val="none" w:sz="0" w:space="0" w:color="auto"/>
      </w:divBdr>
    </w:div>
    <w:div w:id="1299065874">
      <w:bodyDiv w:val="1"/>
      <w:marLeft w:val="0"/>
      <w:marRight w:val="0"/>
      <w:marTop w:val="0"/>
      <w:marBottom w:val="0"/>
      <w:divBdr>
        <w:top w:val="none" w:sz="0" w:space="0" w:color="auto"/>
        <w:left w:val="none" w:sz="0" w:space="0" w:color="auto"/>
        <w:bottom w:val="none" w:sz="0" w:space="0" w:color="auto"/>
        <w:right w:val="none" w:sz="0" w:space="0" w:color="auto"/>
      </w:divBdr>
      <w:divsChild>
        <w:div w:id="312804092">
          <w:marLeft w:val="640"/>
          <w:marRight w:val="0"/>
          <w:marTop w:val="0"/>
          <w:marBottom w:val="0"/>
          <w:divBdr>
            <w:top w:val="none" w:sz="0" w:space="0" w:color="auto"/>
            <w:left w:val="none" w:sz="0" w:space="0" w:color="auto"/>
            <w:bottom w:val="none" w:sz="0" w:space="0" w:color="auto"/>
            <w:right w:val="none" w:sz="0" w:space="0" w:color="auto"/>
          </w:divBdr>
        </w:div>
        <w:div w:id="53240381">
          <w:marLeft w:val="640"/>
          <w:marRight w:val="0"/>
          <w:marTop w:val="0"/>
          <w:marBottom w:val="0"/>
          <w:divBdr>
            <w:top w:val="none" w:sz="0" w:space="0" w:color="auto"/>
            <w:left w:val="none" w:sz="0" w:space="0" w:color="auto"/>
            <w:bottom w:val="none" w:sz="0" w:space="0" w:color="auto"/>
            <w:right w:val="none" w:sz="0" w:space="0" w:color="auto"/>
          </w:divBdr>
        </w:div>
        <w:div w:id="1566335534">
          <w:marLeft w:val="640"/>
          <w:marRight w:val="0"/>
          <w:marTop w:val="0"/>
          <w:marBottom w:val="0"/>
          <w:divBdr>
            <w:top w:val="none" w:sz="0" w:space="0" w:color="auto"/>
            <w:left w:val="none" w:sz="0" w:space="0" w:color="auto"/>
            <w:bottom w:val="none" w:sz="0" w:space="0" w:color="auto"/>
            <w:right w:val="none" w:sz="0" w:space="0" w:color="auto"/>
          </w:divBdr>
        </w:div>
        <w:div w:id="386996830">
          <w:marLeft w:val="640"/>
          <w:marRight w:val="0"/>
          <w:marTop w:val="0"/>
          <w:marBottom w:val="0"/>
          <w:divBdr>
            <w:top w:val="none" w:sz="0" w:space="0" w:color="auto"/>
            <w:left w:val="none" w:sz="0" w:space="0" w:color="auto"/>
            <w:bottom w:val="none" w:sz="0" w:space="0" w:color="auto"/>
            <w:right w:val="none" w:sz="0" w:space="0" w:color="auto"/>
          </w:divBdr>
        </w:div>
        <w:div w:id="486631122">
          <w:marLeft w:val="640"/>
          <w:marRight w:val="0"/>
          <w:marTop w:val="0"/>
          <w:marBottom w:val="0"/>
          <w:divBdr>
            <w:top w:val="none" w:sz="0" w:space="0" w:color="auto"/>
            <w:left w:val="none" w:sz="0" w:space="0" w:color="auto"/>
            <w:bottom w:val="none" w:sz="0" w:space="0" w:color="auto"/>
            <w:right w:val="none" w:sz="0" w:space="0" w:color="auto"/>
          </w:divBdr>
        </w:div>
        <w:div w:id="487553840">
          <w:marLeft w:val="640"/>
          <w:marRight w:val="0"/>
          <w:marTop w:val="0"/>
          <w:marBottom w:val="0"/>
          <w:divBdr>
            <w:top w:val="none" w:sz="0" w:space="0" w:color="auto"/>
            <w:left w:val="none" w:sz="0" w:space="0" w:color="auto"/>
            <w:bottom w:val="none" w:sz="0" w:space="0" w:color="auto"/>
            <w:right w:val="none" w:sz="0" w:space="0" w:color="auto"/>
          </w:divBdr>
        </w:div>
        <w:div w:id="2144427013">
          <w:marLeft w:val="640"/>
          <w:marRight w:val="0"/>
          <w:marTop w:val="0"/>
          <w:marBottom w:val="0"/>
          <w:divBdr>
            <w:top w:val="none" w:sz="0" w:space="0" w:color="auto"/>
            <w:left w:val="none" w:sz="0" w:space="0" w:color="auto"/>
            <w:bottom w:val="none" w:sz="0" w:space="0" w:color="auto"/>
            <w:right w:val="none" w:sz="0" w:space="0" w:color="auto"/>
          </w:divBdr>
        </w:div>
        <w:div w:id="1455563532">
          <w:marLeft w:val="640"/>
          <w:marRight w:val="0"/>
          <w:marTop w:val="0"/>
          <w:marBottom w:val="0"/>
          <w:divBdr>
            <w:top w:val="none" w:sz="0" w:space="0" w:color="auto"/>
            <w:left w:val="none" w:sz="0" w:space="0" w:color="auto"/>
            <w:bottom w:val="none" w:sz="0" w:space="0" w:color="auto"/>
            <w:right w:val="none" w:sz="0" w:space="0" w:color="auto"/>
          </w:divBdr>
        </w:div>
        <w:div w:id="359597934">
          <w:marLeft w:val="640"/>
          <w:marRight w:val="0"/>
          <w:marTop w:val="0"/>
          <w:marBottom w:val="0"/>
          <w:divBdr>
            <w:top w:val="none" w:sz="0" w:space="0" w:color="auto"/>
            <w:left w:val="none" w:sz="0" w:space="0" w:color="auto"/>
            <w:bottom w:val="none" w:sz="0" w:space="0" w:color="auto"/>
            <w:right w:val="none" w:sz="0" w:space="0" w:color="auto"/>
          </w:divBdr>
        </w:div>
        <w:div w:id="475999003">
          <w:marLeft w:val="640"/>
          <w:marRight w:val="0"/>
          <w:marTop w:val="0"/>
          <w:marBottom w:val="0"/>
          <w:divBdr>
            <w:top w:val="none" w:sz="0" w:space="0" w:color="auto"/>
            <w:left w:val="none" w:sz="0" w:space="0" w:color="auto"/>
            <w:bottom w:val="none" w:sz="0" w:space="0" w:color="auto"/>
            <w:right w:val="none" w:sz="0" w:space="0" w:color="auto"/>
          </w:divBdr>
        </w:div>
        <w:div w:id="960306351">
          <w:marLeft w:val="640"/>
          <w:marRight w:val="0"/>
          <w:marTop w:val="0"/>
          <w:marBottom w:val="0"/>
          <w:divBdr>
            <w:top w:val="none" w:sz="0" w:space="0" w:color="auto"/>
            <w:left w:val="none" w:sz="0" w:space="0" w:color="auto"/>
            <w:bottom w:val="none" w:sz="0" w:space="0" w:color="auto"/>
            <w:right w:val="none" w:sz="0" w:space="0" w:color="auto"/>
          </w:divBdr>
        </w:div>
        <w:div w:id="1985969892">
          <w:marLeft w:val="640"/>
          <w:marRight w:val="0"/>
          <w:marTop w:val="0"/>
          <w:marBottom w:val="0"/>
          <w:divBdr>
            <w:top w:val="none" w:sz="0" w:space="0" w:color="auto"/>
            <w:left w:val="none" w:sz="0" w:space="0" w:color="auto"/>
            <w:bottom w:val="none" w:sz="0" w:space="0" w:color="auto"/>
            <w:right w:val="none" w:sz="0" w:space="0" w:color="auto"/>
          </w:divBdr>
        </w:div>
        <w:div w:id="232397981">
          <w:marLeft w:val="640"/>
          <w:marRight w:val="0"/>
          <w:marTop w:val="0"/>
          <w:marBottom w:val="0"/>
          <w:divBdr>
            <w:top w:val="none" w:sz="0" w:space="0" w:color="auto"/>
            <w:left w:val="none" w:sz="0" w:space="0" w:color="auto"/>
            <w:bottom w:val="none" w:sz="0" w:space="0" w:color="auto"/>
            <w:right w:val="none" w:sz="0" w:space="0" w:color="auto"/>
          </w:divBdr>
        </w:div>
        <w:div w:id="1415708773">
          <w:marLeft w:val="640"/>
          <w:marRight w:val="0"/>
          <w:marTop w:val="0"/>
          <w:marBottom w:val="0"/>
          <w:divBdr>
            <w:top w:val="none" w:sz="0" w:space="0" w:color="auto"/>
            <w:left w:val="none" w:sz="0" w:space="0" w:color="auto"/>
            <w:bottom w:val="none" w:sz="0" w:space="0" w:color="auto"/>
            <w:right w:val="none" w:sz="0" w:space="0" w:color="auto"/>
          </w:divBdr>
        </w:div>
        <w:div w:id="839855442">
          <w:marLeft w:val="640"/>
          <w:marRight w:val="0"/>
          <w:marTop w:val="0"/>
          <w:marBottom w:val="0"/>
          <w:divBdr>
            <w:top w:val="none" w:sz="0" w:space="0" w:color="auto"/>
            <w:left w:val="none" w:sz="0" w:space="0" w:color="auto"/>
            <w:bottom w:val="none" w:sz="0" w:space="0" w:color="auto"/>
            <w:right w:val="none" w:sz="0" w:space="0" w:color="auto"/>
          </w:divBdr>
        </w:div>
        <w:div w:id="782193394">
          <w:marLeft w:val="640"/>
          <w:marRight w:val="0"/>
          <w:marTop w:val="0"/>
          <w:marBottom w:val="0"/>
          <w:divBdr>
            <w:top w:val="none" w:sz="0" w:space="0" w:color="auto"/>
            <w:left w:val="none" w:sz="0" w:space="0" w:color="auto"/>
            <w:bottom w:val="none" w:sz="0" w:space="0" w:color="auto"/>
            <w:right w:val="none" w:sz="0" w:space="0" w:color="auto"/>
          </w:divBdr>
        </w:div>
        <w:div w:id="777407473">
          <w:marLeft w:val="640"/>
          <w:marRight w:val="0"/>
          <w:marTop w:val="0"/>
          <w:marBottom w:val="0"/>
          <w:divBdr>
            <w:top w:val="none" w:sz="0" w:space="0" w:color="auto"/>
            <w:left w:val="none" w:sz="0" w:space="0" w:color="auto"/>
            <w:bottom w:val="none" w:sz="0" w:space="0" w:color="auto"/>
            <w:right w:val="none" w:sz="0" w:space="0" w:color="auto"/>
          </w:divBdr>
        </w:div>
        <w:div w:id="2122601523">
          <w:marLeft w:val="640"/>
          <w:marRight w:val="0"/>
          <w:marTop w:val="0"/>
          <w:marBottom w:val="0"/>
          <w:divBdr>
            <w:top w:val="none" w:sz="0" w:space="0" w:color="auto"/>
            <w:left w:val="none" w:sz="0" w:space="0" w:color="auto"/>
            <w:bottom w:val="none" w:sz="0" w:space="0" w:color="auto"/>
            <w:right w:val="none" w:sz="0" w:space="0" w:color="auto"/>
          </w:divBdr>
        </w:div>
        <w:div w:id="1315717044">
          <w:marLeft w:val="640"/>
          <w:marRight w:val="0"/>
          <w:marTop w:val="0"/>
          <w:marBottom w:val="0"/>
          <w:divBdr>
            <w:top w:val="none" w:sz="0" w:space="0" w:color="auto"/>
            <w:left w:val="none" w:sz="0" w:space="0" w:color="auto"/>
            <w:bottom w:val="none" w:sz="0" w:space="0" w:color="auto"/>
            <w:right w:val="none" w:sz="0" w:space="0" w:color="auto"/>
          </w:divBdr>
        </w:div>
        <w:div w:id="2059427646">
          <w:marLeft w:val="640"/>
          <w:marRight w:val="0"/>
          <w:marTop w:val="0"/>
          <w:marBottom w:val="0"/>
          <w:divBdr>
            <w:top w:val="none" w:sz="0" w:space="0" w:color="auto"/>
            <w:left w:val="none" w:sz="0" w:space="0" w:color="auto"/>
            <w:bottom w:val="none" w:sz="0" w:space="0" w:color="auto"/>
            <w:right w:val="none" w:sz="0" w:space="0" w:color="auto"/>
          </w:divBdr>
        </w:div>
        <w:div w:id="54473187">
          <w:marLeft w:val="640"/>
          <w:marRight w:val="0"/>
          <w:marTop w:val="0"/>
          <w:marBottom w:val="0"/>
          <w:divBdr>
            <w:top w:val="none" w:sz="0" w:space="0" w:color="auto"/>
            <w:left w:val="none" w:sz="0" w:space="0" w:color="auto"/>
            <w:bottom w:val="none" w:sz="0" w:space="0" w:color="auto"/>
            <w:right w:val="none" w:sz="0" w:space="0" w:color="auto"/>
          </w:divBdr>
        </w:div>
        <w:div w:id="2042052618">
          <w:marLeft w:val="640"/>
          <w:marRight w:val="0"/>
          <w:marTop w:val="0"/>
          <w:marBottom w:val="0"/>
          <w:divBdr>
            <w:top w:val="none" w:sz="0" w:space="0" w:color="auto"/>
            <w:left w:val="none" w:sz="0" w:space="0" w:color="auto"/>
            <w:bottom w:val="none" w:sz="0" w:space="0" w:color="auto"/>
            <w:right w:val="none" w:sz="0" w:space="0" w:color="auto"/>
          </w:divBdr>
        </w:div>
        <w:div w:id="1378118297">
          <w:marLeft w:val="640"/>
          <w:marRight w:val="0"/>
          <w:marTop w:val="0"/>
          <w:marBottom w:val="0"/>
          <w:divBdr>
            <w:top w:val="none" w:sz="0" w:space="0" w:color="auto"/>
            <w:left w:val="none" w:sz="0" w:space="0" w:color="auto"/>
            <w:bottom w:val="none" w:sz="0" w:space="0" w:color="auto"/>
            <w:right w:val="none" w:sz="0" w:space="0" w:color="auto"/>
          </w:divBdr>
        </w:div>
        <w:div w:id="116460111">
          <w:marLeft w:val="640"/>
          <w:marRight w:val="0"/>
          <w:marTop w:val="0"/>
          <w:marBottom w:val="0"/>
          <w:divBdr>
            <w:top w:val="none" w:sz="0" w:space="0" w:color="auto"/>
            <w:left w:val="none" w:sz="0" w:space="0" w:color="auto"/>
            <w:bottom w:val="none" w:sz="0" w:space="0" w:color="auto"/>
            <w:right w:val="none" w:sz="0" w:space="0" w:color="auto"/>
          </w:divBdr>
        </w:div>
        <w:div w:id="216748981">
          <w:marLeft w:val="640"/>
          <w:marRight w:val="0"/>
          <w:marTop w:val="0"/>
          <w:marBottom w:val="0"/>
          <w:divBdr>
            <w:top w:val="none" w:sz="0" w:space="0" w:color="auto"/>
            <w:left w:val="none" w:sz="0" w:space="0" w:color="auto"/>
            <w:bottom w:val="none" w:sz="0" w:space="0" w:color="auto"/>
            <w:right w:val="none" w:sz="0" w:space="0" w:color="auto"/>
          </w:divBdr>
        </w:div>
        <w:div w:id="1770277819">
          <w:marLeft w:val="640"/>
          <w:marRight w:val="0"/>
          <w:marTop w:val="0"/>
          <w:marBottom w:val="0"/>
          <w:divBdr>
            <w:top w:val="none" w:sz="0" w:space="0" w:color="auto"/>
            <w:left w:val="none" w:sz="0" w:space="0" w:color="auto"/>
            <w:bottom w:val="none" w:sz="0" w:space="0" w:color="auto"/>
            <w:right w:val="none" w:sz="0" w:space="0" w:color="auto"/>
          </w:divBdr>
        </w:div>
        <w:div w:id="1417937342">
          <w:marLeft w:val="640"/>
          <w:marRight w:val="0"/>
          <w:marTop w:val="0"/>
          <w:marBottom w:val="0"/>
          <w:divBdr>
            <w:top w:val="none" w:sz="0" w:space="0" w:color="auto"/>
            <w:left w:val="none" w:sz="0" w:space="0" w:color="auto"/>
            <w:bottom w:val="none" w:sz="0" w:space="0" w:color="auto"/>
            <w:right w:val="none" w:sz="0" w:space="0" w:color="auto"/>
          </w:divBdr>
        </w:div>
        <w:div w:id="1853370323">
          <w:marLeft w:val="640"/>
          <w:marRight w:val="0"/>
          <w:marTop w:val="0"/>
          <w:marBottom w:val="0"/>
          <w:divBdr>
            <w:top w:val="none" w:sz="0" w:space="0" w:color="auto"/>
            <w:left w:val="none" w:sz="0" w:space="0" w:color="auto"/>
            <w:bottom w:val="none" w:sz="0" w:space="0" w:color="auto"/>
            <w:right w:val="none" w:sz="0" w:space="0" w:color="auto"/>
          </w:divBdr>
        </w:div>
      </w:divsChild>
    </w:div>
    <w:div w:id="1299996405">
      <w:bodyDiv w:val="1"/>
      <w:marLeft w:val="0"/>
      <w:marRight w:val="0"/>
      <w:marTop w:val="0"/>
      <w:marBottom w:val="0"/>
      <w:divBdr>
        <w:top w:val="none" w:sz="0" w:space="0" w:color="auto"/>
        <w:left w:val="none" w:sz="0" w:space="0" w:color="auto"/>
        <w:bottom w:val="none" w:sz="0" w:space="0" w:color="auto"/>
        <w:right w:val="none" w:sz="0" w:space="0" w:color="auto"/>
      </w:divBdr>
    </w:div>
    <w:div w:id="1300183980">
      <w:bodyDiv w:val="1"/>
      <w:marLeft w:val="0"/>
      <w:marRight w:val="0"/>
      <w:marTop w:val="0"/>
      <w:marBottom w:val="0"/>
      <w:divBdr>
        <w:top w:val="none" w:sz="0" w:space="0" w:color="auto"/>
        <w:left w:val="none" w:sz="0" w:space="0" w:color="auto"/>
        <w:bottom w:val="none" w:sz="0" w:space="0" w:color="auto"/>
        <w:right w:val="none" w:sz="0" w:space="0" w:color="auto"/>
      </w:divBdr>
    </w:div>
    <w:div w:id="1301232511">
      <w:bodyDiv w:val="1"/>
      <w:marLeft w:val="0"/>
      <w:marRight w:val="0"/>
      <w:marTop w:val="0"/>
      <w:marBottom w:val="0"/>
      <w:divBdr>
        <w:top w:val="none" w:sz="0" w:space="0" w:color="auto"/>
        <w:left w:val="none" w:sz="0" w:space="0" w:color="auto"/>
        <w:bottom w:val="none" w:sz="0" w:space="0" w:color="auto"/>
        <w:right w:val="none" w:sz="0" w:space="0" w:color="auto"/>
      </w:divBdr>
      <w:divsChild>
        <w:div w:id="57821640">
          <w:marLeft w:val="640"/>
          <w:marRight w:val="0"/>
          <w:marTop w:val="0"/>
          <w:marBottom w:val="0"/>
          <w:divBdr>
            <w:top w:val="none" w:sz="0" w:space="0" w:color="auto"/>
            <w:left w:val="none" w:sz="0" w:space="0" w:color="auto"/>
            <w:bottom w:val="none" w:sz="0" w:space="0" w:color="auto"/>
            <w:right w:val="none" w:sz="0" w:space="0" w:color="auto"/>
          </w:divBdr>
        </w:div>
        <w:div w:id="397285471">
          <w:marLeft w:val="640"/>
          <w:marRight w:val="0"/>
          <w:marTop w:val="0"/>
          <w:marBottom w:val="0"/>
          <w:divBdr>
            <w:top w:val="none" w:sz="0" w:space="0" w:color="auto"/>
            <w:left w:val="none" w:sz="0" w:space="0" w:color="auto"/>
            <w:bottom w:val="none" w:sz="0" w:space="0" w:color="auto"/>
            <w:right w:val="none" w:sz="0" w:space="0" w:color="auto"/>
          </w:divBdr>
        </w:div>
        <w:div w:id="96877218">
          <w:marLeft w:val="640"/>
          <w:marRight w:val="0"/>
          <w:marTop w:val="0"/>
          <w:marBottom w:val="0"/>
          <w:divBdr>
            <w:top w:val="none" w:sz="0" w:space="0" w:color="auto"/>
            <w:left w:val="none" w:sz="0" w:space="0" w:color="auto"/>
            <w:bottom w:val="none" w:sz="0" w:space="0" w:color="auto"/>
            <w:right w:val="none" w:sz="0" w:space="0" w:color="auto"/>
          </w:divBdr>
        </w:div>
        <w:div w:id="1959331110">
          <w:marLeft w:val="640"/>
          <w:marRight w:val="0"/>
          <w:marTop w:val="0"/>
          <w:marBottom w:val="0"/>
          <w:divBdr>
            <w:top w:val="none" w:sz="0" w:space="0" w:color="auto"/>
            <w:left w:val="none" w:sz="0" w:space="0" w:color="auto"/>
            <w:bottom w:val="none" w:sz="0" w:space="0" w:color="auto"/>
            <w:right w:val="none" w:sz="0" w:space="0" w:color="auto"/>
          </w:divBdr>
        </w:div>
        <w:div w:id="2104377802">
          <w:marLeft w:val="640"/>
          <w:marRight w:val="0"/>
          <w:marTop w:val="0"/>
          <w:marBottom w:val="0"/>
          <w:divBdr>
            <w:top w:val="none" w:sz="0" w:space="0" w:color="auto"/>
            <w:left w:val="none" w:sz="0" w:space="0" w:color="auto"/>
            <w:bottom w:val="none" w:sz="0" w:space="0" w:color="auto"/>
            <w:right w:val="none" w:sz="0" w:space="0" w:color="auto"/>
          </w:divBdr>
        </w:div>
        <w:div w:id="47388815">
          <w:marLeft w:val="640"/>
          <w:marRight w:val="0"/>
          <w:marTop w:val="0"/>
          <w:marBottom w:val="0"/>
          <w:divBdr>
            <w:top w:val="none" w:sz="0" w:space="0" w:color="auto"/>
            <w:left w:val="none" w:sz="0" w:space="0" w:color="auto"/>
            <w:bottom w:val="none" w:sz="0" w:space="0" w:color="auto"/>
            <w:right w:val="none" w:sz="0" w:space="0" w:color="auto"/>
          </w:divBdr>
        </w:div>
        <w:div w:id="820999815">
          <w:marLeft w:val="640"/>
          <w:marRight w:val="0"/>
          <w:marTop w:val="0"/>
          <w:marBottom w:val="0"/>
          <w:divBdr>
            <w:top w:val="none" w:sz="0" w:space="0" w:color="auto"/>
            <w:left w:val="none" w:sz="0" w:space="0" w:color="auto"/>
            <w:bottom w:val="none" w:sz="0" w:space="0" w:color="auto"/>
            <w:right w:val="none" w:sz="0" w:space="0" w:color="auto"/>
          </w:divBdr>
        </w:div>
        <w:div w:id="1370957552">
          <w:marLeft w:val="640"/>
          <w:marRight w:val="0"/>
          <w:marTop w:val="0"/>
          <w:marBottom w:val="0"/>
          <w:divBdr>
            <w:top w:val="none" w:sz="0" w:space="0" w:color="auto"/>
            <w:left w:val="none" w:sz="0" w:space="0" w:color="auto"/>
            <w:bottom w:val="none" w:sz="0" w:space="0" w:color="auto"/>
            <w:right w:val="none" w:sz="0" w:space="0" w:color="auto"/>
          </w:divBdr>
        </w:div>
        <w:div w:id="1774276676">
          <w:marLeft w:val="640"/>
          <w:marRight w:val="0"/>
          <w:marTop w:val="0"/>
          <w:marBottom w:val="0"/>
          <w:divBdr>
            <w:top w:val="none" w:sz="0" w:space="0" w:color="auto"/>
            <w:left w:val="none" w:sz="0" w:space="0" w:color="auto"/>
            <w:bottom w:val="none" w:sz="0" w:space="0" w:color="auto"/>
            <w:right w:val="none" w:sz="0" w:space="0" w:color="auto"/>
          </w:divBdr>
        </w:div>
        <w:div w:id="1596597549">
          <w:marLeft w:val="640"/>
          <w:marRight w:val="0"/>
          <w:marTop w:val="0"/>
          <w:marBottom w:val="0"/>
          <w:divBdr>
            <w:top w:val="none" w:sz="0" w:space="0" w:color="auto"/>
            <w:left w:val="none" w:sz="0" w:space="0" w:color="auto"/>
            <w:bottom w:val="none" w:sz="0" w:space="0" w:color="auto"/>
            <w:right w:val="none" w:sz="0" w:space="0" w:color="auto"/>
          </w:divBdr>
        </w:div>
        <w:div w:id="926697582">
          <w:marLeft w:val="640"/>
          <w:marRight w:val="0"/>
          <w:marTop w:val="0"/>
          <w:marBottom w:val="0"/>
          <w:divBdr>
            <w:top w:val="none" w:sz="0" w:space="0" w:color="auto"/>
            <w:left w:val="none" w:sz="0" w:space="0" w:color="auto"/>
            <w:bottom w:val="none" w:sz="0" w:space="0" w:color="auto"/>
            <w:right w:val="none" w:sz="0" w:space="0" w:color="auto"/>
          </w:divBdr>
        </w:div>
        <w:div w:id="1124810918">
          <w:marLeft w:val="640"/>
          <w:marRight w:val="0"/>
          <w:marTop w:val="0"/>
          <w:marBottom w:val="0"/>
          <w:divBdr>
            <w:top w:val="none" w:sz="0" w:space="0" w:color="auto"/>
            <w:left w:val="none" w:sz="0" w:space="0" w:color="auto"/>
            <w:bottom w:val="none" w:sz="0" w:space="0" w:color="auto"/>
            <w:right w:val="none" w:sz="0" w:space="0" w:color="auto"/>
          </w:divBdr>
        </w:div>
        <w:div w:id="1275091039">
          <w:marLeft w:val="640"/>
          <w:marRight w:val="0"/>
          <w:marTop w:val="0"/>
          <w:marBottom w:val="0"/>
          <w:divBdr>
            <w:top w:val="none" w:sz="0" w:space="0" w:color="auto"/>
            <w:left w:val="none" w:sz="0" w:space="0" w:color="auto"/>
            <w:bottom w:val="none" w:sz="0" w:space="0" w:color="auto"/>
            <w:right w:val="none" w:sz="0" w:space="0" w:color="auto"/>
          </w:divBdr>
        </w:div>
        <w:div w:id="1510291730">
          <w:marLeft w:val="640"/>
          <w:marRight w:val="0"/>
          <w:marTop w:val="0"/>
          <w:marBottom w:val="0"/>
          <w:divBdr>
            <w:top w:val="none" w:sz="0" w:space="0" w:color="auto"/>
            <w:left w:val="none" w:sz="0" w:space="0" w:color="auto"/>
            <w:bottom w:val="none" w:sz="0" w:space="0" w:color="auto"/>
            <w:right w:val="none" w:sz="0" w:space="0" w:color="auto"/>
          </w:divBdr>
        </w:div>
        <w:div w:id="1875344786">
          <w:marLeft w:val="640"/>
          <w:marRight w:val="0"/>
          <w:marTop w:val="0"/>
          <w:marBottom w:val="0"/>
          <w:divBdr>
            <w:top w:val="none" w:sz="0" w:space="0" w:color="auto"/>
            <w:left w:val="none" w:sz="0" w:space="0" w:color="auto"/>
            <w:bottom w:val="none" w:sz="0" w:space="0" w:color="auto"/>
            <w:right w:val="none" w:sz="0" w:space="0" w:color="auto"/>
          </w:divBdr>
        </w:div>
        <w:div w:id="1938362047">
          <w:marLeft w:val="640"/>
          <w:marRight w:val="0"/>
          <w:marTop w:val="0"/>
          <w:marBottom w:val="0"/>
          <w:divBdr>
            <w:top w:val="none" w:sz="0" w:space="0" w:color="auto"/>
            <w:left w:val="none" w:sz="0" w:space="0" w:color="auto"/>
            <w:bottom w:val="none" w:sz="0" w:space="0" w:color="auto"/>
            <w:right w:val="none" w:sz="0" w:space="0" w:color="auto"/>
          </w:divBdr>
        </w:div>
        <w:div w:id="1330908664">
          <w:marLeft w:val="640"/>
          <w:marRight w:val="0"/>
          <w:marTop w:val="0"/>
          <w:marBottom w:val="0"/>
          <w:divBdr>
            <w:top w:val="none" w:sz="0" w:space="0" w:color="auto"/>
            <w:left w:val="none" w:sz="0" w:space="0" w:color="auto"/>
            <w:bottom w:val="none" w:sz="0" w:space="0" w:color="auto"/>
            <w:right w:val="none" w:sz="0" w:space="0" w:color="auto"/>
          </w:divBdr>
        </w:div>
        <w:div w:id="1912158756">
          <w:marLeft w:val="640"/>
          <w:marRight w:val="0"/>
          <w:marTop w:val="0"/>
          <w:marBottom w:val="0"/>
          <w:divBdr>
            <w:top w:val="none" w:sz="0" w:space="0" w:color="auto"/>
            <w:left w:val="none" w:sz="0" w:space="0" w:color="auto"/>
            <w:bottom w:val="none" w:sz="0" w:space="0" w:color="auto"/>
            <w:right w:val="none" w:sz="0" w:space="0" w:color="auto"/>
          </w:divBdr>
        </w:div>
        <w:div w:id="536701972">
          <w:marLeft w:val="640"/>
          <w:marRight w:val="0"/>
          <w:marTop w:val="0"/>
          <w:marBottom w:val="0"/>
          <w:divBdr>
            <w:top w:val="none" w:sz="0" w:space="0" w:color="auto"/>
            <w:left w:val="none" w:sz="0" w:space="0" w:color="auto"/>
            <w:bottom w:val="none" w:sz="0" w:space="0" w:color="auto"/>
            <w:right w:val="none" w:sz="0" w:space="0" w:color="auto"/>
          </w:divBdr>
        </w:div>
        <w:div w:id="1548837059">
          <w:marLeft w:val="640"/>
          <w:marRight w:val="0"/>
          <w:marTop w:val="0"/>
          <w:marBottom w:val="0"/>
          <w:divBdr>
            <w:top w:val="none" w:sz="0" w:space="0" w:color="auto"/>
            <w:left w:val="none" w:sz="0" w:space="0" w:color="auto"/>
            <w:bottom w:val="none" w:sz="0" w:space="0" w:color="auto"/>
            <w:right w:val="none" w:sz="0" w:space="0" w:color="auto"/>
          </w:divBdr>
        </w:div>
        <w:div w:id="736710028">
          <w:marLeft w:val="640"/>
          <w:marRight w:val="0"/>
          <w:marTop w:val="0"/>
          <w:marBottom w:val="0"/>
          <w:divBdr>
            <w:top w:val="none" w:sz="0" w:space="0" w:color="auto"/>
            <w:left w:val="none" w:sz="0" w:space="0" w:color="auto"/>
            <w:bottom w:val="none" w:sz="0" w:space="0" w:color="auto"/>
            <w:right w:val="none" w:sz="0" w:space="0" w:color="auto"/>
          </w:divBdr>
        </w:div>
        <w:div w:id="159004582">
          <w:marLeft w:val="640"/>
          <w:marRight w:val="0"/>
          <w:marTop w:val="0"/>
          <w:marBottom w:val="0"/>
          <w:divBdr>
            <w:top w:val="none" w:sz="0" w:space="0" w:color="auto"/>
            <w:left w:val="none" w:sz="0" w:space="0" w:color="auto"/>
            <w:bottom w:val="none" w:sz="0" w:space="0" w:color="auto"/>
            <w:right w:val="none" w:sz="0" w:space="0" w:color="auto"/>
          </w:divBdr>
        </w:div>
        <w:div w:id="102070710">
          <w:marLeft w:val="640"/>
          <w:marRight w:val="0"/>
          <w:marTop w:val="0"/>
          <w:marBottom w:val="0"/>
          <w:divBdr>
            <w:top w:val="none" w:sz="0" w:space="0" w:color="auto"/>
            <w:left w:val="none" w:sz="0" w:space="0" w:color="auto"/>
            <w:bottom w:val="none" w:sz="0" w:space="0" w:color="auto"/>
            <w:right w:val="none" w:sz="0" w:space="0" w:color="auto"/>
          </w:divBdr>
        </w:div>
        <w:div w:id="1853841029">
          <w:marLeft w:val="640"/>
          <w:marRight w:val="0"/>
          <w:marTop w:val="0"/>
          <w:marBottom w:val="0"/>
          <w:divBdr>
            <w:top w:val="none" w:sz="0" w:space="0" w:color="auto"/>
            <w:left w:val="none" w:sz="0" w:space="0" w:color="auto"/>
            <w:bottom w:val="none" w:sz="0" w:space="0" w:color="auto"/>
            <w:right w:val="none" w:sz="0" w:space="0" w:color="auto"/>
          </w:divBdr>
        </w:div>
        <w:div w:id="872110758">
          <w:marLeft w:val="640"/>
          <w:marRight w:val="0"/>
          <w:marTop w:val="0"/>
          <w:marBottom w:val="0"/>
          <w:divBdr>
            <w:top w:val="none" w:sz="0" w:space="0" w:color="auto"/>
            <w:left w:val="none" w:sz="0" w:space="0" w:color="auto"/>
            <w:bottom w:val="none" w:sz="0" w:space="0" w:color="auto"/>
            <w:right w:val="none" w:sz="0" w:space="0" w:color="auto"/>
          </w:divBdr>
        </w:div>
        <w:div w:id="1069186875">
          <w:marLeft w:val="640"/>
          <w:marRight w:val="0"/>
          <w:marTop w:val="0"/>
          <w:marBottom w:val="0"/>
          <w:divBdr>
            <w:top w:val="none" w:sz="0" w:space="0" w:color="auto"/>
            <w:left w:val="none" w:sz="0" w:space="0" w:color="auto"/>
            <w:bottom w:val="none" w:sz="0" w:space="0" w:color="auto"/>
            <w:right w:val="none" w:sz="0" w:space="0" w:color="auto"/>
          </w:divBdr>
        </w:div>
        <w:div w:id="357051864">
          <w:marLeft w:val="640"/>
          <w:marRight w:val="0"/>
          <w:marTop w:val="0"/>
          <w:marBottom w:val="0"/>
          <w:divBdr>
            <w:top w:val="none" w:sz="0" w:space="0" w:color="auto"/>
            <w:left w:val="none" w:sz="0" w:space="0" w:color="auto"/>
            <w:bottom w:val="none" w:sz="0" w:space="0" w:color="auto"/>
            <w:right w:val="none" w:sz="0" w:space="0" w:color="auto"/>
          </w:divBdr>
        </w:div>
        <w:div w:id="1115176233">
          <w:marLeft w:val="640"/>
          <w:marRight w:val="0"/>
          <w:marTop w:val="0"/>
          <w:marBottom w:val="0"/>
          <w:divBdr>
            <w:top w:val="none" w:sz="0" w:space="0" w:color="auto"/>
            <w:left w:val="none" w:sz="0" w:space="0" w:color="auto"/>
            <w:bottom w:val="none" w:sz="0" w:space="0" w:color="auto"/>
            <w:right w:val="none" w:sz="0" w:space="0" w:color="auto"/>
          </w:divBdr>
        </w:div>
        <w:div w:id="1663973168">
          <w:marLeft w:val="640"/>
          <w:marRight w:val="0"/>
          <w:marTop w:val="0"/>
          <w:marBottom w:val="0"/>
          <w:divBdr>
            <w:top w:val="none" w:sz="0" w:space="0" w:color="auto"/>
            <w:left w:val="none" w:sz="0" w:space="0" w:color="auto"/>
            <w:bottom w:val="none" w:sz="0" w:space="0" w:color="auto"/>
            <w:right w:val="none" w:sz="0" w:space="0" w:color="auto"/>
          </w:divBdr>
        </w:div>
      </w:divsChild>
    </w:div>
    <w:div w:id="1303582893">
      <w:bodyDiv w:val="1"/>
      <w:marLeft w:val="0"/>
      <w:marRight w:val="0"/>
      <w:marTop w:val="0"/>
      <w:marBottom w:val="0"/>
      <w:divBdr>
        <w:top w:val="none" w:sz="0" w:space="0" w:color="auto"/>
        <w:left w:val="none" w:sz="0" w:space="0" w:color="auto"/>
        <w:bottom w:val="none" w:sz="0" w:space="0" w:color="auto"/>
        <w:right w:val="none" w:sz="0" w:space="0" w:color="auto"/>
      </w:divBdr>
      <w:divsChild>
        <w:div w:id="1290042267">
          <w:marLeft w:val="640"/>
          <w:marRight w:val="0"/>
          <w:marTop w:val="0"/>
          <w:marBottom w:val="0"/>
          <w:divBdr>
            <w:top w:val="none" w:sz="0" w:space="0" w:color="auto"/>
            <w:left w:val="none" w:sz="0" w:space="0" w:color="auto"/>
            <w:bottom w:val="none" w:sz="0" w:space="0" w:color="auto"/>
            <w:right w:val="none" w:sz="0" w:space="0" w:color="auto"/>
          </w:divBdr>
        </w:div>
        <w:div w:id="360936233">
          <w:marLeft w:val="640"/>
          <w:marRight w:val="0"/>
          <w:marTop w:val="0"/>
          <w:marBottom w:val="0"/>
          <w:divBdr>
            <w:top w:val="none" w:sz="0" w:space="0" w:color="auto"/>
            <w:left w:val="none" w:sz="0" w:space="0" w:color="auto"/>
            <w:bottom w:val="none" w:sz="0" w:space="0" w:color="auto"/>
            <w:right w:val="none" w:sz="0" w:space="0" w:color="auto"/>
          </w:divBdr>
        </w:div>
        <w:div w:id="148406022">
          <w:marLeft w:val="640"/>
          <w:marRight w:val="0"/>
          <w:marTop w:val="0"/>
          <w:marBottom w:val="0"/>
          <w:divBdr>
            <w:top w:val="none" w:sz="0" w:space="0" w:color="auto"/>
            <w:left w:val="none" w:sz="0" w:space="0" w:color="auto"/>
            <w:bottom w:val="none" w:sz="0" w:space="0" w:color="auto"/>
            <w:right w:val="none" w:sz="0" w:space="0" w:color="auto"/>
          </w:divBdr>
        </w:div>
        <w:div w:id="1139808498">
          <w:marLeft w:val="640"/>
          <w:marRight w:val="0"/>
          <w:marTop w:val="0"/>
          <w:marBottom w:val="0"/>
          <w:divBdr>
            <w:top w:val="none" w:sz="0" w:space="0" w:color="auto"/>
            <w:left w:val="none" w:sz="0" w:space="0" w:color="auto"/>
            <w:bottom w:val="none" w:sz="0" w:space="0" w:color="auto"/>
            <w:right w:val="none" w:sz="0" w:space="0" w:color="auto"/>
          </w:divBdr>
        </w:div>
        <w:div w:id="184561646">
          <w:marLeft w:val="640"/>
          <w:marRight w:val="0"/>
          <w:marTop w:val="0"/>
          <w:marBottom w:val="0"/>
          <w:divBdr>
            <w:top w:val="none" w:sz="0" w:space="0" w:color="auto"/>
            <w:left w:val="none" w:sz="0" w:space="0" w:color="auto"/>
            <w:bottom w:val="none" w:sz="0" w:space="0" w:color="auto"/>
            <w:right w:val="none" w:sz="0" w:space="0" w:color="auto"/>
          </w:divBdr>
        </w:div>
        <w:div w:id="1470244659">
          <w:marLeft w:val="640"/>
          <w:marRight w:val="0"/>
          <w:marTop w:val="0"/>
          <w:marBottom w:val="0"/>
          <w:divBdr>
            <w:top w:val="none" w:sz="0" w:space="0" w:color="auto"/>
            <w:left w:val="none" w:sz="0" w:space="0" w:color="auto"/>
            <w:bottom w:val="none" w:sz="0" w:space="0" w:color="auto"/>
            <w:right w:val="none" w:sz="0" w:space="0" w:color="auto"/>
          </w:divBdr>
        </w:div>
        <w:div w:id="1423719890">
          <w:marLeft w:val="640"/>
          <w:marRight w:val="0"/>
          <w:marTop w:val="0"/>
          <w:marBottom w:val="0"/>
          <w:divBdr>
            <w:top w:val="none" w:sz="0" w:space="0" w:color="auto"/>
            <w:left w:val="none" w:sz="0" w:space="0" w:color="auto"/>
            <w:bottom w:val="none" w:sz="0" w:space="0" w:color="auto"/>
            <w:right w:val="none" w:sz="0" w:space="0" w:color="auto"/>
          </w:divBdr>
        </w:div>
        <w:div w:id="706026504">
          <w:marLeft w:val="640"/>
          <w:marRight w:val="0"/>
          <w:marTop w:val="0"/>
          <w:marBottom w:val="0"/>
          <w:divBdr>
            <w:top w:val="none" w:sz="0" w:space="0" w:color="auto"/>
            <w:left w:val="none" w:sz="0" w:space="0" w:color="auto"/>
            <w:bottom w:val="none" w:sz="0" w:space="0" w:color="auto"/>
            <w:right w:val="none" w:sz="0" w:space="0" w:color="auto"/>
          </w:divBdr>
        </w:div>
        <w:div w:id="1820419527">
          <w:marLeft w:val="640"/>
          <w:marRight w:val="0"/>
          <w:marTop w:val="0"/>
          <w:marBottom w:val="0"/>
          <w:divBdr>
            <w:top w:val="none" w:sz="0" w:space="0" w:color="auto"/>
            <w:left w:val="none" w:sz="0" w:space="0" w:color="auto"/>
            <w:bottom w:val="none" w:sz="0" w:space="0" w:color="auto"/>
            <w:right w:val="none" w:sz="0" w:space="0" w:color="auto"/>
          </w:divBdr>
        </w:div>
        <w:div w:id="484929259">
          <w:marLeft w:val="640"/>
          <w:marRight w:val="0"/>
          <w:marTop w:val="0"/>
          <w:marBottom w:val="0"/>
          <w:divBdr>
            <w:top w:val="none" w:sz="0" w:space="0" w:color="auto"/>
            <w:left w:val="none" w:sz="0" w:space="0" w:color="auto"/>
            <w:bottom w:val="none" w:sz="0" w:space="0" w:color="auto"/>
            <w:right w:val="none" w:sz="0" w:space="0" w:color="auto"/>
          </w:divBdr>
        </w:div>
        <w:div w:id="1412922759">
          <w:marLeft w:val="640"/>
          <w:marRight w:val="0"/>
          <w:marTop w:val="0"/>
          <w:marBottom w:val="0"/>
          <w:divBdr>
            <w:top w:val="none" w:sz="0" w:space="0" w:color="auto"/>
            <w:left w:val="none" w:sz="0" w:space="0" w:color="auto"/>
            <w:bottom w:val="none" w:sz="0" w:space="0" w:color="auto"/>
            <w:right w:val="none" w:sz="0" w:space="0" w:color="auto"/>
          </w:divBdr>
        </w:div>
        <w:div w:id="1297445916">
          <w:marLeft w:val="640"/>
          <w:marRight w:val="0"/>
          <w:marTop w:val="0"/>
          <w:marBottom w:val="0"/>
          <w:divBdr>
            <w:top w:val="none" w:sz="0" w:space="0" w:color="auto"/>
            <w:left w:val="none" w:sz="0" w:space="0" w:color="auto"/>
            <w:bottom w:val="none" w:sz="0" w:space="0" w:color="auto"/>
            <w:right w:val="none" w:sz="0" w:space="0" w:color="auto"/>
          </w:divBdr>
        </w:div>
        <w:div w:id="332997457">
          <w:marLeft w:val="640"/>
          <w:marRight w:val="0"/>
          <w:marTop w:val="0"/>
          <w:marBottom w:val="0"/>
          <w:divBdr>
            <w:top w:val="none" w:sz="0" w:space="0" w:color="auto"/>
            <w:left w:val="none" w:sz="0" w:space="0" w:color="auto"/>
            <w:bottom w:val="none" w:sz="0" w:space="0" w:color="auto"/>
            <w:right w:val="none" w:sz="0" w:space="0" w:color="auto"/>
          </w:divBdr>
        </w:div>
        <w:div w:id="1801454875">
          <w:marLeft w:val="640"/>
          <w:marRight w:val="0"/>
          <w:marTop w:val="0"/>
          <w:marBottom w:val="0"/>
          <w:divBdr>
            <w:top w:val="none" w:sz="0" w:space="0" w:color="auto"/>
            <w:left w:val="none" w:sz="0" w:space="0" w:color="auto"/>
            <w:bottom w:val="none" w:sz="0" w:space="0" w:color="auto"/>
            <w:right w:val="none" w:sz="0" w:space="0" w:color="auto"/>
          </w:divBdr>
        </w:div>
        <w:div w:id="1595167397">
          <w:marLeft w:val="640"/>
          <w:marRight w:val="0"/>
          <w:marTop w:val="0"/>
          <w:marBottom w:val="0"/>
          <w:divBdr>
            <w:top w:val="none" w:sz="0" w:space="0" w:color="auto"/>
            <w:left w:val="none" w:sz="0" w:space="0" w:color="auto"/>
            <w:bottom w:val="none" w:sz="0" w:space="0" w:color="auto"/>
            <w:right w:val="none" w:sz="0" w:space="0" w:color="auto"/>
          </w:divBdr>
        </w:div>
        <w:div w:id="312679443">
          <w:marLeft w:val="640"/>
          <w:marRight w:val="0"/>
          <w:marTop w:val="0"/>
          <w:marBottom w:val="0"/>
          <w:divBdr>
            <w:top w:val="none" w:sz="0" w:space="0" w:color="auto"/>
            <w:left w:val="none" w:sz="0" w:space="0" w:color="auto"/>
            <w:bottom w:val="none" w:sz="0" w:space="0" w:color="auto"/>
            <w:right w:val="none" w:sz="0" w:space="0" w:color="auto"/>
          </w:divBdr>
        </w:div>
        <w:div w:id="532693361">
          <w:marLeft w:val="640"/>
          <w:marRight w:val="0"/>
          <w:marTop w:val="0"/>
          <w:marBottom w:val="0"/>
          <w:divBdr>
            <w:top w:val="none" w:sz="0" w:space="0" w:color="auto"/>
            <w:left w:val="none" w:sz="0" w:space="0" w:color="auto"/>
            <w:bottom w:val="none" w:sz="0" w:space="0" w:color="auto"/>
            <w:right w:val="none" w:sz="0" w:space="0" w:color="auto"/>
          </w:divBdr>
        </w:div>
        <w:div w:id="836848620">
          <w:marLeft w:val="640"/>
          <w:marRight w:val="0"/>
          <w:marTop w:val="0"/>
          <w:marBottom w:val="0"/>
          <w:divBdr>
            <w:top w:val="none" w:sz="0" w:space="0" w:color="auto"/>
            <w:left w:val="none" w:sz="0" w:space="0" w:color="auto"/>
            <w:bottom w:val="none" w:sz="0" w:space="0" w:color="auto"/>
            <w:right w:val="none" w:sz="0" w:space="0" w:color="auto"/>
          </w:divBdr>
        </w:div>
        <w:div w:id="682511907">
          <w:marLeft w:val="640"/>
          <w:marRight w:val="0"/>
          <w:marTop w:val="0"/>
          <w:marBottom w:val="0"/>
          <w:divBdr>
            <w:top w:val="none" w:sz="0" w:space="0" w:color="auto"/>
            <w:left w:val="none" w:sz="0" w:space="0" w:color="auto"/>
            <w:bottom w:val="none" w:sz="0" w:space="0" w:color="auto"/>
            <w:right w:val="none" w:sz="0" w:space="0" w:color="auto"/>
          </w:divBdr>
        </w:div>
        <w:div w:id="616378308">
          <w:marLeft w:val="640"/>
          <w:marRight w:val="0"/>
          <w:marTop w:val="0"/>
          <w:marBottom w:val="0"/>
          <w:divBdr>
            <w:top w:val="none" w:sz="0" w:space="0" w:color="auto"/>
            <w:left w:val="none" w:sz="0" w:space="0" w:color="auto"/>
            <w:bottom w:val="none" w:sz="0" w:space="0" w:color="auto"/>
            <w:right w:val="none" w:sz="0" w:space="0" w:color="auto"/>
          </w:divBdr>
        </w:div>
        <w:div w:id="2064518209">
          <w:marLeft w:val="640"/>
          <w:marRight w:val="0"/>
          <w:marTop w:val="0"/>
          <w:marBottom w:val="0"/>
          <w:divBdr>
            <w:top w:val="none" w:sz="0" w:space="0" w:color="auto"/>
            <w:left w:val="none" w:sz="0" w:space="0" w:color="auto"/>
            <w:bottom w:val="none" w:sz="0" w:space="0" w:color="auto"/>
            <w:right w:val="none" w:sz="0" w:space="0" w:color="auto"/>
          </w:divBdr>
        </w:div>
        <w:div w:id="513614117">
          <w:marLeft w:val="640"/>
          <w:marRight w:val="0"/>
          <w:marTop w:val="0"/>
          <w:marBottom w:val="0"/>
          <w:divBdr>
            <w:top w:val="none" w:sz="0" w:space="0" w:color="auto"/>
            <w:left w:val="none" w:sz="0" w:space="0" w:color="auto"/>
            <w:bottom w:val="none" w:sz="0" w:space="0" w:color="auto"/>
            <w:right w:val="none" w:sz="0" w:space="0" w:color="auto"/>
          </w:divBdr>
        </w:div>
        <w:div w:id="421068858">
          <w:marLeft w:val="640"/>
          <w:marRight w:val="0"/>
          <w:marTop w:val="0"/>
          <w:marBottom w:val="0"/>
          <w:divBdr>
            <w:top w:val="none" w:sz="0" w:space="0" w:color="auto"/>
            <w:left w:val="none" w:sz="0" w:space="0" w:color="auto"/>
            <w:bottom w:val="none" w:sz="0" w:space="0" w:color="auto"/>
            <w:right w:val="none" w:sz="0" w:space="0" w:color="auto"/>
          </w:divBdr>
        </w:div>
        <w:div w:id="934287998">
          <w:marLeft w:val="640"/>
          <w:marRight w:val="0"/>
          <w:marTop w:val="0"/>
          <w:marBottom w:val="0"/>
          <w:divBdr>
            <w:top w:val="none" w:sz="0" w:space="0" w:color="auto"/>
            <w:left w:val="none" w:sz="0" w:space="0" w:color="auto"/>
            <w:bottom w:val="none" w:sz="0" w:space="0" w:color="auto"/>
            <w:right w:val="none" w:sz="0" w:space="0" w:color="auto"/>
          </w:divBdr>
        </w:div>
        <w:div w:id="1957130272">
          <w:marLeft w:val="640"/>
          <w:marRight w:val="0"/>
          <w:marTop w:val="0"/>
          <w:marBottom w:val="0"/>
          <w:divBdr>
            <w:top w:val="none" w:sz="0" w:space="0" w:color="auto"/>
            <w:left w:val="none" w:sz="0" w:space="0" w:color="auto"/>
            <w:bottom w:val="none" w:sz="0" w:space="0" w:color="auto"/>
            <w:right w:val="none" w:sz="0" w:space="0" w:color="auto"/>
          </w:divBdr>
        </w:div>
        <w:div w:id="875892027">
          <w:marLeft w:val="640"/>
          <w:marRight w:val="0"/>
          <w:marTop w:val="0"/>
          <w:marBottom w:val="0"/>
          <w:divBdr>
            <w:top w:val="none" w:sz="0" w:space="0" w:color="auto"/>
            <w:left w:val="none" w:sz="0" w:space="0" w:color="auto"/>
            <w:bottom w:val="none" w:sz="0" w:space="0" w:color="auto"/>
            <w:right w:val="none" w:sz="0" w:space="0" w:color="auto"/>
          </w:divBdr>
        </w:div>
        <w:div w:id="592588400">
          <w:marLeft w:val="640"/>
          <w:marRight w:val="0"/>
          <w:marTop w:val="0"/>
          <w:marBottom w:val="0"/>
          <w:divBdr>
            <w:top w:val="none" w:sz="0" w:space="0" w:color="auto"/>
            <w:left w:val="none" w:sz="0" w:space="0" w:color="auto"/>
            <w:bottom w:val="none" w:sz="0" w:space="0" w:color="auto"/>
            <w:right w:val="none" w:sz="0" w:space="0" w:color="auto"/>
          </w:divBdr>
        </w:div>
        <w:div w:id="580680725">
          <w:marLeft w:val="640"/>
          <w:marRight w:val="0"/>
          <w:marTop w:val="0"/>
          <w:marBottom w:val="0"/>
          <w:divBdr>
            <w:top w:val="none" w:sz="0" w:space="0" w:color="auto"/>
            <w:left w:val="none" w:sz="0" w:space="0" w:color="auto"/>
            <w:bottom w:val="none" w:sz="0" w:space="0" w:color="auto"/>
            <w:right w:val="none" w:sz="0" w:space="0" w:color="auto"/>
          </w:divBdr>
        </w:div>
      </w:divsChild>
    </w:div>
    <w:div w:id="1305621734">
      <w:bodyDiv w:val="1"/>
      <w:marLeft w:val="0"/>
      <w:marRight w:val="0"/>
      <w:marTop w:val="0"/>
      <w:marBottom w:val="0"/>
      <w:divBdr>
        <w:top w:val="none" w:sz="0" w:space="0" w:color="auto"/>
        <w:left w:val="none" w:sz="0" w:space="0" w:color="auto"/>
        <w:bottom w:val="none" w:sz="0" w:space="0" w:color="auto"/>
        <w:right w:val="none" w:sz="0" w:space="0" w:color="auto"/>
      </w:divBdr>
      <w:divsChild>
        <w:div w:id="209726336">
          <w:marLeft w:val="640"/>
          <w:marRight w:val="0"/>
          <w:marTop w:val="0"/>
          <w:marBottom w:val="0"/>
          <w:divBdr>
            <w:top w:val="none" w:sz="0" w:space="0" w:color="auto"/>
            <w:left w:val="none" w:sz="0" w:space="0" w:color="auto"/>
            <w:bottom w:val="none" w:sz="0" w:space="0" w:color="auto"/>
            <w:right w:val="none" w:sz="0" w:space="0" w:color="auto"/>
          </w:divBdr>
        </w:div>
        <w:div w:id="1332677209">
          <w:marLeft w:val="640"/>
          <w:marRight w:val="0"/>
          <w:marTop w:val="0"/>
          <w:marBottom w:val="0"/>
          <w:divBdr>
            <w:top w:val="none" w:sz="0" w:space="0" w:color="auto"/>
            <w:left w:val="none" w:sz="0" w:space="0" w:color="auto"/>
            <w:bottom w:val="none" w:sz="0" w:space="0" w:color="auto"/>
            <w:right w:val="none" w:sz="0" w:space="0" w:color="auto"/>
          </w:divBdr>
        </w:div>
        <w:div w:id="2050638743">
          <w:marLeft w:val="640"/>
          <w:marRight w:val="0"/>
          <w:marTop w:val="0"/>
          <w:marBottom w:val="0"/>
          <w:divBdr>
            <w:top w:val="none" w:sz="0" w:space="0" w:color="auto"/>
            <w:left w:val="none" w:sz="0" w:space="0" w:color="auto"/>
            <w:bottom w:val="none" w:sz="0" w:space="0" w:color="auto"/>
            <w:right w:val="none" w:sz="0" w:space="0" w:color="auto"/>
          </w:divBdr>
        </w:div>
        <w:div w:id="212273199">
          <w:marLeft w:val="640"/>
          <w:marRight w:val="0"/>
          <w:marTop w:val="0"/>
          <w:marBottom w:val="0"/>
          <w:divBdr>
            <w:top w:val="none" w:sz="0" w:space="0" w:color="auto"/>
            <w:left w:val="none" w:sz="0" w:space="0" w:color="auto"/>
            <w:bottom w:val="none" w:sz="0" w:space="0" w:color="auto"/>
            <w:right w:val="none" w:sz="0" w:space="0" w:color="auto"/>
          </w:divBdr>
        </w:div>
        <w:div w:id="2037267225">
          <w:marLeft w:val="640"/>
          <w:marRight w:val="0"/>
          <w:marTop w:val="0"/>
          <w:marBottom w:val="0"/>
          <w:divBdr>
            <w:top w:val="none" w:sz="0" w:space="0" w:color="auto"/>
            <w:left w:val="none" w:sz="0" w:space="0" w:color="auto"/>
            <w:bottom w:val="none" w:sz="0" w:space="0" w:color="auto"/>
            <w:right w:val="none" w:sz="0" w:space="0" w:color="auto"/>
          </w:divBdr>
        </w:div>
        <w:div w:id="948700265">
          <w:marLeft w:val="640"/>
          <w:marRight w:val="0"/>
          <w:marTop w:val="0"/>
          <w:marBottom w:val="0"/>
          <w:divBdr>
            <w:top w:val="none" w:sz="0" w:space="0" w:color="auto"/>
            <w:left w:val="none" w:sz="0" w:space="0" w:color="auto"/>
            <w:bottom w:val="none" w:sz="0" w:space="0" w:color="auto"/>
            <w:right w:val="none" w:sz="0" w:space="0" w:color="auto"/>
          </w:divBdr>
        </w:div>
        <w:div w:id="1053500003">
          <w:marLeft w:val="640"/>
          <w:marRight w:val="0"/>
          <w:marTop w:val="0"/>
          <w:marBottom w:val="0"/>
          <w:divBdr>
            <w:top w:val="none" w:sz="0" w:space="0" w:color="auto"/>
            <w:left w:val="none" w:sz="0" w:space="0" w:color="auto"/>
            <w:bottom w:val="none" w:sz="0" w:space="0" w:color="auto"/>
            <w:right w:val="none" w:sz="0" w:space="0" w:color="auto"/>
          </w:divBdr>
        </w:div>
        <w:div w:id="1211305834">
          <w:marLeft w:val="640"/>
          <w:marRight w:val="0"/>
          <w:marTop w:val="0"/>
          <w:marBottom w:val="0"/>
          <w:divBdr>
            <w:top w:val="none" w:sz="0" w:space="0" w:color="auto"/>
            <w:left w:val="none" w:sz="0" w:space="0" w:color="auto"/>
            <w:bottom w:val="none" w:sz="0" w:space="0" w:color="auto"/>
            <w:right w:val="none" w:sz="0" w:space="0" w:color="auto"/>
          </w:divBdr>
        </w:div>
        <w:div w:id="1414275507">
          <w:marLeft w:val="640"/>
          <w:marRight w:val="0"/>
          <w:marTop w:val="0"/>
          <w:marBottom w:val="0"/>
          <w:divBdr>
            <w:top w:val="none" w:sz="0" w:space="0" w:color="auto"/>
            <w:left w:val="none" w:sz="0" w:space="0" w:color="auto"/>
            <w:bottom w:val="none" w:sz="0" w:space="0" w:color="auto"/>
            <w:right w:val="none" w:sz="0" w:space="0" w:color="auto"/>
          </w:divBdr>
        </w:div>
        <w:div w:id="1502040619">
          <w:marLeft w:val="640"/>
          <w:marRight w:val="0"/>
          <w:marTop w:val="0"/>
          <w:marBottom w:val="0"/>
          <w:divBdr>
            <w:top w:val="none" w:sz="0" w:space="0" w:color="auto"/>
            <w:left w:val="none" w:sz="0" w:space="0" w:color="auto"/>
            <w:bottom w:val="none" w:sz="0" w:space="0" w:color="auto"/>
            <w:right w:val="none" w:sz="0" w:space="0" w:color="auto"/>
          </w:divBdr>
        </w:div>
        <w:div w:id="1616133768">
          <w:marLeft w:val="640"/>
          <w:marRight w:val="0"/>
          <w:marTop w:val="0"/>
          <w:marBottom w:val="0"/>
          <w:divBdr>
            <w:top w:val="none" w:sz="0" w:space="0" w:color="auto"/>
            <w:left w:val="none" w:sz="0" w:space="0" w:color="auto"/>
            <w:bottom w:val="none" w:sz="0" w:space="0" w:color="auto"/>
            <w:right w:val="none" w:sz="0" w:space="0" w:color="auto"/>
          </w:divBdr>
        </w:div>
        <w:div w:id="156726041">
          <w:marLeft w:val="640"/>
          <w:marRight w:val="0"/>
          <w:marTop w:val="0"/>
          <w:marBottom w:val="0"/>
          <w:divBdr>
            <w:top w:val="none" w:sz="0" w:space="0" w:color="auto"/>
            <w:left w:val="none" w:sz="0" w:space="0" w:color="auto"/>
            <w:bottom w:val="none" w:sz="0" w:space="0" w:color="auto"/>
            <w:right w:val="none" w:sz="0" w:space="0" w:color="auto"/>
          </w:divBdr>
        </w:div>
        <w:div w:id="545796339">
          <w:marLeft w:val="640"/>
          <w:marRight w:val="0"/>
          <w:marTop w:val="0"/>
          <w:marBottom w:val="0"/>
          <w:divBdr>
            <w:top w:val="none" w:sz="0" w:space="0" w:color="auto"/>
            <w:left w:val="none" w:sz="0" w:space="0" w:color="auto"/>
            <w:bottom w:val="none" w:sz="0" w:space="0" w:color="auto"/>
            <w:right w:val="none" w:sz="0" w:space="0" w:color="auto"/>
          </w:divBdr>
        </w:div>
        <w:div w:id="2125691852">
          <w:marLeft w:val="640"/>
          <w:marRight w:val="0"/>
          <w:marTop w:val="0"/>
          <w:marBottom w:val="0"/>
          <w:divBdr>
            <w:top w:val="none" w:sz="0" w:space="0" w:color="auto"/>
            <w:left w:val="none" w:sz="0" w:space="0" w:color="auto"/>
            <w:bottom w:val="none" w:sz="0" w:space="0" w:color="auto"/>
            <w:right w:val="none" w:sz="0" w:space="0" w:color="auto"/>
          </w:divBdr>
        </w:div>
        <w:div w:id="1931232856">
          <w:marLeft w:val="640"/>
          <w:marRight w:val="0"/>
          <w:marTop w:val="0"/>
          <w:marBottom w:val="0"/>
          <w:divBdr>
            <w:top w:val="none" w:sz="0" w:space="0" w:color="auto"/>
            <w:left w:val="none" w:sz="0" w:space="0" w:color="auto"/>
            <w:bottom w:val="none" w:sz="0" w:space="0" w:color="auto"/>
            <w:right w:val="none" w:sz="0" w:space="0" w:color="auto"/>
          </w:divBdr>
        </w:div>
        <w:div w:id="722142785">
          <w:marLeft w:val="640"/>
          <w:marRight w:val="0"/>
          <w:marTop w:val="0"/>
          <w:marBottom w:val="0"/>
          <w:divBdr>
            <w:top w:val="none" w:sz="0" w:space="0" w:color="auto"/>
            <w:left w:val="none" w:sz="0" w:space="0" w:color="auto"/>
            <w:bottom w:val="none" w:sz="0" w:space="0" w:color="auto"/>
            <w:right w:val="none" w:sz="0" w:space="0" w:color="auto"/>
          </w:divBdr>
        </w:div>
        <w:div w:id="115105399">
          <w:marLeft w:val="640"/>
          <w:marRight w:val="0"/>
          <w:marTop w:val="0"/>
          <w:marBottom w:val="0"/>
          <w:divBdr>
            <w:top w:val="none" w:sz="0" w:space="0" w:color="auto"/>
            <w:left w:val="none" w:sz="0" w:space="0" w:color="auto"/>
            <w:bottom w:val="none" w:sz="0" w:space="0" w:color="auto"/>
            <w:right w:val="none" w:sz="0" w:space="0" w:color="auto"/>
          </w:divBdr>
        </w:div>
        <w:div w:id="525797106">
          <w:marLeft w:val="640"/>
          <w:marRight w:val="0"/>
          <w:marTop w:val="0"/>
          <w:marBottom w:val="0"/>
          <w:divBdr>
            <w:top w:val="none" w:sz="0" w:space="0" w:color="auto"/>
            <w:left w:val="none" w:sz="0" w:space="0" w:color="auto"/>
            <w:bottom w:val="none" w:sz="0" w:space="0" w:color="auto"/>
            <w:right w:val="none" w:sz="0" w:space="0" w:color="auto"/>
          </w:divBdr>
        </w:div>
        <w:div w:id="2121682917">
          <w:marLeft w:val="640"/>
          <w:marRight w:val="0"/>
          <w:marTop w:val="0"/>
          <w:marBottom w:val="0"/>
          <w:divBdr>
            <w:top w:val="none" w:sz="0" w:space="0" w:color="auto"/>
            <w:left w:val="none" w:sz="0" w:space="0" w:color="auto"/>
            <w:bottom w:val="none" w:sz="0" w:space="0" w:color="auto"/>
            <w:right w:val="none" w:sz="0" w:space="0" w:color="auto"/>
          </w:divBdr>
        </w:div>
        <w:div w:id="591814897">
          <w:marLeft w:val="640"/>
          <w:marRight w:val="0"/>
          <w:marTop w:val="0"/>
          <w:marBottom w:val="0"/>
          <w:divBdr>
            <w:top w:val="none" w:sz="0" w:space="0" w:color="auto"/>
            <w:left w:val="none" w:sz="0" w:space="0" w:color="auto"/>
            <w:bottom w:val="none" w:sz="0" w:space="0" w:color="auto"/>
            <w:right w:val="none" w:sz="0" w:space="0" w:color="auto"/>
          </w:divBdr>
        </w:div>
        <w:div w:id="477185061">
          <w:marLeft w:val="640"/>
          <w:marRight w:val="0"/>
          <w:marTop w:val="0"/>
          <w:marBottom w:val="0"/>
          <w:divBdr>
            <w:top w:val="none" w:sz="0" w:space="0" w:color="auto"/>
            <w:left w:val="none" w:sz="0" w:space="0" w:color="auto"/>
            <w:bottom w:val="none" w:sz="0" w:space="0" w:color="auto"/>
            <w:right w:val="none" w:sz="0" w:space="0" w:color="auto"/>
          </w:divBdr>
        </w:div>
        <w:div w:id="1246381160">
          <w:marLeft w:val="640"/>
          <w:marRight w:val="0"/>
          <w:marTop w:val="0"/>
          <w:marBottom w:val="0"/>
          <w:divBdr>
            <w:top w:val="none" w:sz="0" w:space="0" w:color="auto"/>
            <w:left w:val="none" w:sz="0" w:space="0" w:color="auto"/>
            <w:bottom w:val="none" w:sz="0" w:space="0" w:color="auto"/>
            <w:right w:val="none" w:sz="0" w:space="0" w:color="auto"/>
          </w:divBdr>
        </w:div>
        <w:div w:id="1601915446">
          <w:marLeft w:val="640"/>
          <w:marRight w:val="0"/>
          <w:marTop w:val="0"/>
          <w:marBottom w:val="0"/>
          <w:divBdr>
            <w:top w:val="none" w:sz="0" w:space="0" w:color="auto"/>
            <w:left w:val="none" w:sz="0" w:space="0" w:color="auto"/>
            <w:bottom w:val="none" w:sz="0" w:space="0" w:color="auto"/>
            <w:right w:val="none" w:sz="0" w:space="0" w:color="auto"/>
          </w:divBdr>
        </w:div>
        <w:div w:id="482239230">
          <w:marLeft w:val="640"/>
          <w:marRight w:val="0"/>
          <w:marTop w:val="0"/>
          <w:marBottom w:val="0"/>
          <w:divBdr>
            <w:top w:val="none" w:sz="0" w:space="0" w:color="auto"/>
            <w:left w:val="none" w:sz="0" w:space="0" w:color="auto"/>
            <w:bottom w:val="none" w:sz="0" w:space="0" w:color="auto"/>
            <w:right w:val="none" w:sz="0" w:space="0" w:color="auto"/>
          </w:divBdr>
        </w:div>
        <w:div w:id="1104810527">
          <w:marLeft w:val="640"/>
          <w:marRight w:val="0"/>
          <w:marTop w:val="0"/>
          <w:marBottom w:val="0"/>
          <w:divBdr>
            <w:top w:val="none" w:sz="0" w:space="0" w:color="auto"/>
            <w:left w:val="none" w:sz="0" w:space="0" w:color="auto"/>
            <w:bottom w:val="none" w:sz="0" w:space="0" w:color="auto"/>
            <w:right w:val="none" w:sz="0" w:space="0" w:color="auto"/>
          </w:divBdr>
        </w:div>
        <w:div w:id="708575416">
          <w:marLeft w:val="640"/>
          <w:marRight w:val="0"/>
          <w:marTop w:val="0"/>
          <w:marBottom w:val="0"/>
          <w:divBdr>
            <w:top w:val="none" w:sz="0" w:space="0" w:color="auto"/>
            <w:left w:val="none" w:sz="0" w:space="0" w:color="auto"/>
            <w:bottom w:val="none" w:sz="0" w:space="0" w:color="auto"/>
            <w:right w:val="none" w:sz="0" w:space="0" w:color="auto"/>
          </w:divBdr>
        </w:div>
        <w:div w:id="630019848">
          <w:marLeft w:val="640"/>
          <w:marRight w:val="0"/>
          <w:marTop w:val="0"/>
          <w:marBottom w:val="0"/>
          <w:divBdr>
            <w:top w:val="none" w:sz="0" w:space="0" w:color="auto"/>
            <w:left w:val="none" w:sz="0" w:space="0" w:color="auto"/>
            <w:bottom w:val="none" w:sz="0" w:space="0" w:color="auto"/>
            <w:right w:val="none" w:sz="0" w:space="0" w:color="auto"/>
          </w:divBdr>
        </w:div>
        <w:div w:id="1896046447">
          <w:marLeft w:val="640"/>
          <w:marRight w:val="0"/>
          <w:marTop w:val="0"/>
          <w:marBottom w:val="0"/>
          <w:divBdr>
            <w:top w:val="none" w:sz="0" w:space="0" w:color="auto"/>
            <w:left w:val="none" w:sz="0" w:space="0" w:color="auto"/>
            <w:bottom w:val="none" w:sz="0" w:space="0" w:color="auto"/>
            <w:right w:val="none" w:sz="0" w:space="0" w:color="auto"/>
          </w:divBdr>
        </w:div>
      </w:divsChild>
    </w:div>
    <w:div w:id="1306200364">
      <w:bodyDiv w:val="1"/>
      <w:marLeft w:val="0"/>
      <w:marRight w:val="0"/>
      <w:marTop w:val="0"/>
      <w:marBottom w:val="0"/>
      <w:divBdr>
        <w:top w:val="none" w:sz="0" w:space="0" w:color="auto"/>
        <w:left w:val="none" w:sz="0" w:space="0" w:color="auto"/>
        <w:bottom w:val="none" w:sz="0" w:space="0" w:color="auto"/>
        <w:right w:val="none" w:sz="0" w:space="0" w:color="auto"/>
      </w:divBdr>
    </w:div>
    <w:div w:id="1312056987">
      <w:bodyDiv w:val="1"/>
      <w:marLeft w:val="0"/>
      <w:marRight w:val="0"/>
      <w:marTop w:val="0"/>
      <w:marBottom w:val="0"/>
      <w:divBdr>
        <w:top w:val="none" w:sz="0" w:space="0" w:color="auto"/>
        <w:left w:val="none" w:sz="0" w:space="0" w:color="auto"/>
        <w:bottom w:val="none" w:sz="0" w:space="0" w:color="auto"/>
        <w:right w:val="none" w:sz="0" w:space="0" w:color="auto"/>
      </w:divBdr>
      <w:divsChild>
        <w:div w:id="541092993">
          <w:marLeft w:val="640"/>
          <w:marRight w:val="0"/>
          <w:marTop w:val="0"/>
          <w:marBottom w:val="0"/>
          <w:divBdr>
            <w:top w:val="none" w:sz="0" w:space="0" w:color="auto"/>
            <w:left w:val="none" w:sz="0" w:space="0" w:color="auto"/>
            <w:bottom w:val="none" w:sz="0" w:space="0" w:color="auto"/>
            <w:right w:val="none" w:sz="0" w:space="0" w:color="auto"/>
          </w:divBdr>
          <w:divsChild>
            <w:div w:id="1088306287">
              <w:marLeft w:val="0"/>
              <w:marRight w:val="0"/>
              <w:marTop w:val="0"/>
              <w:marBottom w:val="0"/>
              <w:divBdr>
                <w:top w:val="none" w:sz="0" w:space="0" w:color="auto"/>
                <w:left w:val="none" w:sz="0" w:space="0" w:color="auto"/>
                <w:bottom w:val="none" w:sz="0" w:space="0" w:color="auto"/>
                <w:right w:val="none" w:sz="0" w:space="0" w:color="auto"/>
              </w:divBdr>
              <w:divsChild>
                <w:div w:id="789399816">
                  <w:marLeft w:val="640"/>
                  <w:marRight w:val="0"/>
                  <w:marTop w:val="0"/>
                  <w:marBottom w:val="0"/>
                  <w:divBdr>
                    <w:top w:val="none" w:sz="0" w:space="0" w:color="auto"/>
                    <w:left w:val="none" w:sz="0" w:space="0" w:color="auto"/>
                    <w:bottom w:val="none" w:sz="0" w:space="0" w:color="auto"/>
                    <w:right w:val="none" w:sz="0" w:space="0" w:color="auto"/>
                  </w:divBdr>
                </w:div>
                <w:div w:id="1465850647">
                  <w:marLeft w:val="640"/>
                  <w:marRight w:val="0"/>
                  <w:marTop w:val="0"/>
                  <w:marBottom w:val="0"/>
                  <w:divBdr>
                    <w:top w:val="none" w:sz="0" w:space="0" w:color="auto"/>
                    <w:left w:val="none" w:sz="0" w:space="0" w:color="auto"/>
                    <w:bottom w:val="none" w:sz="0" w:space="0" w:color="auto"/>
                    <w:right w:val="none" w:sz="0" w:space="0" w:color="auto"/>
                  </w:divBdr>
                </w:div>
                <w:div w:id="1415010698">
                  <w:marLeft w:val="640"/>
                  <w:marRight w:val="0"/>
                  <w:marTop w:val="0"/>
                  <w:marBottom w:val="0"/>
                  <w:divBdr>
                    <w:top w:val="none" w:sz="0" w:space="0" w:color="auto"/>
                    <w:left w:val="none" w:sz="0" w:space="0" w:color="auto"/>
                    <w:bottom w:val="none" w:sz="0" w:space="0" w:color="auto"/>
                    <w:right w:val="none" w:sz="0" w:space="0" w:color="auto"/>
                  </w:divBdr>
                </w:div>
                <w:div w:id="325548741">
                  <w:marLeft w:val="640"/>
                  <w:marRight w:val="0"/>
                  <w:marTop w:val="0"/>
                  <w:marBottom w:val="0"/>
                  <w:divBdr>
                    <w:top w:val="none" w:sz="0" w:space="0" w:color="auto"/>
                    <w:left w:val="none" w:sz="0" w:space="0" w:color="auto"/>
                    <w:bottom w:val="none" w:sz="0" w:space="0" w:color="auto"/>
                    <w:right w:val="none" w:sz="0" w:space="0" w:color="auto"/>
                  </w:divBdr>
                </w:div>
                <w:div w:id="300888125">
                  <w:marLeft w:val="640"/>
                  <w:marRight w:val="0"/>
                  <w:marTop w:val="0"/>
                  <w:marBottom w:val="0"/>
                  <w:divBdr>
                    <w:top w:val="none" w:sz="0" w:space="0" w:color="auto"/>
                    <w:left w:val="none" w:sz="0" w:space="0" w:color="auto"/>
                    <w:bottom w:val="none" w:sz="0" w:space="0" w:color="auto"/>
                    <w:right w:val="none" w:sz="0" w:space="0" w:color="auto"/>
                  </w:divBdr>
                </w:div>
                <w:div w:id="716666150">
                  <w:marLeft w:val="640"/>
                  <w:marRight w:val="0"/>
                  <w:marTop w:val="0"/>
                  <w:marBottom w:val="0"/>
                  <w:divBdr>
                    <w:top w:val="none" w:sz="0" w:space="0" w:color="auto"/>
                    <w:left w:val="none" w:sz="0" w:space="0" w:color="auto"/>
                    <w:bottom w:val="none" w:sz="0" w:space="0" w:color="auto"/>
                    <w:right w:val="none" w:sz="0" w:space="0" w:color="auto"/>
                  </w:divBdr>
                </w:div>
                <w:div w:id="1561021405">
                  <w:marLeft w:val="640"/>
                  <w:marRight w:val="0"/>
                  <w:marTop w:val="0"/>
                  <w:marBottom w:val="0"/>
                  <w:divBdr>
                    <w:top w:val="none" w:sz="0" w:space="0" w:color="auto"/>
                    <w:left w:val="none" w:sz="0" w:space="0" w:color="auto"/>
                    <w:bottom w:val="none" w:sz="0" w:space="0" w:color="auto"/>
                    <w:right w:val="none" w:sz="0" w:space="0" w:color="auto"/>
                  </w:divBdr>
                </w:div>
                <w:div w:id="1926766476">
                  <w:marLeft w:val="640"/>
                  <w:marRight w:val="0"/>
                  <w:marTop w:val="0"/>
                  <w:marBottom w:val="0"/>
                  <w:divBdr>
                    <w:top w:val="none" w:sz="0" w:space="0" w:color="auto"/>
                    <w:left w:val="none" w:sz="0" w:space="0" w:color="auto"/>
                    <w:bottom w:val="none" w:sz="0" w:space="0" w:color="auto"/>
                    <w:right w:val="none" w:sz="0" w:space="0" w:color="auto"/>
                  </w:divBdr>
                </w:div>
                <w:div w:id="1032537987">
                  <w:marLeft w:val="640"/>
                  <w:marRight w:val="0"/>
                  <w:marTop w:val="0"/>
                  <w:marBottom w:val="0"/>
                  <w:divBdr>
                    <w:top w:val="none" w:sz="0" w:space="0" w:color="auto"/>
                    <w:left w:val="none" w:sz="0" w:space="0" w:color="auto"/>
                    <w:bottom w:val="none" w:sz="0" w:space="0" w:color="auto"/>
                    <w:right w:val="none" w:sz="0" w:space="0" w:color="auto"/>
                  </w:divBdr>
                </w:div>
                <w:div w:id="175196090">
                  <w:marLeft w:val="640"/>
                  <w:marRight w:val="0"/>
                  <w:marTop w:val="0"/>
                  <w:marBottom w:val="0"/>
                  <w:divBdr>
                    <w:top w:val="none" w:sz="0" w:space="0" w:color="auto"/>
                    <w:left w:val="none" w:sz="0" w:space="0" w:color="auto"/>
                    <w:bottom w:val="none" w:sz="0" w:space="0" w:color="auto"/>
                    <w:right w:val="none" w:sz="0" w:space="0" w:color="auto"/>
                  </w:divBdr>
                </w:div>
                <w:div w:id="1059479896">
                  <w:marLeft w:val="640"/>
                  <w:marRight w:val="0"/>
                  <w:marTop w:val="0"/>
                  <w:marBottom w:val="0"/>
                  <w:divBdr>
                    <w:top w:val="none" w:sz="0" w:space="0" w:color="auto"/>
                    <w:left w:val="none" w:sz="0" w:space="0" w:color="auto"/>
                    <w:bottom w:val="none" w:sz="0" w:space="0" w:color="auto"/>
                    <w:right w:val="none" w:sz="0" w:space="0" w:color="auto"/>
                  </w:divBdr>
                </w:div>
                <w:div w:id="205719455">
                  <w:marLeft w:val="640"/>
                  <w:marRight w:val="0"/>
                  <w:marTop w:val="0"/>
                  <w:marBottom w:val="0"/>
                  <w:divBdr>
                    <w:top w:val="none" w:sz="0" w:space="0" w:color="auto"/>
                    <w:left w:val="none" w:sz="0" w:space="0" w:color="auto"/>
                    <w:bottom w:val="none" w:sz="0" w:space="0" w:color="auto"/>
                    <w:right w:val="none" w:sz="0" w:space="0" w:color="auto"/>
                  </w:divBdr>
                </w:div>
                <w:div w:id="1658604535">
                  <w:marLeft w:val="640"/>
                  <w:marRight w:val="0"/>
                  <w:marTop w:val="0"/>
                  <w:marBottom w:val="0"/>
                  <w:divBdr>
                    <w:top w:val="none" w:sz="0" w:space="0" w:color="auto"/>
                    <w:left w:val="none" w:sz="0" w:space="0" w:color="auto"/>
                    <w:bottom w:val="none" w:sz="0" w:space="0" w:color="auto"/>
                    <w:right w:val="none" w:sz="0" w:space="0" w:color="auto"/>
                  </w:divBdr>
                </w:div>
                <w:div w:id="1841658792">
                  <w:marLeft w:val="640"/>
                  <w:marRight w:val="0"/>
                  <w:marTop w:val="0"/>
                  <w:marBottom w:val="0"/>
                  <w:divBdr>
                    <w:top w:val="none" w:sz="0" w:space="0" w:color="auto"/>
                    <w:left w:val="none" w:sz="0" w:space="0" w:color="auto"/>
                    <w:bottom w:val="none" w:sz="0" w:space="0" w:color="auto"/>
                    <w:right w:val="none" w:sz="0" w:space="0" w:color="auto"/>
                  </w:divBdr>
                </w:div>
                <w:div w:id="2089764723">
                  <w:marLeft w:val="640"/>
                  <w:marRight w:val="0"/>
                  <w:marTop w:val="0"/>
                  <w:marBottom w:val="0"/>
                  <w:divBdr>
                    <w:top w:val="none" w:sz="0" w:space="0" w:color="auto"/>
                    <w:left w:val="none" w:sz="0" w:space="0" w:color="auto"/>
                    <w:bottom w:val="none" w:sz="0" w:space="0" w:color="auto"/>
                    <w:right w:val="none" w:sz="0" w:space="0" w:color="auto"/>
                  </w:divBdr>
                </w:div>
                <w:div w:id="566258855">
                  <w:marLeft w:val="640"/>
                  <w:marRight w:val="0"/>
                  <w:marTop w:val="0"/>
                  <w:marBottom w:val="0"/>
                  <w:divBdr>
                    <w:top w:val="none" w:sz="0" w:space="0" w:color="auto"/>
                    <w:left w:val="none" w:sz="0" w:space="0" w:color="auto"/>
                    <w:bottom w:val="none" w:sz="0" w:space="0" w:color="auto"/>
                    <w:right w:val="none" w:sz="0" w:space="0" w:color="auto"/>
                  </w:divBdr>
                </w:div>
                <w:div w:id="1549493795">
                  <w:marLeft w:val="640"/>
                  <w:marRight w:val="0"/>
                  <w:marTop w:val="0"/>
                  <w:marBottom w:val="0"/>
                  <w:divBdr>
                    <w:top w:val="none" w:sz="0" w:space="0" w:color="auto"/>
                    <w:left w:val="none" w:sz="0" w:space="0" w:color="auto"/>
                    <w:bottom w:val="none" w:sz="0" w:space="0" w:color="auto"/>
                    <w:right w:val="none" w:sz="0" w:space="0" w:color="auto"/>
                  </w:divBdr>
                </w:div>
                <w:div w:id="2085057507">
                  <w:marLeft w:val="640"/>
                  <w:marRight w:val="0"/>
                  <w:marTop w:val="0"/>
                  <w:marBottom w:val="0"/>
                  <w:divBdr>
                    <w:top w:val="none" w:sz="0" w:space="0" w:color="auto"/>
                    <w:left w:val="none" w:sz="0" w:space="0" w:color="auto"/>
                    <w:bottom w:val="none" w:sz="0" w:space="0" w:color="auto"/>
                    <w:right w:val="none" w:sz="0" w:space="0" w:color="auto"/>
                  </w:divBdr>
                </w:div>
                <w:div w:id="1681198523">
                  <w:marLeft w:val="640"/>
                  <w:marRight w:val="0"/>
                  <w:marTop w:val="0"/>
                  <w:marBottom w:val="0"/>
                  <w:divBdr>
                    <w:top w:val="none" w:sz="0" w:space="0" w:color="auto"/>
                    <w:left w:val="none" w:sz="0" w:space="0" w:color="auto"/>
                    <w:bottom w:val="none" w:sz="0" w:space="0" w:color="auto"/>
                    <w:right w:val="none" w:sz="0" w:space="0" w:color="auto"/>
                  </w:divBdr>
                </w:div>
                <w:div w:id="1273245924">
                  <w:marLeft w:val="640"/>
                  <w:marRight w:val="0"/>
                  <w:marTop w:val="0"/>
                  <w:marBottom w:val="0"/>
                  <w:divBdr>
                    <w:top w:val="none" w:sz="0" w:space="0" w:color="auto"/>
                    <w:left w:val="none" w:sz="0" w:space="0" w:color="auto"/>
                    <w:bottom w:val="none" w:sz="0" w:space="0" w:color="auto"/>
                    <w:right w:val="none" w:sz="0" w:space="0" w:color="auto"/>
                  </w:divBdr>
                </w:div>
                <w:div w:id="999695329">
                  <w:marLeft w:val="640"/>
                  <w:marRight w:val="0"/>
                  <w:marTop w:val="0"/>
                  <w:marBottom w:val="0"/>
                  <w:divBdr>
                    <w:top w:val="none" w:sz="0" w:space="0" w:color="auto"/>
                    <w:left w:val="none" w:sz="0" w:space="0" w:color="auto"/>
                    <w:bottom w:val="none" w:sz="0" w:space="0" w:color="auto"/>
                    <w:right w:val="none" w:sz="0" w:space="0" w:color="auto"/>
                  </w:divBdr>
                </w:div>
                <w:div w:id="1924802162">
                  <w:marLeft w:val="640"/>
                  <w:marRight w:val="0"/>
                  <w:marTop w:val="0"/>
                  <w:marBottom w:val="0"/>
                  <w:divBdr>
                    <w:top w:val="none" w:sz="0" w:space="0" w:color="auto"/>
                    <w:left w:val="none" w:sz="0" w:space="0" w:color="auto"/>
                    <w:bottom w:val="none" w:sz="0" w:space="0" w:color="auto"/>
                    <w:right w:val="none" w:sz="0" w:space="0" w:color="auto"/>
                  </w:divBdr>
                </w:div>
                <w:div w:id="1833834914">
                  <w:marLeft w:val="640"/>
                  <w:marRight w:val="0"/>
                  <w:marTop w:val="0"/>
                  <w:marBottom w:val="0"/>
                  <w:divBdr>
                    <w:top w:val="none" w:sz="0" w:space="0" w:color="auto"/>
                    <w:left w:val="none" w:sz="0" w:space="0" w:color="auto"/>
                    <w:bottom w:val="none" w:sz="0" w:space="0" w:color="auto"/>
                    <w:right w:val="none" w:sz="0" w:space="0" w:color="auto"/>
                  </w:divBdr>
                </w:div>
                <w:div w:id="1843357210">
                  <w:marLeft w:val="640"/>
                  <w:marRight w:val="0"/>
                  <w:marTop w:val="0"/>
                  <w:marBottom w:val="0"/>
                  <w:divBdr>
                    <w:top w:val="none" w:sz="0" w:space="0" w:color="auto"/>
                    <w:left w:val="none" w:sz="0" w:space="0" w:color="auto"/>
                    <w:bottom w:val="none" w:sz="0" w:space="0" w:color="auto"/>
                    <w:right w:val="none" w:sz="0" w:space="0" w:color="auto"/>
                  </w:divBdr>
                </w:div>
                <w:div w:id="190382298">
                  <w:marLeft w:val="640"/>
                  <w:marRight w:val="0"/>
                  <w:marTop w:val="0"/>
                  <w:marBottom w:val="0"/>
                  <w:divBdr>
                    <w:top w:val="none" w:sz="0" w:space="0" w:color="auto"/>
                    <w:left w:val="none" w:sz="0" w:space="0" w:color="auto"/>
                    <w:bottom w:val="none" w:sz="0" w:space="0" w:color="auto"/>
                    <w:right w:val="none" w:sz="0" w:space="0" w:color="auto"/>
                  </w:divBdr>
                </w:div>
                <w:div w:id="872304534">
                  <w:marLeft w:val="640"/>
                  <w:marRight w:val="0"/>
                  <w:marTop w:val="0"/>
                  <w:marBottom w:val="0"/>
                  <w:divBdr>
                    <w:top w:val="none" w:sz="0" w:space="0" w:color="auto"/>
                    <w:left w:val="none" w:sz="0" w:space="0" w:color="auto"/>
                    <w:bottom w:val="none" w:sz="0" w:space="0" w:color="auto"/>
                    <w:right w:val="none" w:sz="0" w:space="0" w:color="auto"/>
                  </w:divBdr>
                </w:div>
                <w:div w:id="1295866464">
                  <w:marLeft w:val="640"/>
                  <w:marRight w:val="0"/>
                  <w:marTop w:val="0"/>
                  <w:marBottom w:val="0"/>
                  <w:divBdr>
                    <w:top w:val="none" w:sz="0" w:space="0" w:color="auto"/>
                    <w:left w:val="none" w:sz="0" w:space="0" w:color="auto"/>
                    <w:bottom w:val="none" w:sz="0" w:space="0" w:color="auto"/>
                    <w:right w:val="none" w:sz="0" w:space="0" w:color="auto"/>
                  </w:divBdr>
                </w:div>
                <w:div w:id="638071820">
                  <w:marLeft w:val="640"/>
                  <w:marRight w:val="0"/>
                  <w:marTop w:val="0"/>
                  <w:marBottom w:val="0"/>
                  <w:divBdr>
                    <w:top w:val="none" w:sz="0" w:space="0" w:color="auto"/>
                    <w:left w:val="none" w:sz="0" w:space="0" w:color="auto"/>
                    <w:bottom w:val="none" w:sz="0" w:space="0" w:color="auto"/>
                    <w:right w:val="none" w:sz="0" w:space="0" w:color="auto"/>
                  </w:divBdr>
                </w:div>
              </w:divsChild>
            </w:div>
            <w:div w:id="1008867039">
              <w:marLeft w:val="0"/>
              <w:marRight w:val="0"/>
              <w:marTop w:val="0"/>
              <w:marBottom w:val="0"/>
              <w:divBdr>
                <w:top w:val="none" w:sz="0" w:space="0" w:color="auto"/>
                <w:left w:val="none" w:sz="0" w:space="0" w:color="auto"/>
                <w:bottom w:val="none" w:sz="0" w:space="0" w:color="auto"/>
                <w:right w:val="none" w:sz="0" w:space="0" w:color="auto"/>
              </w:divBdr>
              <w:divsChild>
                <w:div w:id="1684360682">
                  <w:marLeft w:val="640"/>
                  <w:marRight w:val="0"/>
                  <w:marTop w:val="0"/>
                  <w:marBottom w:val="0"/>
                  <w:divBdr>
                    <w:top w:val="none" w:sz="0" w:space="0" w:color="auto"/>
                    <w:left w:val="none" w:sz="0" w:space="0" w:color="auto"/>
                    <w:bottom w:val="none" w:sz="0" w:space="0" w:color="auto"/>
                    <w:right w:val="none" w:sz="0" w:space="0" w:color="auto"/>
                  </w:divBdr>
                </w:div>
                <w:div w:id="465704550">
                  <w:marLeft w:val="640"/>
                  <w:marRight w:val="0"/>
                  <w:marTop w:val="0"/>
                  <w:marBottom w:val="0"/>
                  <w:divBdr>
                    <w:top w:val="none" w:sz="0" w:space="0" w:color="auto"/>
                    <w:left w:val="none" w:sz="0" w:space="0" w:color="auto"/>
                    <w:bottom w:val="none" w:sz="0" w:space="0" w:color="auto"/>
                    <w:right w:val="none" w:sz="0" w:space="0" w:color="auto"/>
                  </w:divBdr>
                </w:div>
                <w:div w:id="1674063119">
                  <w:marLeft w:val="640"/>
                  <w:marRight w:val="0"/>
                  <w:marTop w:val="0"/>
                  <w:marBottom w:val="0"/>
                  <w:divBdr>
                    <w:top w:val="none" w:sz="0" w:space="0" w:color="auto"/>
                    <w:left w:val="none" w:sz="0" w:space="0" w:color="auto"/>
                    <w:bottom w:val="none" w:sz="0" w:space="0" w:color="auto"/>
                    <w:right w:val="none" w:sz="0" w:space="0" w:color="auto"/>
                  </w:divBdr>
                </w:div>
                <w:div w:id="455606958">
                  <w:marLeft w:val="640"/>
                  <w:marRight w:val="0"/>
                  <w:marTop w:val="0"/>
                  <w:marBottom w:val="0"/>
                  <w:divBdr>
                    <w:top w:val="none" w:sz="0" w:space="0" w:color="auto"/>
                    <w:left w:val="none" w:sz="0" w:space="0" w:color="auto"/>
                    <w:bottom w:val="none" w:sz="0" w:space="0" w:color="auto"/>
                    <w:right w:val="none" w:sz="0" w:space="0" w:color="auto"/>
                  </w:divBdr>
                </w:div>
                <w:div w:id="1325402004">
                  <w:marLeft w:val="640"/>
                  <w:marRight w:val="0"/>
                  <w:marTop w:val="0"/>
                  <w:marBottom w:val="0"/>
                  <w:divBdr>
                    <w:top w:val="none" w:sz="0" w:space="0" w:color="auto"/>
                    <w:left w:val="none" w:sz="0" w:space="0" w:color="auto"/>
                    <w:bottom w:val="none" w:sz="0" w:space="0" w:color="auto"/>
                    <w:right w:val="none" w:sz="0" w:space="0" w:color="auto"/>
                  </w:divBdr>
                </w:div>
                <w:div w:id="946932580">
                  <w:marLeft w:val="640"/>
                  <w:marRight w:val="0"/>
                  <w:marTop w:val="0"/>
                  <w:marBottom w:val="0"/>
                  <w:divBdr>
                    <w:top w:val="none" w:sz="0" w:space="0" w:color="auto"/>
                    <w:left w:val="none" w:sz="0" w:space="0" w:color="auto"/>
                    <w:bottom w:val="none" w:sz="0" w:space="0" w:color="auto"/>
                    <w:right w:val="none" w:sz="0" w:space="0" w:color="auto"/>
                  </w:divBdr>
                </w:div>
                <w:div w:id="1979408770">
                  <w:marLeft w:val="640"/>
                  <w:marRight w:val="0"/>
                  <w:marTop w:val="0"/>
                  <w:marBottom w:val="0"/>
                  <w:divBdr>
                    <w:top w:val="none" w:sz="0" w:space="0" w:color="auto"/>
                    <w:left w:val="none" w:sz="0" w:space="0" w:color="auto"/>
                    <w:bottom w:val="none" w:sz="0" w:space="0" w:color="auto"/>
                    <w:right w:val="none" w:sz="0" w:space="0" w:color="auto"/>
                  </w:divBdr>
                </w:div>
                <w:div w:id="1771077250">
                  <w:marLeft w:val="640"/>
                  <w:marRight w:val="0"/>
                  <w:marTop w:val="0"/>
                  <w:marBottom w:val="0"/>
                  <w:divBdr>
                    <w:top w:val="none" w:sz="0" w:space="0" w:color="auto"/>
                    <w:left w:val="none" w:sz="0" w:space="0" w:color="auto"/>
                    <w:bottom w:val="none" w:sz="0" w:space="0" w:color="auto"/>
                    <w:right w:val="none" w:sz="0" w:space="0" w:color="auto"/>
                  </w:divBdr>
                </w:div>
                <w:div w:id="2135907728">
                  <w:marLeft w:val="640"/>
                  <w:marRight w:val="0"/>
                  <w:marTop w:val="0"/>
                  <w:marBottom w:val="0"/>
                  <w:divBdr>
                    <w:top w:val="none" w:sz="0" w:space="0" w:color="auto"/>
                    <w:left w:val="none" w:sz="0" w:space="0" w:color="auto"/>
                    <w:bottom w:val="none" w:sz="0" w:space="0" w:color="auto"/>
                    <w:right w:val="none" w:sz="0" w:space="0" w:color="auto"/>
                  </w:divBdr>
                </w:div>
                <w:div w:id="104351680">
                  <w:marLeft w:val="640"/>
                  <w:marRight w:val="0"/>
                  <w:marTop w:val="0"/>
                  <w:marBottom w:val="0"/>
                  <w:divBdr>
                    <w:top w:val="none" w:sz="0" w:space="0" w:color="auto"/>
                    <w:left w:val="none" w:sz="0" w:space="0" w:color="auto"/>
                    <w:bottom w:val="none" w:sz="0" w:space="0" w:color="auto"/>
                    <w:right w:val="none" w:sz="0" w:space="0" w:color="auto"/>
                  </w:divBdr>
                </w:div>
                <w:div w:id="780994632">
                  <w:marLeft w:val="640"/>
                  <w:marRight w:val="0"/>
                  <w:marTop w:val="0"/>
                  <w:marBottom w:val="0"/>
                  <w:divBdr>
                    <w:top w:val="none" w:sz="0" w:space="0" w:color="auto"/>
                    <w:left w:val="none" w:sz="0" w:space="0" w:color="auto"/>
                    <w:bottom w:val="none" w:sz="0" w:space="0" w:color="auto"/>
                    <w:right w:val="none" w:sz="0" w:space="0" w:color="auto"/>
                  </w:divBdr>
                </w:div>
                <w:div w:id="1309439165">
                  <w:marLeft w:val="640"/>
                  <w:marRight w:val="0"/>
                  <w:marTop w:val="0"/>
                  <w:marBottom w:val="0"/>
                  <w:divBdr>
                    <w:top w:val="none" w:sz="0" w:space="0" w:color="auto"/>
                    <w:left w:val="none" w:sz="0" w:space="0" w:color="auto"/>
                    <w:bottom w:val="none" w:sz="0" w:space="0" w:color="auto"/>
                    <w:right w:val="none" w:sz="0" w:space="0" w:color="auto"/>
                  </w:divBdr>
                </w:div>
                <w:div w:id="480274304">
                  <w:marLeft w:val="640"/>
                  <w:marRight w:val="0"/>
                  <w:marTop w:val="0"/>
                  <w:marBottom w:val="0"/>
                  <w:divBdr>
                    <w:top w:val="none" w:sz="0" w:space="0" w:color="auto"/>
                    <w:left w:val="none" w:sz="0" w:space="0" w:color="auto"/>
                    <w:bottom w:val="none" w:sz="0" w:space="0" w:color="auto"/>
                    <w:right w:val="none" w:sz="0" w:space="0" w:color="auto"/>
                  </w:divBdr>
                </w:div>
                <w:div w:id="1176378955">
                  <w:marLeft w:val="640"/>
                  <w:marRight w:val="0"/>
                  <w:marTop w:val="0"/>
                  <w:marBottom w:val="0"/>
                  <w:divBdr>
                    <w:top w:val="none" w:sz="0" w:space="0" w:color="auto"/>
                    <w:left w:val="none" w:sz="0" w:space="0" w:color="auto"/>
                    <w:bottom w:val="none" w:sz="0" w:space="0" w:color="auto"/>
                    <w:right w:val="none" w:sz="0" w:space="0" w:color="auto"/>
                  </w:divBdr>
                </w:div>
                <w:div w:id="1001128431">
                  <w:marLeft w:val="640"/>
                  <w:marRight w:val="0"/>
                  <w:marTop w:val="0"/>
                  <w:marBottom w:val="0"/>
                  <w:divBdr>
                    <w:top w:val="none" w:sz="0" w:space="0" w:color="auto"/>
                    <w:left w:val="none" w:sz="0" w:space="0" w:color="auto"/>
                    <w:bottom w:val="none" w:sz="0" w:space="0" w:color="auto"/>
                    <w:right w:val="none" w:sz="0" w:space="0" w:color="auto"/>
                  </w:divBdr>
                </w:div>
                <w:div w:id="665480370">
                  <w:marLeft w:val="640"/>
                  <w:marRight w:val="0"/>
                  <w:marTop w:val="0"/>
                  <w:marBottom w:val="0"/>
                  <w:divBdr>
                    <w:top w:val="none" w:sz="0" w:space="0" w:color="auto"/>
                    <w:left w:val="none" w:sz="0" w:space="0" w:color="auto"/>
                    <w:bottom w:val="none" w:sz="0" w:space="0" w:color="auto"/>
                    <w:right w:val="none" w:sz="0" w:space="0" w:color="auto"/>
                  </w:divBdr>
                </w:div>
                <w:div w:id="468059685">
                  <w:marLeft w:val="640"/>
                  <w:marRight w:val="0"/>
                  <w:marTop w:val="0"/>
                  <w:marBottom w:val="0"/>
                  <w:divBdr>
                    <w:top w:val="none" w:sz="0" w:space="0" w:color="auto"/>
                    <w:left w:val="none" w:sz="0" w:space="0" w:color="auto"/>
                    <w:bottom w:val="none" w:sz="0" w:space="0" w:color="auto"/>
                    <w:right w:val="none" w:sz="0" w:space="0" w:color="auto"/>
                  </w:divBdr>
                </w:div>
                <w:div w:id="987787389">
                  <w:marLeft w:val="640"/>
                  <w:marRight w:val="0"/>
                  <w:marTop w:val="0"/>
                  <w:marBottom w:val="0"/>
                  <w:divBdr>
                    <w:top w:val="none" w:sz="0" w:space="0" w:color="auto"/>
                    <w:left w:val="none" w:sz="0" w:space="0" w:color="auto"/>
                    <w:bottom w:val="none" w:sz="0" w:space="0" w:color="auto"/>
                    <w:right w:val="none" w:sz="0" w:space="0" w:color="auto"/>
                  </w:divBdr>
                </w:div>
                <w:div w:id="470558710">
                  <w:marLeft w:val="640"/>
                  <w:marRight w:val="0"/>
                  <w:marTop w:val="0"/>
                  <w:marBottom w:val="0"/>
                  <w:divBdr>
                    <w:top w:val="none" w:sz="0" w:space="0" w:color="auto"/>
                    <w:left w:val="none" w:sz="0" w:space="0" w:color="auto"/>
                    <w:bottom w:val="none" w:sz="0" w:space="0" w:color="auto"/>
                    <w:right w:val="none" w:sz="0" w:space="0" w:color="auto"/>
                  </w:divBdr>
                </w:div>
                <w:div w:id="409620060">
                  <w:marLeft w:val="640"/>
                  <w:marRight w:val="0"/>
                  <w:marTop w:val="0"/>
                  <w:marBottom w:val="0"/>
                  <w:divBdr>
                    <w:top w:val="none" w:sz="0" w:space="0" w:color="auto"/>
                    <w:left w:val="none" w:sz="0" w:space="0" w:color="auto"/>
                    <w:bottom w:val="none" w:sz="0" w:space="0" w:color="auto"/>
                    <w:right w:val="none" w:sz="0" w:space="0" w:color="auto"/>
                  </w:divBdr>
                </w:div>
                <w:div w:id="1142455868">
                  <w:marLeft w:val="640"/>
                  <w:marRight w:val="0"/>
                  <w:marTop w:val="0"/>
                  <w:marBottom w:val="0"/>
                  <w:divBdr>
                    <w:top w:val="none" w:sz="0" w:space="0" w:color="auto"/>
                    <w:left w:val="none" w:sz="0" w:space="0" w:color="auto"/>
                    <w:bottom w:val="none" w:sz="0" w:space="0" w:color="auto"/>
                    <w:right w:val="none" w:sz="0" w:space="0" w:color="auto"/>
                  </w:divBdr>
                </w:div>
                <w:div w:id="2138642297">
                  <w:marLeft w:val="640"/>
                  <w:marRight w:val="0"/>
                  <w:marTop w:val="0"/>
                  <w:marBottom w:val="0"/>
                  <w:divBdr>
                    <w:top w:val="none" w:sz="0" w:space="0" w:color="auto"/>
                    <w:left w:val="none" w:sz="0" w:space="0" w:color="auto"/>
                    <w:bottom w:val="none" w:sz="0" w:space="0" w:color="auto"/>
                    <w:right w:val="none" w:sz="0" w:space="0" w:color="auto"/>
                  </w:divBdr>
                </w:div>
                <w:div w:id="229120726">
                  <w:marLeft w:val="640"/>
                  <w:marRight w:val="0"/>
                  <w:marTop w:val="0"/>
                  <w:marBottom w:val="0"/>
                  <w:divBdr>
                    <w:top w:val="none" w:sz="0" w:space="0" w:color="auto"/>
                    <w:left w:val="none" w:sz="0" w:space="0" w:color="auto"/>
                    <w:bottom w:val="none" w:sz="0" w:space="0" w:color="auto"/>
                    <w:right w:val="none" w:sz="0" w:space="0" w:color="auto"/>
                  </w:divBdr>
                </w:div>
                <w:div w:id="414785626">
                  <w:marLeft w:val="640"/>
                  <w:marRight w:val="0"/>
                  <w:marTop w:val="0"/>
                  <w:marBottom w:val="0"/>
                  <w:divBdr>
                    <w:top w:val="none" w:sz="0" w:space="0" w:color="auto"/>
                    <w:left w:val="none" w:sz="0" w:space="0" w:color="auto"/>
                    <w:bottom w:val="none" w:sz="0" w:space="0" w:color="auto"/>
                    <w:right w:val="none" w:sz="0" w:space="0" w:color="auto"/>
                  </w:divBdr>
                </w:div>
                <w:div w:id="1035347201">
                  <w:marLeft w:val="640"/>
                  <w:marRight w:val="0"/>
                  <w:marTop w:val="0"/>
                  <w:marBottom w:val="0"/>
                  <w:divBdr>
                    <w:top w:val="none" w:sz="0" w:space="0" w:color="auto"/>
                    <w:left w:val="none" w:sz="0" w:space="0" w:color="auto"/>
                    <w:bottom w:val="none" w:sz="0" w:space="0" w:color="auto"/>
                    <w:right w:val="none" w:sz="0" w:space="0" w:color="auto"/>
                  </w:divBdr>
                </w:div>
                <w:div w:id="723915092">
                  <w:marLeft w:val="640"/>
                  <w:marRight w:val="0"/>
                  <w:marTop w:val="0"/>
                  <w:marBottom w:val="0"/>
                  <w:divBdr>
                    <w:top w:val="none" w:sz="0" w:space="0" w:color="auto"/>
                    <w:left w:val="none" w:sz="0" w:space="0" w:color="auto"/>
                    <w:bottom w:val="none" w:sz="0" w:space="0" w:color="auto"/>
                    <w:right w:val="none" w:sz="0" w:space="0" w:color="auto"/>
                  </w:divBdr>
                </w:div>
                <w:div w:id="1604653117">
                  <w:marLeft w:val="640"/>
                  <w:marRight w:val="0"/>
                  <w:marTop w:val="0"/>
                  <w:marBottom w:val="0"/>
                  <w:divBdr>
                    <w:top w:val="none" w:sz="0" w:space="0" w:color="auto"/>
                    <w:left w:val="none" w:sz="0" w:space="0" w:color="auto"/>
                    <w:bottom w:val="none" w:sz="0" w:space="0" w:color="auto"/>
                    <w:right w:val="none" w:sz="0" w:space="0" w:color="auto"/>
                  </w:divBdr>
                </w:div>
                <w:div w:id="1892691996">
                  <w:marLeft w:val="640"/>
                  <w:marRight w:val="0"/>
                  <w:marTop w:val="0"/>
                  <w:marBottom w:val="0"/>
                  <w:divBdr>
                    <w:top w:val="none" w:sz="0" w:space="0" w:color="auto"/>
                    <w:left w:val="none" w:sz="0" w:space="0" w:color="auto"/>
                    <w:bottom w:val="none" w:sz="0" w:space="0" w:color="auto"/>
                    <w:right w:val="none" w:sz="0" w:space="0" w:color="auto"/>
                  </w:divBdr>
                </w:div>
              </w:divsChild>
            </w:div>
            <w:div w:id="206912053">
              <w:marLeft w:val="0"/>
              <w:marRight w:val="0"/>
              <w:marTop w:val="0"/>
              <w:marBottom w:val="0"/>
              <w:divBdr>
                <w:top w:val="none" w:sz="0" w:space="0" w:color="auto"/>
                <w:left w:val="none" w:sz="0" w:space="0" w:color="auto"/>
                <w:bottom w:val="none" w:sz="0" w:space="0" w:color="auto"/>
                <w:right w:val="none" w:sz="0" w:space="0" w:color="auto"/>
              </w:divBdr>
              <w:divsChild>
                <w:div w:id="292560864">
                  <w:marLeft w:val="640"/>
                  <w:marRight w:val="0"/>
                  <w:marTop w:val="0"/>
                  <w:marBottom w:val="0"/>
                  <w:divBdr>
                    <w:top w:val="none" w:sz="0" w:space="0" w:color="auto"/>
                    <w:left w:val="none" w:sz="0" w:space="0" w:color="auto"/>
                    <w:bottom w:val="none" w:sz="0" w:space="0" w:color="auto"/>
                    <w:right w:val="none" w:sz="0" w:space="0" w:color="auto"/>
                  </w:divBdr>
                </w:div>
                <w:div w:id="1641299546">
                  <w:marLeft w:val="640"/>
                  <w:marRight w:val="0"/>
                  <w:marTop w:val="0"/>
                  <w:marBottom w:val="0"/>
                  <w:divBdr>
                    <w:top w:val="none" w:sz="0" w:space="0" w:color="auto"/>
                    <w:left w:val="none" w:sz="0" w:space="0" w:color="auto"/>
                    <w:bottom w:val="none" w:sz="0" w:space="0" w:color="auto"/>
                    <w:right w:val="none" w:sz="0" w:space="0" w:color="auto"/>
                  </w:divBdr>
                </w:div>
                <w:div w:id="695347418">
                  <w:marLeft w:val="640"/>
                  <w:marRight w:val="0"/>
                  <w:marTop w:val="0"/>
                  <w:marBottom w:val="0"/>
                  <w:divBdr>
                    <w:top w:val="none" w:sz="0" w:space="0" w:color="auto"/>
                    <w:left w:val="none" w:sz="0" w:space="0" w:color="auto"/>
                    <w:bottom w:val="none" w:sz="0" w:space="0" w:color="auto"/>
                    <w:right w:val="none" w:sz="0" w:space="0" w:color="auto"/>
                  </w:divBdr>
                </w:div>
                <w:div w:id="1399330503">
                  <w:marLeft w:val="640"/>
                  <w:marRight w:val="0"/>
                  <w:marTop w:val="0"/>
                  <w:marBottom w:val="0"/>
                  <w:divBdr>
                    <w:top w:val="none" w:sz="0" w:space="0" w:color="auto"/>
                    <w:left w:val="none" w:sz="0" w:space="0" w:color="auto"/>
                    <w:bottom w:val="none" w:sz="0" w:space="0" w:color="auto"/>
                    <w:right w:val="none" w:sz="0" w:space="0" w:color="auto"/>
                  </w:divBdr>
                </w:div>
                <w:div w:id="1312521374">
                  <w:marLeft w:val="640"/>
                  <w:marRight w:val="0"/>
                  <w:marTop w:val="0"/>
                  <w:marBottom w:val="0"/>
                  <w:divBdr>
                    <w:top w:val="none" w:sz="0" w:space="0" w:color="auto"/>
                    <w:left w:val="none" w:sz="0" w:space="0" w:color="auto"/>
                    <w:bottom w:val="none" w:sz="0" w:space="0" w:color="auto"/>
                    <w:right w:val="none" w:sz="0" w:space="0" w:color="auto"/>
                  </w:divBdr>
                </w:div>
                <w:div w:id="1648709267">
                  <w:marLeft w:val="640"/>
                  <w:marRight w:val="0"/>
                  <w:marTop w:val="0"/>
                  <w:marBottom w:val="0"/>
                  <w:divBdr>
                    <w:top w:val="none" w:sz="0" w:space="0" w:color="auto"/>
                    <w:left w:val="none" w:sz="0" w:space="0" w:color="auto"/>
                    <w:bottom w:val="none" w:sz="0" w:space="0" w:color="auto"/>
                    <w:right w:val="none" w:sz="0" w:space="0" w:color="auto"/>
                  </w:divBdr>
                </w:div>
                <w:div w:id="2054115138">
                  <w:marLeft w:val="640"/>
                  <w:marRight w:val="0"/>
                  <w:marTop w:val="0"/>
                  <w:marBottom w:val="0"/>
                  <w:divBdr>
                    <w:top w:val="none" w:sz="0" w:space="0" w:color="auto"/>
                    <w:left w:val="none" w:sz="0" w:space="0" w:color="auto"/>
                    <w:bottom w:val="none" w:sz="0" w:space="0" w:color="auto"/>
                    <w:right w:val="none" w:sz="0" w:space="0" w:color="auto"/>
                  </w:divBdr>
                </w:div>
                <w:div w:id="700328772">
                  <w:marLeft w:val="640"/>
                  <w:marRight w:val="0"/>
                  <w:marTop w:val="0"/>
                  <w:marBottom w:val="0"/>
                  <w:divBdr>
                    <w:top w:val="none" w:sz="0" w:space="0" w:color="auto"/>
                    <w:left w:val="none" w:sz="0" w:space="0" w:color="auto"/>
                    <w:bottom w:val="none" w:sz="0" w:space="0" w:color="auto"/>
                    <w:right w:val="none" w:sz="0" w:space="0" w:color="auto"/>
                  </w:divBdr>
                </w:div>
                <w:div w:id="1752854403">
                  <w:marLeft w:val="640"/>
                  <w:marRight w:val="0"/>
                  <w:marTop w:val="0"/>
                  <w:marBottom w:val="0"/>
                  <w:divBdr>
                    <w:top w:val="none" w:sz="0" w:space="0" w:color="auto"/>
                    <w:left w:val="none" w:sz="0" w:space="0" w:color="auto"/>
                    <w:bottom w:val="none" w:sz="0" w:space="0" w:color="auto"/>
                    <w:right w:val="none" w:sz="0" w:space="0" w:color="auto"/>
                  </w:divBdr>
                </w:div>
                <w:div w:id="456995532">
                  <w:marLeft w:val="640"/>
                  <w:marRight w:val="0"/>
                  <w:marTop w:val="0"/>
                  <w:marBottom w:val="0"/>
                  <w:divBdr>
                    <w:top w:val="none" w:sz="0" w:space="0" w:color="auto"/>
                    <w:left w:val="none" w:sz="0" w:space="0" w:color="auto"/>
                    <w:bottom w:val="none" w:sz="0" w:space="0" w:color="auto"/>
                    <w:right w:val="none" w:sz="0" w:space="0" w:color="auto"/>
                  </w:divBdr>
                </w:div>
                <w:div w:id="1293054591">
                  <w:marLeft w:val="640"/>
                  <w:marRight w:val="0"/>
                  <w:marTop w:val="0"/>
                  <w:marBottom w:val="0"/>
                  <w:divBdr>
                    <w:top w:val="none" w:sz="0" w:space="0" w:color="auto"/>
                    <w:left w:val="none" w:sz="0" w:space="0" w:color="auto"/>
                    <w:bottom w:val="none" w:sz="0" w:space="0" w:color="auto"/>
                    <w:right w:val="none" w:sz="0" w:space="0" w:color="auto"/>
                  </w:divBdr>
                </w:div>
                <w:div w:id="387532680">
                  <w:marLeft w:val="640"/>
                  <w:marRight w:val="0"/>
                  <w:marTop w:val="0"/>
                  <w:marBottom w:val="0"/>
                  <w:divBdr>
                    <w:top w:val="none" w:sz="0" w:space="0" w:color="auto"/>
                    <w:left w:val="none" w:sz="0" w:space="0" w:color="auto"/>
                    <w:bottom w:val="none" w:sz="0" w:space="0" w:color="auto"/>
                    <w:right w:val="none" w:sz="0" w:space="0" w:color="auto"/>
                  </w:divBdr>
                </w:div>
                <w:div w:id="1237785448">
                  <w:marLeft w:val="640"/>
                  <w:marRight w:val="0"/>
                  <w:marTop w:val="0"/>
                  <w:marBottom w:val="0"/>
                  <w:divBdr>
                    <w:top w:val="none" w:sz="0" w:space="0" w:color="auto"/>
                    <w:left w:val="none" w:sz="0" w:space="0" w:color="auto"/>
                    <w:bottom w:val="none" w:sz="0" w:space="0" w:color="auto"/>
                    <w:right w:val="none" w:sz="0" w:space="0" w:color="auto"/>
                  </w:divBdr>
                </w:div>
                <w:div w:id="93209758">
                  <w:marLeft w:val="640"/>
                  <w:marRight w:val="0"/>
                  <w:marTop w:val="0"/>
                  <w:marBottom w:val="0"/>
                  <w:divBdr>
                    <w:top w:val="none" w:sz="0" w:space="0" w:color="auto"/>
                    <w:left w:val="none" w:sz="0" w:space="0" w:color="auto"/>
                    <w:bottom w:val="none" w:sz="0" w:space="0" w:color="auto"/>
                    <w:right w:val="none" w:sz="0" w:space="0" w:color="auto"/>
                  </w:divBdr>
                </w:div>
                <w:div w:id="1856655630">
                  <w:marLeft w:val="640"/>
                  <w:marRight w:val="0"/>
                  <w:marTop w:val="0"/>
                  <w:marBottom w:val="0"/>
                  <w:divBdr>
                    <w:top w:val="none" w:sz="0" w:space="0" w:color="auto"/>
                    <w:left w:val="none" w:sz="0" w:space="0" w:color="auto"/>
                    <w:bottom w:val="none" w:sz="0" w:space="0" w:color="auto"/>
                    <w:right w:val="none" w:sz="0" w:space="0" w:color="auto"/>
                  </w:divBdr>
                </w:div>
                <w:div w:id="951596291">
                  <w:marLeft w:val="640"/>
                  <w:marRight w:val="0"/>
                  <w:marTop w:val="0"/>
                  <w:marBottom w:val="0"/>
                  <w:divBdr>
                    <w:top w:val="none" w:sz="0" w:space="0" w:color="auto"/>
                    <w:left w:val="none" w:sz="0" w:space="0" w:color="auto"/>
                    <w:bottom w:val="none" w:sz="0" w:space="0" w:color="auto"/>
                    <w:right w:val="none" w:sz="0" w:space="0" w:color="auto"/>
                  </w:divBdr>
                </w:div>
                <w:div w:id="1591084458">
                  <w:marLeft w:val="640"/>
                  <w:marRight w:val="0"/>
                  <w:marTop w:val="0"/>
                  <w:marBottom w:val="0"/>
                  <w:divBdr>
                    <w:top w:val="none" w:sz="0" w:space="0" w:color="auto"/>
                    <w:left w:val="none" w:sz="0" w:space="0" w:color="auto"/>
                    <w:bottom w:val="none" w:sz="0" w:space="0" w:color="auto"/>
                    <w:right w:val="none" w:sz="0" w:space="0" w:color="auto"/>
                  </w:divBdr>
                </w:div>
                <w:div w:id="1563178283">
                  <w:marLeft w:val="640"/>
                  <w:marRight w:val="0"/>
                  <w:marTop w:val="0"/>
                  <w:marBottom w:val="0"/>
                  <w:divBdr>
                    <w:top w:val="none" w:sz="0" w:space="0" w:color="auto"/>
                    <w:left w:val="none" w:sz="0" w:space="0" w:color="auto"/>
                    <w:bottom w:val="none" w:sz="0" w:space="0" w:color="auto"/>
                    <w:right w:val="none" w:sz="0" w:space="0" w:color="auto"/>
                  </w:divBdr>
                </w:div>
                <w:div w:id="960767758">
                  <w:marLeft w:val="640"/>
                  <w:marRight w:val="0"/>
                  <w:marTop w:val="0"/>
                  <w:marBottom w:val="0"/>
                  <w:divBdr>
                    <w:top w:val="none" w:sz="0" w:space="0" w:color="auto"/>
                    <w:left w:val="none" w:sz="0" w:space="0" w:color="auto"/>
                    <w:bottom w:val="none" w:sz="0" w:space="0" w:color="auto"/>
                    <w:right w:val="none" w:sz="0" w:space="0" w:color="auto"/>
                  </w:divBdr>
                </w:div>
                <w:div w:id="1267419841">
                  <w:marLeft w:val="640"/>
                  <w:marRight w:val="0"/>
                  <w:marTop w:val="0"/>
                  <w:marBottom w:val="0"/>
                  <w:divBdr>
                    <w:top w:val="none" w:sz="0" w:space="0" w:color="auto"/>
                    <w:left w:val="none" w:sz="0" w:space="0" w:color="auto"/>
                    <w:bottom w:val="none" w:sz="0" w:space="0" w:color="auto"/>
                    <w:right w:val="none" w:sz="0" w:space="0" w:color="auto"/>
                  </w:divBdr>
                </w:div>
                <w:div w:id="1562444004">
                  <w:marLeft w:val="640"/>
                  <w:marRight w:val="0"/>
                  <w:marTop w:val="0"/>
                  <w:marBottom w:val="0"/>
                  <w:divBdr>
                    <w:top w:val="none" w:sz="0" w:space="0" w:color="auto"/>
                    <w:left w:val="none" w:sz="0" w:space="0" w:color="auto"/>
                    <w:bottom w:val="none" w:sz="0" w:space="0" w:color="auto"/>
                    <w:right w:val="none" w:sz="0" w:space="0" w:color="auto"/>
                  </w:divBdr>
                </w:div>
                <w:div w:id="1157258563">
                  <w:marLeft w:val="640"/>
                  <w:marRight w:val="0"/>
                  <w:marTop w:val="0"/>
                  <w:marBottom w:val="0"/>
                  <w:divBdr>
                    <w:top w:val="none" w:sz="0" w:space="0" w:color="auto"/>
                    <w:left w:val="none" w:sz="0" w:space="0" w:color="auto"/>
                    <w:bottom w:val="none" w:sz="0" w:space="0" w:color="auto"/>
                    <w:right w:val="none" w:sz="0" w:space="0" w:color="auto"/>
                  </w:divBdr>
                </w:div>
                <w:div w:id="36243622">
                  <w:marLeft w:val="640"/>
                  <w:marRight w:val="0"/>
                  <w:marTop w:val="0"/>
                  <w:marBottom w:val="0"/>
                  <w:divBdr>
                    <w:top w:val="none" w:sz="0" w:space="0" w:color="auto"/>
                    <w:left w:val="none" w:sz="0" w:space="0" w:color="auto"/>
                    <w:bottom w:val="none" w:sz="0" w:space="0" w:color="auto"/>
                    <w:right w:val="none" w:sz="0" w:space="0" w:color="auto"/>
                  </w:divBdr>
                </w:div>
                <w:div w:id="1386366842">
                  <w:marLeft w:val="640"/>
                  <w:marRight w:val="0"/>
                  <w:marTop w:val="0"/>
                  <w:marBottom w:val="0"/>
                  <w:divBdr>
                    <w:top w:val="none" w:sz="0" w:space="0" w:color="auto"/>
                    <w:left w:val="none" w:sz="0" w:space="0" w:color="auto"/>
                    <w:bottom w:val="none" w:sz="0" w:space="0" w:color="auto"/>
                    <w:right w:val="none" w:sz="0" w:space="0" w:color="auto"/>
                  </w:divBdr>
                </w:div>
                <w:div w:id="824974065">
                  <w:marLeft w:val="640"/>
                  <w:marRight w:val="0"/>
                  <w:marTop w:val="0"/>
                  <w:marBottom w:val="0"/>
                  <w:divBdr>
                    <w:top w:val="none" w:sz="0" w:space="0" w:color="auto"/>
                    <w:left w:val="none" w:sz="0" w:space="0" w:color="auto"/>
                    <w:bottom w:val="none" w:sz="0" w:space="0" w:color="auto"/>
                    <w:right w:val="none" w:sz="0" w:space="0" w:color="auto"/>
                  </w:divBdr>
                </w:div>
                <w:div w:id="627009515">
                  <w:marLeft w:val="640"/>
                  <w:marRight w:val="0"/>
                  <w:marTop w:val="0"/>
                  <w:marBottom w:val="0"/>
                  <w:divBdr>
                    <w:top w:val="none" w:sz="0" w:space="0" w:color="auto"/>
                    <w:left w:val="none" w:sz="0" w:space="0" w:color="auto"/>
                    <w:bottom w:val="none" w:sz="0" w:space="0" w:color="auto"/>
                    <w:right w:val="none" w:sz="0" w:space="0" w:color="auto"/>
                  </w:divBdr>
                </w:div>
                <w:div w:id="1068965165">
                  <w:marLeft w:val="640"/>
                  <w:marRight w:val="0"/>
                  <w:marTop w:val="0"/>
                  <w:marBottom w:val="0"/>
                  <w:divBdr>
                    <w:top w:val="none" w:sz="0" w:space="0" w:color="auto"/>
                    <w:left w:val="none" w:sz="0" w:space="0" w:color="auto"/>
                    <w:bottom w:val="none" w:sz="0" w:space="0" w:color="auto"/>
                    <w:right w:val="none" w:sz="0" w:space="0" w:color="auto"/>
                  </w:divBdr>
                </w:div>
                <w:div w:id="1441753699">
                  <w:marLeft w:val="640"/>
                  <w:marRight w:val="0"/>
                  <w:marTop w:val="0"/>
                  <w:marBottom w:val="0"/>
                  <w:divBdr>
                    <w:top w:val="none" w:sz="0" w:space="0" w:color="auto"/>
                    <w:left w:val="none" w:sz="0" w:space="0" w:color="auto"/>
                    <w:bottom w:val="none" w:sz="0" w:space="0" w:color="auto"/>
                    <w:right w:val="none" w:sz="0" w:space="0" w:color="auto"/>
                  </w:divBdr>
                </w:div>
                <w:div w:id="2049406468">
                  <w:marLeft w:val="640"/>
                  <w:marRight w:val="0"/>
                  <w:marTop w:val="0"/>
                  <w:marBottom w:val="0"/>
                  <w:divBdr>
                    <w:top w:val="none" w:sz="0" w:space="0" w:color="auto"/>
                    <w:left w:val="none" w:sz="0" w:space="0" w:color="auto"/>
                    <w:bottom w:val="none" w:sz="0" w:space="0" w:color="auto"/>
                    <w:right w:val="none" w:sz="0" w:space="0" w:color="auto"/>
                  </w:divBdr>
                </w:div>
                <w:div w:id="325868053">
                  <w:marLeft w:val="640"/>
                  <w:marRight w:val="0"/>
                  <w:marTop w:val="0"/>
                  <w:marBottom w:val="0"/>
                  <w:divBdr>
                    <w:top w:val="none" w:sz="0" w:space="0" w:color="auto"/>
                    <w:left w:val="none" w:sz="0" w:space="0" w:color="auto"/>
                    <w:bottom w:val="none" w:sz="0" w:space="0" w:color="auto"/>
                    <w:right w:val="none" w:sz="0" w:space="0" w:color="auto"/>
                  </w:divBdr>
                </w:div>
              </w:divsChild>
            </w:div>
            <w:div w:id="1537235291">
              <w:marLeft w:val="0"/>
              <w:marRight w:val="0"/>
              <w:marTop w:val="0"/>
              <w:marBottom w:val="0"/>
              <w:divBdr>
                <w:top w:val="none" w:sz="0" w:space="0" w:color="auto"/>
                <w:left w:val="none" w:sz="0" w:space="0" w:color="auto"/>
                <w:bottom w:val="none" w:sz="0" w:space="0" w:color="auto"/>
                <w:right w:val="none" w:sz="0" w:space="0" w:color="auto"/>
              </w:divBdr>
              <w:divsChild>
                <w:div w:id="733165271">
                  <w:marLeft w:val="640"/>
                  <w:marRight w:val="0"/>
                  <w:marTop w:val="0"/>
                  <w:marBottom w:val="0"/>
                  <w:divBdr>
                    <w:top w:val="none" w:sz="0" w:space="0" w:color="auto"/>
                    <w:left w:val="none" w:sz="0" w:space="0" w:color="auto"/>
                    <w:bottom w:val="none" w:sz="0" w:space="0" w:color="auto"/>
                    <w:right w:val="none" w:sz="0" w:space="0" w:color="auto"/>
                  </w:divBdr>
                </w:div>
                <w:div w:id="1619609022">
                  <w:marLeft w:val="640"/>
                  <w:marRight w:val="0"/>
                  <w:marTop w:val="0"/>
                  <w:marBottom w:val="0"/>
                  <w:divBdr>
                    <w:top w:val="none" w:sz="0" w:space="0" w:color="auto"/>
                    <w:left w:val="none" w:sz="0" w:space="0" w:color="auto"/>
                    <w:bottom w:val="none" w:sz="0" w:space="0" w:color="auto"/>
                    <w:right w:val="none" w:sz="0" w:space="0" w:color="auto"/>
                  </w:divBdr>
                </w:div>
                <w:div w:id="838888587">
                  <w:marLeft w:val="640"/>
                  <w:marRight w:val="0"/>
                  <w:marTop w:val="0"/>
                  <w:marBottom w:val="0"/>
                  <w:divBdr>
                    <w:top w:val="none" w:sz="0" w:space="0" w:color="auto"/>
                    <w:left w:val="none" w:sz="0" w:space="0" w:color="auto"/>
                    <w:bottom w:val="none" w:sz="0" w:space="0" w:color="auto"/>
                    <w:right w:val="none" w:sz="0" w:space="0" w:color="auto"/>
                  </w:divBdr>
                </w:div>
                <w:div w:id="661466695">
                  <w:marLeft w:val="640"/>
                  <w:marRight w:val="0"/>
                  <w:marTop w:val="0"/>
                  <w:marBottom w:val="0"/>
                  <w:divBdr>
                    <w:top w:val="none" w:sz="0" w:space="0" w:color="auto"/>
                    <w:left w:val="none" w:sz="0" w:space="0" w:color="auto"/>
                    <w:bottom w:val="none" w:sz="0" w:space="0" w:color="auto"/>
                    <w:right w:val="none" w:sz="0" w:space="0" w:color="auto"/>
                  </w:divBdr>
                </w:div>
                <w:div w:id="1847866660">
                  <w:marLeft w:val="640"/>
                  <w:marRight w:val="0"/>
                  <w:marTop w:val="0"/>
                  <w:marBottom w:val="0"/>
                  <w:divBdr>
                    <w:top w:val="none" w:sz="0" w:space="0" w:color="auto"/>
                    <w:left w:val="none" w:sz="0" w:space="0" w:color="auto"/>
                    <w:bottom w:val="none" w:sz="0" w:space="0" w:color="auto"/>
                    <w:right w:val="none" w:sz="0" w:space="0" w:color="auto"/>
                  </w:divBdr>
                </w:div>
                <w:div w:id="1228342067">
                  <w:marLeft w:val="640"/>
                  <w:marRight w:val="0"/>
                  <w:marTop w:val="0"/>
                  <w:marBottom w:val="0"/>
                  <w:divBdr>
                    <w:top w:val="none" w:sz="0" w:space="0" w:color="auto"/>
                    <w:left w:val="none" w:sz="0" w:space="0" w:color="auto"/>
                    <w:bottom w:val="none" w:sz="0" w:space="0" w:color="auto"/>
                    <w:right w:val="none" w:sz="0" w:space="0" w:color="auto"/>
                  </w:divBdr>
                </w:div>
                <w:div w:id="1053770126">
                  <w:marLeft w:val="640"/>
                  <w:marRight w:val="0"/>
                  <w:marTop w:val="0"/>
                  <w:marBottom w:val="0"/>
                  <w:divBdr>
                    <w:top w:val="none" w:sz="0" w:space="0" w:color="auto"/>
                    <w:left w:val="none" w:sz="0" w:space="0" w:color="auto"/>
                    <w:bottom w:val="none" w:sz="0" w:space="0" w:color="auto"/>
                    <w:right w:val="none" w:sz="0" w:space="0" w:color="auto"/>
                  </w:divBdr>
                </w:div>
                <w:div w:id="36320191">
                  <w:marLeft w:val="640"/>
                  <w:marRight w:val="0"/>
                  <w:marTop w:val="0"/>
                  <w:marBottom w:val="0"/>
                  <w:divBdr>
                    <w:top w:val="none" w:sz="0" w:space="0" w:color="auto"/>
                    <w:left w:val="none" w:sz="0" w:space="0" w:color="auto"/>
                    <w:bottom w:val="none" w:sz="0" w:space="0" w:color="auto"/>
                    <w:right w:val="none" w:sz="0" w:space="0" w:color="auto"/>
                  </w:divBdr>
                </w:div>
                <w:div w:id="1351639323">
                  <w:marLeft w:val="640"/>
                  <w:marRight w:val="0"/>
                  <w:marTop w:val="0"/>
                  <w:marBottom w:val="0"/>
                  <w:divBdr>
                    <w:top w:val="none" w:sz="0" w:space="0" w:color="auto"/>
                    <w:left w:val="none" w:sz="0" w:space="0" w:color="auto"/>
                    <w:bottom w:val="none" w:sz="0" w:space="0" w:color="auto"/>
                    <w:right w:val="none" w:sz="0" w:space="0" w:color="auto"/>
                  </w:divBdr>
                </w:div>
                <w:div w:id="1839953576">
                  <w:marLeft w:val="640"/>
                  <w:marRight w:val="0"/>
                  <w:marTop w:val="0"/>
                  <w:marBottom w:val="0"/>
                  <w:divBdr>
                    <w:top w:val="none" w:sz="0" w:space="0" w:color="auto"/>
                    <w:left w:val="none" w:sz="0" w:space="0" w:color="auto"/>
                    <w:bottom w:val="none" w:sz="0" w:space="0" w:color="auto"/>
                    <w:right w:val="none" w:sz="0" w:space="0" w:color="auto"/>
                  </w:divBdr>
                </w:div>
                <w:div w:id="694965683">
                  <w:marLeft w:val="640"/>
                  <w:marRight w:val="0"/>
                  <w:marTop w:val="0"/>
                  <w:marBottom w:val="0"/>
                  <w:divBdr>
                    <w:top w:val="none" w:sz="0" w:space="0" w:color="auto"/>
                    <w:left w:val="none" w:sz="0" w:space="0" w:color="auto"/>
                    <w:bottom w:val="none" w:sz="0" w:space="0" w:color="auto"/>
                    <w:right w:val="none" w:sz="0" w:space="0" w:color="auto"/>
                  </w:divBdr>
                </w:div>
                <w:div w:id="1750688051">
                  <w:marLeft w:val="640"/>
                  <w:marRight w:val="0"/>
                  <w:marTop w:val="0"/>
                  <w:marBottom w:val="0"/>
                  <w:divBdr>
                    <w:top w:val="none" w:sz="0" w:space="0" w:color="auto"/>
                    <w:left w:val="none" w:sz="0" w:space="0" w:color="auto"/>
                    <w:bottom w:val="none" w:sz="0" w:space="0" w:color="auto"/>
                    <w:right w:val="none" w:sz="0" w:space="0" w:color="auto"/>
                  </w:divBdr>
                </w:div>
                <w:div w:id="2078936522">
                  <w:marLeft w:val="640"/>
                  <w:marRight w:val="0"/>
                  <w:marTop w:val="0"/>
                  <w:marBottom w:val="0"/>
                  <w:divBdr>
                    <w:top w:val="none" w:sz="0" w:space="0" w:color="auto"/>
                    <w:left w:val="none" w:sz="0" w:space="0" w:color="auto"/>
                    <w:bottom w:val="none" w:sz="0" w:space="0" w:color="auto"/>
                    <w:right w:val="none" w:sz="0" w:space="0" w:color="auto"/>
                  </w:divBdr>
                </w:div>
                <w:div w:id="2010862252">
                  <w:marLeft w:val="640"/>
                  <w:marRight w:val="0"/>
                  <w:marTop w:val="0"/>
                  <w:marBottom w:val="0"/>
                  <w:divBdr>
                    <w:top w:val="none" w:sz="0" w:space="0" w:color="auto"/>
                    <w:left w:val="none" w:sz="0" w:space="0" w:color="auto"/>
                    <w:bottom w:val="none" w:sz="0" w:space="0" w:color="auto"/>
                    <w:right w:val="none" w:sz="0" w:space="0" w:color="auto"/>
                  </w:divBdr>
                </w:div>
                <w:div w:id="943465091">
                  <w:marLeft w:val="640"/>
                  <w:marRight w:val="0"/>
                  <w:marTop w:val="0"/>
                  <w:marBottom w:val="0"/>
                  <w:divBdr>
                    <w:top w:val="none" w:sz="0" w:space="0" w:color="auto"/>
                    <w:left w:val="none" w:sz="0" w:space="0" w:color="auto"/>
                    <w:bottom w:val="none" w:sz="0" w:space="0" w:color="auto"/>
                    <w:right w:val="none" w:sz="0" w:space="0" w:color="auto"/>
                  </w:divBdr>
                </w:div>
                <w:div w:id="165949826">
                  <w:marLeft w:val="640"/>
                  <w:marRight w:val="0"/>
                  <w:marTop w:val="0"/>
                  <w:marBottom w:val="0"/>
                  <w:divBdr>
                    <w:top w:val="none" w:sz="0" w:space="0" w:color="auto"/>
                    <w:left w:val="none" w:sz="0" w:space="0" w:color="auto"/>
                    <w:bottom w:val="none" w:sz="0" w:space="0" w:color="auto"/>
                    <w:right w:val="none" w:sz="0" w:space="0" w:color="auto"/>
                  </w:divBdr>
                </w:div>
                <w:div w:id="1519855582">
                  <w:marLeft w:val="640"/>
                  <w:marRight w:val="0"/>
                  <w:marTop w:val="0"/>
                  <w:marBottom w:val="0"/>
                  <w:divBdr>
                    <w:top w:val="none" w:sz="0" w:space="0" w:color="auto"/>
                    <w:left w:val="none" w:sz="0" w:space="0" w:color="auto"/>
                    <w:bottom w:val="none" w:sz="0" w:space="0" w:color="auto"/>
                    <w:right w:val="none" w:sz="0" w:space="0" w:color="auto"/>
                  </w:divBdr>
                </w:div>
                <w:div w:id="2081560090">
                  <w:marLeft w:val="640"/>
                  <w:marRight w:val="0"/>
                  <w:marTop w:val="0"/>
                  <w:marBottom w:val="0"/>
                  <w:divBdr>
                    <w:top w:val="none" w:sz="0" w:space="0" w:color="auto"/>
                    <w:left w:val="none" w:sz="0" w:space="0" w:color="auto"/>
                    <w:bottom w:val="none" w:sz="0" w:space="0" w:color="auto"/>
                    <w:right w:val="none" w:sz="0" w:space="0" w:color="auto"/>
                  </w:divBdr>
                </w:div>
                <w:div w:id="1795830288">
                  <w:marLeft w:val="640"/>
                  <w:marRight w:val="0"/>
                  <w:marTop w:val="0"/>
                  <w:marBottom w:val="0"/>
                  <w:divBdr>
                    <w:top w:val="none" w:sz="0" w:space="0" w:color="auto"/>
                    <w:left w:val="none" w:sz="0" w:space="0" w:color="auto"/>
                    <w:bottom w:val="none" w:sz="0" w:space="0" w:color="auto"/>
                    <w:right w:val="none" w:sz="0" w:space="0" w:color="auto"/>
                  </w:divBdr>
                </w:div>
                <w:div w:id="564029079">
                  <w:marLeft w:val="640"/>
                  <w:marRight w:val="0"/>
                  <w:marTop w:val="0"/>
                  <w:marBottom w:val="0"/>
                  <w:divBdr>
                    <w:top w:val="none" w:sz="0" w:space="0" w:color="auto"/>
                    <w:left w:val="none" w:sz="0" w:space="0" w:color="auto"/>
                    <w:bottom w:val="none" w:sz="0" w:space="0" w:color="auto"/>
                    <w:right w:val="none" w:sz="0" w:space="0" w:color="auto"/>
                  </w:divBdr>
                </w:div>
                <w:div w:id="1595624937">
                  <w:marLeft w:val="640"/>
                  <w:marRight w:val="0"/>
                  <w:marTop w:val="0"/>
                  <w:marBottom w:val="0"/>
                  <w:divBdr>
                    <w:top w:val="none" w:sz="0" w:space="0" w:color="auto"/>
                    <w:left w:val="none" w:sz="0" w:space="0" w:color="auto"/>
                    <w:bottom w:val="none" w:sz="0" w:space="0" w:color="auto"/>
                    <w:right w:val="none" w:sz="0" w:space="0" w:color="auto"/>
                  </w:divBdr>
                </w:div>
                <w:div w:id="1973899298">
                  <w:marLeft w:val="640"/>
                  <w:marRight w:val="0"/>
                  <w:marTop w:val="0"/>
                  <w:marBottom w:val="0"/>
                  <w:divBdr>
                    <w:top w:val="none" w:sz="0" w:space="0" w:color="auto"/>
                    <w:left w:val="none" w:sz="0" w:space="0" w:color="auto"/>
                    <w:bottom w:val="none" w:sz="0" w:space="0" w:color="auto"/>
                    <w:right w:val="none" w:sz="0" w:space="0" w:color="auto"/>
                  </w:divBdr>
                </w:div>
                <w:div w:id="969165834">
                  <w:marLeft w:val="640"/>
                  <w:marRight w:val="0"/>
                  <w:marTop w:val="0"/>
                  <w:marBottom w:val="0"/>
                  <w:divBdr>
                    <w:top w:val="none" w:sz="0" w:space="0" w:color="auto"/>
                    <w:left w:val="none" w:sz="0" w:space="0" w:color="auto"/>
                    <w:bottom w:val="none" w:sz="0" w:space="0" w:color="auto"/>
                    <w:right w:val="none" w:sz="0" w:space="0" w:color="auto"/>
                  </w:divBdr>
                </w:div>
                <w:div w:id="1141533825">
                  <w:marLeft w:val="640"/>
                  <w:marRight w:val="0"/>
                  <w:marTop w:val="0"/>
                  <w:marBottom w:val="0"/>
                  <w:divBdr>
                    <w:top w:val="none" w:sz="0" w:space="0" w:color="auto"/>
                    <w:left w:val="none" w:sz="0" w:space="0" w:color="auto"/>
                    <w:bottom w:val="none" w:sz="0" w:space="0" w:color="auto"/>
                    <w:right w:val="none" w:sz="0" w:space="0" w:color="auto"/>
                  </w:divBdr>
                </w:div>
                <w:div w:id="1279337969">
                  <w:marLeft w:val="640"/>
                  <w:marRight w:val="0"/>
                  <w:marTop w:val="0"/>
                  <w:marBottom w:val="0"/>
                  <w:divBdr>
                    <w:top w:val="none" w:sz="0" w:space="0" w:color="auto"/>
                    <w:left w:val="none" w:sz="0" w:space="0" w:color="auto"/>
                    <w:bottom w:val="none" w:sz="0" w:space="0" w:color="auto"/>
                    <w:right w:val="none" w:sz="0" w:space="0" w:color="auto"/>
                  </w:divBdr>
                </w:div>
                <w:div w:id="299574070">
                  <w:marLeft w:val="640"/>
                  <w:marRight w:val="0"/>
                  <w:marTop w:val="0"/>
                  <w:marBottom w:val="0"/>
                  <w:divBdr>
                    <w:top w:val="none" w:sz="0" w:space="0" w:color="auto"/>
                    <w:left w:val="none" w:sz="0" w:space="0" w:color="auto"/>
                    <w:bottom w:val="none" w:sz="0" w:space="0" w:color="auto"/>
                    <w:right w:val="none" w:sz="0" w:space="0" w:color="auto"/>
                  </w:divBdr>
                </w:div>
                <w:div w:id="1857309015">
                  <w:marLeft w:val="640"/>
                  <w:marRight w:val="0"/>
                  <w:marTop w:val="0"/>
                  <w:marBottom w:val="0"/>
                  <w:divBdr>
                    <w:top w:val="none" w:sz="0" w:space="0" w:color="auto"/>
                    <w:left w:val="none" w:sz="0" w:space="0" w:color="auto"/>
                    <w:bottom w:val="none" w:sz="0" w:space="0" w:color="auto"/>
                    <w:right w:val="none" w:sz="0" w:space="0" w:color="auto"/>
                  </w:divBdr>
                </w:div>
                <w:div w:id="924143643">
                  <w:marLeft w:val="640"/>
                  <w:marRight w:val="0"/>
                  <w:marTop w:val="0"/>
                  <w:marBottom w:val="0"/>
                  <w:divBdr>
                    <w:top w:val="none" w:sz="0" w:space="0" w:color="auto"/>
                    <w:left w:val="none" w:sz="0" w:space="0" w:color="auto"/>
                    <w:bottom w:val="none" w:sz="0" w:space="0" w:color="auto"/>
                    <w:right w:val="none" w:sz="0" w:space="0" w:color="auto"/>
                  </w:divBdr>
                </w:div>
                <w:div w:id="1208644114">
                  <w:marLeft w:val="640"/>
                  <w:marRight w:val="0"/>
                  <w:marTop w:val="0"/>
                  <w:marBottom w:val="0"/>
                  <w:divBdr>
                    <w:top w:val="none" w:sz="0" w:space="0" w:color="auto"/>
                    <w:left w:val="none" w:sz="0" w:space="0" w:color="auto"/>
                    <w:bottom w:val="none" w:sz="0" w:space="0" w:color="auto"/>
                    <w:right w:val="none" w:sz="0" w:space="0" w:color="auto"/>
                  </w:divBdr>
                </w:div>
                <w:div w:id="1127897447">
                  <w:marLeft w:val="640"/>
                  <w:marRight w:val="0"/>
                  <w:marTop w:val="0"/>
                  <w:marBottom w:val="0"/>
                  <w:divBdr>
                    <w:top w:val="none" w:sz="0" w:space="0" w:color="auto"/>
                    <w:left w:val="none" w:sz="0" w:space="0" w:color="auto"/>
                    <w:bottom w:val="none" w:sz="0" w:space="0" w:color="auto"/>
                    <w:right w:val="none" w:sz="0" w:space="0" w:color="auto"/>
                  </w:divBdr>
                </w:div>
                <w:div w:id="1557203684">
                  <w:marLeft w:val="640"/>
                  <w:marRight w:val="0"/>
                  <w:marTop w:val="0"/>
                  <w:marBottom w:val="0"/>
                  <w:divBdr>
                    <w:top w:val="none" w:sz="0" w:space="0" w:color="auto"/>
                    <w:left w:val="none" w:sz="0" w:space="0" w:color="auto"/>
                    <w:bottom w:val="none" w:sz="0" w:space="0" w:color="auto"/>
                    <w:right w:val="none" w:sz="0" w:space="0" w:color="auto"/>
                  </w:divBdr>
                </w:div>
                <w:div w:id="1706061040">
                  <w:marLeft w:val="640"/>
                  <w:marRight w:val="0"/>
                  <w:marTop w:val="0"/>
                  <w:marBottom w:val="0"/>
                  <w:divBdr>
                    <w:top w:val="none" w:sz="0" w:space="0" w:color="auto"/>
                    <w:left w:val="none" w:sz="0" w:space="0" w:color="auto"/>
                    <w:bottom w:val="none" w:sz="0" w:space="0" w:color="auto"/>
                    <w:right w:val="none" w:sz="0" w:space="0" w:color="auto"/>
                  </w:divBdr>
                </w:div>
              </w:divsChild>
            </w:div>
            <w:div w:id="661546098">
              <w:marLeft w:val="0"/>
              <w:marRight w:val="0"/>
              <w:marTop w:val="0"/>
              <w:marBottom w:val="0"/>
              <w:divBdr>
                <w:top w:val="none" w:sz="0" w:space="0" w:color="auto"/>
                <w:left w:val="none" w:sz="0" w:space="0" w:color="auto"/>
                <w:bottom w:val="none" w:sz="0" w:space="0" w:color="auto"/>
                <w:right w:val="none" w:sz="0" w:space="0" w:color="auto"/>
              </w:divBdr>
              <w:divsChild>
                <w:div w:id="611984155">
                  <w:marLeft w:val="640"/>
                  <w:marRight w:val="0"/>
                  <w:marTop w:val="0"/>
                  <w:marBottom w:val="0"/>
                  <w:divBdr>
                    <w:top w:val="none" w:sz="0" w:space="0" w:color="auto"/>
                    <w:left w:val="none" w:sz="0" w:space="0" w:color="auto"/>
                    <w:bottom w:val="none" w:sz="0" w:space="0" w:color="auto"/>
                    <w:right w:val="none" w:sz="0" w:space="0" w:color="auto"/>
                  </w:divBdr>
                </w:div>
                <w:div w:id="1527594540">
                  <w:marLeft w:val="640"/>
                  <w:marRight w:val="0"/>
                  <w:marTop w:val="0"/>
                  <w:marBottom w:val="0"/>
                  <w:divBdr>
                    <w:top w:val="none" w:sz="0" w:space="0" w:color="auto"/>
                    <w:left w:val="none" w:sz="0" w:space="0" w:color="auto"/>
                    <w:bottom w:val="none" w:sz="0" w:space="0" w:color="auto"/>
                    <w:right w:val="none" w:sz="0" w:space="0" w:color="auto"/>
                  </w:divBdr>
                </w:div>
                <w:div w:id="700016131">
                  <w:marLeft w:val="640"/>
                  <w:marRight w:val="0"/>
                  <w:marTop w:val="0"/>
                  <w:marBottom w:val="0"/>
                  <w:divBdr>
                    <w:top w:val="none" w:sz="0" w:space="0" w:color="auto"/>
                    <w:left w:val="none" w:sz="0" w:space="0" w:color="auto"/>
                    <w:bottom w:val="none" w:sz="0" w:space="0" w:color="auto"/>
                    <w:right w:val="none" w:sz="0" w:space="0" w:color="auto"/>
                  </w:divBdr>
                </w:div>
                <w:div w:id="955402431">
                  <w:marLeft w:val="640"/>
                  <w:marRight w:val="0"/>
                  <w:marTop w:val="0"/>
                  <w:marBottom w:val="0"/>
                  <w:divBdr>
                    <w:top w:val="none" w:sz="0" w:space="0" w:color="auto"/>
                    <w:left w:val="none" w:sz="0" w:space="0" w:color="auto"/>
                    <w:bottom w:val="none" w:sz="0" w:space="0" w:color="auto"/>
                    <w:right w:val="none" w:sz="0" w:space="0" w:color="auto"/>
                  </w:divBdr>
                </w:div>
                <w:div w:id="1859612048">
                  <w:marLeft w:val="640"/>
                  <w:marRight w:val="0"/>
                  <w:marTop w:val="0"/>
                  <w:marBottom w:val="0"/>
                  <w:divBdr>
                    <w:top w:val="none" w:sz="0" w:space="0" w:color="auto"/>
                    <w:left w:val="none" w:sz="0" w:space="0" w:color="auto"/>
                    <w:bottom w:val="none" w:sz="0" w:space="0" w:color="auto"/>
                    <w:right w:val="none" w:sz="0" w:space="0" w:color="auto"/>
                  </w:divBdr>
                </w:div>
                <w:div w:id="1657880917">
                  <w:marLeft w:val="640"/>
                  <w:marRight w:val="0"/>
                  <w:marTop w:val="0"/>
                  <w:marBottom w:val="0"/>
                  <w:divBdr>
                    <w:top w:val="none" w:sz="0" w:space="0" w:color="auto"/>
                    <w:left w:val="none" w:sz="0" w:space="0" w:color="auto"/>
                    <w:bottom w:val="none" w:sz="0" w:space="0" w:color="auto"/>
                    <w:right w:val="none" w:sz="0" w:space="0" w:color="auto"/>
                  </w:divBdr>
                </w:div>
                <w:div w:id="1992178295">
                  <w:marLeft w:val="640"/>
                  <w:marRight w:val="0"/>
                  <w:marTop w:val="0"/>
                  <w:marBottom w:val="0"/>
                  <w:divBdr>
                    <w:top w:val="none" w:sz="0" w:space="0" w:color="auto"/>
                    <w:left w:val="none" w:sz="0" w:space="0" w:color="auto"/>
                    <w:bottom w:val="none" w:sz="0" w:space="0" w:color="auto"/>
                    <w:right w:val="none" w:sz="0" w:space="0" w:color="auto"/>
                  </w:divBdr>
                </w:div>
                <w:div w:id="114914488">
                  <w:marLeft w:val="640"/>
                  <w:marRight w:val="0"/>
                  <w:marTop w:val="0"/>
                  <w:marBottom w:val="0"/>
                  <w:divBdr>
                    <w:top w:val="none" w:sz="0" w:space="0" w:color="auto"/>
                    <w:left w:val="none" w:sz="0" w:space="0" w:color="auto"/>
                    <w:bottom w:val="none" w:sz="0" w:space="0" w:color="auto"/>
                    <w:right w:val="none" w:sz="0" w:space="0" w:color="auto"/>
                  </w:divBdr>
                </w:div>
                <w:div w:id="1648776503">
                  <w:marLeft w:val="640"/>
                  <w:marRight w:val="0"/>
                  <w:marTop w:val="0"/>
                  <w:marBottom w:val="0"/>
                  <w:divBdr>
                    <w:top w:val="none" w:sz="0" w:space="0" w:color="auto"/>
                    <w:left w:val="none" w:sz="0" w:space="0" w:color="auto"/>
                    <w:bottom w:val="none" w:sz="0" w:space="0" w:color="auto"/>
                    <w:right w:val="none" w:sz="0" w:space="0" w:color="auto"/>
                  </w:divBdr>
                </w:div>
                <w:div w:id="942760858">
                  <w:marLeft w:val="640"/>
                  <w:marRight w:val="0"/>
                  <w:marTop w:val="0"/>
                  <w:marBottom w:val="0"/>
                  <w:divBdr>
                    <w:top w:val="none" w:sz="0" w:space="0" w:color="auto"/>
                    <w:left w:val="none" w:sz="0" w:space="0" w:color="auto"/>
                    <w:bottom w:val="none" w:sz="0" w:space="0" w:color="auto"/>
                    <w:right w:val="none" w:sz="0" w:space="0" w:color="auto"/>
                  </w:divBdr>
                </w:div>
                <w:div w:id="1003048580">
                  <w:marLeft w:val="640"/>
                  <w:marRight w:val="0"/>
                  <w:marTop w:val="0"/>
                  <w:marBottom w:val="0"/>
                  <w:divBdr>
                    <w:top w:val="none" w:sz="0" w:space="0" w:color="auto"/>
                    <w:left w:val="none" w:sz="0" w:space="0" w:color="auto"/>
                    <w:bottom w:val="none" w:sz="0" w:space="0" w:color="auto"/>
                    <w:right w:val="none" w:sz="0" w:space="0" w:color="auto"/>
                  </w:divBdr>
                </w:div>
                <w:div w:id="1085879757">
                  <w:marLeft w:val="640"/>
                  <w:marRight w:val="0"/>
                  <w:marTop w:val="0"/>
                  <w:marBottom w:val="0"/>
                  <w:divBdr>
                    <w:top w:val="none" w:sz="0" w:space="0" w:color="auto"/>
                    <w:left w:val="none" w:sz="0" w:space="0" w:color="auto"/>
                    <w:bottom w:val="none" w:sz="0" w:space="0" w:color="auto"/>
                    <w:right w:val="none" w:sz="0" w:space="0" w:color="auto"/>
                  </w:divBdr>
                </w:div>
                <w:div w:id="448552508">
                  <w:marLeft w:val="640"/>
                  <w:marRight w:val="0"/>
                  <w:marTop w:val="0"/>
                  <w:marBottom w:val="0"/>
                  <w:divBdr>
                    <w:top w:val="none" w:sz="0" w:space="0" w:color="auto"/>
                    <w:left w:val="none" w:sz="0" w:space="0" w:color="auto"/>
                    <w:bottom w:val="none" w:sz="0" w:space="0" w:color="auto"/>
                    <w:right w:val="none" w:sz="0" w:space="0" w:color="auto"/>
                  </w:divBdr>
                </w:div>
                <w:div w:id="1051684758">
                  <w:marLeft w:val="640"/>
                  <w:marRight w:val="0"/>
                  <w:marTop w:val="0"/>
                  <w:marBottom w:val="0"/>
                  <w:divBdr>
                    <w:top w:val="none" w:sz="0" w:space="0" w:color="auto"/>
                    <w:left w:val="none" w:sz="0" w:space="0" w:color="auto"/>
                    <w:bottom w:val="none" w:sz="0" w:space="0" w:color="auto"/>
                    <w:right w:val="none" w:sz="0" w:space="0" w:color="auto"/>
                  </w:divBdr>
                </w:div>
                <w:div w:id="1938293711">
                  <w:marLeft w:val="640"/>
                  <w:marRight w:val="0"/>
                  <w:marTop w:val="0"/>
                  <w:marBottom w:val="0"/>
                  <w:divBdr>
                    <w:top w:val="none" w:sz="0" w:space="0" w:color="auto"/>
                    <w:left w:val="none" w:sz="0" w:space="0" w:color="auto"/>
                    <w:bottom w:val="none" w:sz="0" w:space="0" w:color="auto"/>
                    <w:right w:val="none" w:sz="0" w:space="0" w:color="auto"/>
                  </w:divBdr>
                </w:div>
                <w:div w:id="520124228">
                  <w:marLeft w:val="640"/>
                  <w:marRight w:val="0"/>
                  <w:marTop w:val="0"/>
                  <w:marBottom w:val="0"/>
                  <w:divBdr>
                    <w:top w:val="none" w:sz="0" w:space="0" w:color="auto"/>
                    <w:left w:val="none" w:sz="0" w:space="0" w:color="auto"/>
                    <w:bottom w:val="none" w:sz="0" w:space="0" w:color="auto"/>
                    <w:right w:val="none" w:sz="0" w:space="0" w:color="auto"/>
                  </w:divBdr>
                </w:div>
                <w:div w:id="85884564">
                  <w:marLeft w:val="640"/>
                  <w:marRight w:val="0"/>
                  <w:marTop w:val="0"/>
                  <w:marBottom w:val="0"/>
                  <w:divBdr>
                    <w:top w:val="none" w:sz="0" w:space="0" w:color="auto"/>
                    <w:left w:val="none" w:sz="0" w:space="0" w:color="auto"/>
                    <w:bottom w:val="none" w:sz="0" w:space="0" w:color="auto"/>
                    <w:right w:val="none" w:sz="0" w:space="0" w:color="auto"/>
                  </w:divBdr>
                </w:div>
                <w:div w:id="359285401">
                  <w:marLeft w:val="640"/>
                  <w:marRight w:val="0"/>
                  <w:marTop w:val="0"/>
                  <w:marBottom w:val="0"/>
                  <w:divBdr>
                    <w:top w:val="none" w:sz="0" w:space="0" w:color="auto"/>
                    <w:left w:val="none" w:sz="0" w:space="0" w:color="auto"/>
                    <w:bottom w:val="none" w:sz="0" w:space="0" w:color="auto"/>
                    <w:right w:val="none" w:sz="0" w:space="0" w:color="auto"/>
                  </w:divBdr>
                </w:div>
                <w:div w:id="147331719">
                  <w:marLeft w:val="640"/>
                  <w:marRight w:val="0"/>
                  <w:marTop w:val="0"/>
                  <w:marBottom w:val="0"/>
                  <w:divBdr>
                    <w:top w:val="none" w:sz="0" w:space="0" w:color="auto"/>
                    <w:left w:val="none" w:sz="0" w:space="0" w:color="auto"/>
                    <w:bottom w:val="none" w:sz="0" w:space="0" w:color="auto"/>
                    <w:right w:val="none" w:sz="0" w:space="0" w:color="auto"/>
                  </w:divBdr>
                </w:div>
                <w:div w:id="974338891">
                  <w:marLeft w:val="640"/>
                  <w:marRight w:val="0"/>
                  <w:marTop w:val="0"/>
                  <w:marBottom w:val="0"/>
                  <w:divBdr>
                    <w:top w:val="none" w:sz="0" w:space="0" w:color="auto"/>
                    <w:left w:val="none" w:sz="0" w:space="0" w:color="auto"/>
                    <w:bottom w:val="none" w:sz="0" w:space="0" w:color="auto"/>
                    <w:right w:val="none" w:sz="0" w:space="0" w:color="auto"/>
                  </w:divBdr>
                </w:div>
                <w:div w:id="993603386">
                  <w:marLeft w:val="640"/>
                  <w:marRight w:val="0"/>
                  <w:marTop w:val="0"/>
                  <w:marBottom w:val="0"/>
                  <w:divBdr>
                    <w:top w:val="none" w:sz="0" w:space="0" w:color="auto"/>
                    <w:left w:val="none" w:sz="0" w:space="0" w:color="auto"/>
                    <w:bottom w:val="none" w:sz="0" w:space="0" w:color="auto"/>
                    <w:right w:val="none" w:sz="0" w:space="0" w:color="auto"/>
                  </w:divBdr>
                </w:div>
                <w:div w:id="1659260200">
                  <w:marLeft w:val="640"/>
                  <w:marRight w:val="0"/>
                  <w:marTop w:val="0"/>
                  <w:marBottom w:val="0"/>
                  <w:divBdr>
                    <w:top w:val="none" w:sz="0" w:space="0" w:color="auto"/>
                    <w:left w:val="none" w:sz="0" w:space="0" w:color="auto"/>
                    <w:bottom w:val="none" w:sz="0" w:space="0" w:color="auto"/>
                    <w:right w:val="none" w:sz="0" w:space="0" w:color="auto"/>
                  </w:divBdr>
                </w:div>
                <w:div w:id="624428468">
                  <w:marLeft w:val="640"/>
                  <w:marRight w:val="0"/>
                  <w:marTop w:val="0"/>
                  <w:marBottom w:val="0"/>
                  <w:divBdr>
                    <w:top w:val="none" w:sz="0" w:space="0" w:color="auto"/>
                    <w:left w:val="none" w:sz="0" w:space="0" w:color="auto"/>
                    <w:bottom w:val="none" w:sz="0" w:space="0" w:color="auto"/>
                    <w:right w:val="none" w:sz="0" w:space="0" w:color="auto"/>
                  </w:divBdr>
                </w:div>
                <w:div w:id="1094090049">
                  <w:marLeft w:val="640"/>
                  <w:marRight w:val="0"/>
                  <w:marTop w:val="0"/>
                  <w:marBottom w:val="0"/>
                  <w:divBdr>
                    <w:top w:val="none" w:sz="0" w:space="0" w:color="auto"/>
                    <w:left w:val="none" w:sz="0" w:space="0" w:color="auto"/>
                    <w:bottom w:val="none" w:sz="0" w:space="0" w:color="auto"/>
                    <w:right w:val="none" w:sz="0" w:space="0" w:color="auto"/>
                  </w:divBdr>
                </w:div>
                <w:div w:id="1129592204">
                  <w:marLeft w:val="640"/>
                  <w:marRight w:val="0"/>
                  <w:marTop w:val="0"/>
                  <w:marBottom w:val="0"/>
                  <w:divBdr>
                    <w:top w:val="none" w:sz="0" w:space="0" w:color="auto"/>
                    <w:left w:val="none" w:sz="0" w:space="0" w:color="auto"/>
                    <w:bottom w:val="none" w:sz="0" w:space="0" w:color="auto"/>
                    <w:right w:val="none" w:sz="0" w:space="0" w:color="auto"/>
                  </w:divBdr>
                </w:div>
                <w:div w:id="1419909839">
                  <w:marLeft w:val="640"/>
                  <w:marRight w:val="0"/>
                  <w:marTop w:val="0"/>
                  <w:marBottom w:val="0"/>
                  <w:divBdr>
                    <w:top w:val="none" w:sz="0" w:space="0" w:color="auto"/>
                    <w:left w:val="none" w:sz="0" w:space="0" w:color="auto"/>
                    <w:bottom w:val="none" w:sz="0" w:space="0" w:color="auto"/>
                    <w:right w:val="none" w:sz="0" w:space="0" w:color="auto"/>
                  </w:divBdr>
                </w:div>
                <w:div w:id="57021455">
                  <w:marLeft w:val="640"/>
                  <w:marRight w:val="0"/>
                  <w:marTop w:val="0"/>
                  <w:marBottom w:val="0"/>
                  <w:divBdr>
                    <w:top w:val="none" w:sz="0" w:space="0" w:color="auto"/>
                    <w:left w:val="none" w:sz="0" w:space="0" w:color="auto"/>
                    <w:bottom w:val="none" w:sz="0" w:space="0" w:color="auto"/>
                    <w:right w:val="none" w:sz="0" w:space="0" w:color="auto"/>
                  </w:divBdr>
                </w:div>
                <w:div w:id="253902640">
                  <w:marLeft w:val="640"/>
                  <w:marRight w:val="0"/>
                  <w:marTop w:val="0"/>
                  <w:marBottom w:val="0"/>
                  <w:divBdr>
                    <w:top w:val="none" w:sz="0" w:space="0" w:color="auto"/>
                    <w:left w:val="none" w:sz="0" w:space="0" w:color="auto"/>
                    <w:bottom w:val="none" w:sz="0" w:space="0" w:color="auto"/>
                    <w:right w:val="none" w:sz="0" w:space="0" w:color="auto"/>
                  </w:divBdr>
                </w:div>
                <w:div w:id="917902872">
                  <w:marLeft w:val="640"/>
                  <w:marRight w:val="0"/>
                  <w:marTop w:val="0"/>
                  <w:marBottom w:val="0"/>
                  <w:divBdr>
                    <w:top w:val="none" w:sz="0" w:space="0" w:color="auto"/>
                    <w:left w:val="none" w:sz="0" w:space="0" w:color="auto"/>
                    <w:bottom w:val="none" w:sz="0" w:space="0" w:color="auto"/>
                    <w:right w:val="none" w:sz="0" w:space="0" w:color="auto"/>
                  </w:divBdr>
                </w:div>
                <w:div w:id="571817780">
                  <w:marLeft w:val="640"/>
                  <w:marRight w:val="0"/>
                  <w:marTop w:val="0"/>
                  <w:marBottom w:val="0"/>
                  <w:divBdr>
                    <w:top w:val="none" w:sz="0" w:space="0" w:color="auto"/>
                    <w:left w:val="none" w:sz="0" w:space="0" w:color="auto"/>
                    <w:bottom w:val="none" w:sz="0" w:space="0" w:color="auto"/>
                    <w:right w:val="none" w:sz="0" w:space="0" w:color="auto"/>
                  </w:divBdr>
                </w:div>
                <w:div w:id="1025406539">
                  <w:marLeft w:val="640"/>
                  <w:marRight w:val="0"/>
                  <w:marTop w:val="0"/>
                  <w:marBottom w:val="0"/>
                  <w:divBdr>
                    <w:top w:val="none" w:sz="0" w:space="0" w:color="auto"/>
                    <w:left w:val="none" w:sz="0" w:space="0" w:color="auto"/>
                    <w:bottom w:val="none" w:sz="0" w:space="0" w:color="auto"/>
                    <w:right w:val="none" w:sz="0" w:space="0" w:color="auto"/>
                  </w:divBdr>
                </w:div>
                <w:div w:id="1403673305">
                  <w:marLeft w:val="640"/>
                  <w:marRight w:val="0"/>
                  <w:marTop w:val="0"/>
                  <w:marBottom w:val="0"/>
                  <w:divBdr>
                    <w:top w:val="none" w:sz="0" w:space="0" w:color="auto"/>
                    <w:left w:val="none" w:sz="0" w:space="0" w:color="auto"/>
                    <w:bottom w:val="none" w:sz="0" w:space="0" w:color="auto"/>
                    <w:right w:val="none" w:sz="0" w:space="0" w:color="auto"/>
                  </w:divBdr>
                </w:div>
                <w:div w:id="1250962324">
                  <w:marLeft w:val="640"/>
                  <w:marRight w:val="0"/>
                  <w:marTop w:val="0"/>
                  <w:marBottom w:val="0"/>
                  <w:divBdr>
                    <w:top w:val="none" w:sz="0" w:space="0" w:color="auto"/>
                    <w:left w:val="none" w:sz="0" w:space="0" w:color="auto"/>
                    <w:bottom w:val="none" w:sz="0" w:space="0" w:color="auto"/>
                    <w:right w:val="none" w:sz="0" w:space="0" w:color="auto"/>
                  </w:divBdr>
                </w:div>
                <w:div w:id="1789085421">
                  <w:marLeft w:val="640"/>
                  <w:marRight w:val="0"/>
                  <w:marTop w:val="0"/>
                  <w:marBottom w:val="0"/>
                  <w:divBdr>
                    <w:top w:val="none" w:sz="0" w:space="0" w:color="auto"/>
                    <w:left w:val="none" w:sz="0" w:space="0" w:color="auto"/>
                    <w:bottom w:val="none" w:sz="0" w:space="0" w:color="auto"/>
                    <w:right w:val="none" w:sz="0" w:space="0" w:color="auto"/>
                  </w:divBdr>
                </w:div>
                <w:div w:id="2104256166">
                  <w:marLeft w:val="640"/>
                  <w:marRight w:val="0"/>
                  <w:marTop w:val="0"/>
                  <w:marBottom w:val="0"/>
                  <w:divBdr>
                    <w:top w:val="none" w:sz="0" w:space="0" w:color="auto"/>
                    <w:left w:val="none" w:sz="0" w:space="0" w:color="auto"/>
                    <w:bottom w:val="none" w:sz="0" w:space="0" w:color="auto"/>
                    <w:right w:val="none" w:sz="0" w:space="0" w:color="auto"/>
                  </w:divBdr>
                </w:div>
              </w:divsChild>
            </w:div>
            <w:div w:id="517162464">
              <w:marLeft w:val="0"/>
              <w:marRight w:val="0"/>
              <w:marTop w:val="0"/>
              <w:marBottom w:val="0"/>
              <w:divBdr>
                <w:top w:val="none" w:sz="0" w:space="0" w:color="auto"/>
                <w:left w:val="none" w:sz="0" w:space="0" w:color="auto"/>
                <w:bottom w:val="none" w:sz="0" w:space="0" w:color="auto"/>
                <w:right w:val="none" w:sz="0" w:space="0" w:color="auto"/>
              </w:divBdr>
              <w:divsChild>
                <w:div w:id="1665549442">
                  <w:marLeft w:val="640"/>
                  <w:marRight w:val="0"/>
                  <w:marTop w:val="0"/>
                  <w:marBottom w:val="0"/>
                  <w:divBdr>
                    <w:top w:val="none" w:sz="0" w:space="0" w:color="auto"/>
                    <w:left w:val="none" w:sz="0" w:space="0" w:color="auto"/>
                    <w:bottom w:val="none" w:sz="0" w:space="0" w:color="auto"/>
                    <w:right w:val="none" w:sz="0" w:space="0" w:color="auto"/>
                  </w:divBdr>
                </w:div>
                <w:div w:id="1195729043">
                  <w:marLeft w:val="640"/>
                  <w:marRight w:val="0"/>
                  <w:marTop w:val="0"/>
                  <w:marBottom w:val="0"/>
                  <w:divBdr>
                    <w:top w:val="none" w:sz="0" w:space="0" w:color="auto"/>
                    <w:left w:val="none" w:sz="0" w:space="0" w:color="auto"/>
                    <w:bottom w:val="none" w:sz="0" w:space="0" w:color="auto"/>
                    <w:right w:val="none" w:sz="0" w:space="0" w:color="auto"/>
                  </w:divBdr>
                </w:div>
                <w:div w:id="304357154">
                  <w:marLeft w:val="640"/>
                  <w:marRight w:val="0"/>
                  <w:marTop w:val="0"/>
                  <w:marBottom w:val="0"/>
                  <w:divBdr>
                    <w:top w:val="none" w:sz="0" w:space="0" w:color="auto"/>
                    <w:left w:val="none" w:sz="0" w:space="0" w:color="auto"/>
                    <w:bottom w:val="none" w:sz="0" w:space="0" w:color="auto"/>
                    <w:right w:val="none" w:sz="0" w:space="0" w:color="auto"/>
                  </w:divBdr>
                </w:div>
                <w:div w:id="2112317664">
                  <w:marLeft w:val="640"/>
                  <w:marRight w:val="0"/>
                  <w:marTop w:val="0"/>
                  <w:marBottom w:val="0"/>
                  <w:divBdr>
                    <w:top w:val="none" w:sz="0" w:space="0" w:color="auto"/>
                    <w:left w:val="none" w:sz="0" w:space="0" w:color="auto"/>
                    <w:bottom w:val="none" w:sz="0" w:space="0" w:color="auto"/>
                    <w:right w:val="none" w:sz="0" w:space="0" w:color="auto"/>
                  </w:divBdr>
                </w:div>
                <w:div w:id="54669329">
                  <w:marLeft w:val="640"/>
                  <w:marRight w:val="0"/>
                  <w:marTop w:val="0"/>
                  <w:marBottom w:val="0"/>
                  <w:divBdr>
                    <w:top w:val="none" w:sz="0" w:space="0" w:color="auto"/>
                    <w:left w:val="none" w:sz="0" w:space="0" w:color="auto"/>
                    <w:bottom w:val="none" w:sz="0" w:space="0" w:color="auto"/>
                    <w:right w:val="none" w:sz="0" w:space="0" w:color="auto"/>
                  </w:divBdr>
                </w:div>
                <w:div w:id="606619478">
                  <w:marLeft w:val="640"/>
                  <w:marRight w:val="0"/>
                  <w:marTop w:val="0"/>
                  <w:marBottom w:val="0"/>
                  <w:divBdr>
                    <w:top w:val="none" w:sz="0" w:space="0" w:color="auto"/>
                    <w:left w:val="none" w:sz="0" w:space="0" w:color="auto"/>
                    <w:bottom w:val="none" w:sz="0" w:space="0" w:color="auto"/>
                    <w:right w:val="none" w:sz="0" w:space="0" w:color="auto"/>
                  </w:divBdr>
                </w:div>
                <w:div w:id="1068458038">
                  <w:marLeft w:val="640"/>
                  <w:marRight w:val="0"/>
                  <w:marTop w:val="0"/>
                  <w:marBottom w:val="0"/>
                  <w:divBdr>
                    <w:top w:val="none" w:sz="0" w:space="0" w:color="auto"/>
                    <w:left w:val="none" w:sz="0" w:space="0" w:color="auto"/>
                    <w:bottom w:val="none" w:sz="0" w:space="0" w:color="auto"/>
                    <w:right w:val="none" w:sz="0" w:space="0" w:color="auto"/>
                  </w:divBdr>
                </w:div>
                <w:div w:id="223302040">
                  <w:marLeft w:val="640"/>
                  <w:marRight w:val="0"/>
                  <w:marTop w:val="0"/>
                  <w:marBottom w:val="0"/>
                  <w:divBdr>
                    <w:top w:val="none" w:sz="0" w:space="0" w:color="auto"/>
                    <w:left w:val="none" w:sz="0" w:space="0" w:color="auto"/>
                    <w:bottom w:val="none" w:sz="0" w:space="0" w:color="auto"/>
                    <w:right w:val="none" w:sz="0" w:space="0" w:color="auto"/>
                  </w:divBdr>
                </w:div>
                <w:div w:id="1204975435">
                  <w:marLeft w:val="640"/>
                  <w:marRight w:val="0"/>
                  <w:marTop w:val="0"/>
                  <w:marBottom w:val="0"/>
                  <w:divBdr>
                    <w:top w:val="none" w:sz="0" w:space="0" w:color="auto"/>
                    <w:left w:val="none" w:sz="0" w:space="0" w:color="auto"/>
                    <w:bottom w:val="none" w:sz="0" w:space="0" w:color="auto"/>
                    <w:right w:val="none" w:sz="0" w:space="0" w:color="auto"/>
                  </w:divBdr>
                </w:div>
                <w:div w:id="702288494">
                  <w:marLeft w:val="640"/>
                  <w:marRight w:val="0"/>
                  <w:marTop w:val="0"/>
                  <w:marBottom w:val="0"/>
                  <w:divBdr>
                    <w:top w:val="none" w:sz="0" w:space="0" w:color="auto"/>
                    <w:left w:val="none" w:sz="0" w:space="0" w:color="auto"/>
                    <w:bottom w:val="none" w:sz="0" w:space="0" w:color="auto"/>
                    <w:right w:val="none" w:sz="0" w:space="0" w:color="auto"/>
                  </w:divBdr>
                </w:div>
                <w:div w:id="198980718">
                  <w:marLeft w:val="640"/>
                  <w:marRight w:val="0"/>
                  <w:marTop w:val="0"/>
                  <w:marBottom w:val="0"/>
                  <w:divBdr>
                    <w:top w:val="none" w:sz="0" w:space="0" w:color="auto"/>
                    <w:left w:val="none" w:sz="0" w:space="0" w:color="auto"/>
                    <w:bottom w:val="none" w:sz="0" w:space="0" w:color="auto"/>
                    <w:right w:val="none" w:sz="0" w:space="0" w:color="auto"/>
                  </w:divBdr>
                </w:div>
                <w:div w:id="1711294431">
                  <w:marLeft w:val="640"/>
                  <w:marRight w:val="0"/>
                  <w:marTop w:val="0"/>
                  <w:marBottom w:val="0"/>
                  <w:divBdr>
                    <w:top w:val="none" w:sz="0" w:space="0" w:color="auto"/>
                    <w:left w:val="none" w:sz="0" w:space="0" w:color="auto"/>
                    <w:bottom w:val="none" w:sz="0" w:space="0" w:color="auto"/>
                    <w:right w:val="none" w:sz="0" w:space="0" w:color="auto"/>
                  </w:divBdr>
                </w:div>
                <w:div w:id="1508014296">
                  <w:marLeft w:val="640"/>
                  <w:marRight w:val="0"/>
                  <w:marTop w:val="0"/>
                  <w:marBottom w:val="0"/>
                  <w:divBdr>
                    <w:top w:val="none" w:sz="0" w:space="0" w:color="auto"/>
                    <w:left w:val="none" w:sz="0" w:space="0" w:color="auto"/>
                    <w:bottom w:val="none" w:sz="0" w:space="0" w:color="auto"/>
                    <w:right w:val="none" w:sz="0" w:space="0" w:color="auto"/>
                  </w:divBdr>
                </w:div>
                <w:div w:id="306595329">
                  <w:marLeft w:val="640"/>
                  <w:marRight w:val="0"/>
                  <w:marTop w:val="0"/>
                  <w:marBottom w:val="0"/>
                  <w:divBdr>
                    <w:top w:val="none" w:sz="0" w:space="0" w:color="auto"/>
                    <w:left w:val="none" w:sz="0" w:space="0" w:color="auto"/>
                    <w:bottom w:val="none" w:sz="0" w:space="0" w:color="auto"/>
                    <w:right w:val="none" w:sz="0" w:space="0" w:color="auto"/>
                  </w:divBdr>
                </w:div>
                <w:div w:id="970794399">
                  <w:marLeft w:val="640"/>
                  <w:marRight w:val="0"/>
                  <w:marTop w:val="0"/>
                  <w:marBottom w:val="0"/>
                  <w:divBdr>
                    <w:top w:val="none" w:sz="0" w:space="0" w:color="auto"/>
                    <w:left w:val="none" w:sz="0" w:space="0" w:color="auto"/>
                    <w:bottom w:val="none" w:sz="0" w:space="0" w:color="auto"/>
                    <w:right w:val="none" w:sz="0" w:space="0" w:color="auto"/>
                  </w:divBdr>
                </w:div>
                <w:div w:id="1744526373">
                  <w:marLeft w:val="640"/>
                  <w:marRight w:val="0"/>
                  <w:marTop w:val="0"/>
                  <w:marBottom w:val="0"/>
                  <w:divBdr>
                    <w:top w:val="none" w:sz="0" w:space="0" w:color="auto"/>
                    <w:left w:val="none" w:sz="0" w:space="0" w:color="auto"/>
                    <w:bottom w:val="none" w:sz="0" w:space="0" w:color="auto"/>
                    <w:right w:val="none" w:sz="0" w:space="0" w:color="auto"/>
                  </w:divBdr>
                </w:div>
                <w:div w:id="227349587">
                  <w:marLeft w:val="640"/>
                  <w:marRight w:val="0"/>
                  <w:marTop w:val="0"/>
                  <w:marBottom w:val="0"/>
                  <w:divBdr>
                    <w:top w:val="none" w:sz="0" w:space="0" w:color="auto"/>
                    <w:left w:val="none" w:sz="0" w:space="0" w:color="auto"/>
                    <w:bottom w:val="none" w:sz="0" w:space="0" w:color="auto"/>
                    <w:right w:val="none" w:sz="0" w:space="0" w:color="auto"/>
                  </w:divBdr>
                </w:div>
                <w:div w:id="830023501">
                  <w:marLeft w:val="640"/>
                  <w:marRight w:val="0"/>
                  <w:marTop w:val="0"/>
                  <w:marBottom w:val="0"/>
                  <w:divBdr>
                    <w:top w:val="none" w:sz="0" w:space="0" w:color="auto"/>
                    <w:left w:val="none" w:sz="0" w:space="0" w:color="auto"/>
                    <w:bottom w:val="none" w:sz="0" w:space="0" w:color="auto"/>
                    <w:right w:val="none" w:sz="0" w:space="0" w:color="auto"/>
                  </w:divBdr>
                </w:div>
                <w:div w:id="1484277747">
                  <w:marLeft w:val="640"/>
                  <w:marRight w:val="0"/>
                  <w:marTop w:val="0"/>
                  <w:marBottom w:val="0"/>
                  <w:divBdr>
                    <w:top w:val="none" w:sz="0" w:space="0" w:color="auto"/>
                    <w:left w:val="none" w:sz="0" w:space="0" w:color="auto"/>
                    <w:bottom w:val="none" w:sz="0" w:space="0" w:color="auto"/>
                    <w:right w:val="none" w:sz="0" w:space="0" w:color="auto"/>
                  </w:divBdr>
                </w:div>
                <w:div w:id="1706564178">
                  <w:marLeft w:val="640"/>
                  <w:marRight w:val="0"/>
                  <w:marTop w:val="0"/>
                  <w:marBottom w:val="0"/>
                  <w:divBdr>
                    <w:top w:val="none" w:sz="0" w:space="0" w:color="auto"/>
                    <w:left w:val="none" w:sz="0" w:space="0" w:color="auto"/>
                    <w:bottom w:val="none" w:sz="0" w:space="0" w:color="auto"/>
                    <w:right w:val="none" w:sz="0" w:space="0" w:color="auto"/>
                  </w:divBdr>
                </w:div>
                <w:div w:id="983200639">
                  <w:marLeft w:val="640"/>
                  <w:marRight w:val="0"/>
                  <w:marTop w:val="0"/>
                  <w:marBottom w:val="0"/>
                  <w:divBdr>
                    <w:top w:val="none" w:sz="0" w:space="0" w:color="auto"/>
                    <w:left w:val="none" w:sz="0" w:space="0" w:color="auto"/>
                    <w:bottom w:val="none" w:sz="0" w:space="0" w:color="auto"/>
                    <w:right w:val="none" w:sz="0" w:space="0" w:color="auto"/>
                  </w:divBdr>
                </w:div>
                <w:div w:id="1901133877">
                  <w:marLeft w:val="640"/>
                  <w:marRight w:val="0"/>
                  <w:marTop w:val="0"/>
                  <w:marBottom w:val="0"/>
                  <w:divBdr>
                    <w:top w:val="none" w:sz="0" w:space="0" w:color="auto"/>
                    <w:left w:val="none" w:sz="0" w:space="0" w:color="auto"/>
                    <w:bottom w:val="none" w:sz="0" w:space="0" w:color="auto"/>
                    <w:right w:val="none" w:sz="0" w:space="0" w:color="auto"/>
                  </w:divBdr>
                </w:div>
                <w:div w:id="2144077916">
                  <w:marLeft w:val="640"/>
                  <w:marRight w:val="0"/>
                  <w:marTop w:val="0"/>
                  <w:marBottom w:val="0"/>
                  <w:divBdr>
                    <w:top w:val="none" w:sz="0" w:space="0" w:color="auto"/>
                    <w:left w:val="none" w:sz="0" w:space="0" w:color="auto"/>
                    <w:bottom w:val="none" w:sz="0" w:space="0" w:color="auto"/>
                    <w:right w:val="none" w:sz="0" w:space="0" w:color="auto"/>
                  </w:divBdr>
                </w:div>
                <w:div w:id="1103722710">
                  <w:marLeft w:val="640"/>
                  <w:marRight w:val="0"/>
                  <w:marTop w:val="0"/>
                  <w:marBottom w:val="0"/>
                  <w:divBdr>
                    <w:top w:val="none" w:sz="0" w:space="0" w:color="auto"/>
                    <w:left w:val="none" w:sz="0" w:space="0" w:color="auto"/>
                    <w:bottom w:val="none" w:sz="0" w:space="0" w:color="auto"/>
                    <w:right w:val="none" w:sz="0" w:space="0" w:color="auto"/>
                  </w:divBdr>
                </w:div>
                <w:div w:id="1261526975">
                  <w:marLeft w:val="640"/>
                  <w:marRight w:val="0"/>
                  <w:marTop w:val="0"/>
                  <w:marBottom w:val="0"/>
                  <w:divBdr>
                    <w:top w:val="none" w:sz="0" w:space="0" w:color="auto"/>
                    <w:left w:val="none" w:sz="0" w:space="0" w:color="auto"/>
                    <w:bottom w:val="none" w:sz="0" w:space="0" w:color="auto"/>
                    <w:right w:val="none" w:sz="0" w:space="0" w:color="auto"/>
                  </w:divBdr>
                </w:div>
                <w:div w:id="945773208">
                  <w:marLeft w:val="640"/>
                  <w:marRight w:val="0"/>
                  <w:marTop w:val="0"/>
                  <w:marBottom w:val="0"/>
                  <w:divBdr>
                    <w:top w:val="none" w:sz="0" w:space="0" w:color="auto"/>
                    <w:left w:val="none" w:sz="0" w:space="0" w:color="auto"/>
                    <w:bottom w:val="none" w:sz="0" w:space="0" w:color="auto"/>
                    <w:right w:val="none" w:sz="0" w:space="0" w:color="auto"/>
                  </w:divBdr>
                </w:div>
                <w:div w:id="287130793">
                  <w:marLeft w:val="640"/>
                  <w:marRight w:val="0"/>
                  <w:marTop w:val="0"/>
                  <w:marBottom w:val="0"/>
                  <w:divBdr>
                    <w:top w:val="none" w:sz="0" w:space="0" w:color="auto"/>
                    <w:left w:val="none" w:sz="0" w:space="0" w:color="auto"/>
                    <w:bottom w:val="none" w:sz="0" w:space="0" w:color="auto"/>
                    <w:right w:val="none" w:sz="0" w:space="0" w:color="auto"/>
                  </w:divBdr>
                </w:div>
                <w:div w:id="557978375">
                  <w:marLeft w:val="640"/>
                  <w:marRight w:val="0"/>
                  <w:marTop w:val="0"/>
                  <w:marBottom w:val="0"/>
                  <w:divBdr>
                    <w:top w:val="none" w:sz="0" w:space="0" w:color="auto"/>
                    <w:left w:val="none" w:sz="0" w:space="0" w:color="auto"/>
                    <w:bottom w:val="none" w:sz="0" w:space="0" w:color="auto"/>
                    <w:right w:val="none" w:sz="0" w:space="0" w:color="auto"/>
                  </w:divBdr>
                </w:div>
                <w:div w:id="2009821417">
                  <w:marLeft w:val="640"/>
                  <w:marRight w:val="0"/>
                  <w:marTop w:val="0"/>
                  <w:marBottom w:val="0"/>
                  <w:divBdr>
                    <w:top w:val="none" w:sz="0" w:space="0" w:color="auto"/>
                    <w:left w:val="none" w:sz="0" w:space="0" w:color="auto"/>
                    <w:bottom w:val="none" w:sz="0" w:space="0" w:color="auto"/>
                    <w:right w:val="none" w:sz="0" w:space="0" w:color="auto"/>
                  </w:divBdr>
                </w:div>
                <w:div w:id="902646122">
                  <w:marLeft w:val="640"/>
                  <w:marRight w:val="0"/>
                  <w:marTop w:val="0"/>
                  <w:marBottom w:val="0"/>
                  <w:divBdr>
                    <w:top w:val="none" w:sz="0" w:space="0" w:color="auto"/>
                    <w:left w:val="none" w:sz="0" w:space="0" w:color="auto"/>
                    <w:bottom w:val="none" w:sz="0" w:space="0" w:color="auto"/>
                    <w:right w:val="none" w:sz="0" w:space="0" w:color="auto"/>
                  </w:divBdr>
                </w:div>
                <w:div w:id="127669866">
                  <w:marLeft w:val="640"/>
                  <w:marRight w:val="0"/>
                  <w:marTop w:val="0"/>
                  <w:marBottom w:val="0"/>
                  <w:divBdr>
                    <w:top w:val="none" w:sz="0" w:space="0" w:color="auto"/>
                    <w:left w:val="none" w:sz="0" w:space="0" w:color="auto"/>
                    <w:bottom w:val="none" w:sz="0" w:space="0" w:color="auto"/>
                    <w:right w:val="none" w:sz="0" w:space="0" w:color="auto"/>
                  </w:divBdr>
                </w:div>
                <w:div w:id="1957057321">
                  <w:marLeft w:val="640"/>
                  <w:marRight w:val="0"/>
                  <w:marTop w:val="0"/>
                  <w:marBottom w:val="0"/>
                  <w:divBdr>
                    <w:top w:val="none" w:sz="0" w:space="0" w:color="auto"/>
                    <w:left w:val="none" w:sz="0" w:space="0" w:color="auto"/>
                    <w:bottom w:val="none" w:sz="0" w:space="0" w:color="auto"/>
                    <w:right w:val="none" w:sz="0" w:space="0" w:color="auto"/>
                  </w:divBdr>
                </w:div>
                <w:div w:id="1690328458">
                  <w:marLeft w:val="640"/>
                  <w:marRight w:val="0"/>
                  <w:marTop w:val="0"/>
                  <w:marBottom w:val="0"/>
                  <w:divBdr>
                    <w:top w:val="none" w:sz="0" w:space="0" w:color="auto"/>
                    <w:left w:val="none" w:sz="0" w:space="0" w:color="auto"/>
                    <w:bottom w:val="none" w:sz="0" w:space="0" w:color="auto"/>
                    <w:right w:val="none" w:sz="0" w:space="0" w:color="auto"/>
                  </w:divBdr>
                </w:div>
                <w:div w:id="169562210">
                  <w:marLeft w:val="640"/>
                  <w:marRight w:val="0"/>
                  <w:marTop w:val="0"/>
                  <w:marBottom w:val="0"/>
                  <w:divBdr>
                    <w:top w:val="none" w:sz="0" w:space="0" w:color="auto"/>
                    <w:left w:val="none" w:sz="0" w:space="0" w:color="auto"/>
                    <w:bottom w:val="none" w:sz="0" w:space="0" w:color="auto"/>
                    <w:right w:val="none" w:sz="0" w:space="0" w:color="auto"/>
                  </w:divBdr>
                </w:div>
                <w:div w:id="1767145279">
                  <w:marLeft w:val="640"/>
                  <w:marRight w:val="0"/>
                  <w:marTop w:val="0"/>
                  <w:marBottom w:val="0"/>
                  <w:divBdr>
                    <w:top w:val="none" w:sz="0" w:space="0" w:color="auto"/>
                    <w:left w:val="none" w:sz="0" w:space="0" w:color="auto"/>
                    <w:bottom w:val="none" w:sz="0" w:space="0" w:color="auto"/>
                    <w:right w:val="none" w:sz="0" w:space="0" w:color="auto"/>
                  </w:divBdr>
                </w:div>
                <w:div w:id="1249654737">
                  <w:marLeft w:val="640"/>
                  <w:marRight w:val="0"/>
                  <w:marTop w:val="0"/>
                  <w:marBottom w:val="0"/>
                  <w:divBdr>
                    <w:top w:val="none" w:sz="0" w:space="0" w:color="auto"/>
                    <w:left w:val="none" w:sz="0" w:space="0" w:color="auto"/>
                    <w:bottom w:val="none" w:sz="0" w:space="0" w:color="auto"/>
                    <w:right w:val="none" w:sz="0" w:space="0" w:color="auto"/>
                  </w:divBdr>
                </w:div>
                <w:div w:id="1388647693">
                  <w:marLeft w:val="640"/>
                  <w:marRight w:val="0"/>
                  <w:marTop w:val="0"/>
                  <w:marBottom w:val="0"/>
                  <w:divBdr>
                    <w:top w:val="none" w:sz="0" w:space="0" w:color="auto"/>
                    <w:left w:val="none" w:sz="0" w:space="0" w:color="auto"/>
                    <w:bottom w:val="none" w:sz="0" w:space="0" w:color="auto"/>
                    <w:right w:val="none" w:sz="0" w:space="0" w:color="auto"/>
                  </w:divBdr>
                </w:div>
                <w:div w:id="467668400">
                  <w:marLeft w:val="640"/>
                  <w:marRight w:val="0"/>
                  <w:marTop w:val="0"/>
                  <w:marBottom w:val="0"/>
                  <w:divBdr>
                    <w:top w:val="none" w:sz="0" w:space="0" w:color="auto"/>
                    <w:left w:val="none" w:sz="0" w:space="0" w:color="auto"/>
                    <w:bottom w:val="none" w:sz="0" w:space="0" w:color="auto"/>
                    <w:right w:val="none" w:sz="0" w:space="0" w:color="auto"/>
                  </w:divBdr>
                </w:div>
                <w:div w:id="409892923">
                  <w:marLeft w:val="640"/>
                  <w:marRight w:val="0"/>
                  <w:marTop w:val="0"/>
                  <w:marBottom w:val="0"/>
                  <w:divBdr>
                    <w:top w:val="none" w:sz="0" w:space="0" w:color="auto"/>
                    <w:left w:val="none" w:sz="0" w:space="0" w:color="auto"/>
                    <w:bottom w:val="none" w:sz="0" w:space="0" w:color="auto"/>
                    <w:right w:val="none" w:sz="0" w:space="0" w:color="auto"/>
                  </w:divBdr>
                </w:div>
              </w:divsChild>
            </w:div>
          </w:divsChild>
        </w:div>
        <w:div w:id="648286145">
          <w:marLeft w:val="640"/>
          <w:marRight w:val="0"/>
          <w:marTop w:val="0"/>
          <w:marBottom w:val="0"/>
          <w:divBdr>
            <w:top w:val="none" w:sz="0" w:space="0" w:color="auto"/>
            <w:left w:val="none" w:sz="0" w:space="0" w:color="auto"/>
            <w:bottom w:val="none" w:sz="0" w:space="0" w:color="auto"/>
            <w:right w:val="none" w:sz="0" w:space="0" w:color="auto"/>
          </w:divBdr>
        </w:div>
        <w:div w:id="1789811183">
          <w:marLeft w:val="640"/>
          <w:marRight w:val="0"/>
          <w:marTop w:val="0"/>
          <w:marBottom w:val="0"/>
          <w:divBdr>
            <w:top w:val="none" w:sz="0" w:space="0" w:color="auto"/>
            <w:left w:val="none" w:sz="0" w:space="0" w:color="auto"/>
            <w:bottom w:val="none" w:sz="0" w:space="0" w:color="auto"/>
            <w:right w:val="none" w:sz="0" w:space="0" w:color="auto"/>
          </w:divBdr>
        </w:div>
        <w:div w:id="1383403577">
          <w:marLeft w:val="640"/>
          <w:marRight w:val="0"/>
          <w:marTop w:val="0"/>
          <w:marBottom w:val="0"/>
          <w:divBdr>
            <w:top w:val="none" w:sz="0" w:space="0" w:color="auto"/>
            <w:left w:val="none" w:sz="0" w:space="0" w:color="auto"/>
            <w:bottom w:val="none" w:sz="0" w:space="0" w:color="auto"/>
            <w:right w:val="none" w:sz="0" w:space="0" w:color="auto"/>
          </w:divBdr>
        </w:div>
        <w:div w:id="1958366382">
          <w:marLeft w:val="640"/>
          <w:marRight w:val="0"/>
          <w:marTop w:val="0"/>
          <w:marBottom w:val="0"/>
          <w:divBdr>
            <w:top w:val="none" w:sz="0" w:space="0" w:color="auto"/>
            <w:left w:val="none" w:sz="0" w:space="0" w:color="auto"/>
            <w:bottom w:val="none" w:sz="0" w:space="0" w:color="auto"/>
            <w:right w:val="none" w:sz="0" w:space="0" w:color="auto"/>
          </w:divBdr>
        </w:div>
        <w:div w:id="1618096935">
          <w:marLeft w:val="640"/>
          <w:marRight w:val="0"/>
          <w:marTop w:val="0"/>
          <w:marBottom w:val="0"/>
          <w:divBdr>
            <w:top w:val="none" w:sz="0" w:space="0" w:color="auto"/>
            <w:left w:val="none" w:sz="0" w:space="0" w:color="auto"/>
            <w:bottom w:val="none" w:sz="0" w:space="0" w:color="auto"/>
            <w:right w:val="none" w:sz="0" w:space="0" w:color="auto"/>
          </w:divBdr>
        </w:div>
        <w:div w:id="2130776534">
          <w:marLeft w:val="640"/>
          <w:marRight w:val="0"/>
          <w:marTop w:val="0"/>
          <w:marBottom w:val="0"/>
          <w:divBdr>
            <w:top w:val="none" w:sz="0" w:space="0" w:color="auto"/>
            <w:left w:val="none" w:sz="0" w:space="0" w:color="auto"/>
            <w:bottom w:val="none" w:sz="0" w:space="0" w:color="auto"/>
            <w:right w:val="none" w:sz="0" w:space="0" w:color="auto"/>
          </w:divBdr>
        </w:div>
        <w:div w:id="1490365141">
          <w:marLeft w:val="640"/>
          <w:marRight w:val="0"/>
          <w:marTop w:val="0"/>
          <w:marBottom w:val="0"/>
          <w:divBdr>
            <w:top w:val="none" w:sz="0" w:space="0" w:color="auto"/>
            <w:left w:val="none" w:sz="0" w:space="0" w:color="auto"/>
            <w:bottom w:val="none" w:sz="0" w:space="0" w:color="auto"/>
            <w:right w:val="none" w:sz="0" w:space="0" w:color="auto"/>
          </w:divBdr>
        </w:div>
        <w:div w:id="1028527354">
          <w:marLeft w:val="640"/>
          <w:marRight w:val="0"/>
          <w:marTop w:val="0"/>
          <w:marBottom w:val="0"/>
          <w:divBdr>
            <w:top w:val="none" w:sz="0" w:space="0" w:color="auto"/>
            <w:left w:val="none" w:sz="0" w:space="0" w:color="auto"/>
            <w:bottom w:val="none" w:sz="0" w:space="0" w:color="auto"/>
            <w:right w:val="none" w:sz="0" w:space="0" w:color="auto"/>
          </w:divBdr>
        </w:div>
        <w:div w:id="1460763146">
          <w:marLeft w:val="640"/>
          <w:marRight w:val="0"/>
          <w:marTop w:val="0"/>
          <w:marBottom w:val="0"/>
          <w:divBdr>
            <w:top w:val="none" w:sz="0" w:space="0" w:color="auto"/>
            <w:left w:val="none" w:sz="0" w:space="0" w:color="auto"/>
            <w:bottom w:val="none" w:sz="0" w:space="0" w:color="auto"/>
            <w:right w:val="none" w:sz="0" w:space="0" w:color="auto"/>
          </w:divBdr>
        </w:div>
        <w:div w:id="285505493">
          <w:marLeft w:val="640"/>
          <w:marRight w:val="0"/>
          <w:marTop w:val="0"/>
          <w:marBottom w:val="0"/>
          <w:divBdr>
            <w:top w:val="none" w:sz="0" w:space="0" w:color="auto"/>
            <w:left w:val="none" w:sz="0" w:space="0" w:color="auto"/>
            <w:bottom w:val="none" w:sz="0" w:space="0" w:color="auto"/>
            <w:right w:val="none" w:sz="0" w:space="0" w:color="auto"/>
          </w:divBdr>
        </w:div>
        <w:div w:id="1661468894">
          <w:marLeft w:val="640"/>
          <w:marRight w:val="0"/>
          <w:marTop w:val="0"/>
          <w:marBottom w:val="0"/>
          <w:divBdr>
            <w:top w:val="none" w:sz="0" w:space="0" w:color="auto"/>
            <w:left w:val="none" w:sz="0" w:space="0" w:color="auto"/>
            <w:bottom w:val="none" w:sz="0" w:space="0" w:color="auto"/>
            <w:right w:val="none" w:sz="0" w:space="0" w:color="auto"/>
          </w:divBdr>
        </w:div>
        <w:div w:id="1464425553">
          <w:marLeft w:val="640"/>
          <w:marRight w:val="0"/>
          <w:marTop w:val="0"/>
          <w:marBottom w:val="0"/>
          <w:divBdr>
            <w:top w:val="none" w:sz="0" w:space="0" w:color="auto"/>
            <w:left w:val="none" w:sz="0" w:space="0" w:color="auto"/>
            <w:bottom w:val="none" w:sz="0" w:space="0" w:color="auto"/>
            <w:right w:val="none" w:sz="0" w:space="0" w:color="auto"/>
          </w:divBdr>
        </w:div>
        <w:div w:id="1107508491">
          <w:marLeft w:val="640"/>
          <w:marRight w:val="0"/>
          <w:marTop w:val="0"/>
          <w:marBottom w:val="0"/>
          <w:divBdr>
            <w:top w:val="none" w:sz="0" w:space="0" w:color="auto"/>
            <w:left w:val="none" w:sz="0" w:space="0" w:color="auto"/>
            <w:bottom w:val="none" w:sz="0" w:space="0" w:color="auto"/>
            <w:right w:val="none" w:sz="0" w:space="0" w:color="auto"/>
          </w:divBdr>
        </w:div>
        <w:div w:id="2011372578">
          <w:marLeft w:val="640"/>
          <w:marRight w:val="0"/>
          <w:marTop w:val="0"/>
          <w:marBottom w:val="0"/>
          <w:divBdr>
            <w:top w:val="none" w:sz="0" w:space="0" w:color="auto"/>
            <w:left w:val="none" w:sz="0" w:space="0" w:color="auto"/>
            <w:bottom w:val="none" w:sz="0" w:space="0" w:color="auto"/>
            <w:right w:val="none" w:sz="0" w:space="0" w:color="auto"/>
          </w:divBdr>
        </w:div>
        <w:div w:id="1252619022">
          <w:marLeft w:val="640"/>
          <w:marRight w:val="0"/>
          <w:marTop w:val="0"/>
          <w:marBottom w:val="0"/>
          <w:divBdr>
            <w:top w:val="none" w:sz="0" w:space="0" w:color="auto"/>
            <w:left w:val="none" w:sz="0" w:space="0" w:color="auto"/>
            <w:bottom w:val="none" w:sz="0" w:space="0" w:color="auto"/>
            <w:right w:val="none" w:sz="0" w:space="0" w:color="auto"/>
          </w:divBdr>
        </w:div>
        <w:div w:id="298651611">
          <w:marLeft w:val="640"/>
          <w:marRight w:val="0"/>
          <w:marTop w:val="0"/>
          <w:marBottom w:val="0"/>
          <w:divBdr>
            <w:top w:val="none" w:sz="0" w:space="0" w:color="auto"/>
            <w:left w:val="none" w:sz="0" w:space="0" w:color="auto"/>
            <w:bottom w:val="none" w:sz="0" w:space="0" w:color="auto"/>
            <w:right w:val="none" w:sz="0" w:space="0" w:color="auto"/>
          </w:divBdr>
        </w:div>
        <w:div w:id="1570917939">
          <w:marLeft w:val="640"/>
          <w:marRight w:val="0"/>
          <w:marTop w:val="0"/>
          <w:marBottom w:val="0"/>
          <w:divBdr>
            <w:top w:val="none" w:sz="0" w:space="0" w:color="auto"/>
            <w:left w:val="none" w:sz="0" w:space="0" w:color="auto"/>
            <w:bottom w:val="none" w:sz="0" w:space="0" w:color="auto"/>
            <w:right w:val="none" w:sz="0" w:space="0" w:color="auto"/>
          </w:divBdr>
        </w:div>
        <w:div w:id="203369823">
          <w:marLeft w:val="640"/>
          <w:marRight w:val="0"/>
          <w:marTop w:val="0"/>
          <w:marBottom w:val="0"/>
          <w:divBdr>
            <w:top w:val="none" w:sz="0" w:space="0" w:color="auto"/>
            <w:left w:val="none" w:sz="0" w:space="0" w:color="auto"/>
            <w:bottom w:val="none" w:sz="0" w:space="0" w:color="auto"/>
            <w:right w:val="none" w:sz="0" w:space="0" w:color="auto"/>
          </w:divBdr>
        </w:div>
        <w:div w:id="560561989">
          <w:marLeft w:val="640"/>
          <w:marRight w:val="0"/>
          <w:marTop w:val="0"/>
          <w:marBottom w:val="0"/>
          <w:divBdr>
            <w:top w:val="none" w:sz="0" w:space="0" w:color="auto"/>
            <w:left w:val="none" w:sz="0" w:space="0" w:color="auto"/>
            <w:bottom w:val="none" w:sz="0" w:space="0" w:color="auto"/>
            <w:right w:val="none" w:sz="0" w:space="0" w:color="auto"/>
          </w:divBdr>
        </w:div>
        <w:div w:id="795564197">
          <w:marLeft w:val="640"/>
          <w:marRight w:val="0"/>
          <w:marTop w:val="0"/>
          <w:marBottom w:val="0"/>
          <w:divBdr>
            <w:top w:val="none" w:sz="0" w:space="0" w:color="auto"/>
            <w:left w:val="none" w:sz="0" w:space="0" w:color="auto"/>
            <w:bottom w:val="none" w:sz="0" w:space="0" w:color="auto"/>
            <w:right w:val="none" w:sz="0" w:space="0" w:color="auto"/>
          </w:divBdr>
        </w:div>
        <w:div w:id="1674380982">
          <w:marLeft w:val="640"/>
          <w:marRight w:val="0"/>
          <w:marTop w:val="0"/>
          <w:marBottom w:val="0"/>
          <w:divBdr>
            <w:top w:val="none" w:sz="0" w:space="0" w:color="auto"/>
            <w:left w:val="none" w:sz="0" w:space="0" w:color="auto"/>
            <w:bottom w:val="none" w:sz="0" w:space="0" w:color="auto"/>
            <w:right w:val="none" w:sz="0" w:space="0" w:color="auto"/>
          </w:divBdr>
        </w:div>
        <w:div w:id="217982712">
          <w:marLeft w:val="640"/>
          <w:marRight w:val="0"/>
          <w:marTop w:val="0"/>
          <w:marBottom w:val="0"/>
          <w:divBdr>
            <w:top w:val="none" w:sz="0" w:space="0" w:color="auto"/>
            <w:left w:val="none" w:sz="0" w:space="0" w:color="auto"/>
            <w:bottom w:val="none" w:sz="0" w:space="0" w:color="auto"/>
            <w:right w:val="none" w:sz="0" w:space="0" w:color="auto"/>
          </w:divBdr>
        </w:div>
        <w:div w:id="2110539638">
          <w:marLeft w:val="640"/>
          <w:marRight w:val="0"/>
          <w:marTop w:val="0"/>
          <w:marBottom w:val="0"/>
          <w:divBdr>
            <w:top w:val="none" w:sz="0" w:space="0" w:color="auto"/>
            <w:left w:val="none" w:sz="0" w:space="0" w:color="auto"/>
            <w:bottom w:val="none" w:sz="0" w:space="0" w:color="auto"/>
            <w:right w:val="none" w:sz="0" w:space="0" w:color="auto"/>
          </w:divBdr>
        </w:div>
        <w:div w:id="83379307">
          <w:marLeft w:val="640"/>
          <w:marRight w:val="0"/>
          <w:marTop w:val="0"/>
          <w:marBottom w:val="0"/>
          <w:divBdr>
            <w:top w:val="none" w:sz="0" w:space="0" w:color="auto"/>
            <w:left w:val="none" w:sz="0" w:space="0" w:color="auto"/>
            <w:bottom w:val="none" w:sz="0" w:space="0" w:color="auto"/>
            <w:right w:val="none" w:sz="0" w:space="0" w:color="auto"/>
          </w:divBdr>
        </w:div>
        <w:div w:id="1214152248">
          <w:marLeft w:val="640"/>
          <w:marRight w:val="0"/>
          <w:marTop w:val="0"/>
          <w:marBottom w:val="0"/>
          <w:divBdr>
            <w:top w:val="none" w:sz="0" w:space="0" w:color="auto"/>
            <w:left w:val="none" w:sz="0" w:space="0" w:color="auto"/>
            <w:bottom w:val="none" w:sz="0" w:space="0" w:color="auto"/>
            <w:right w:val="none" w:sz="0" w:space="0" w:color="auto"/>
          </w:divBdr>
        </w:div>
        <w:div w:id="1718047186">
          <w:marLeft w:val="640"/>
          <w:marRight w:val="0"/>
          <w:marTop w:val="0"/>
          <w:marBottom w:val="0"/>
          <w:divBdr>
            <w:top w:val="none" w:sz="0" w:space="0" w:color="auto"/>
            <w:left w:val="none" w:sz="0" w:space="0" w:color="auto"/>
            <w:bottom w:val="none" w:sz="0" w:space="0" w:color="auto"/>
            <w:right w:val="none" w:sz="0" w:space="0" w:color="auto"/>
          </w:divBdr>
        </w:div>
        <w:div w:id="84499428">
          <w:marLeft w:val="640"/>
          <w:marRight w:val="0"/>
          <w:marTop w:val="0"/>
          <w:marBottom w:val="0"/>
          <w:divBdr>
            <w:top w:val="none" w:sz="0" w:space="0" w:color="auto"/>
            <w:left w:val="none" w:sz="0" w:space="0" w:color="auto"/>
            <w:bottom w:val="none" w:sz="0" w:space="0" w:color="auto"/>
            <w:right w:val="none" w:sz="0" w:space="0" w:color="auto"/>
          </w:divBdr>
        </w:div>
      </w:divsChild>
    </w:div>
    <w:div w:id="1313412510">
      <w:bodyDiv w:val="1"/>
      <w:marLeft w:val="0"/>
      <w:marRight w:val="0"/>
      <w:marTop w:val="0"/>
      <w:marBottom w:val="0"/>
      <w:divBdr>
        <w:top w:val="none" w:sz="0" w:space="0" w:color="auto"/>
        <w:left w:val="none" w:sz="0" w:space="0" w:color="auto"/>
        <w:bottom w:val="none" w:sz="0" w:space="0" w:color="auto"/>
        <w:right w:val="none" w:sz="0" w:space="0" w:color="auto"/>
      </w:divBdr>
      <w:divsChild>
        <w:div w:id="1257059066">
          <w:marLeft w:val="640"/>
          <w:marRight w:val="0"/>
          <w:marTop w:val="0"/>
          <w:marBottom w:val="0"/>
          <w:divBdr>
            <w:top w:val="none" w:sz="0" w:space="0" w:color="auto"/>
            <w:left w:val="none" w:sz="0" w:space="0" w:color="auto"/>
            <w:bottom w:val="none" w:sz="0" w:space="0" w:color="auto"/>
            <w:right w:val="none" w:sz="0" w:space="0" w:color="auto"/>
          </w:divBdr>
        </w:div>
        <w:div w:id="1051491643">
          <w:marLeft w:val="640"/>
          <w:marRight w:val="0"/>
          <w:marTop w:val="0"/>
          <w:marBottom w:val="0"/>
          <w:divBdr>
            <w:top w:val="none" w:sz="0" w:space="0" w:color="auto"/>
            <w:left w:val="none" w:sz="0" w:space="0" w:color="auto"/>
            <w:bottom w:val="none" w:sz="0" w:space="0" w:color="auto"/>
            <w:right w:val="none" w:sz="0" w:space="0" w:color="auto"/>
          </w:divBdr>
        </w:div>
        <w:div w:id="1597976858">
          <w:marLeft w:val="640"/>
          <w:marRight w:val="0"/>
          <w:marTop w:val="0"/>
          <w:marBottom w:val="0"/>
          <w:divBdr>
            <w:top w:val="none" w:sz="0" w:space="0" w:color="auto"/>
            <w:left w:val="none" w:sz="0" w:space="0" w:color="auto"/>
            <w:bottom w:val="none" w:sz="0" w:space="0" w:color="auto"/>
            <w:right w:val="none" w:sz="0" w:space="0" w:color="auto"/>
          </w:divBdr>
        </w:div>
        <w:div w:id="1102336410">
          <w:marLeft w:val="640"/>
          <w:marRight w:val="0"/>
          <w:marTop w:val="0"/>
          <w:marBottom w:val="0"/>
          <w:divBdr>
            <w:top w:val="none" w:sz="0" w:space="0" w:color="auto"/>
            <w:left w:val="none" w:sz="0" w:space="0" w:color="auto"/>
            <w:bottom w:val="none" w:sz="0" w:space="0" w:color="auto"/>
            <w:right w:val="none" w:sz="0" w:space="0" w:color="auto"/>
          </w:divBdr>
        </w:div>
        <w:div w:id="354353179">
          <w:marLeft w:val="640"/>
          <w:marRight w:val="0"/>
          <w:marTop w:val="0"/>
          <w:marBottom w:val="0"/>
          <w:divBdr>
            <w:top w:val="none" w:sz="0" w:space="0" w:color="auto"/>
            <w:left w:val="none" w:sz="0" w:space="0" w:color="auto"/>
            <w:bottom w:val="none" w:sz="0" w:space="0" w:color="auto"/>
            <w:right w:val="none" w:sz="0" w:space="0" w:color="auto"/>
          </w:divBdr>
        </w:div>
        <w:div w:id="397216311">
          <w:marLeft w:val="640"/>
          <w:marRight w:val="0"/>
          <w:marTop w:val="0"/>
          <w:marBottom w:val="0"/>
          <w:divBdr>
            <w:top w:val="none" w:sz="0" w:space="0" w:color="auto"/>
            <w:left w:val="none" w:sz="0" w:space="0" w:color="auto"/>
            <w:bottom w:val="none" w:sz="0" w:space="0" w:color="auto"/>
            <w:right w:val="none" w:sz="0" w:space="0" w:color="auto"/>
          </w:divBdr>
        </w:div>
        <w:div w:id="1525290621">
          <w:marLeft w:val="640"/>
          <w:marRight w:val="0"/>
          <w:marTop w:val="0"/>
          <w:marBottom w:val="0"/>
          <w:divBdr>
            <w:top w:val="none" w:sz="0" w:space="0" w:color="auto"/>
            <w:left w:val="none" w:sz="0" w:space="0" w:color="auto"/>
            <w:bottom w:val="none" w:sz="0" w:space="0" w:color="auto"/>
            <w:right w:val="none" w:sz="0" w:space="0" w:color="auto"/>
          </w:divBdr>
        </w:div>
        <w:div w:id="1168444088">
          <w:marLeft w:val="640"/>
          <w:marRight w:val="0"/>
          <w:marTop w:val="0"/>
          <w:marBottom w:val="0"/>
          <w:divBdr>
            <w:top w:val="none" w:sz="0" w:space="0" w:color="auto"/>
            <w:left w:val="none" w:sz="0" w:space="0" w:color="auto"/>
            <w:bottom w:val="none" w:sz="0" w:space="0" w:color="auto"/>
            <w:right w:val="none" w:sz="0" w:space="0" w:color="auto"/>
          </w:divBdr>
        </w:div>
        <w:div w:id="1202479920">
          <w:marLeft w:val="640"/>
          <w:marRight w:val="0"/>
          <w:marTop w:val="0"/>
          <w:marBottom w:val="0"/>
          <w:divBdr>
            <w:top w:val="none" w:sz="0" w:space="0" w:color="auto"/>
            <w:left w:val="none" w:sz="0" w:space="0" w:color="auto"/>
            <w:bottom w:val="none" w:sz="0" w:space="0" w:color="auto"/>
            <w:right w:val="none" w:sz="0" w:space="0" w:color="auto"/>
          </w:divBdr>
        </w:div>
        <w:div w:id="1292589072">
          <w:marLeft w:val="640"/>
          <w:marRight w:val="0"/>
          <w:marTop w:val="0"/>
          <w:marBottom w:val="0"/>
          <w:divBdr>
            <w:top w:val="none" w:sz="0" w:space="0" w:color="auto"/>
            <w:left w:val="none" w:sz="0" w:space="0" w:color="auto"/>
            <w:bottom w:val="none" w:sz="0" w:space="0" w:color="auto"/>
            <w:right w:val="none" w:sz="0" w:space="0" w:color="auto"/>
          </w:divBdr>
        </w:div>
        <w:div w:id="2093892787">
          <w:marLeft w:val="640"/>
          <w:marRight w:val="0"/>
          <w:marTop w:val="0"/>
          <w:marBottom w:val="0"/>
          <w:divBdr>
            <w:top w:val="none" w:sz="0" w:space="0" w:color="auto"/>
            <w:left w:val="none" w:sz="0" w:space="0" w:color="auto"/>
            <w:bottom w:val="none" w:sz="0" w:space="0" w:color="auto"/>
            <w:right w:val="none" w:sz="0" w:space="0" w:color="auto"/>
          </w:divBdr>
        </w:div>
        <w:div w:id="335307284">
          <w:marLeft w:val="640"/>
          <w:marRight w:val="0"/>
          <w:marTop w:val="0"/>
          <w:marBottom w:val="0"/>
          <w:divBdr>
            <w:top w:val="none" w:sz="0" w:space="0" w:color="auto"/>
            <w:left w:val="none" w:sz="0" w:space="0" w:color="auto"/>
            <w:bottom w:val="none" w:sz="0" w:space="0" w:color="auto"/>
            <w:right w:val="none" w:sz="0" w:space="0" w:color="auto"/>
          </w:divBdr>
        </w:div>
        <w:div w:id="1342733075">
          <w:marLeft w:val="640"/>
          <w:marRight w:val="0"/>
          <w:marTop w:val="0"/>
          <w:marBottom w:val="0"/>
          <w:divBdr>
            <w:top w:val="none" w:sz="0" w:space="0" w:color="auto"/>
            <w:left w:val="none" w:sz="0" w:space="0" w:color="auto"/>
            <w:bottom w:val="none" w:sz="0" w:space="0" w:color="auto"/>
            <w:right w:val="none" w:sz="0" w:space="0" w:color="auto"/>
          </w:divBdr>
        </w:div>
        <w:div w:id="661087286">
          <w:marLeft w:val="640"/>
          <w:marRight w:val="0"/>
          <w:marTop w:val="0"/>
          <w:marBottom w:val="0"/>
          <w:divBdr>
            <w:top w:val="none" w:sz="0" w:space="0" w:color="auto"/>
            <w:left w:val="none" w:sz="0" w:space="0" w:color="auto"/>
            <w:bottom w:val="none" w:sz="0" w:space="0" w:color="auto"/>
            <w:right w:val="none" w:sz="0" w:space="0" w:color="auto"/>
          </w:divBdr>
        </w:div>
        <w:div w:id="177231918">
          <w:marLeft w:val="640"/>
          <w:marRight w:val="0"/>
          <w:marTop w:val="0"/>
          <w:marBottom w:val="0"/>
          <w:divBdr>
            <w:top w:val="none" w:sz="0" w:space="0" w:color="auto"/>
            <w:left w:val="none" w:sz="0" w:space="0" w:color="auto"/>
            <w:bottom w:val="none" w:sz="0" w:space="0" w:color="auto"/>
            <w:right w:val="none" w:sz="0" w:space="0" w:color="auto"/>
          </w:divBdr>
        </w:div>
        <w:div w:id="2082481337">
          <w:marLeft w:val="640"/>
          <w:marRight w:val="0"/>
          <w:marTop w:val="0"/>
          <w:marBottom w:val="0"/>
          <w:divBdr>
            <w:top w:val="none" w:sz="0" w:space="0" w:color="auto"/>
            <w:left w:val="none" w:sz="0" w:space="0" w:color="auto"/>
            <w:bottom w:val="none" w:sz="0" w:space="0" w:color="auto"/>
            <w:right w:val="none" w:sz="0" w:space="0" w:color="auto"/>
          </w:divBdr>
        </w:div>
        <w:div w:id="1620063745">
          <w:marLeft w:val="640"/>
          <w:marRight w:val="0"/>
          <w:marTop w:val="0"/>
          <w:marBottom w:val="0"/>
          <w:divBdr>
            <w:top w:val="none" w:sz="0" w:space="0" w:color="auto"/>
            <w:left w:val="none" w:sz="0" w:space="0" w:color="auto"/>
            <w:bottom w:val="none" w:sz="0" w:space="0" w:color="auto"/>
            <w:right w:val="none" w:sz="0" w:space="0" w:color="auto"/>
          </w:divBdr>
        </w:div>
        <w:div w:id="1655528749">
          <w:marLeft w:val="640"/>
          <w:marRight w:val="0"/>
          <w:marTop w:val="0"/>
          <w:marBottom w:val="0"/>
          <w:divBdr>
            <w:top w:val="none" w:sz="0" w:space="0" w:color="auto"/>
            <w:left w:val="none" w:sz="0" w:space="0" w:color="auto"/>
            <w:bottom w:val="none" w:sz="0" w:space="0" w:color="auto"/>
            <w:right w:val="none" w:sz="0" w:space="0" w:color="auto"/>
          </w:divBdr>
        </w:div>
        <w:div w:id="892277700">
          <w:marLeft w:val="640"/>
          <w:marRight w:val="0"/>
          <w:marTop w:val="0"/>
          <w:marBottom w:val="0"/>
          <w:divBdr>
            <w:top w:val="none" w:sz="0" w:space="0" w:color="auto"/>
            <w:left w:val="none" w:sz="0" w:space="0" w:color="auto"/>
            <w:bottom w:val="none" w:sz="0" w:space="0" w:color="auto"/>
            <w:right w:val="none" w:sz="0" w:space="0" w:color="auto"/>
          </w:divBdr>
        </w:div>
        <w:div w:id="1498381632">
          <w:marLeft w:val="640"/>
          <w:marRight w:val="0"/>
          <w:marTop w:val="0"/>
          <w:marBottom w:val="0"/>
          <w:divBdr>
            <w:top w:val="none" w:sz="0" w:space="0" w:color="auto"/>
            <w:left w:val="none" w:sz="0" w:space="0" w:color="auto"/>
            <w:bottom w:val="none" w:sz="0" w:space="0" w:color="auto"/>
            <w:right w:val="none" w:sz="0" w:space="0" w:color="auto"/>
          </w:divBdr>
        </w:div>
        <w:div w:id="512954930">
          <w:marLeft w:val="640"/>
          <w:marRight w:val="0"/>
          <w:marTop w:val="0"/>
          <w:marBottom w:val="0"/>
          <w:divBdr>
            <w:top w:val="none" w:sz="0" w:space="0" w:color="auto"/>
            <w:left w:val="none" w:sz="0" w:space="0" w:color="auto"/>
            <w:bottom w:val="none" w:sz="0" w:space="0" w:color="auto"/>
            <w:right w:val="none" w:sz="0" w:space="0" w:color="auto"/>
          </w:divBdr>
        </w:div>
        <w:div w:id="456145862">
          <w:marLeft w:val="640"/>
          <w:marRight w:val="0"/>
          <w:marTop w:val="0"/>
          <w:marBottom w:val="0"/>
          <w:divBdr>
            <w:top w:val="none" w:sz="0" w:space="0" w:color="auto"/>
            <w:left w:val="none" w:sz="0" w:space="0" w:color="auto"/>
            <w:bottom w:val="none" w:sz="0" w:space="0" w:color="auto"/>
            <w:right w:val="none" w:sz="0" w:space="0" w:color="auto"/>
          </w:divBdr>
        </w:div>
        <w:div w:id="1037972754">
          <w:marLeft w:val="640"/>
          <w:marRight w:val="0"/>
          <w:marTop w:val="0"/>
          <w:marBottom w:val="0"/>
          <w:divBdr>
            <w:top w:val="none" w:sz="0" w:space="0" w:color="auto"/>
            <w:left w:val="none" w:sz="0" w:space="0" w:color="auto"/>
            <w:bottom w:val="none" w:sz="0" w:space="0" w:color="auto"/>
            <w:right w:val="none" w:sz="0" w:space="0" w:color="auto"/>
          </w:divBdr>
        </w:div>
        <w:div w:id="56247135">
          <w:marLeft w:val="640"/>
          <w:marRight w:val="0"/>
          <w:marTop w:val="0"/>
          <w:marBottom w:val="0"/>
          <w:divBdr>
            <w:top w:val="none" w:sz="0" w:space="0" w:color="auto"/>
            <w:left w:val="none" w:sz="0" w:space="0" w:color="auto"/>
            <w:bottom w:val="none" w:sz="0" w:space="0" w:color="auto"/>
            <w:right w:val="none" w:sz="0" w:space="0" w:color="auto"/>
          </w:divBdr>
        </w:div>
        <w:div w:id="780151333">
          <w:marLeft w:val="640"/>
          <w:marRight w:val="0"/>
          <w:marTop w:val="0"/>
          <w:marBottom w:val="0"/>
          <w:divBdr>
            <w:top w:val="none" w:sz="0" w:space="0" w:color="auto"/>
            <w:left w:val="none" w:sz="0" w:space="0" w:color="auto"/>
            <w:bottom w:val="none" w:sz="0" w:space="0" w:color="auto"/>
            <w:right w:val="none" w:sz="0" w:space="0" w:color="auto"/>
          </w:divBdr>
        </w:div>
        <w:div w:id="1551919931">
          <w:marLeft w:val="640"/>
          <w:marRight w:val="0"/>
          <w:marTop w:val="0"/>
          <w:marBottom w:val="0"/>
          <w:divBdr>
            <w:top w:val="none" w:sz="0" w:space="0" w:color="auto"/>
            <w:left w:val="none" w:sz="0" w:space="0" w:color="auto"/>
            <w:bottom w:val="none" w:sz="0" w:space="0" w:color="auto"/>
            <w:right w:val="none" w:sz="0" w:space="0" w:color="auto"/>
          </w:divBdr>
        </w:div>
        <w:div w:id="1449661880">
          <w:marLeft w:val="640"/>
          <w:marRight w:val="0"/>
          <w:marTop w:val="0"/>
          <w:marBottom w:val="0"/>
          <w:divBdr>
            <w:top w:val="none" w:sz="0" w:space="0" w:color="auto"/>
            <w:left w:val="none" w:sz="0" w:space="0" w:color="auto"/>
            <w:bottom w:val="none" w:sz="0" w:space="0" w:color="auto"/>
            <w:right w:val="none" w:sz="0" w:space="0" w:color="auto"/>
          </w:divBdr>
        </w:div>
      </w:divsChild>
    </w:div>
    <w:div w:id="1314332935">
      <w:bodyDiv w:val="1"/>
      <w:marLeft w:val="0"/>
      <w:marRight w:val="0"/>
      <w:marTop w:val="0"/>
      <w:marBottom w:val="0"/>
      <w:divBdr>
        <w:top w:val="none" w:sz="0" w:space="0" w:color="auto"/>
        <w:left w:val="none" w:sz="0" w:space="0" w:color="auto"/>
        <w:bottom w:val="none" w:sz="0" w:space="0" w:color="auto"/>
        <w:right w:val="none" w:sz="0" w:space="0" w:color="auto"/>
      </w:divBdr>
      <w:divsChild>
        <w:div w:id="1437409735">
          <w:marLeft w:val="640"/>
          <w:marRight w:val="0"/>
          <w:marTop w:val="0"/>
          <w:marBottom w:val="0"/>
          <w:divBdr>
            <w:top w:val="none" w:sz="0" w:space="0" w:color="auto"/>
            <w:left w:val="none" w:sz="0" w:space="0" w:color="auto"/>
            <w:bottom w:val="none" w:sz="0" w:space="0" w:color="auto"/>
            <w:right w:val="none" w:sz="0" w:space="0" w:color="auto"/>
          </w:divBdr>
        </w:div>
        <w:div w:id="1902400134">
          <w:marLeft w:val="640"/>
          <w:marRight w:val="0"/>
          <w:marTop w:val="0"/>
          <w:marBottom w:val="0"/>
          <w:divBdr>
            <w:top w:val="none" w:sz="0" w:space="0" w:color="auto"/>
            <w:left w:val="none" w:sz="0" w:space="0" w:color="auto"/>
            <w:bottom w:val="none" w:sz="0" w:space="0" w:color="auto"/>
            <w:right w:val="none" w:sz="0" w:space="0" w:color="auto"/>
          </w:divBdr>
        </w:div>
        <w:div w:id="2100977959">
          <w:marLeft w:val="640"/>
          <w:marRight w:val="0"/>
          <w:marTop w:val="0"/>
          <w:marBottom w:val="0"/>
          <w:divBdr>
            <w:top w:val="none" w:sz="0" w:space="0" w:color="auto"/>
            <w:left w:val="none" w:sz="0" w:space="0" w:color="auto"/>
            <w:bottom w:val="none" w:sz="0" w:space="0" w:color="auto"/>
            <w:right w:val="none" w:sz="0" w:space="0" w:color="auto"/>
          </w:divBdr>
        </w:div>
        <w:div w:id="722755996">
          <w:marLeft w:val="640"/>
          <w:marRight w:val="0"/>
          <w:marTop w:val="0"/>
          <w:marBottom w:val="0"/>
          <w:divBdr>
            <w:top w:val="none" w:sz="0" w:space="0" w:color="auto"/>
            <w:left w:val="none" w:sz="0" w:space="0" w:color="auto"/>
            <w:bottom w:val="none" w:sz="0" w:space="0" w:color="auto"/>
            <w:right w:val="none" w:sz="0" w:space="0" w:color="auto"/>
          </w:divBdr>
        </w:div>
        <w:div w:id="1408454079">
          <w:marLeft w:val="640"/>
          <w:marRight w:val="0"/>
          <w:marTop w:val="0"/>
          <w:marBottom w:val="0"/>
          <w:divBdr>
            <w:top w:val="none" w:sz="0" w:space="0" w:color="auto"/>
            <w:left w:val="none" w:sz="0" w:space="0" w:color="auto"/>
            <w:bottom w:val="none" w:sz="0" w:space="0" w:color="auto"/>
            <w:right w:val="none" w:sz="0" w:space="0" w:color="auto"/>
          </w:divBdr>
        </w:div>
        <w:div w:id="973607391">
          <w:marLeft w:val="640"/>
          <w:marRight w:val="0"/>
          <w:marTop w:val="0"/>
          <w:marBottom w:val="0"/>
          <w:divBdr>
            <w:top w:val="none" w:sz="0" w:space="0" w:color="auto"/>
            <w:left w:val="none" w:sz="0" w:space="0" w:color="auto"/>
            <w:bottom w:val="none" w:sz="0" w:space="0" w:color="auto"/>
            <w:right w:val="none" w:sz="0" w:space="0" w:color="auto"/>
          </w:divBdr>
        </w:div>
        <w:div w:id="784035962">
          <w:marLeft w:val="640"/>
          <w:marRight w:val="0"/>
          <w:marTop w:val="0"/>
          <w:marBottom w:val="0"/>
          <w:divBdr>
            <w:top w:val="none" w:sz="0" w:space="0" w:color="auto"/>
            <w:left w:val="none" w:sz="0" w:space="0" w:color="auto"/>
            <w:bottom w:val="none" w:sz="0" w:space="0" w:color="auto"/>
            <w:right w:val="none" w:sz="0" w:space="0" w:color="auto"/>
          </w:divBdr>
        </w:div>
        <w:div w:id="546838342">
          <w:marLeft w:val="640"/>
          <w:marRight w:val="0"/>
          <w:marTop w:val="0"/>
          <w:marBottom w:val="0"/>
          <w:divBdr>
            <w:top w:val="none" w:sz="0" w:space="0" w:color="auto"/>
            <w:left w:val="none" w:sz="0" w:space="0" w:color="auto"/>
            <w:bottom w:val="none" w:sz="0" w:space="0" w:color="auto"/>
            <w:right w:val="none" w:sz="0" w:space="0" w:color="auto"/>
          </w:divBdr>
        </w:div>
        <w:div w:id="1727607551">
          <w:marLeft w:val="640"/>
          <w:marRight w:val="0"/>
          <w:marTop w:val="0"/>
          <w:marBottom w:val="0"/>
          <w:divBdr>
            <w:top w:val="none" w:sz="0" w:space="0" w:color="auto"/>
            <w:left w:val="none" w:sz="0" w:space="0" w:color="auto"/>
            <w:bottom w:val="none" w:sz="0" w:space="0" w:color="auto"/>
            <w:right w:val="none" w:sz="0" w:space="0" w:color="auto"/>
          </w:divBdr>
        </w:div>
        <w:div w:id="113253848">
          <w:marLeft w:val="640"/>
          <w:marRight w:val="0"/>
          <w:marTop w:val="0"/>
          <w:marBottom w:val="0"/>
          <w:divBdr>
            <w:top w:val="none" w:sz="0" w:space="0" w:color="auto"/>
            <w:left w:val="none" w:sz="0" w:space="0" w:color="auto"/>
            <w:bottom w:val="none" w:sz="0" w:space="0" w:color="auto"/>
            <w:right w:val="none" w:sz="0" w:space="0" w:color="auto"/>
          </w:divBdr>
        </w:div>
        <w:div w:id="1734311195">
          <w:marLeft w:val="640"/>
          <w:marRight w:val="0"/>
          <w:marTop w:val="0"/>
          <w:marBottom w:val="0"/>
          <w:divBdr>
            <w:top w:val="none" w:sz="0" w:space="0" w:color="auto"/>
            <w:left w:val="none" w:sz="0" w:space="0" w:color="auto"/>
            <w:bottom w:val="none" w:sz="0" w:space="0" w:color="auto"/>
            <w:right w:val="none" w:sz="0" w:space="0" w:color="auto"/>
          </w:divBdr>
        </w:div>
        <w:div w:id="762458459">
          <w:marLeft w:val="640"/>
          <w:marRight w:val="0"/>
          <w:marTop w:val="0"/>
          <w:marBottom w:val="0"/>
          <w:divBdr>
            <w:top w:val="none" w:sz="0" w:space="0" w:color="auto"/>
            <w:left w:val="none" w:sz="0" w:space="0" w:color="auto"/>
            <w:bottom w:val="none" w:sz="0" w:space="0" w:color="auto"/>
            <w:right w:val="none" w:sz="0" w:space="0" w:color="auto"/>
          </w:divBdr>
        </w:div>
        <w:div w:id="189343484">
          <w:marLeft w:val="640"/>
          <w:marRight w:val="0"/>
          <w:marTop w:val="0"/>
          <w:marBottom w:val="0"/>
          <w:divBdr>
            <w:top w:val="none" w:sz="0" w:space="0" w:color="auto"/>
            <w:left w:val="none" w:sz="0" w:space="0" w:color="auto"/>
            <w:bottom w:val="none" w:sz="0" w:space="0" w:color="auto"/>
            <w:right w:val="none" w:sz="0" w:space="0" w:color="auto"/>
          </w:divBdr>
        </w:div>
        <w:div w:id="934632225">
          <w:marLeft w:val="640"/>
          <w:marRight w:val="0"/>
          <w:marTop w:val="0"/>
          <w:marBottom w:val="0"/>
          <w:divBdr>
            <w:top w:val="none" w:sz="0" w:space="0" w:color="auto"/>
            <w:left w:val="none" w:sz="0" w:space="0" w:color="auto"/>
            <w:bottom w:val="none" w:sz="0" w:space="0" w:color="auto"/>
            <w:right w:val="none" w:sz="0" w:space="0" w:color="auto"/>
          </w:divBdr>
        </w:div>
        <w:div w:id="842284835">
          <w:marLeft w:val="640"/>
          <w:marRight w:val="0"/>
          <w:marTop w:val="0"/>
          <w:marBottom w:val="0"/>
          <w:divBdr>
            <w:top w:val="none" w:sz="0" w:space="0" w:color="auto"/>
            <w:left w:val="none" w:sz="0" w:space="0" w:color="auto"/>
            <w:bottom w:val="none" w:sz="0" w:space="0" w:color="auto"/>
            <w:right w:val="none" w:sz="0" w:space="0" w:color="auto"/>
          </w:divBdr>
        </w:div>
        <w:div w:id="1223518050">
          <w:marLeft w:val="640"/>
          <w:marRight w:val="0"/>
          <w:marTop w:val="0"/>
          <w:marBottom w:val="0"/>
          <w:divBdr>
            <w:top w:val="none" w:sz="0" w:space="0" w:color="auto"/>
            <w:left w:val="none" w:sz="0" w:space="0" w:color="auto"/>
            <w:bottom w:val="none" w:sz="0" w:space="0" w:color="auto"/>
            <w:right w:val="none" w:sz="0" w:space="0" w:color="auto"/>
          </w:divBdr>
        </w:div>
        <w:div w:id="909267228">
          <w:marLeft w:val="640"/>
          <w:marRight w:val="0"/>
          <w:marTop w:val="0"/>
          <w:marBottom w:val="0"/>
          <w:divBdr>
            <w:top w:val="none" w:sz="0" w:space="0" w:color="auto"/>
            <w:left w:val="none" w:sz="0" w:space="0" w:color="auto"/>
            <w:bottom w:val="none" w:sz="0" w:space="0" w:color="auto"/>
            <w:right w:val="none" w:sz="0" w:space="0" w:color="auto"/>
          </w:divBdr>
        </w:div>
        <w:div w:id="1079408251">
          <w:marLeft w:val="640"/>
          <w:marRight w:val="0"/>
          <w:marTop w:val="0"/>
          <w:marBottom w:val="0"/>
          <w:divBdr>
            <w:top w:val="none" w:sz="0" w:space="0" w:color="auto"/>
            <w:left w:val="none" w:sz="0" w:space="0" w:color="auto"/>
            <w:bottom w:val="none" w:sz="0" w:space="0" w:color="auto"/>
            <w:right w:val="none" w:sz="0" w:space="0" w:color="auto"/>
          </w:divBdr>
        </w:div>
        <w:div w:id="1918778984">
          <w:marLeft w:val="640"/>
          <w:marRight w:val="0"/>
          <w:marTop w:val="0"/>
          <w:marBottom w:val="0"/>
          <w:divBdr>
            <w:top w:val="none" w:sz="0" w:space="0" w:color="auto"/>
            <w:left w:val="none" w:sz="0" w:space="0" w:color="auto"/>
            <w:bottom w:val="none" w:sz="0" w:space="0" w:color="auto"/>
            <w:right w:val="none" w:sz="0" w:space="0" w:color="auto"/>
          </w:divBdr>
        </w:div>
        <w:div w:id="916791811">
          <w:marLeft w:val="640"/>
          <w:marRight w:val="0"/>
          <w:marTop w:val="0"/>
          <w:marBottom w:val="0"/>
          <w:divBdr>
            <w:top w:val="none" w:sz="0" w:space="0" w:color="auto"/>
            <w:left w:val="none" w:sz="0" w:space="0" w:color="auto"/>
            <w:bottom w:val="none" w:sz="0" w:space="0" w:color="auto"/>
            <w:right w:val="none" w:sz="0" w:space="0" w:color="auto"/>
          </w:divBdr>
        </w:div>
        <w:div w:id="1647511447">
          <w:marLeft w:val="640"/>
          <w:marRight w:val="0"/>
          <w:marTop w:val="0"/>
          <w:marBottom w:val="0"/>
          <w:divBdr>
            <w:top w:val="none" w:sz="0" w:space="0" w:color="auto"/>
            <w:left w:val="none" w:sz="0" w:space="0" w:color="auto"/>
            <w:bottom w:val="none" w:sz="0" w:space="0" w:color="auto"/>
            <w:right w:val="none" w:sz="0" w:space="0" w:color="auto"/>
          </w:divBdr>
        </w:div>
        <w:div w:id="1209951692">
          <w:marLeft w:val="640"/>
          <w:marRight w:val="0"/>
          <w:marTop w:val="0"/>
          <w:marBottom w:val="0"/>
          <w:divBdr>
            <w:top w:val="none" w:sz="0" w:space="0" w:color="auto"/>
            <w:left w:val="none" w:sz="0" w:space="0" w:color="auto"/>
            <w:bottom w:val="none" w:sz="0" w:space="0" w:color="auto"/>
            <w:right w:val="none" w:sz="0" w:space="0" w:color="auto"/>
          </w:divBdr>
        </w:div>
        <w:div w:id="1542085839">
          <w:marLeft w:val="640"/>
          <w:marRight w:val="0"/>
          <w:marTop w:val="0"/>
          <w:marBottom w:val="0"/>
          <w:divBdr>
            <w:top w:val="none" w:sz="0" w:space="0" w:color="auto"/>
            <w:left w:val="none" w:sz="0" w:space="0" w:color="auto"/>
            <w:bottom w:val="none" w:sz="0" w:space="0" w:color="auto"/>
            <w:right w:val="none" w:sz="0" w:space="0" w:color="auto"/>
          </w:divBdr>
        </w:div>
        <w:div w:id="393240751">
          <w:marLeft w:val="640"/>
          <w:marRight w:val="0"/>
          <w:marTop w:val="0"/>
          <w:marBottom w:val="0"/>
          <w:divBdr>
            <w:top w:val="none" w:sz="0" w:space="0" w:color="auto"/>
            <w:left w:val="none" w:sz="0" w:space="0" w:color="auto"/>
            <w:bottom w:val="none" w:sz="0" w:space="0" w:color="auto"/>
            <w:right w:val="none" w:sz="0" w:space="0" w:color="auto"/>
          </w:divBdr>
        </w:div>
        <w:div w:id="1098451548">
          <w:marLeft w:val="640"/>
          <w:marRight w:val="0"/>
          <w:marTop w:val="0"/>
          <w:marBottom w:val="0"/>
          <w:divBdr>
            <w:top w:val="none" w:sz="0" w:space="0" w:color="auto"/>
            <w:left w:val="none" w:sz="0" w:space="0" w:color="auto"/>
            <w:bottom w:val="none" w:sz="0" w:space="0" w:color="auto"/>
            <w:right w:val="none" w:sz="0" w:space="0" w:color="auto"/>
          </w:divBdr>
        </w:div>
        <w:div w:id="37124235">
          <w:marLeft w:val="640"/>
          <w:marRight w:val="0"/>
          <w:marTop w:val="0"/>
          <w:marBottom w:val="0"/>
          <w:divBdr>
            <w:top w:val="none" w:sz="0" w:space="0" w:color="auto"/>
            <w:left w:val="none" w:sz="0" w:space="0" w:color="auto"/>
            <w:bottom w:val="none" w:sz="0" w:space="0" w:color="auto"/>
            <w:right w:val="none" w:sz="0" w:space="0" w:color="auto"/>
          </w:divBdr>
        </w:div>
        <w:div w:id="216362370">
          <w:marLeft w:val="640"/>
          <w:marRight w:val="0"/>
          <w:marTop w:val="0"/>
          <w:marBottom w:val="0"/>
          <w:divBdr>
            <w:top w:val="none" w:sz="0" w:space="0" w:color="auto"/>
            <w:left w:val="none" w:sz="0" w:space="0" w:color="auto"/>
            <w:bottom w:val="none" w:sz="0" w:space="0" w:color="auto"/>
            <w:right w:val="none" w:sz="0" w:space="0" w:color="auto"/>
          </w:divBdr>
        </w:div>
        <w:div w:id="721443103">
          <w:marLeft w:val="640"/>
          <w:marRight w:val="0"/>
          <w:marTop w:val="0"/>
          <w:marBottom w:val="0"/>
          <w:divBdr>
            <w:top w:val="none" w:sz="0" w:space="0" w:color="auto"/>
            <w:left w:val="none" w:sz="0" w:space="0" w:color="auto"/>
            <w:bottom w:val="none" w:sz="0" w:space="0" w:color="auto"/>
            <w:right w:val="none" w:sz="0" w:space="0" w:color="auto"/>
          </w:divBdr>
        </w:div>
        <w:div w:id="232356534">
          <w:marLeft w:val="640"/>
          <w:marRight w:val="0"/>
          <w:marTop w:val="0"/>
          <w:marBottom w:val="0"/>
          <w:divBdr>
            <w:top w:val="none" w:sz="0" w:space="0" w:color="auto"/>
            <w:left w:val="none" w:sz="0" w:space="0" w:color="auto"/>
            <w:bottom w:val="none" w:sz="0" w:space="0" w:color="auto"/>
            <w:right w:val="none" w:sz="0" w:space="0" w:color="auto"/>
          </w:divBdr>
        </w:div>
        <w:div w:id="1240016467">
          <w:marLeft w:val="640"/>
          <w:marRight w:val="0"/>
          <w:marTop w:val="0"/>
          <w:marBottom w:val="0"/>
          <w:divBdr>
            <w:top w:val="none" w:sz="0" w:space="0" w:color="auto"/>
            <w:left w:val="none" w:sz="0" w:space="0" w:color="auto"/>
            <w:bottom w:val="none" w:sz="0" w:space="0" w:color="auto"/>
            <w:right w:val="none" w:sz="0" w:space="0" w:color="auto"/>
          </w:divBdr>
        </w:div>
        <w:div w:id="1174808879">
          <w:marLeft w:val="640"/>
          <w:marRight w:val="0"/>
          <w:marTop w:val="0"/>
          <w:marBottom w:val="0"/>
          <w:divBdr>
            <w:top w:val="none" w:sz="0" w:space="0" w:color="auto"/>
            <w:left w:val="none" w:sz="0" w:space="0" w:color="auto"/>
            <w:bottom w:val="none" w:sz="0" w:space="0" w:color="auto"/>
            <w:right w:val="none" w:sz="0" w:space="0" w:color="auto"/>
          </w:divBdr>
        </w:div>
        <w:div w:id="358749017">
          <w:marLeft w:val="640"/>
          <w:marRight w:val="0"/>
          <w:marTop w:val="0"/>
          <w:marBottom w:val="0"/>
          <w:divBdr>
            <w:top w:val="none" w:sz="0" w:space="0" w:color="auto"/>
            <w:left w:val="none" w:sz="0" w:space="0" w:color="auto"/>
            <w:bottom w:val="none" w:sz="0" w:space="0" w:color="auto"/>
            <w:right w:val="none" w:sz="0" w:space="0" w:color="auto"/>
          </w:divBdr>
        </w:div>
      </w:divsChild>
    </w:div>
    <w:div w:id="1326589335">
      <w:bodyDiv w:val="1"/>
      <w:marLeft w:val="0"/>
      <w:marRight w:val="0"/>
      <w:marTop w:val="0"/>
      <w:marBottom w:val="0"/>
      <w:divBdr>
        <w:top w:val="none" w:sz="0" w:space="0" w:color="auto"/>
        <w:left w:val="none" w:sz="0" w:space="0" w:color="auto"/>
        <w:bottom w:val="none" w:sz="0" w:space="0" w:color="auto"/>
        <w:right w:val="none" w:sz="0" w:space="0" w:color="auto"/>
      </w:divBdr>
    </w:div>
    <w:div w:id="1332560766">
      <w:bodyDiv w:val="1"/>
      <w:marLeft w:val="0"/>
      <w:marRight w:val="0"/>
      <w:marTop w:val="0"/>
      <w:marBottom w:val="0"/>
      <w:divBdr>
        <w:top w:val="none" w:sz="0" w:space="0" w:color="auto"/>
        <w:left w:val="none" w:sz="0" w:space="0" w:color="auto"/>
        <w:bottom w:val="none" w:sz="0" w:space="0" w:color="auto"/>
        <w:right w:val="none" w:sz="0" w:space="0" w:color="auto"/>
      </w:divBdr>
    </w:div>
    <w:div w:id="1337684458">
      <w:bodyDiv w:val="1"/>
      <w:marLeft w:val="0"/>
      <w:marRight w:val="0"/>
      <w:marTop w:val="0"/>
      <w:marBottom w:val="0"/>
      <w:divBdr>
        <w:top w:val="none" w:sz="0" w:space="0" w:color="auto"/>
        <w:left w:val="none" w:sz="0" w:space="0" w:color="auto"/>
        <w:bottom w:val="none" w:sz="0" w:space="0" w:color="auto"/>
        <w:right w:val="none" w:sz="0" w:space="0" w:color="auto"/>
      </w:divBdr>
      <w:divsChild>
        <w:div w:id="430710745">
          <w:marLeft w:val="640"/>
          <w:marRight w:val="0"/>
          <w:marTop w:val="0"/>
          <w:marBottom w:val="0"/>
          <w:divBdr>
            <w:top w:val="none" w:sz="0" w:space="0" w:color="auto"/>
            <w:left w:val="none" w:sz="0" w:space="0" w:color="auto"/>
            <w:bottom w:val="none" w:sz="0" w:space="0" w:color="auto"/>
            <w:right w:val="none" w:sz="0" w:space="0" w:color="auto"/>
          </w:divBdr>
        </w:div>
        <w:div w:id="1265843647">
          <w:marLeft w:val="640"/>
          <w:marRight w:val="0"/>
          <w:marTop w:val="0"/>
          <w:marBottom w:val="0"/>
          <w:divBdr>
            <w:top w:val="none" w:sz="0" w:space="0" w:color="auto"/>
            <w:left w:val="none" w:sz="0" w:space="0" w:color="auto"/>
            <w:bottom w:val="none" w:sz="0" w:space="0" w:color="auto"/>
            <w:right w:val="none" w:sz="0" w:space="0" w:color="auto"/>
          </w:divBdr>
        </w:div>
        <w:div w:id="1789085533">
          <w:marLeft w:val="640"/>
          <w:marRight w:val="0"/>
          <w:marTop w:val="0"/>
          <w:marBottom w:val="0"/>
          <w:divBdr>
            <w:top w:val="none" w:sz="0" w:space="0" w:color="auto"/>
            <w:left w:val="none" w:sz="0" w:space="0" w:color="auto"/>
            <w:bottom w:val="none" w:sz="0" w:space="0" w:color="auto"/>
            <w:right w:val="none" w:sz="0" w:space="0" w:color="auto"/>
          </w:divBdr>
        </w:div>
        <w:div w:id="1266109813">
          <w:marLeft w:val="640"/>
          <w:marRight w:val="0"/>
          <w:marTop w:val="0"/>
          <w:marBottom w:val="0"/>
          <w:divBdr>
            <w:top w:val="none" w:sz="0" w:space="0" w:color="auto"/>
            <w:left w:val="none" w:sz="0" w:space="0" w:color="auto"/>
            <w:bottom w:val="none" w:sz="0" w:space="0" w:color="auto"/>
            <w:right w:val="none" w:sz="0" w:space="0" w:color="auto"/>
          </w:divBdr>
        </w:div>
        <w:div w:id="735081349">
          <w:marLeft w:val="640"/>
          <w:marRight w:val="0"/>
          <w:marTop w:val="0"/>
          <w:marBottom w:val="0"/>
          <w:divBdr>
            <w:top w:val="none" w:sz="0" w:space="0" w:color="auto"/>
            <w:left w:val="none" w:sz="0" w:space="0" w:color="auto"/>
            <w:bottom w:val="none" w:sz="0" w:space="0" w:color="auto"/>
            <w:right w:val="none" w:sz="0" w:space="0" w:color="auto"/>
          </w:divBdr>
        </w:div>
        <w:div w:id="1750155189">
          <w:marLeft w:val="640"/>
          <w:marRight w:val="0"/>
          <w:marTop w:val="0"/>
          <w:marBottom w:val="0"/>
          <w:divBdr>
            <w:top w:val="none" w:sz="0" w:space="0" w:color="auto"/>
            <w:left w:val="none" w:sz="0" w:space="0" w:color="auto"/>
            <w:bottom w:val="none" w:sz="0" w:space="0" w:color="auto"/>
            <w:right w:val="none" w:sz="0" w:space="0" w:color="auto"/>
          </w:divBdr>
        </w:div>
        <w:div w:id="555553629">
          <w:marLeft w:val="640"/>
          <w:marRight w:val="0"/>
          <w:marTop w:val="0"/>
          <w:marBottom w:val="0"/>
          <w:divBdr>
            <w:top w:val="none" w:sz="0" w:space="0" w:color="auto"/>
            <w:left w:val="none" w:sz="0" w:space="0" w:color="auto"/>
            <w:bottom w:val="none" w:sz="0" w:space="0" w:color="auto"/>
            <w:right w:val="none" w:sz="0" w:space="0" w:color="auto"/>
          </w:divBdr>
        </w:div>
        <w:div w:id="1752236549">
          <w:marLeft w:val="640"/>
          <w:marRight w:val="0"/>
          <w:marTop w:val="0"/>
          <w:marBottom w:val="0"/>
          <w:divBdr>
            <w:top w:val="none" w:sz="0" w:space="0" w:color="auto"/>
            <w:left w:val="none" w:sz="0" w:space="0" w:color="auto"/>
            <w:bottom w:val="none" w:sz="0" w:space="0" w:color="auto"/>
            <w:right w:val="none" w:sz="0" w:space="0" w:color="auto"/>
          </w:divBdr>
        </w:div>
        <w:div w:id="254019995">
          <w:marLeft w:val="640"/>
          <w:marRight w:val="0"/>
          <w:marTop w:val="0"/>
          <w:marBottom w:val="0"/>
          <w:divBdr>
            <w:top w:val="none" w:sz="0" w:space="0" w:color="auto"/>
            <w:left w:val="none" w:sz="0" w:space="0" w:color="auto"/>
            <w:bottom w:val="none" w:sz="0" w:space="0" w:color="auto"/>
            <w:right w:val="none" w:sz="0" w:space="0" w:color="auto"/>
          </w:divBdr>
        </w:div>
        <w:div w:id="465241012">
          <w:marLeft w:val="640"/>
          <w:marRight w:val="0"/>
          <w:marTop w:val="0"/>
          <w:marBottom w:val="0"/>
          <w:divBdr>
            <w:top w:val="none" w:sz="0" w:space="0" w:color="auto"/>
            <w:left w:val="none" w:sz="0" w:space="0" w:color="auto"/>
            <w:bottom w:val="none" w:sz="0" w:space="0" w:color="auto"/>
            <w:right w:val="none" w:sz="0" w:space="0" w:color="auto"/>
          </w:divBdr>
        </w:div>
        <w:div w:id="343559087">
          <w:marLeft w:val="640"/>
          <w:marRight w:val="0"/>
          <w:marTop w:val="0"/>
          <w:marBottom w:val="0"/>
          <w:divBdr>
            <w:top w:val="none" w:sz="0" w:space="0" w:color="auto"/>
            <w:left w:val="none" w:sz="0" w:space="0" w:color="auto"/>
            <w:bottom w:val="none" w:sz="0" w:space="0" w:color="auto"/>
            <w:right w:val="none" w:sz="0" w:space="0" w:color="auto"/>
          </w:divBdr>
        </w:div>
        <w:div w:id="558057878">
          <w:marLeft w:val="640"/>
          <w:marRight w:val="0"/>
          <w:marTop w:val="0"/>
          <w:marBottom w:val="0"/>
          <w:divBdr>
            <w:top w:val="none" w:sz="0" w:space="0" w:color="auto"/>
            <w:left w:val="none" w:sz="0" w:space="0" w:color="auto"/>
            <w:bottom w:val="none" w:sz="0" w:space="0" w:color="auto"/>
            <w:right w:val="none" w:sz="0" w:space="0" w:color="auto"/>
          </w:divBdr>
        </w:div>
        <w:div w:id="702559327">
          <w:marLeft w:val="640"/>
          <w:marRight w:val="0"/>
          <w:marTop w:val="0"/>
          <w:marBottom w:val="0"/>
          <w:divBdr>
            <w:top w:val="none" w:sz="0" w:space="0" w:color="auto"/>
            <w:left w:val="none" w:sz="0" w:space="0" w:color="auto"/>
            <w:bottom w:val="none" w:sz="0" w:space="0" w:color="auto"/>
            <w:right w:val="none" w:sz="0" w:space="0" w:color="auto"/>
          </w:divBdr>
        </w:div>
        <w:div w:id="1165972062">
          <w:marLeft w:val="640"/>
          <w:marRight w:val="0"/>
          <w:marTop w:val="0"/>
          <w:marBottom w:val="0"/>
          <w:divBdr>
            <w:top w:val="none" w:sz="0" w:space="0" w:color="auto"/>
            <w:left w:val="none" w:sz="0" w:space="0" w:color="auto"/>
            <w:bottom w:val="none" w:sz="0" w:space="0" w:color="auto"/>
            <w:right w:val="none" w:sz="0" w:space="0" w:color="auto"/>
          </w:divBdr>
        </w:div>
        <w:div w:id="272713078">
          <w:marLeft w:val="640"/>
          <w:marRight w:val="0"/>
          <w:marTop w:val="0"/>
          <w:marBottom w:val="0"/>
          <w:divBdr>
            <w:top w:val="none" w:sz="0" w:space="0" w:color="auto"/>
            <w:left w:val="none" w:sz="0" w:space="0" w:color="auto"/>
            <w:bottom w:val="none" w:sz="0" w:space="0" w:color="auto"/>
            <w:right w:val="none" w:sz="0" w:space="0" w:color="auto"/>
          </w:divBdr>
        </w:div>
        <w:div w:id="1816489513">
          <w:marLeft w:val="640"/>
          <w:marRight w:val="0"/>
          <w:marTop w:val="0"/>
          <w:marBottom w:val="0"/>
          <w:divBdr>
            <w:top w:val="none" w:sz="0" w:space="0" w:color="auto"/>
            <w:left w:val="none" w:sz="0" w:space="0" w:color="auto"/>
            <w:bottom w:val="none" w:sz="0" w:space="0" w:color="auto"/>
            <w:right w:val="none" w:sz="0" w:space="0" w:color="auto"/>
          </w:divBdr>
        </w:div>
        <w:div w:id="1458642762">
          <w:marLeft w:val="640"/>
          <w:marRight w:val="0"/>
          <w:marTop w:val="0"/>
          <w:marBottom w:val="0"/>
          <w:divBdr>
            <w:top w:val="none" w:sz="0" w:space="0" w:color="auto"/>
            <w:left w:val="none" w:sz="0" w:space="0" w:color="auto"/>
            <w:bottom w:val="none" w:sz="0" w:space="0" w:color="auto"/>
            <w:right w:val="none" w:sz="0" w:space="0" w:color="auto"/>
          </w:divBdr>
        </w:div>
        <w:div w:id="1833175745">
          <w:marLeft w:val="640"/>
          <w:marRight w:val="0"/>
          <w:marTop w:val="0"/>
          <w:marBottom w:val="0"/>
          <w:divBdr>
            <w:top w:val="none" w:sz="0" w:space="0" w:color="auto"/>
            <w:left w:val="none" w:sz="0" w:space="0" w:color="auto"/>
            <w:bottom w:val="none" w:sz="0" w:space="0" w:color="auto"/>
            <w:right w:val="none" w:sz="0" w:space="0" w:color="auto"/>
          </w:divBdr>
        </w:div>
        <w:div w:id="469902824">
          <w:marLeft w:val="640"/>
          <w:marRight w:val="0"/>
          <w:marTop w:val="0"/>
          <w:marBottom w:val="0"/>
          <w:divBdr>
            <w:top w:val="none" w:sz="0" w:space="0" w:color="auto"/>
            <w:left w:val="none" w:sz="0" w:space="0" w:color="auto"/>
            <w:bottom w:val="none" w:sz="0" w:space="0" w:color="auto"/>
            <w:right w:val="none" w:sz="0" w:space="0" w:color="auto"/>
          </w:divBdr>
        </w:div>
        <w:div w:id="1476096486">
          <w:marLeft w:val="640"/>
          <w:marRight w:val="0"/>
          <w:marTop w:val="0"/>
          <w:marBottom w:val="0"/>
          <w:divBdr>
            <w:top w:val="none" w:sz="0" w:space="0" w:color="auto"/>
            <w:left w:val="none" w:sz="0" w:space="0" w:color="auto"/>
            <w:bottom w:val="none" w:sz="0" w:space="0" w:color="auto"/>
            <w:right w:val="none" w:sz="0" w:space="0" w:color="auto"/>
          </w:divBdr>
        </w:div>
        <w:div w:id="1002854600">
          <w:marLeft w:val="640"/>
          <w:marRight w:val="0"/>
          <w:marTop w:val="0"/>
          <w:marBottom w:val="0"/>
          <w:divBdr>
            <w:top w:val="none" w:sz="0" w:space="0" w:color="auto"/>
            <w:left w:val="none" w:sz="0" w:space="0" w:color="auto"/>
            <w:bottom w:val="none" w:sz="0" w:space="0" w:color="auto"/>
            <w:right w:val="none" w:sz="0" w:space="0" w:color="auto"/>
          </w:divBdr>
        </w:div>
        <w:div w:id="611594771">
          <w:marLeft w:val="640"/>
          <w:marRight w:val="0"/>
          <w:marTop w:val="0"/>
          <w:marBottom w:val="0"/>
          <w:divBdr>
            <w:top w:val="none" w:sz="0" w:space="0" w:color="auto"/>
            <w:left w:val="none" w:sz="0" w:space="0" w:color="auto"/>
            <w:bottom w:val="none" w:sz="0" w:space="0" w:color="auto"/>
            <w:right w:val="none" w:sz="0" w:space="0" w:color="auto"/>
          </w:divBdr>
        </w:div>
        <w:div w:id="391926252">
          <w:marLeft w:val="640"/>
          <w:marRight w:val="0"/>
          <w:marTop w:val="0"/>
          <w:marBottom w:val="0"/>
          <w:divBdr>
            <w:top w:val="none" w:sz="0" w:space="0" w:color="auto"/>
            <w:left w:val="none" w:sz="0" w:space="0" w:color="auto"/>
            <w:bottom w:val="none" w:sz="0" w:space="0" w:color="auto"/>
            <w:right w:val="none" w:sz="0" w:space="0" w:color="auto"/>
          </w:divBdr>
        </w:div>
        <w:div w:id="1635452724">
          <w:marLeft w:val="640"/>
          <w:marRight w:val="0"/>
          <w:marTop w:val="0"/>
          <w:marBottom w:val="0"/>
          <w:divBdr>
            <w:top w:val="none" w:sz="0" w:space="0" w:color="auto"/>
            <w:left w:val="none" w:sz="0" w:space="0" w:color="auto"/>
            <w:bottom w:val="none" w:sz="0" w:space="0" w:color="auto"/>
            <w:right w:val="none" w:sz="0" w:space="0" w:color="auto"/>
          </w:divBdr>
        </w:div>
      </w:divsChild>
    </w:div>
    <w:div w:id="1338725395">
      <w:bodyDiv w:val="1"/>
      <w:marLeft w:val="0"/>
      <w:marRight w:val="0"/>
      <w:marTop w:val="0"/>
      <w:marBottom w:val="0"/>
      <w:divBdr>
        <w:top w:val="none" w:sz="0" w:space="0" w:color="auto"/>
        <w:left w:val="none" w:sz="0" w:space="0" w:color="auto"/>
        <w:bottom w:val="none" w:sz="0" w:space="0" w:color="auto"/>
        <w:right w:val="none" w:sz="0" w:space="0" w:color="auto"/>
      </w:divBdr>
    </w:div>
    <w:div w:id="1343707367">
      <w:bodyDiv w:val="1"/>
      <w:marLeft w:val="0"/>
      <w:marRight w:val="0"/>
      <w:marTop w:val="0"/>
      <w:marBottom w:val="0"/>
      <w:divBdr>
        <w:top w:val="none" w:sz="0" w:space="0" w:color="auto"/>
        <w:left w:val="none" w:sz="0" w:space="0" w:color="auto"/>
        <w:bottom w:val="none" w:sz="0" w:space="0" w:color="auto"/>
        <w:right w:val="none" w:sz="0" w:space="0" w:color="auto"/>
      </w:divBdr>
      <w:divsChild>
        <w:div w:id="1378701667">
          <w:marLeft w:val="480"/>
          <w:marRight w:val="0"/>
          <w:marTop w:val="0"/>
          <w:marBottom w:val="0"/>
          <w:divBdr>
            <w:top w:val="none" w:sz="0" w:space="0" w:color="auto"/>
            <w:left w:val="none" w:sz="0" w:space="0" w:color="auto"/>
            <w:bottom w:val="none" w:sz="0" w:space="0" w:color="auto"/>
            <w:right w:val="none" w:sz="0" w:space="0" w:color="auto"/>
          </w:divBdr>
        </w:div>
        <w:div w:id="1418403715">
          <w:marLeft w:val="480"/>
          <w:marRight w:val="0"/>
          <w:marTop w:val="0"/>
          <w:marBottom w:val="0"/>
          <w:divBdr>
            <w:top w:val="none" w:sz="0" w:space="0" w:color="auto"/>
            <w:left w:val="none" w:sz="0" w:space="0" w:color="auto"/>
            <w:bottom w:val="none" w:sz="0" w:space="0" w:color="auto"/>
            <w:right w:val="none" w:sz="0" w:space="0" w:color="auto"/>
          </w:divBdr>
        </w:div>
        <w:div w:id="25180131">
          <w:marLeft w:val="480"/>
          <w:marRight w:val="0"/>
          <w:marTop w:val="0"/>
          <w:marBottom w:val="0"/>
          <w:divBdr>
            <w:top w:val="none" w:sz="0" w:space="0" w:color="auto"/>
            <w:left w:val="none" w:sz="0" w:space="0" w:color="auto"/>
            <w:bottom w:val="none" w:sz="0" w:space="0" w:color="auto"/>
            <w:right w:val="none" w:sz="0" w:space="0" w:color="auto"/>
          </w:divBdr>
        </w:div>
        <w:div w:id="370303600">
          <w:marLeft w:val="480"/>
          <w:marRight w:val="0"/>
          <w:marTop w:val="0"/>
          <w:marBottom w:val="0"/>
          <w:divBdr>
            <w:top w:val="none" w:sz="0" w:space="0" w:color="auto"/>
            <w:left w:val="none" w:sz="0" w:space="0" w:color="auto"/>
            <w:bottom w:val="none" w:sz="0" w:space="0" w:color="auto"/>
            <w:right w:val="none" w:sz="0" w:space="0" w:color="auto"/>
          </w:divBdr>
        </w:div>
        <w:div w:id="82648920">
          <w:marLeft w:val="480"/>
          <w:marRight w:val="0"/>
          <w:marTop w:val="0"/>
          <w:marBottom w:val="0"/>
          <w:divBdr>
            <w:top w:val="none" w:sz="0" w:space="0" w:color="auto"/>
            <w:left w:val="none" w:sz="0" w:space="0" w:color="auto"/>
            <w:bottom w:val="none" w:sz="0" w:space="0" w:color="auto"/>
            <w:right w:val="none" w:sz="0" w:space="0" w:color="auto"/>
          </w:divBdr>
        </w:div>
        <w:div w:id="63262779">
          <w:marLeft w:val="480"/>
          <w:marRight w:val="0"/>
          <w:marTop w:val="0"/>
          <w:marBottom w:val="0"/>
          <w:divBdr>
            <w:top w:val="none" w:sz="0" w:space="0" w:color="auto"/>
            <w:left w:val="none" w:sz="0" w:space="0" w:color="auto"/>
            <w:bottom w:val="none" w:sz="0" w:space="0" w:color="auto"/>
            <w:right w:val="none" w:sz="0" w:space="0" w:color="auto"/>
          </w:divBdr>
        </w:div>
        <w:div w:id="2039310007">
          <w:marLeft w:val="480"/>
          <w:marRight w:val="0"/>
          <w:marTop w:val="0"/>
          <w:marBottom w:val="0"/>
          <w:divBdr>
            <w:top w:val="none" w:sz="0" w:space="0" w:color="auto"/>
            <w:left w:val="none" w:sz="0" w:space="0" w:color="auto"/>
            <w:bottom w:val="none" w:sz="0" w:space="0" w:color="auto"/>
            <w:right w:val="none" w:sz="0" w:space="0" w:color="auto"/>
          </w:divBdr>
        </w:div>
        <w:div w:id="721444287">
          <w:marLeft w:val="480"/>
          <w:marRight w:val="0"/>
          <w:marTop w:val="0"/>
          <w:marBottom w:val="0"/>
          <w:divBdr>
            <w:top w:val="none" w:sz="0" w:space="0" w:color="auto"/>
            <w:left w:val="none" w:sz="0" w:space="0" w:color="auto"/>
            <w:bottom w:val="none" w:sz="0" w:space="0" w:color="auto"/>
            <w:right w:val="none" w:sz="0" w:space="0" w:color="auto"/>
          </w:divBdr>
        </w:div>
        <w:div w:id="338627153">
          <w:marLeft w:val="480"/>
          <w:marRight w:val="0"/>
          <w:marTop w:val="0"/>
          <w:marBottom w:val="0"/>
          <w:divBdr>
            <w:top w:val="none" w:sz="0" w:space="0" w:color="auto"/>
            <w:left w:val="none" w:sz="0" w:space="0" w:color="auto"/>
            <w:bottom w:val="none" w:sz="0" w:space="0" w:color="auto"/>
            <w:right w:val="none" w:sz="0" w:space="0" w:color="auto"/>
          </w:divBdr>
        </w:div>
        <w:div w:id="1665281301">
          <w:marLeft w:val="480"/>
          <w:marRight w:val="0"/>
          <w:marTop w:val="0"/>
          <w:marBottom w:val="0"/>
          <w:divBdr>
            <w:top w:val="none" w:sz="0" w:space="0" w:color="auto"/>
            <w:left w:val="none" w:sz="0" w:space="0" w:color="auto"/>
            <w:bottom w:val="none" w:sz="0" w:space="0" w:color="auto"/>
            <w:right w:val="none" w:sz="0" w:space="0" w:color="auto"/>
          </w:divBdr>
        </w:div>
        <w:div w:id="577057116">
          <w:marLeft w:val="480"/>
          <w:marRight w:val="0"/>
          <w:marTop w:val="0"/>
          <w:marBottom w:val="0"/>
          <w:divBdr>
            <w:top w:val="none" w:sz="0" w:space="0" w:color="auto"/>
            <w:left w:val="none" w:sz="0" w:space="0" w:color="auto"/>
            <w:bottom w:val="none" w:sz="0" w:space="0" w:color="auto"/>
            <w:right w:val="none" w:sz="0" w:space="0" w:color="auto"/>
          </w:divBdr>
        </w:div>
        <w:div w:id="517739947">
          <w:marLeft w:val="480"/>
          <w:marRight w:val="0"/>
          <w:marTop w:val="0"/>
          <w:marBottom w:val="0"/>
          <w:divBdr>
            <w:top w:val="none" w:sz="0" w:space="0" w:color="auto"/>
            <w:left w:val="none" w:sz="0" w:space="0" w:color="auto"/>
            <w:bottom w:val="none" w:sz="0" w:space="0" w:color="auto"/>
            <w:right w:val="none" w:sz="0" w:space="0" w:color="auto"/>
          </w:divBdr>
        </w:div>
        <w:div w:id="1024790293">
          <w:marLeft w:val="480"/>
          <w:marRight w:val="0"/>
          <w:marTop w:val="0"/>
          <w:marBottom w:val="0"/>
          <w:divBdr>
            <w:top w:val="none" w:sz="0" w:space="0" w:color="auto"/>
            <w:left w:val="none" w:sz="0" w:space="0" w:color="auto"/>
            <w:bottom w:val="none" w:sz="0" w:space="0" w:color="auto"/>
            <w:right w:val="none" w:sz="0" w:space="0" w:color="auto"/>
          </w:divBdr>
        </w:div>
        <w:div w:id="465977961">
          <w:marLeft w:val="480"/>
          <w:marRight w:val="0"/>
          <w:marTop w:val="0"/>
          <w:marBottom w:val="0"/>
          <w:divBdr>
            <w:top w:val="none" w:sz="0" w:space="0" w:color="auto"/>
            <w:left w:val="none" w:sz="0" w:space="0" w:color="auto"/>
            <w:bottom w:val="none" w:sz="0" w:space="0" w:color="auto"/>
            <w:right w:val="none" w:sz="0" w:space="0" w:color="auto"/>
          </w:divBdr>
        </w:div>
        <w:div w:id="1172529525">
          <w:marLeft w:val="480"/>
          <w:marRight w:val="0"/>
          <w:marTop w:val="0"/>
          <w:marBottom w:val="0"/>
          <w:divBdr>
            <w:top w:val="none" w:sz="0" w:space="0" w:color="auto"/>
            <w:left w:val="none" w:sz="0" w:space="0" w:color="auto"/>
            <w:bottom w:val="none" w:sz="0" w:space="0" w:color="auto"/>
            <w:right w:val="none" w:sz="0" w:space="0" w:color="auto"/>
          </w:divBdr>
        </w:div>
        <w:div w:id="1566719795">
          <w:marLeft w:val="480"/>
          <w:marRight w:val="0"/>
          <w:marTop w:val="0"/>
          <w:marBottom w:val="0"/>
          <w:divBdr>
            <w:top w:val="none" w:sz="0" w:space="0" w:color="auto"/>
            <w:left w:val="none" w:sz="0" w:space="0" w:color="auto"/>
            <w:bottom w:val="none" w:sz="0" w:space="0" w:color="auto"/>
            <w:right w:val="none" w:sz="0" w:space="0" w:color="auto"/>
          </w:divBdr>
        </w:div>
        <w:div w:id="362486239">
          <w:marLeft w:val="480"/>
          <w:marRight w:val="0"/>
          <w:marTop w:val="0"/>
          <w:marBottom w:val="0"/>
          <w:divBdr>
            <w:top w:val="none" w:sz="0" w:space="0" w:color="auto"/>
            <w:left w:val="none" w:sz="0" w:space="0" w:color="auto"/>
            <w:bottom w:val="none" w:sz="0" w:space="0" w:color="auto"/>
            <w:right w:val="none" w:sz="0" w:space="0" w:color="auto"/>
          </w:divBdr>
        </w:div>
        <w:div w:id="744226">
          <w:marLeft w:val="480"/>
          <w:marRight w:val="0"/>
          <w:marTop w:val="0"/>
          <w:marBottom w:val="0"/>
          <w:divBdr>
            <w:top w:val="none" w:sz="0" w:space="0" w:color="auto"/>
            <w:left w:val="none" w:sz="0" w:space="0" w:color="auto"/>
            <w:bottom w:val="none" w:sz="0" w:space="0" w:color="auto"/>
            <w:right w:val="none" w:sz="0" w:space="0" w:color="auto"/>
          </w:divBdr>
        </w:div>
        <w:div w:id="1209799504">
          <w:marLeft w:val="480"/>
          <w:marRight w:val="0"/>
          <w:marTop w:val="0"/>
          <w:marBottom w:val="0"/>
          <w:divBdr>
            <w:top w:val="none" w:sz="0" w:space="0" w:color="auto"/>
            <w:left w:val="none" w:sz="0" w:space="0" w:color="auto"/>
            <w:bottom w:val="none" w:sz="0" w:space="0" w:color="auto"/>
            <w:right w:val="none" w:sz="0" w:space="0" w:color="auto"/>
          </w:divBdr>
        </w:div>
        <w:div w:id="1735658760">
          <w:marLeft w:val="480"/>
          <w:marRight w:val="0"/>
          <w:marTop w:val="0"/>
          <w:marBottom w:val="0"/>
          <w:divBdr>
            <w:top w:val="none" w:sz="0" w:space="0" w:color="auto"/>
            <w:left w:val="none" w:sz="0" w:space="0" w:color="auto"/>
            <w:bottom w:val="none" w:sz="0" w:space="0" w:color="auto"/>
            <w:right w:val="none" w:sz="0" w:space="0" w:color="auto"/>
          </w:divBdr>
        </w:div>
        <w:div w:id="154692527">
          <w:marLeft w:val="480"/>
          <w:marRight w:val="0"/>
          <w:marTop w:val="0"/>
          <w:marBottom w:val="0"/>
          <w:divBdr>
            <w:top w:val="none" w:sz="0" w:space="0" w:color="auto"/>
            <w:left w:val="none" w:sz="0" w:space="0" w:color="auto"/>
            <w:bottom w:val="none" w:sz="0" w:space="0" w:color="auto"/>
            <w:right w:val="none" w:sz="0" w:space="0" w:color="auto"/>
          </w:divBdr>
        </w:div>
        <w:div w:id="862206144">
          <w:marLeft w:val="480"/>
          <w:marRight w:val="0"/>
          <w:marTop w:val="0"/>
          <w:marBottom w:val="0"/>
          <w:divBdr>
            <w:top w:val="none" w:sz="0" w:space="0" w:color="auto"/>
            <w:left w:val="none" w:sz="0" w:space="0" w:color="auto"/>
            <w:bottom w:val="none" w:sz="0" w:space="0" w:color="auto"/>
            <w:right w:val="none" w:sz="0" w:space="0" w:color="auto"/>
          </w:divBdr>
        </w:div>
        <w:div w:id="1105074656">
          <w:marLeft w:val="480"/>
          <w:marRight w:val="0"/>
          <w:marTop w:val="0"/>
          <w:marBottom w:val="0"/>
          <w:divBdr>
            <w:top w:val="none" w:sz="0" w:space="0" w:color="auto"/>
            <w:left w:val="none" w:sz="0" w:space="0" w:color="auto"/>
            <w:bottom w:val="none" w:sz="0" w:space="0" w:color="auto"/>
            <w:right w:val="none" w:sz="0" w:space="0" w:color="auto"/>
          </w:divBdr>
        </w:div>
        <w:div w:id="865992796">
          <w:marLeft w:val="480"/>
          <w:marRight w:val="0"/>
          <w:marTop w:val="0"/>
          <w:marBottom w:val="0"/>
          <w:divBdr>
            <w:top w:val="none" w:sz="0" w:space="0" w:color="auto"/>
            <w:left w:val="none" w:sz="0" w:space="0" w:color="auto"/>
            <w:bottom w:val="none" w:sz="0" w:space="0" w:color="auto"/>
            <w:right w:val="none" w:sz="0" w:space="0" w:color="auto"/>
          </w:divBdr>
        </w:div>
        <w:div w:id="1641105529">
          <w:marLeft w:val="480"/>
          <w:marRight w:val="0"/>
          <w:marTop w:val="0"/>
          <w:marBottom w:val="0"/>
          <w:divBdr>
            <w:top w:val="none" w:sz="0" w:space="0" w:color="auto"/>
            <w:left w:val="none" w:sz="0" w:space="0" w:color="auto"/>
            <w:bottom w:val="none" w:sz="0" w:space="0" w:color="auto"/>
            <w:right w:val="none" w:sz="0" w:space="0" w:color="auto"/>
          </w:divBdr>
        </w:div>
        <w:div w:id="1561134106">
          <w:marLeft w:val="480"/>
          <w:marRight w:val="0"/>
          <w:marTop w:val="0"/>
          <w:marBottom w:val="0"/>
          <w:divBdr>
            <w:top w:val="none" w:sz="0" w:space="0" w:color="auto"/>
            <w:left w:val="none" w:sz="0" w:space="0" w:color="auto"/>
            <w:bottom w:val="none" w:sz="0" w:space="0" w:color="auto"/>
            <w:right w:val="none" w:sz="0" w:space="0" w:color="auto"/>
          </w:divBdr>
        </w:div>
      </w:divsChild>
    </w:div>
    <w:div w:id="1349334005">
      <w:bodyDiv w:val="1"/>
      <w:marLeft w:val="0"/>
      <w:marRight w:val="0"/>
      <w:marTop w:val="0"/>
      <w:marBottom w:val="0"/>
      <w:divBdr>
        <w:top w:val="none" w:sz="0" w:space="0" w:color="auto"/>
        <w:left w:val="none" w:sz="0" w:space="0" w:color="auto"/>
        <w:bottom w:val="none" w:sz="0" w:space="0" w:color="auto"/>
        <w:right w:val="none" w:sz="0" w:space="0" w:color="auto"/>
      </w:divBdr>
      <w:divsChild>
        <w:div w:id="181362746">
          <w:marLeft w:val="640"/>
          <w:marRight w:val="0"/>
          <w:marTop w:val="0"/>
          <w:marBottom w:val="0"/>
          <w:divBdr>
            <w:top w:val="none" w:sz="0" w:space="0" w:color="auto"/>
            <w:left w:val="none" w:sz="0" w:space="0" w:color="auto"/>
            <w:bottom w:val="none" w:sz="0" w:space="0" w:color="auto"/>
            <w:right w:val="none" w:sz="0" w:space="0" w:color="auto"/>
          </w:divBdr>
        </w:div>
        <w:div w:id="1052971404">
          <w:marLeft w:val="640"/>
          <w:marRight w:val="0"/>
          <w:marTop w:val="0"/>
          <w:marBottom w:val="0"/>
          <w:divBdr>
            <w:top w:val="none" w:sz="0" w:space="0" w:color="auto"/>
            <w:left w:val="none" w:sz="0" w:space="0" w:color="auto"/>
            <w:bottom w:val="none" w:sz="0" w:space="0" w:color="auto"/>
            <w:right w:val="none" w:sz="0" w:space="0" w:color="auto"/>
          </w:divBdr>
        </w:div>
        <w:div w:id="1074086316">
          <w:marLeft w:val="640"/>
          <w:marRight w:val="0"/>
          <w:marTop w:val="0"/>
          <w:marBottom w:val="0"/>
          <w:divBdr>
            <w:top w:val="none" w:sz="0" w:space="0" w:color="auto"/>
            <w:left w:val="none" w:sz="0" w:space="0" w:color="auto"/>
            <w:bottom w:val="none" w:sz="0" w:space="0" w:color="auto"/>
            <w:right w:val="none" w:sz="0" w:space="0" w:color="auto"/>
          </w:divBdr>
        </w:div>
        <w:div w:id="2109039017">
          <w:marLeft w:val="640"/>
          <w:marRight w:val="0"/>
          <w:marTop w:val="0"/>
          <w:marBottom w:val="0"/>
          <w:divBdr>
            <w:top w:val="none" w:sz="0" w:space="0" w:color="auto"/>
            <w:left w:val="none" w:sz="0" w:space="0" w:color="auto"/>
            <w:bottom w:val="none" w:sz="0" w:space="0" w:color="auto"/>
            <w:right w:val="none" w:sz="0" w:space="0" w:color="auto"/>
          </w:divBdr>
        </w:div>
        <w:div w:id="964384151">
          <w:marLeft w:val="640"/>
          <w:marRight w:val="0"/>
          <w:marTop w:val="0"/>
          <w:marBottom w:val="0"/>
          <w:divBdr>
            <w:top w:val="none" w:sz="0" w:space="0" w:color="auto"/>
            <w:left w:val="none" w:sz="0" w:space="0" w:color="auto"/>
            <w:bottom w:val="none" w:sz="0" w:space="0" w:color="auto"/>
            <w:right w:val="none" w:sz="0" w:space="0" w:color="auto"/>
          </w:divBdr>
        </w:div>
        <w:div w:id="699478294">
          <w:marLeft w:val="640"/>
          <w:marRight w:val="0"/>
          <w:marTop w:val="0"/>
          <w:marBottom w:val="0"/>
          <w:divBdr>
            <w:top w:val="none" w:sz="0" w:space="0" w:color="auto"/>
            <w:left w:val="none" w:sz="0" w:space="0" w:color="auto"/>
            <w:bottom w:val="none" w:sz="0" w:space="0" w:color="auto"/>
            <w:right w:val="none" w:sz="0" w:space="0" w:color="auto"/>
          </w:divBdr>
        </w:div>
        <w:div w:id="556206856">
          <w:marLeft w:val="640"/>
          <w:marRight w:val="0"/>
          <w:marTop w:val="0"/>
          <w:marBottom w:val="0"/>
          <w:divBdr>
            <w:top w:val="none" w:sz="0" w:space="0" w:color="auto"/>
            <w:left w:val="none" w:sz="0" w:space="0" w:color="auto"/>
            <w:bottom w:val="none" w:sz="0" w:space="0" w:color="auto"/>
            <w:right w:val="none" w:sz="0" w:space="0" w:color="auto"/>
          </w:divBdr>
        </w:div>
        <w:div w:id="1336103844">
          <w:marLeft w:val="640"/>
          <w:marRight w:val="0"/>
          <w:marTop w:val="0"/>
          <w:marBottom w:val="0"/>
          <w:divBdr>
            <w:top w:val="none" w:sz="0" w:space="0" w:color="auto"/>
            <w:left w:val="none" w:sz="0" w:space="0" w:color="auto"/>
            <w:bottom w:val="none" w:sz="0" w:space="0" w:color="auto"/>
            <w:right w:val="none" w:sz="0" w:space="0" w:color="auto"/>
          </w:divBdr>
        </w:div>
        <w:div w:id="1425884324">
          <w:marLeft w:val="640"/>
          <w:marRight w:val="0"/>
          <w:marTop w:val="0"/>
          <w:marBottom w:val="0"/>
          <w:divBdr>
            <w:top w:val="none" w:sz="0" w:space="0" w:color="auto"/>
            <w:left w:val="none" w:sz="0" w:space="0" w:color="auto"/>
            <w:bottom w:val="none" w:sz="0" w:space="0" w:color="auto"/>
            <w:right w:val="none" w:sz="0" w:space="0" w:color="auto"/>
          </w:divBdr>
        </w:div>
        <w:div w:id="1809782663">
          <w:marLeft w:val="640"/>
          <w:marRight w:val="0"/>
          <w:marTop w:val="0"/>
          <w:marBottom w:val="0"/>
          <w:divBdr>
            <w:top w:val="none" w:sz="0" w:space="0" w:color="auto"/>
            <w:left w:val="none" w:sz="0" w:space="0" w:color="auto"/>
            <w:bottom w:val="none" w:sz="0" w:space="0" w:color="auto"/>
            <w:right w:val="none" w:sz="0" w:space="0" w:color="auto"/>
          </w:divBdr>
        </w:div>
        <w:div w:id="590356356">
          <w:marLeft w:val="640"/>
          <w:marRight w:val="0"/>
          <w:marTop w:val="0"/>
          <w:marBottom w:val="0"/>
          <w:divBdr>
            <w:top w:val="none" w:sz="0" w:space="0" w:color="auto"/>
            <w:left w:val="none" w:sz="0" w:space="0" w:color="auto"/>
            <w:bottom w:val="none" w:sz="0" w:space="0" w:color="auto"/>
            <w:right w:val="none" w:sz="0" w:space="0" w:color="auto"/>
          </w:divBdr>
        </w:div>
        <w:div w:id="248393021">
          <w:marLeft w:val="640"/>
          <w:marRight w:val="0"/>
          <w:marTop w:val="0"/>
          <w:marBottom w:val="0"/>
          <w:divBdr>
            <w:top w:val="none" w:sz="0" w:space="0" w:color="auto"/>
            <w:left w:val="none" w:sz="0" w:space="0" w:color="auto"/>
            <w:bottom w:val="none" w:sz="0" w:space="0" w:color="auto"/>
            <w:right w:val="none" w:sz="0" w:space="0" w:color="auto"/>
          </w:divBdr>
        </w:div>
        <w:div w:id="553201797">
          <w:marLeft w:val="640"/>
          <w:marRight w:val="0"/>
          <w:marTop w:val="0"/>
          <w:marBottom w:val="0"/>
          <w:divBdr>
            <w:top w:val="none" w:sz="0" w:space="0" w:color="auto"/>
            <w:left w:val="none" w:sz="0" w:space="0" w:color="auto"/>
            <w:bottom w:val="none" w:sz="0" w:space="0" w:color="auto"/>
            <w:right w:val="none" w:sz="0" w:space="0" w:color="auto"/>
          </w:divBdr>
        </w:div>
        <w:div w:id="1740248229">
          <w:marLeft w:val="640"/>
          <w:marRight w:val="0"/>
          <w:marTop w:val="0"/>
          <w:marBottom w:val="0"/>
          <w:divBdr>
            <w:top w:val="none" w:sz="0" w:space="0" w:color="auto"/>
            <w:left w:val="none" w:sz="0" w:space="0" w:color="auto"/>
            <w:bottom w:val="none" w:sz="0" w:space="0" w:color="auto"/>
            <w:right w:val="none" w:sz="0" w:space="0" w:color="auto"/>
          </w:divBdr>
        </w:div>
        <w:div w:id="317657557">
          <w:marLeft w:val="640"/>
          <w:marRight w:val="0"/>
          <w:marTop w:val="0"/>
          <w:marBottom w:val="0"/>
          <w:divBdr>
            <w:top w:val="none" w:sz="0" w:space="0" w:color="auto"/>
            <w:left w:val="none" w:sz="0" w:space="0" w:color="auto"/>
            <w:bottom w:val="none" w:sz="0" w:space="0" w:color="auto"/>
            <w:right w:val="none" w:sz="0" w:space="0" w:color="auto"/>
          </w:divBdr>
        </w:div>
        <w:div w:id="781611566">
          <w:marLeft w:val="640"/>
          <w:marRight w:val="0"/>
          <w:marTop w:val="0"/>
          <w:marBottom w:val="0"/>
          <w:divBdr>
            <w:top w:val="none" w:sz="0" w:space="0" w:color="auto"/>
            <w:left w:val="none" w:sz="0" w:space="0" w:color="auto"/>
            <w:bottom w:val="none" w:sz="0" w:space="0" w:color="auto"/>
            <w:right w:val="none" w:sz="0" w:space="0" w:color="auto"/>
          </w:divBdr>
        </w:div>
        <w:div w:id="2005232796">
          <w:marLeft w:val="640"/>
          <w:marRight w:val="0"/>
          <w:marTop w:val="0"/>
          <w:marBottom w:val="0"/>
          <w:divBdr>
            <w:top w:val="none" w:sz="0" w:space="0" w:color="auto"/>
            <w:left w:val="none" w:sz="0" w:space="0" w:color="auto"/>
            <w:bottom w:val="none" w:sz="0" w:space="0" w:color="auto"/>
            <w:right w:val="none" w:sz="0" w:space="0" w:color="auto"/>
          </w:divBdr>
        </w:div>
        <w:div w:id="1479959091">
          <w:marLeft w:val="640"/>
          <w:marRight w:val="0"/>
          <w:marTop w:val="0"/>
          <w:marBottom w:val="0"/>
          <w:divBdr>
            <w:top w:val="none" w:sz="0" w:space="0" w:color="auto"/>
            <w:left w:val="none" w:sz="0" w:space="0" w:color="auto"/>
            <w:bottom w:val="none" w:sz="0" w:space="0" w:color="auto"/>
            <w:right w:val="none" w:sz="0" w:space="0" w:color="auto"/>
          </w:divBdr>
        </w:div>
        <w:div w:id="1510368962">
          <w:marLeft w:val="640"/>
          <w:marRight w:val="0"/>
          <w:marTop w:val="0"/>
          <w:marBottom w:val="0"/>
          <w:divBdr>
            <w:top w:val="none" w:sz="0" w:space="0" w:color="auto"/>
            <w:left w:val="none" w:sz="0" w:space="0" w:color="auto"/>
            <w:bottom w:val="none" w:sz="0" w:space="0" w:color="auto"/>
            <w:right w:val="none" w:sz="0" w:space="0" w:color="auto"/>
          </w:divBdr>
        </w:div>
        <w:div w:id="1420906640">
          <w:marLeft w:val="640"/>
          <w:marRight w:val="0"/>
          <w:marTop w:val="0"/>
          <w:marBottom w:val="0"/>
          <w:divBdr>
            <w:top w:val="none" w:sz="0" w:space="0" w:color="auto"/>
            <w:left w:val="none" w:sz="0" w:space="0" w:color="auto"/>
            <w:bottom w:val="none" w:sz="0" w:space="0" w:color="auto"/>
            <w:right w:val="none" w:sz="0" w:space="0" w:color="auto"/>
          </w:divBdr>
        </w:div>
        <w:div w:id="858354954">
          <w:marLeft w:val="640"/>
          <w:marRight w:val="0"/>
          <w:marTop w:val="0"/>
          <w:marBottom w:val="0"/>
          <w:divBdr>
            <w:top w:val="none" w:sz="0" w:space="0" w:color="auto"/>
            <w:left w:val="none" w:sz="0" w:space="0" w:color="auto"/>
            <w:bottom w:val="none" w:sz="0" w:space="0" w:color="auto"/>
            <w:right w:val="none" w:sz="0" w:space="0" w:color="auto"/>
          </w:divBdr>
        </w:div>
        <w:div w:id="576087174">
          <w:marLeft w:val="640"/>
          <w:marRight w:val="0"/>
          <w:marTop w:val="0"/>
          <w:marBottom w:val="0"/>
          <w:divBdr>
            <w:top w:val="none" w:sz="0" w:space="0" w:color="auto"/>
            <w:left w:val="none" w:sz="0" w:space="0" w:color="auto"/>
            <w:bottom w:val="none" w:sz="0" w:space="0" w:color="auto"/>
            <w:right w:val="none" w:sz="0" w:space="0" w:color="auto"/>
          </w:divBdr>
        </w:div>
        <w:div w:id="106050958">
          <w:marLeft w:val="640"/>
          <w:marRight w:val="0"/>
          <w:marTop w:val="0"/>
          <w:marBottom w:val="0"/>
          <w:divBdr>
            <w:top w:val="none" w:sz="0" w:space="0" w:color="auto"/>
            <w:left w:val="none" w:sz="0" w:space="0" w:color="auto"/>
            <w:bottom w:val="none" w:sz="0" w:space="0" w:color="auto"/>
            <w:right w:val="none" w:sz="0" w:space="0" w:color="auto"/>
          </w:divBdr>
        </w:div>
        <w:div w:id="495583452">
          <w:marLeft w:val="640"/>
          <w:marRight w:val="0"/>
          <w:marTop w:val="0"/>
          <w:marBottom w:val="0"/>
          <w:divBdr>
            <w:top w:val="none" w:sz="0" w:space="0" w:color="auto"/>
            <w:left w:val="none" w:sz="0" w:space="0" w:color="auto"/>
            <w:bottom w:val="none" w:sz="0" w:space="0" w:color="auto"/>
            <w:right w:val="none" w:sz="0" w:space="0" w:color="auto"/>
          </w:divBdr>
        </w:div>
        <w:div w:id="103767677">
          <w:marLeft w:val="640"/>
          <w:marRight w:val="0"/>
          <w:marTop w:val="0"/>
          <w:marBottom w:val="0"/>
          <w:divBdr>
            <w:top w:val="none" w:sz="0" w:space="0" w:color="auto"/>
            <w:left w:val="none" w:sz="0" w:space="0" w:color="auto"/>
            <w:bottom w:val="none" w:sz="0" w:space="0" w:color="auto"/>
            <w:right w:val="none" w:sz="0" w:space="0" w:color="auto"/>
          </w:divBdr>
        </w:div>
        <w:div w:id="378365719">
          <w:marLeft w:val="640"/>
          <w:marRight w:val="0"/>
          <w:marTop w:val="0"/>
          <w:marBottom w:val="0"/>
          <w:divBdr>
            <w:top w:val="none" w:sz="0" w:space="0" w:color="auto"/>
            <w:left w:val="none" w:sz="0" w:space="0" w:color="auto"/>
            <w:bottom w:val="none" w:sz="0" w:space="0" w:color="auto"/>
            <w:right w:val="none" w:sz="0" w:space="0" w:color="auto"/>
          </w:divBdr>
        </w:div>
        <w:div w:id="2136947705">
          <w:marLeft w:val="640"/>
          <w:marRight w:val="0"/>
          <w:marTop w:val="0"/>
          <w:marBottom w:val="0"/>
          <w:divBdr>
            <w:top w:val="none" w:sz="0" w:space="0" w:color="auto"/>
            <w:left w:val="none" w:sz="0" w:space="0" w:color="auto"/>
            <w:bottom w:val="none" w:sz="0" w:space="0" w:color="auto"/>
            <w:right w:val="none" w:sz="0" w:space="0" w:color="auto"/>
          </w:divBdr>
        </w:div>
        <w:div w:id="1258055609">
          <w:marLeft w:val="640"/>
          <w:marRight w:val="0"/>
          <w:marTop w:val="0"/>
          <w:marBottom w:val="0"/>
          <w:divBdr>
            <w:top w:val="none" w:sz="0" w:space="0" w:color="auto"/>
            <w:left w:val="none" w:sz="0" w:space="0" w:color="auto"/>
            <w:bottom w:val="none" w:sz="0" w:space="0" w:color="auto"/>
            <w:right w:val="none" w:sz="0" w:space="0" w:color="auto"/>
          </w:divBdr>
        </w:div>
        <w:div w:id="1034230382">
          <w:marLeft w:val="640"/>
          <w:marRight w:val="0"/>
          <w:marTop w:val="0"/>
          <w:marBottom w:val="0"/>
          <w:divBdr>
            <w:top w:val="none" w:sz="0" w:space="0" w:color="auto"/>
            <w:left w:val="none" w:sz="0" w:space="0" w:color="auto"/>
            <w:bottom w:val="none" w:sz="0" w:space="0" w:color="auto"/>
            <w:right w:val="none" w:sz="0" w:space="0" w:color="auto"/>
          </w:divBdr>
        </w:div>
        <w:div w:id="99380116">
          <w:marLeft w:val="640"/>
          <w:marRight w:val="0"/>
          <w:marTop w:val="0"/>
          <w:marBottom w:val="0"/>
          <w:divBdr>
            <w:top w:val="none" w:sz="0" w:space="0" w:color="auto"/>
            <w:left w:val="none" w:sz="0" w:space="0" w:color="auto"/>
            <w:bottom w:val="none" w:sz="0" w:space="0" w:color="auto"/>
            <w:right w:val="none" w:sz="0" w:space="0" w:color="auto"/>
          </w:divBdr>
        </w:div>
        <w:div w:id="574584165">
          <w:marLeft w:val="640"/>
          <w:marRight w:val="0"/>
          <w:marTop w:val="0"/>
          <w:marBottom w:val="0"/>
          <w:divBdr>
            <w:top w:val="none" w:sz="0" w:space="0" w:color="auto"/>
            <w:left w:val="none" w:sz="0" w:space="0" w:color="auto"/>
            <w:bottom w:val="none" w:sz="0" w:space="0" w:color="auto"/>
            <w:right w:val="none" w:sz="0" w:space="0" w:color="auto"/>
          </w:divBdr>
        </w:div>
        <w:div w:id="1333871446">
          <w:marLeft w:val="640"/>
          <w:marRight w:val="0"/>
          <w:marTop w:val="0"/>
          <w:marBottom w:val="0"/>
          <w:divBdr>
            <w:top w:val="none" w:sz="0" w:space="0" w:color="auto"/>
            <w:left w:val="none" w:sz="0" w:space="0" w:color="auto"/>
            <w:bottom w:val="none" w:sz="0" w:space="0" w:color="auto"/>
            <w:right w:val="none" w:sz="0" w:space="0" w:color="auto"/>
          </w:divBdr>
        </w:div>
        <w:div w:id="1613241008">
          <w:marLeft w:val="640"/>
          <w:marRight w:val="0"/>
          <w:marTop w:val="0"/>
          <w:marBottom w:val="0"/>
          <w:divBdr>
            <w:top w:val="none" w:sz="0" w:space="0" w:color="auto"/>
            <w:left w:val="none" w:sz="0" w:space="0" w:color="auto"/>
            <w:bottom w:val="none" w:sz="0" w:space="0" w:color="auto"/>
            <w:right w:val="none" w:sz="0" w:space="0" w:color="auto"/>
          </w:divBdr>
        </w:div>
      </w:divsChild>
    </w:div>
    <w:div w:id="1349601787">
      <w:bodyDiv w:val="1"/>
      <w:marLeft w:val="0"/>
      <w:marRight w:val="0"/>
      <w:marTop w:val="0"/>
      <w:marBottom w:val="0"/>
      <w:divBdr>
        <w:top w:val="none" w:sz="0" w:space="0" w:color="auto"/>
        <w:left w:val="none" w:sz="0" w:space="0" w:color="auto"/>
        <w:bottom w:val="none" w:sz="0" w:space="0" w:color="auto"/>
        <w:right w:val="none" w:sz="0" w:space="0" w:color="auto"/>
      </w:divBdr>
    </w:div>
    <w:div w:id="1354573065">
      <w:bodyDiv w:val="1"/>
      <w:marLeft w:val="0"/>
      <w:marRight w:val="0"/>
      <w:marTop w:val="0"/>
      <w:marBottom w:val="0"/>
      <w:divBdr>
        <w:top w:val="none" w:sz="0" w:space="0" w:color="auto"/>
        <w:left w:val="none" w:sz="0" w:space="0" w:color="auto"/>
        <w:bottom w:val="none" w:sz="0" w:space="0" w:color="auto"/>
        <w:right w:val="none" w:sz="0" w:space="0" w:color="auto"/>
      </w:divBdr>
      <w:divsChild>
        <w:div w:id="191265762">
          <w:marLeft w:val="640"/>
          <w:marRight w:val="0"/>
          <w:marTop w:val="0"/>
          <w:marBottom w:val="0"/>
          <w:divBdr>
            <w:top w:val="none" w:sz="0" w:space="0" w:color="auto"/>
            <w:left w:val="none" w:sz="0" w:space="0" w:color="auto"/>
            <w:bottom w:val="none" w:sz="0" w:space="0" w:color="auto"/>
            <w:right w:val="none" w:sz="0" w:space="0" w:color="auto"/>
          </w:divBdr>
        </w:div>
        <w:div w:id="1186483153">
          <w:marLeft w:val="640"/>
          <w:marRight w:val="0"/>
          <w:marTop w:val="0"/>
          <w:marBottom w:val="0"/>
          <w:divBdr>
            <w:top w:val="none" w:sz="0" w:space="0" w:color="auto"/>
            <w:left w:val="none" w:sz="0" w:space="0" w:color="auto"/>
            <w:bottom w:val="none" w:sz="0" w:space="0" w:color="auto"/>
            <w:right w:val="none" w:sz="0" w:space="0" w:color="auto"/>
          </w:divBdr>
        </w:div>
        <w:div w:id="846561237">
          <w:marLeft w:val="640"/>
          <w:marRight w:val="0"/>
          <w:marTop w:val="0"/>
          <w:marBottom w:val="0"/>
          <w:divBdr>
            <w:top w:val="none" w:sz="0" w:space="0" w:color="auto"/>
            <w:left w:val="none" w:sz="0" w:space="0" w:color="auto"/>
            <w:bottom w:val="none" w:sz="0" w:space="0" w:color="auto"/>
            <w:right w:val="none" w:sz="0" w:space="0" w:color="auto"/>
          </w:divBdr>
        </w:div>
        <w:div w:id="726993354">
          <w:marLeft w:val="640"/>
          <w:marRight w:val="0"/>
          <w:marTop w:val="0"/>
          <w:marBottom w:val="0"/>
          <w:divBdr>
            <w:top w:val="none" w:sz="0" w:space="0" w:color="auto"/>
            <w:left w:val="none" w:sz="0" w:space="0" w:color="auto"/>
            <w:bottom w:val="none" w:sz="0" w:space="0" w:color="auto"/>
            <w:right w:val="none" w:sz="0" w:space="0" w:color="auto"/>
          </w:divBdr>
        </w:div>
        <w:div w:id="35811603">
          <w:marLeft w:val="640"/>
          <w:marRight w:val="0"/>
          <w:marTop w:val="0"/>
          <w:marBottom w:val="0"/>
          <w:divBdr>
            <w:top w:val="none" w:sz="0" w:space="0" w:color="auto"/>
            <w:left w:val="none" w:sz="0" w:space="0" w:color="auto"/>
            <w:bottom w:val="none" w:sz="0" w:space="0" w:color="auto"/>
            <w:right w:val="none" w:sz="0" w:space="0" w:color="auto"/>
          </w:divBdr>
        </w:div>
        <w:div w:id="2094156298">
          <w:marLeft w:val="640"/>
          <w:marRight w:val="0"/>
          <w:marTop w:val="0"/>
          <w:marBottom w:val="0"/>
          <w:divBdr>
            <w:top w:val="none" w:sz="0" w:space="0" w:color="auto"/>
            <w:left w:val="none" w:sz="0" w:space="0" w:color="auto"/>
            <w:bottom w:val="none" w:sz="0" w:space="0" w:color="auto"/>
            <w:right w:val="none" w:sz="0" w:space="0" w:color="auto"/>
          </w:divBdr>
        </w:div>
        <w:div w:id="111673847">
          <w:marLeft w:val="640"/>
          <w:marRight w:val="0"/>
          <w:marTop w:val="0"/>
          <w:marBottom w:val="0"/>
          <w:divBdr>
            <w:top w:val="none" w:sz="0" w:space="0" w:color="auto"/>
            <w:left w:val="none" w:sz="0" w:space="0" w:color="auto"/>
            <w:bottom w:val="none" w:sz="0" w:space="0" w:color="auto"/>
            <w:right w:val="none" w:sz="0" w:space="0" w:color="auto"/>
          </w:divBdr>
        </w:div>
        <w:div w:id="1505390082">
          <w:marLeft w:val="640"/>
          <w:marRight w:val="0"/>
          <w:marTop w:val="0"/>
          <w:marBottom w:val="0"/>
          <w:divBdr>
            <w:top w:val="none" w:sz="0" w:space="0" w:color="auto"/>
            <w:left w:val="none" w:sz="0" w:space="0" w:color="auto"/>
            <w:bottom w:val="none" w:sz="0" w:space="0" w:color="auto"/>
            <w:right w:val="none" w:sz="0" w:space="0" w:color="auto"/>
          </w:divBdr>
        </w:div>
        <w:div w:id="2038432791">
          <w:marLeft w:val="640"/>
          <w:marRight w:val="0"/>
          <w:marTop w:val="0"/>
          <w:marBottom w:val="0"/>
          <w:divBdr>
            <w:top w:val="none" w:sz="0" w:space="0" w:color="auto"/>
            <w:left w:val="none" w:sz="0" w:space="0" w:color="auto"/>
            <w:bottom w:val="none" w:sz="0" w:space="0" w:color="auto"/>
            <w:right w:val="none" w:sz="0" w:space="0" w:color="auto"/>
          </w:divBdr>
        </w:div>
        <w:div w:id="1991518501">
          <w:marLeft w:val="640"/>
          <w:marRight w:val="0"/>
          <w:marTop w:val="0"/>
          <w:marBottom w:val="0"/>
          <w:divBdr>
            <w:top w:val="none" w:sz="0" w:space="0" w:color="auto"/>
            <w:left w:val="none" w:sz="0" w:space="0" w:color="auto"/>
            <w:bottom w:val="none" w:sz="0" w:space="0" w:color="auto"/>
            <w:right w:val="none" w:sz="0" w:space="0" w:color="auto"/>
          </w:divBdr>
        </w:div>
        <w:div w:id="1940526150">
          <w:marLeft w:val="640"/>
          <w:marRight w:val="0"/>
          <w:marTop w:val="0"/>
          <w:marBottom w:val="0"/>
          <w:divBdr>
            <w:top w:val="none" w:sz="0" w:space="0" w:color="auto"/>
            <w:left w:val="none" w:sz="0" w:space="0" w:color="auto"/>
            <w:bottom w:val="none" w:sz="0" w:space="0" w:color="auto"/>
            <w:right w:val="none" w:sz="0" w:space="0" w:color="auto"/>
          </w:divBdr>
        </w:div>
        <w:div w:id="1644117450">
          <w:marLeft w:val="640"/>
          <w:marRight w:val="0"/>
          <w:marTop w:val="0"/>
          <w:marBottom w:val="0"/>
          <w:divBdr>
            <w:top w:val="none" w:sz="0" w:space="0" w:color="auto"/>
            <w:left w:val="none" w:sz="0" w:space="0" w:color="auto"/>
            <w:bottom w:val="none" w:sz="0" w:space="0" w:color="auto"/>
            <w:right w:val="none" w:sz="0" w:space="0" w:color="auto"/>
          </w:divBdr>
        </w:div>
        <w:div w:id="408190302">
          <w:marLeft w:val="640"/>
          <w:marRight w:val="0"/>
          <w:marTop w:val="0"/>
          <w:marBottom w:val="0"/>
          <w:divBdr>
            <w:top w:val="none" w:sz="0" w:space="0" w:color="auto"/>
            <w:left w:val="none" w:sz="0" w:space="0" w:color="auto"/>
            <w:bottom w:val="none" w:sz="0" w:space="0" w:color="auto"/>
            <w:right w:val="none" w:sz="0" w:space="0" w:color="auto"/>
          </w:divBdr>
        </w:div>
        <w:div w:id="601644160">
          <w:marLeft w:val="640"/>
          <w:marRight w:val="0"/>
          <w:marTop w:val="0"/>
          <w:marBottom w:val="0"/>
          <w:divBdr>
            <w:top w:val="none" w:sz="0" w:space="0" w:color="auto"/>
            <w:left w:val="none" w:sz="0" w:space="0" w:color="auto"/>
            <w:bottom w:val="none" w:sz="0" w:space="0" w:color="auto"/>
            <w:right w:val="none" w:sz="0" w:space="0" w:color="auto"/>
          </w:divBdr>
        </w:div>
        <w:div w:id="829708695">
          <w:marLeft w:val="640"/>
          <w:marRight w:val="0"/>
          <w:marTop w:val="0"/>
          <w:marBottom w:val="0"/>
          <w:divBdr>
            <w:top w:val="none" w:sz="0" w:space="0" w:color="auto"/>
            <w:left w:val="none" w:sz="0" w:space="0" w:color="auto"/>
            <w:bottom w:val="none" w:sz="0" w:space="0" w:color="auto"/>
            <w:right w:val="none" w:sz="0" w:space="0" w:color="auto"/>
          </w:divBdr>
        </w:div>
        <w:div w:id="357119945">
          <w:marLeft w:val="640"/>
          <w:marRight w:val="0"/>
          <w:marTop w:val="0"/>
          <w:marBottom w:val="0"/>
          <w:divBdr>
            <w:top w:val="none" w:sz="0" w:space="0" w:color="auto"/>
            <w:left w:val="none" w:sz="0" w:space="0" w:color="auto"/>
            <w:bottom w:val="none" w:sz="0" w:space="0" w:color="auto"/>
            <w:right w:val="none" w:sz="0" w:space="0" w:color="auto"/>
          </w:divBdr>
        </w:div>
        <w:div w:id="660348598">
          <w:marLeft w:val="640"/>
          <w:marRight w:val="0"/>
          <w:marTop w:val="0"/>
          <w:marBottom w:val="0"/>
          <w:divBdr>
            <w:top w:val="none" w:sz="0" w:space="0" w:color="auto"/>
            <w:left w:val="none" w:sz="0" w:space="0" w:color="auto"/>
            <w:bottom w:val="none" w:sz="0" w:space="0" w:color="auto"/>
            <w:right w:val="none" w:sz="0" w:space="0" w:color="auto"/>
          </w:divBdr>
        </w:div>
        <w:div w:id="740833998">
          <w:marLeft w:val="640"/>
          <w:marRight w:val="0"/>
          <w:marTop w:val="0"/>
          <w:marBottom w:val="0"/>
          <w:divBdr>
            <w:top w:val="none" w:sz="0" w:space="0" w:color="auto"/>
            <w:left w:val="none" w:sz="0" w:space="0" w:color="auto"/>
            <w:bottom w:val="none" w:sz="0" w:space="0" w:color="auto"/>
            <w:right w:val="none" w:sz="0" w:space="0" w:color="auto"/>
          </w:divBdr>
        </w:div>
        <w:div w:id="244995958">
          <w:marLeft w:val="640"/>
          <w:marRight w:val="0"/>
          <w:marTop w:val="0"/>
          <w:marBottom w:val="0"/>
          <w:divBdr>
            <w:top w:val="none" w:sz="0" w:space="0" w:color="auto"/>
            <w:left w:val="none" w:sz="0" w:space="0" w:color="auto"/>
            <w:bottom w:val="none" w:sz="0" w:space="0" w:color="auto"/>
            <w:right w:val="none" w:sz="0" w:space="0" w:color="auto"/>
          </w:divBdr>
        </w:div>
        <w:div w:id="1590382011">
          <w:marLeft w:val="640"/>
          <w:marRight w:val="0"/>
          <w:marTop w:val="0"/>
          <w:marBottom w:val="0"/>
          <w:divBdr>
            <w:top w:val="none" w:sz="0" w:space="0" w:color="auto"/>
            <w:left w:val="none" w:sz="0" w:space="0" w:color="auto"/>
            <w:bottom w:val="none" w:sz="0" w:space="0" w:color="auto"/>
            <w:right w:val="none" w:sz="0" w:space="0" w:color="auto"/>
          </w:divBdr>
        </w:div>
        <w:div w:id="350225074">
          <w:marLeft w:val="640"/>
          <w:marRight w:val="0"/>
          <w:marTop w:val="0"/>
          <w:marBottom w:val="0"/>
          <w:divBdr>
            <w:top w:val="none" w:sz="0" w:space="0" w:color="auto"/>
            <w:left w:val="none" w:sz="0" w:space="0" w:color="auto"/>
            <w:bottom w:val="none" w:sz="0" w:space="0" w:color="auto"/>
            <w:right w:val="none" w:sz="0" w:space="0" w:color="auto"/>
          </w:divBdr>
        </w:div>
        <w:div w:id="1865898659">
          <w:marLeft w:val="640"/>
          <w:marRight w:val="0"/>
          <w:marTop w:val="0"/>
          <w:marBottom w:val="0"/>
          <w:divBdr>
            <w:top w:val="none" w:sz="0" w:space="0" w:color="auto"/>
            <w:left w:val="none" w:sz="0" w:space="0" w:color="auto"/>
            <w:bottom w:val="none" w:sz="0" w:space="0" w:color="auto"/>
            <w:right w:val="none" w:sz="0" w:space="0" w:color="auto"/>
          </w:divBdr>
        </w:div>
        <w:div w:id="1431051886">
          <w:marLeft w:val="640"/>
          <w:marRight w:val="0"/>
          <w:marTop w:val="0"/>
          <w:marBottom w:val="0"/>
          <w:divBdr>
            <w:top w:val="none" w:sz="0" w:space="0" w:color="auto"/>
            <w:left w:val="none" w:sz="0" w:space="0" w:color="auto"/>
            <w:bottom w:val="none" w:sz="0" w:space="0" w:color="auto"/>
            <w:right w:val="none" w:sz="0" w:space="0" w:color="auto"/>
          </w:divBdr>
        </w:div>
        <w:div w:id="47188122">
          <w:marLeft w:val="640"/>
          <w:marRight w:val="0"/>
          <w:marTop w:val="0"/>
          <w:marBottom w:val="0"/>
          <w:divBdr>
            <w:top w:val="none" w:sz="0" w:space="0" w:color="auto"/>
            <w:left w:val="none" w:sz="0" w:space="0" w:color="auto"/>
            <w:bottom w:val="none" w:sz="0" w:space="0" w:color="auto"/>
            <w:right w:val="none" w:sz="0" w:space="0" w:color="auto"/>
          </w:divBdr>
        </w:div>
        <w:div w:id="1986541278">
          <w:marLeft w:val="640"/>
          <w:marRight w:val="0"/>
          <w:marTop w:val="0"/>
          <w:marBottom w:val="0"/>
          <w:divBdr>
            <w:top w:val="none" w:sz="0" w:space="0" w:color="auto"/>
            <w:left w:val="none" w:sz="0" w:space="0" w:color="auto"/>
            <w:bottom w:val="none" w:sz="0" w:space="0" w:color="auto"/>
            <w:right w:val="none" w:sz="0" w:space="0" w:color="auto"/>
          </w:divBdr>
        </w:div>
        <w:div w:id="1870989588">
          <w:marLeft w:val="640"/>
          <w:marRight w:val="0"/>
          <w:marTop w:val="0"/>
          <w:marBottom w:val="0"/>
          <w:divBdr>
            <w:top w:val="none" w:sz="0" w:space="0" w:color="auto"/>
            <w:left w:val="none" w:sz="0" w:space="0" w:color="auto"/>
            <w:bottom w:val="none" w:sz="0" w:space="0" w:color="auto"/>
            <w:right w:val="none" w:sz="0" w:space="0" w:color="auto"/>
          </w:divBdr>
        </w:div>
        <w:div w:id="1576090972">
          <w:marLeft w:val="640"/>
          <w:marRight w:val="0"/>
          <w:marTop w:val="0"/>
          <w:marBottom w:val="0"/>
          <w:divBdr>
            <w:top w:val="none" w:sz="0" w:space="0" w:color="auto"/>
            <w:left w:val="none" w:sz="0" w:space="0" w:color="auto"/>
            <w:bottom w:val="none" w:sz="0" w:space="0" w:color="auto"/>
            <w:right w:val="none" w:sz="0" w:space="0" w:color="auto"/>
          </w:divBdr>
        </w:div>
        <w:div w:id="209729775">
          <w:marLeft w:val="640"/>
          <w:marRight w:val="0"/>
          <w:marTop w:val="0"/>
          <w:marBottom w:val="0"/>
          <w:divBdr>
            <w:top w:val="none" w:sz="0" w:space="0" w:color="auto"/>
            <w:left w:val="none" w:sz="0" w:space="0" w:color="auto"/>
            <w:bottom w:val="none" w:sz="0" w:space="0" w:color="auto"/>
            <w:right w:val="none" w:sz="0" w:space="0" w:color="auto"/>
          </w:divBdr>
        </w:div>
        <w:div w:id="986662323">
          <w:marLeft w:val="640"/>
          <w:marRight w:val="0"/>
          <w:marTop w:val="0"/>
          <w:marBottom w:val="0"/>
          <w:divBdr>
            <w:top w:val="none" w:sz="0" w:space="0" w:color="auto"/>
            <w:left w:val="none" w:sz="0" w:space="0" w:color="auto"/>
            <w:bottom w:val="none" w:sz="0" w:space="0" w:color="auto"/>
            <w:right w:val="none" w:sz="0" w:space="0" w:color="auto"/>
          </w:divBdr>
        </w:div>
        <w:div w:id="1985819056">
          <w:marLeft w:val="640"/>
          <w:marRight w:val="0"/>
          <w:marTop w:val="0"/>
          <w:marBottom w:val="0"/>
          <w:divBdr>
            <w:top w:val="none" w:sz="0" w:space="0" w:color="auto"/>
            <w:left w:val="none" w:sz="0" w:space="0" w:color="auto"/>
            <w:bottom w:val="none" w:sz="0" w:space="0" w:color="auto"/>
            <w:right w:val="none" w:sz="0" w:space="0" w:color="auto"/>
          </w:divBdr>
        </w:div>
        <w:div w:id="1066680589">
          <w:marLeft w:val="640"/>
          <w:marRight w:val="0"/>
          <w:marTop w:val="0"/>
          <w:marBottom w:val="0"/>
          <w:divBdr>
            <w:top w:val="none" w:sz="0" w:space="0" w:color="auto"/>
            <w:left w:val="none" w:sz="0" w:space="0" w:color="auto"/>
            <w:bottom w:val="none" w:sz="0" w:space="0" w:color="auto"/>
            <w:right w:val="none" w:sz="0" w:space="0" w:color="auto"/>
          </w:divBdr>
        </w:div>
        <w:div w:id="862669589">
          <w:marLeft w:val="640"/>
          <w:marRight w:val="0"/>
          <w:marTop w:val="0"/>
          <w:marBottom w:val="0"/>
          <w:divBdr>
            <w:top w:val="none" w:sz="0" w:space="0" w:color="auto"/>
            <w:left w:val="none" w:sz="0" w:space="0" w:color="auto"/>
            <w:bottom w:val="none" w:sz="0" w:space="0" w:color="auto"/>
            <w:right w:val="none" w:sz="0" w:space="0" w:color="auto"/>
          </w:divBdr>
        </w:div>
        <w:div w:id="2005819429">
          <w:marLeft w:val="640"/>
          <w:marRight w:val="0"/>
          <w:marTop w:val="0"/>
          <w:marBottom w:val="0"/>
          <w:divBdr>
            <w:top w:val="none" w:sz="0" w:space="0" w:color="auto"/>
            <w:left w:val="none" w:sz="0" w:space="0" w:color="auto"/>
            <w:bottom w:val="none" w:sz="0" w:space="0" w:color="auto"/>
            <w:right w:val="none" w:sz="0" w:space="0" w:color="auto"/>
          </w:divBdr>
        </w:div>
        <w:div w:id="553473257">
          <w:marLeft w:val="640"/>
          <w:marRight w:val="0"/>
          <w:marTop w:val="0"/>
          <w:marBottom w:val="0"/>
          <w:divBdr>
            <w:top w:val="none" w:sz="0" w:space="0" w:color="auto"/>
            <w:left w:val="none" w:sz="0" w:space="0" w:color="auto"/>
            <w:bottom w:val="none" w:sz="0" w:space="0" w:color="auto"/>
            <w:right w:val="none" w:sz="0" w:space="0" w:color="auto"/>
          </w:divBdr>
        </w:div>
        <w:div w:id="503253490">
          <w:marLeft w:val="640"/>
          <w:marRight w:val="0"/>
          <w:marTop w:val="0"/>
          <w:marBottom w:val="0"/>
          <w:divBdr>
            <w:top w:val="none" w:sz="0" w:space="0" w:color="auto"/>
            <w:left w:val="none" w:sz="0" w:space="0" w:color="auto"/>
            <w:bottom w:val="none" w:sz="0" w:space="0" w:color="auto"/>
            <w:right w:val="none" w:sz="0" w:space="0" w:color="auto"/>
          </w:divBdr>
        </w:div>
        <w:div w:id="435446062">
          <w:marLeft w:val="640"/>
          <w:marRight w:val="0"/>
          <w:marTop w:val="0"/>
          <w:marBottom w:val="0"/>
          <w:divBdr>
            <w:top w:val="none" w:sz="0" w:space="0" w:color="auto"/>
            <w:left w:val="none" w:sz="0" w:space="0" w:color="auto"/>
            <w:bottom w:val="none" w:sz="0" w:space="0" w:color="auto"/>
            <w:right w:val="none" w:sz="0" w:space="0" w:color="auto"/>
          </w:divBdr>
        </w:div>
        <w:div w:id="940339987">
          <w:marLeft w:val="640"/>
          <w:marRight w:val="0"/>
          <w:marTop w:val="0"/>
          <w:marBottom w:val="0"/>
          <w:divBdr>
            <w:top w:val="none" w:sz="0" w:space="0" w:color="auto"/>
            <w:left w:val="none" w:sz="0" w:space="0" w:color="auto"/>
            <w:bottom w:val="none" w:sz="0" w:space="0" w:color="auto"/>
            <w:right w:val="none" w:sz="0" w:space="0" w:color="auto"/>
          </w:divBdr>
        </w:div>
        <w:div w:id="1191576349">
          <w:marLeft w:val="640"/>
          <w:marRight w:val="0"/>
          <w:marTop w:val="0"/>
          <w:marBottom w:val="0"/>
          <w:divBdr>
            <w:top w:val="none" w:sz="0" w:space="0" w:color="auto"/>
            <w:left w:val="none" w:sz="0" w:space="0" w:color="auto"/>
            <w:bottom w:val="none" w:sz="0" w:space="0" w:color="auto"/>
            <w:right w:val="none" w:sz="0" w:space="0" w:color="auto"/>
          </w:divBdr>
        </w:div>
        <w:div w:id="1886408547">
          <w:marLeft w:val="640"/>
          <w:marRight w:val="0"/>
          <w:marTop w:val="0"/>
          <w:marBottom w:val="0"/>
          <w:divBdr>
            <w:top w:val="none" w:sz="0" w:space="0" w:color="auto"/>
            <w:left w:val="none" w:sz="0" w:space="0" w:color="auto"/>
            <w:bottom w:val="none" w:sz="0" w:space="0" w:color="auto"/>
            <w:right w:val="none" w:sz="0" w:space="0" w:color="auto"/>
          </w:divBdr>
        </w:div>
        <w:div w:id="840315510">
          <w:marLeft w:val="640"/>
          <w:marRight w:val="0"/>
          <w:marTop w:val="0"/>
          <w:marBottom w:val="0"/>
          <w:divBdr>
            <w:top w:val="none" w:sz="0" w:space="0" w:color="auto"/>
            <w:left w:val="none" w:sz="0" w:space="0" w:color="auto"/>
            <w:bottom w:val="none" w:sz="0" w:space="0" w:color="auto"/>
            <w:right w:val="none" w:sz="0" w:space="0" w:color="auto"/>
          </w:divBdr>
        </w:div>
        <w:div w:id="1992515759">
          <w:marLeft w:val="640"/>
          <w:marRight w:val="0"/>
          <w:marTop w:val="0"/>
          <w:marBottom w:val="0"/>
          <w:divBdr>
            <w:top w:val="none" w:sz="0" w:space="0" w:color="auto"/>
            <w:left w:val="none" w:sz="0" w:space="0" w:color="auto"/>
            <w:bottom w:val="none" w:sz="0" w:space="0" w:color="auto"/>
            <w:right w:val="none" w:sz="0" w:space="0" w:color="auto"/>
          </w:divBdr>
        </w:div>
      </w:divsChild>
    </w:div>
    <w:div w:id="1355227291">
      <w:bodyDiv w:val="1"/>
      <w:marLeft w:val="0"/>
      <w:marRight w:val="0"/>
      <w:marTop w:val="0"/>
      <w:marBottom w:val="0"/>
      <w:divBdr>
        <w:top w:val="none" w:sz="0" w:space="0" w:color="auto"/>
        <w:left w:val="none" w:sz="0" w:space="0" w:color="auto"/>
        <w:bottom w:val="none" w:sz="0" w:space="0" w:color="auto"/>
        <w:right w:val="none" w:sz="0" w:space="0" w:color="auto"/>
      </w:divBdr>
    </w:div>
    <w:div w:id="1356344184">
      <w:bodyDiv w:val="1"/>
      <w:marLeft w:val="0"/>
      <w:marRight w:val="0"/>
      <w:marTop w:val="0"/>
      <w:marBottom w:val="0"/>
      <w:divBdr>
        <w:top w:val="none" w:sz="0" w:space="0" w:color="auto"/>
        <w:left w:val="none" w:sz="0" w:space="0" w:color="auto"/>
        <w:bottom w:val="none" w:sz="0" w:space="0" w:color="auto"/>
        <w:right w:val="none" w:sz="0" w:space="0" w:color="auto"/>
      </w:divBdr>
    </w:div>
    <w:div w:id="1357199677">
      <w:bodyDiv w:val="1"/>
      <w:marLeft w:val="0"/>
      <w:marRight w:val="0"/>
      <w:marTop w:val="0"/>
      <w:marBottom w:val="0"/>
      <w:divBdr>
        <w:top w:val="none" w:sz="0" w:space="0" w:color="auto"/>
        <w:left w:val="none" w:sz="0" w:space="0" w:color="auto"/>
        <w:bottom w:val="none" w:sz="0" w:space="0" w:color="auto"/>
        <w:right w:val="none" w:sz="0" w:space="0" w:color="auto"/>
      </w:divBdr>
    </w:div>
    <w:div w:id="1359968612">
      <w:bodyDiv w:val="1"/>
      <w:marLeft w:val="0"/>
      <w:marRight w:val="0"/>
      <w:marTop w:val="0"/>
      <w:marBottom w:val="0"/>
      <w:divBdr>
        <w:top w:val="none" w:sz="0" w:space="0" w:color="auto"/>
        <w:left w:val="none" w:sz="0" w:space="0" w:color="auto"/>
        <w:bottom w:val="none" w:sz="0" w:space="0" w:color="auto"/>
        <w:right w:val="none" w:sz="0" w:space="0" w:color="auto"/>
      </w:divBdr>
    </w:div>
    <w:div w:id="1362513233">
      <w:bodyDiv w:val="1"/>
      <w:marLeft w:val="0"/>
      <w:marRight w:val="0"/>
      <w:marTop w:val="0"/>
      <w:marBottom w:val="0"/>
      <w:divBdr>
        <w:top w:val="none" w:sz="0" w:space="0" w:color="auto"/>
        <w:left w:val="none" w:sz="0" w:space="0" w:color="auto"/>
        <w:bottom w:val="none" w:sz="0" w:space="0" w:color="auto"/>
        <w:right w:val="none" w:sz="0" w:space="0" w:color="auto"/>
      </w:divBdr>
    </w:div>
    <w:div w:id="1363897160">
      <w:bodyDiv w:val="1"/>
      <w:marLeft w:val="0"/>
      <w:marRight w:val="0"/>
      <w:marTop w:val="0"/>
      <w:marBottom w:val="0"/>
      <w:divBdr>
        <w:top w:val="none" w:sz="0" w:space="0" w:color="auto"/>
        <w:left w:val="none" w:sz="0" w:space="0" w:color="auto"/>
        <w:bottom w:val="none" w:sz="0" w:space="0" w:color="auto"/>
        <w:right w:val="none" w:sz="0" w:space="0" w:color="auto"/>
      </w:divBdr>
      <w:divsChild>
        <w:div w:id="194543226">
          <w:marLeft w:val="480"/>
          <w:marRight w:val="0"/>
          <w:marTop w:val="0"/>
          <w:marBottom w:val="0"/>
          <w:divBdr>
            <w:top w:val="none" w:sz="0" w:space="0" w:color="auto"/>
            <w:left w:val="none" w:sz="0" w:space="0" w:color="auto"/>
            <w:bottom w:val="none" w:sz="0" w:space="0" w:color="auto"/>
            <w:right w:val="none" w:sz="0" w:space="0" w:color="auto"/>
          </w:divBdr>
        </w:div>
        <w:div w:id="715859192">
          <w:marLeft w:val="480"/>
          <w:marRight w:val="0"/>
          <w:marTop w:val="0"/>
          <w:marBottom w:val="0"/>
          <w:divBdr>
            <w:top w:val="none" w:sz="0" w:space="0" w:color="auto"/>
            <w:left w:val="none" w:sz="0" w:space="0" w:color="auto"/>
            <w:bottom w:val="none" w:sz="0" w:space="0" w:color="auto"/>
            <w:right w:val="none" w:sz="0" w:space="0" w:color="auto"/>
          </w:divBdr>
        </w:div>
        <w:div w:id="1602955177">
          <w:marLeft w:val="480"/>
          <w:marRight w:val="0"/>
          <w:marTop w:val="0"/>
          <w:marBottom w:val="0"/>
          <w:divBdr>
            <w:top w:val="none" w:sz="0" w:space="0" w:color="auto"/>
            <w:left w:val="none" w:sz="0" w:space="0" w:color="auto"/>
            <w:bottom w:val="none" w:sz="0" w:space="0" w:color="auto"/>
            <w:right w:val="none" w:sz="0" w:space="0" w:color="auto"/>
          </w:divBdr>
        </w:div>
        <w:div w:id="534932161">
          <w:marLeft w:val="480"/>
          <w:marRight w:val="0"/>
          <w:marTop w:val="0"/>
          <w:marBottom w:val="0"/>
          <w:divBdr>
            <w:top w:val="none" w:sz="0" w:space="0" w:color="auto"/>
            <w:left w:val="none" w:sz="0" w:space="0" w:color="auto"/>
            <w:bottom w:val="none" w:sz="0" w:space="0" w:color="auto"/>
            <w:right w:val="none" w:sz="0" w:space="0" w:color="auto"/>
          </w:divBdr>
        </w:div>
        <w:div w:id="122160693">
          <w:marLeft w:val="480"/>
          <w:marRight w:val="0"/>
          <w:marTop w:val="0"/>
          <w:marBottom w:val="0"/>
          <w:divBdr>
            <w:top w:val="none" w:sz="0" w:space="0" w:color="auto"/>
            <w:left w:val="none" w:sz="0" w:space="0" w:color="auto"/>
            <w:bottom w:val="none" w:sz="0" w:space="0" w:color="auto"/>
            <w:right w:val="none" w:sz="0" w:space="0" w:color="auto"/>
          </w:divBdr>
        </w:div>
        <w:div w:id="449057203">
          <w:marLeft w:val="480"/>
          <w:marRight w:val="0"/>
          <w:marTop w:val="0"/>
          <w:marBottom w:val="0"/>
          <w:divBdr>
            <w:top w:val="none" w:sz="0" w:space="0" w:color="auto"/>
            <w:left w:val="none" w:sz="0" w:space="0" w:color="auto"/>
            <w:bottom w:val="none" w:sz="0" w:space="0" w:color="auto"/>
            <w:right w:val="none" w:sz="0" w:space="0" w:color="auto"/>
          </w:divBdr>
        </w:div>
        <w:div w:id="447433105">
          <w:marLeft w:val="480"/>
          <w:marRight w:val="0"/>
          <w:marTop w:val="0"/>
          <w:marBottom w:val="0"/>
          <w:divBdr>
            <w:top w:val="none" w:sz="0" w:space="0" w:color="auto"/>
            <w:left w:val="none" w:sz="0" w:space="0" w:color="auto"/>
            <w:bottom w:val="none" w:sz="0" w:space="0" w:color="auto"/>
            <w:right w:val="none" w:sz="0" w:space="0" w:color="auto"/>
          </w:divBdr>
        </w:div>
        <w:div w:id="1322541498">
          <w:marLeft w:val="480"/>
          <w:marRight w:val="0"/>
          <w:marTop w:val="0"/>
          <w:marBottom w:val="0"/>
          <w:divBdr>
            <w:top w:val="none" w:sz="0" w:space="0" w:color="auto"/>
            <w:left w:val="none" w:sz="0" w:space="0" w:color="auto"/>
            <w:bottom w:val="none" w:sz="0" w:space="0" w:color="auto"/>
            <w:right w:val="none" w:sz="0" w:space="0" w:color="auto"/>
          </w:divBdr>
        </w:div>
        <w:div w:id="872159358">
          <w:marLeft w:val="480"/>
          <w:marRight w:val="0"/>
          <w:marTop w:val="0"/>
          <w:marBottom w:val="0"/>
          <w:divBdr>
            <w:top w:val="none" w:sz="0" w:space="0" w:color="auto"/>
            <w:left w:val="none" w:sz="0" w:space="0" w:color="auto"/>
            <w:bottom w:val="none" w:sz="0" w:space="0" w:color="auto"/>
            <w:right w:val="none" w:sz="0" w:space="0" w:color="auto"/>
          </w:divBdr>
        </w:div>
        <w:div w:id="789513636">
          <w:marLeft w:val="480"/>
          <w:marRight w:val="0"/>
          <w:marTop w:val="0"/>
          <w:marBottom w:val="0"/>
          <w:divBdr>
            <w:top w:val="none" w:sz="0" w:space="0" w:color="auto"/>
            <w:left w:val="none" w:sz="0" w:space="0" w:color="auto"/>
            <w:bottom w:val="none" w:sz="0" w:space="0" w:color="auto"/>
            <w:right w:val="none" w:sz="0" w:space="0" w:color="auto"/>
          </w:divBdr>
        </w:div>
        <w:div w:id="1800684880">
          <w:marLeft w:val="480"/>
          <w:marRight w:val="0"/>
          <w:marTop w:val="0"/>
          <w:marBottom w:val="0"/>
          <w:divBdr>
            <w:top w:val="none" w:sz="0" w:space="0" w:color="auto"/>
            <w:left w:val="none" w:sz="0" w:space="0" w:color="auto"/>
            <w:bottom w:val="none" w:sz="0" w:space="0" w:color="auto"/>
            <w:right w:val="none" w:sz="0" w:space="0" w:color="auto"/>
          </w:divBdr>
        </w:div>
        <w:div w:id="922956856">
          <w:marLeft w:val="480"/>
          <w:marRight w:val="0"/>
          <w:marTop w:val="0"/>
          <w:marBottom w:val="0"/>
          <w:divBdr>
            <w:top w:val="none" w:sz="0" w:space="0" w:color="auto"/>
            <w:left w:val="none" w:sz="0" w:space="0" w:color="auto"/>
            <w:bottom w:val="none" w:sz="0" w:space="0" w:color="auto"/>
            <w:right w:val="none" w:sz="0" w:space="0" w:color="auto"/>
          </w:divBdr>
        </w:div>
        <w:div w:id="1882086233">
          <w:marLeft w:val="480"/>
          <w:marRight w:val="0"/>
          <w:marTop w:val="0"/>
          <w:marBottom w:val="0"/>
          <w:divBdr>
            <w:top w:val="none" w:sz="0" w:space="0" w:color="auto"/>
            <w:left w:val="none" w:sz="0" w:space="0" w:color="auto"/>
            <w:bottom w:val="none" w:sz="0" w:space="0" w:color="auto"/>
            <w:right w:val="none" w:sz="0" w:space="0" w:color="auto"/>
          </w:divBdr>
        </w:div>
        <w:div w:id="2134052391">
          <w:marLeft w:val="480"/>
          <w:marRight w:val="0"/>
          <w:marTop w:val="0"/>
          <w:marBottom w:val="0"/>
          <w:divBdr>
            <w:top w:val="none" w:sz="0" w:space="0" w:color="auto"/>
            <w:left w:val="none" w:sz="0" w:space="0" w:color="auto"/>
            <w:bottom w:val="none" w:sz="0" w:space="0" w:color="auto"/>
            <w:right w:val="none" w:sz="0" w:space="0" w:color="auto"/>
          </w:divBdr>
        </w:div>
        <w:div w:id="2063361623">
          <w:marLeft w:val="480"/>
          <w:marRight w:val="0"/>
          <w:marTop w:val="0"/>
          <w:marBottom w:val="0"/>
          <w:divBdr>
            <w:top w:val="none" w:sz="0" w:space="0" w:color="auto"/>
            <w:left w:val="none" w:sz="0" w:space="0" w:color="auto"/>
            <w:bottom w:val="none" w:sz="0" w:space="0" w:color="auto"/>
            <w:right w:val="none" w:sz="0" w:space="0" w:color="auto"/>
          </w:divBdr>
        </w:div>
        <w:div w:id="992641015">
          <w:marLeft w:val="480"/>
          <w:marRight w:val="0"/>
          <w:marTop w:val="0"/>
          <w:marBottom w:val="0"/>
          <w:divBdr>
            <w:top w:val="none" w:sz="0" w:space="0" w:color="auto"/>
            <w:left w:val="none" w:sz="0" w:space="0" w:color="auto"/>
            <w:bottom w:val="none" w:sz="0" w:space="0" w:color="auto"/>
            <w:right w:val="none" w:sz="0" w:space="0" w:color="auto"/>
          </w:divBdr>
        </w:div>
        <w:div w:id="1409813845">
          <w:marLeft w:val="480"/>
          <w:marRight w:val="0"/>
          <w:marTop w:val="0"/>
          <w:marBottom w:val="0"/>
          <w:divBdr>
            <w:top w:val="none" w:sz="0" w:space="0" w:color="auto"/>
            <w:left w:val="none" w:sz="0" w:space="0" w:color="auto"/>
            <w:bottom w:val="none" w:sz="0" w:space="0" w:color="auto"/>
            <w:right w:val="none" w:sz="0" w:space="0" w:color="auto"/>
          </w:divBdr>
        </w:div>
        <w:div w:id="182138176">
          <w:marLeft w:val="480"/>
          <w:marRight w:val="0"/>
          <w:marTop w:val="0"/>
          <w:marBottom w:val="0"/>
          <w:divBdr>
            <w:top w:val="none" w:sz="0" w:space="0" w:color="auto"/>
            <w:left w:val="none" w:sz="0" w:space="0" w:color="auto"/>
            <w:bottom w:val="none" w:sz="0" w:space="0" w:color="auto"/>
            <w:right w:val="none" w:sz="0" w:space="0" w:color="auto"/>
          </w:divBdr>
        </w:div>
        <w:div w:id="1723366026">
          <w:marLeft w:val="480"/>
          <w:marRight w:val="0"/>
          <w:marTop w:val="0"/>
          <w:marBottom w:val="0"/>
          <w:divBdr>
            <w:top w:val="none" w:sz="0" w:space="0" w:color="auto"/>
            <w:left w:val="none" w:sz="0" w:space="0" w:color="auto"/>
            <w:bottom w:val="none" w:sz="0" w:space="0" w:color="auto"/>
            <w:right w:val="none" w:sz="0" w:space="0" w:color="auto"/>
          </w:divBdr>
        </w:div>
        <w:div w:id="1003243184">
          <w:marLeft w:val="480"/>
          <w:marRight w:val="0"/>
          <w:marTop w:val="0"/>
          <w:marBottom w:val="0"/>
          <w:divBdr>
            <w:top w:val="none" w:sz="0" w:space="0" w:color="auto"/>
            <w:left w:val="none" w:sz="0" w:space="0" w:color="auto"/>
            <w:bottom w:val="none" w:sz="0" w:space="0" w:color="auto"/>
            <w:right w:val="none" w:sz="0" w:space="0" w:color="auto"/>
          </w:divBdr>
        </w:div>
        <w:div w:id="1593784072">
          <w:marLeft w:val="480"/>
          <w:marRight w:val="0"/>
          <w:marTop w:val="0"/>
          <w:marBottom w:val="0"/>
          <w:divBdr>
            <w:top w:val="none" w:sz="0" w:space="0" w:color="auto"/>
            <w:left w:val="none" w:sz="0" w:space="0" w:color="auto"/>
            <w:bottom w:val="none" w:sz="0" w:space="0" w:color="auto"/>
            <w:right w:val="none" w:sz="0" w:space="0" w:color="auto"/>
          </w:divBdr>
        </w:div>
        <w:div w:id="1213692106">
          <w:marLeft w:val="480"/>
          <w:marRight w:val="0"/>
          <w:marTop w:val="0"/>
          <w:marBottom w:val="0"/>
          <w:divBdr>
            <w:top w:val="none" w:sz="0" w:space="0" w:color="auto"/>
            <w:left w:val="none" w:sz="0" w:space="0" w:color="auto"/>
            <w:bottom w:val="none" w:sz="0" w:space="0" w:color="auto"/>
            <w:right w:val="none" w:sz="0" w:space="0" w:color="auto"/>
          </w:divBdr>
        </w:div>
        <w:div w:id="7879507">
          <w:marLeft w:val="480"/>
          <w:marRight w:val="0"/>
          <w:marTop w:val="0"/>
          <w:marBottom w:val="0"/>
          <w:divBdr>
            <w:top w:val="none" w:sz="0" w:space="0" w:color="auto"/>
            <w:left w:val="none" w:sz="0" w:space="0" w:color="auto"/>
            <w:bottom w:val="none" w:sz="0" w:space="0" w:color="auto"/>
            <w:right w:val="none" w:sz="0" w:space="0" w:color="auto"/>
          </w:divBdr>
        </w:div>
        <w:div w:id="41639028">
          <w:marLeft w:val="480"/>
          <w:marRight w:val="0"/>
          <w:marTop w:val="0"/>
          <w:marBottom w:val="0"/>
          <w:divBdr>
            <w:top w:val="none" w:sz="0" w:space="0" w:color="auto"/>
            <w:left w:val="none" w:sz="0" w:space="0" w:color="auto"/>
            <w:bottom w:val="none" w:sz="0" w:space="0" w:color="auto"/>
            <w:right w:val="none" w:sz="0" w:space="0" w:color="auto"/>
          </w:divBdr>
        </w:div>
        <w:div w:id="1949116757">
          <w:marLeft w:val="480"/>
          <w:marRight w:val="0"/>
          <w:marTop w:val="0"/>
          <w:marBottom w:val="0"/>
          <w:divBdr>
            <w:top w:val="none" w:sz="0" w:space="0" w:color="auto"/>
            <w:left w:val="none" w:sz="0" w:space="0" w:color="auto"/>
            <w:bottom w:val="none" w:sz="0" w:space="0" w:color="auto"/>
            <w:right w:val="none" w:sz="0" w:space="0" w:color="auto"/>
          </w:divBdr>
        </w:div>
        <w:div w:id="685864806">
          <w:marLeft w:val="480"/>
          <w:marRight w:val="0"/>
          <w:marTop w:val="0"/>
          <w:marBottom w:val="0"/>
          <w:divBdr>
            <w:top w:val="none" w:sz="0" w:space="0" w:color="auto"/>
            <w:left w:val="none" w:sz="0" w:space="0" w:color="auto"/>
            <w:bottom w:val="none" w:sz="0" w:space="0" w:color="auto"/>
            <w:right w:val="none" w:sz="0" w:space="0" w:color="auto"/>
          </w:divBdr>
        </w:div>
        <w:div w:id="1075081210">
          <w:marLeft w:val="480"/>
          <w:marRight w:val="0"/>
          <w:marTop w:val="0"/>
          <w:marBottom w:val="0"/>
          <w:divBdr>
            <w:top w:val="none" w:sz="0" w:space="0" w:color="auto"/>
            <w:left w:val="none" w:sz="0" w:space="0" w:color="auto"/>
            <w:bottom w:val="none" w:sz="0" w:space="0" w:color="auto"/>
            <w:right w:val="none" w:sz="0" w:space="0" w:color="auto"/>
          </w:divBdr>
        </w:div>
        <w:div w:id="1860973197">
          <w:marLeft w:val="480"/>
          <w:marRight w:val="0"/>
          <w:marTop w:val="0"/>
          <w:marBottom w:val="0"/>
          <w:divBdr>
            <w:top w:val="none" w:sz="0" w:space="0" w:color="auto"/>
            <w:left w:val="none" w:sz="0" w:space="0" w:color="auto"/>
            <w:bottom w:val="none" w:sz="0" w:space="0" w:color="auto"/>
            <w:right w:val="none" w:sz="0" w:space="0" w:color="auto"/>
          </w:divBdr>
        </w:div>
      </w:divsChild>
    </w:div>
    <w:div w:id="1366755955">
      <w:bodyDiv w:val="1"/>
      <w:marLeft w:val="0"/>
      <w:marRight w:val="0"/>
      <w:marTop w:val="0"/>
      <w:marBottom w:val="0"/>
      <w:divBdr>
        <w:top w:val="none" w:sz="0" w:space="0" w:color="auto"/>
        <w:left w:val="none" w:sz="0" w:space="0" w:color="auto"/>
        <w:bottom w:val="none" w:sz="0" w:space="0" w:color="auto"/>
        <w:right w:val="none" w:sz="0" w:space="0" w:color="auto"/>
      </w:divBdr>
      <w:divsChild>
        <w:div w:id="657344607">
          <w:marLeft w:val="640"/>
          <w:marRight w:val="0"/>
          <w:marTop w:val="0"/>
          <w:marBottom w:val="0"/>
          <w:divBdr>
            <w:top w:val="none" w:sz="0" w:space="0" w:color="auto"/>
            <w:left w:val="none" w:sz="0" w:space="0" w:color="auto"/>
            <w:bottom w:val="none" w:sz="0" w:space="0" w:color="auto"/>
            <w:right w:val="none" w:sz="0" w:space="0" w:color="auto"/>
          </w:divBdr>
        </w:div>
        <w:div w:id="1975408791">
          <w:marLeft w:val="640"/>
          <w:marRight w:val="0"/>
          <w:marTop w:val="0"/>
          <w:marBottom w:val="0"/>
          <w:divBdr>
            <w:top w:val="none" w:sz="0" w:space="0" w:color="auto"/>
            <w:left w:val="none" w:sz="0" w:space="0" w:color="auto"/>
            <w:bottom w:val="none" w:sz="0" w:space="0" w:color="auto"/>
            <w:right w:val="none" w:sz="0" w:space="0" w:color="auto"/>
          </w:divBdr>
        </w:div>
        <w:div w:id="936789954">
          <w:marLeft w:val="640"/>
          <w:marRight w:val="0"/>
          <w:marTop w:val="0"/>
          <w:marBottom w:val="0"/>
          <w:divBdr>
            <w:top w:val="none" w:sz="0" w:space="0" w:color="auto"/>
            <w:left w:val="none" w:sz="0" w:space="0" w:color="auto"/>
            <w:bottom w:val="none" w:sz="0" w:space="0" w:color="auto"/>
            <w:right w:val="none" w:sz="0" w:space="0" w:color="auto"/>
          </w:divBdr>
        </w:div>
        <w:div w:id="1908420581">
          <w:marLeft w:val="640"/>
          <w:marRight w:val="0"/>
          <w:marTop w:val="0"/>
          <w:marBottom w:val="0"/>
          <w:divBdr>
            <w:top w:val="none" w:sz="0" w:space="0" w:color="auto"/>
            <w:left w:val="none" w:sz="0" w:space="0" w:color="auto"/>
            <w:bottom w:val="none" w:sz="0" w:space="0" w:color="auto"/>
            <w:right w:val="none" w:sz="0" w:space="0" w:color="auto"/>
          </w:divBdr>
        </w:div>
        <w:div w:id="2129003827">
          <w:marLeft w:val="640"/>
          <w:marRight w:val="0"/>
          <w:marTop w:val="0"/>
          <w:marBottom w:val="0"/>
          <w:divBdr>
            <w:top w:val="none" w:sz="0" w:space="0" w:color="auto"/>
            <w:left w:val="none" w:sz="0" w:space="0" w:color="auto"/>
            <w:bottom w:val="none" w:sz="0" w:space="0" w:color="auto"/>
            <w:right w:val="none" w:sz="0" w:space="0" w:color="auto"/>
          </w:divBdr>
        </w:div>
        <w:div w:id="274335207">
          <w:marLeft w:val="640"/>
          <w:marRight w:val="0"/>
          <w:marTop w:val="0"/>
          <w:marBottom w:val="0"/>
          <w:divBdr>
            <w:top w:val="none" w:sz="0" w:space="0" w:color="auto"/>
            <w:left w:val="none" w:sz="0" w:space="0" w:color="auto"/>
            <w:bottom w:val="none" w:sz="0" w:space="0" w:color="auto"/>
            <w:right w:val="none" w:sz="0" w:space="0" w:color="auto"/>
          </w:divBdr>
        </w:div>
        <w:div w:id="1905294267">
          <w:marLeft w:val="640"/>
          <w:marRight w:val="0"/>
          <w:marTop w:val="0"/>
          <w:marBottom w:val="0"/>
          <w:divBdr>
            <w:top w:val="none" w:sz="0" w:space="0" w:color="auto"/>
            <w:left w:val="none" w:sz="0" w:space="0" w:color="auto"/>
            <w:bottom w:val="none" w:sz="0" w:space="0" w:color="auto"/>
            <w:right w:val="none" w:sz="0" w:space="0" w:color="auto"/>
          </w:divBdr>
        </w:div>
        <w:div w:id="1683388349">
          <w:marLeft w:val="640"/>
          <w:marRight w:val="0"/>
          <w:marTop w:val="0"/>
          <w:marBottom w:val="0"/>
          <w:divBdr>
            <w:top w:val="none" w:sz="0" w:space="0" w:color="auto"/>
            <w:left w:val="none" w:sz="0" w:space="0" w:color="auto"/>
            <w:bottom w:val="none" w:sz="0" w:space="0" w:color="auto"/>
            <w:right w:val="none" w:sz="0" w:space="0" w:color="auto"/>
          </w:divBdr>
        </w:div>
        <w:div w:id="678393015">
          <w:marLeft w:val="640"/>
          <w:marRight w:val="0"/>
          <w:marTop w:val="0"/>
          <w:marBottom w:val="0"/>
          <w:divBdr>
            <w:top w:val="none" w:sz="0" w:space="0" w:color="auto"/>
            <w:left w:val="none" w:sz="0" w:space="0" w:color="auto"/>
            <w:bottom w:val="none" w:sz="0" w:space="0" w:color="auto"/>
            <w:right w:val="none" w:sz="0" w:space="0" w:color="auto"/>
          </w:divBdr>
        </w:div>
        <w:div w:id="1151361531">
          <w:marLeft w:val="640"/>
          <w:marRight w:val="0"/>
          <w:marTop w:val="0"/>
          <w:marBottom w:val="0"/>
          <w:divBdr>
            <w:top w:val="none" w:sz="0" w:space="0" w:color="auto"/>
            <w:left w:val="none" w:sz="0" w:space="0" w:color="auto"/>
            <w:bottom w:val="none" w:sz="0" w:space="0" w:color="auto"/>
            <w:right w:val="none" w:sz="0" w:space="0" w:color="auto"/>
          </w:divBdr>
        </w:div>
        <w:div w:id="1856462399">
          <w:marLeft w:val="640"/>
          <w:marRight w:val="0"/>
          <w:marTop w:val="0"/>
          <w:marBottom w:val="0"/>
          <w:divBdr>
            <w:top w:val="none" w:sz="0" w:space="0" w:color="auto"/>
            <w:left w:val="none" w:sz="0" w:space="0" w:color="auto"/>
            <w:bottom w:val="none" w:sz="0" w:space="0" w:color="auto"/>
            <w:right w:val="none" w:sz="0" w:space="0" w:color="auto"/>
          </w:divBdr>
        </w:div>
        <w:div w:id="1073891766">
          <w:marLeft w:val="640"/>
          <w:marRight w:val="0"/>
          <w:marTop w:val="0"/>
          <w:marBottom w:val="0"/>
          <w:divBdr>
            <w:top w:val="none" w:sz="0" w:space="0" w:color="auto"/>
            <w:left w:val="none" w:sz="0" w:space="0" w:color="auto"/>
            <w:bottom w:val="none" w:sz="0" w:space="0" w:color="auto"/>
            <w:right w:val="none" w:sz="0" w:space="0" w:color="auto"/>
          </w:divBdr>
        </w:div>
        <w:div w:id="1907760642">
          <w:marLeft w:val="640"/>
          <w:marRight w:val="0"/>
          <w:marTop w:val="0"/>
          <w:marBottom w:val="0"/>
          <w:divBdr>
            <w:top w:val="none" w:sz="0" w:space="0" w:color="auto"/>
            <w:left w:val="none" w:sz="0" w:space="0" w:color="auto"/>
            <w:bottom w:val="none" w:sz="0" w:space="0" w:color="auto"/>
            <w:right w:val="none" w:sz="0" w:space="0" w:color="auto"/>
          </w:divBdr>
        </w:div>
        <w:div w:id="1397775082">
          <w:marLeft w:val="640"/>
          <w:marRight w:val="0"/>
          <w:marTop w:val="0"/>
          <w:marBottom w:val="0"/>
          <w:divBdr>
            <w:top w:val="none" w:sz="0" w:space="0" w:color="auto"/>
            <w:left w:val="none" w:sz="0" w:space="0" w:color="auto"/>
            <w:bottom w:val="none" w:sz="0" w:space="0" w:color="auto"/>
            <w:right w:val="none" w:sz="0" w:space="0" w:color="auto"/>
          </w:divBdr>
        </w:div>
        <w:div w:id="1659503576">
          <w:marLeft w:val="640"/>
          <w:marRight w:val="0"/>
          <w:marTop w:val="0"/>
          <w:marBottom w:val="0"/>
          <w:divBdr>
            <w:top w:val="none" w:sz="0" w:space="0" w:color="auto"/>
            <w:left w:val="none" w:sz="0" w:space="0" w:color="auto"/>
            <w:bottom w:val="none" w:sz="0" w:space="0" w:color="auto"/>
            <w:right w:val="none" w:sz="0" w:space="0" w:color="auto"/>
          </w:divBdr>
        </w:div>
        <w:div w:id="65349924">
          <w:marLeft w:val="640"/>
          <w:marRight w:val="0"/>
          <w:marTop w:val="0"/>
          <w:marBottom w:val="0"/>
          <w:divBdr>
            <w:top w:val="none" w:sz="0" w:space="0" w:color="auto"/>
            <w:left w:val="none" w:sz="0" w:space="0" w:color="auto"/>
            <w:bottom w:val="none" w:sz="0" w:space="0" w:color="auto"/>
            <w:right w:val="none" w:sz="0" w:space="0" w:color="auto"/>
          </w:divBdr>
        </w:div>
        <w:div w:id="1262027603">
          <w:marLeft w:val="640"/>
          <w:marRight w:val="0"/>
          <w:marTop w:val="0"/>
          <w:marBottom w:val="0"/>
          <w:divBdr>
            <w:top w:val="none" w:sz="0" w:space="0" w:color="auto"/>
            <w:left w:val="none" w:sz="0" w:space="0" w:color="auto"/>
            <w:bottom w:val="none" w:sz="0" w:space="0" w:color="auto"/>
            <w:right w:val="none" w:sz="0" w:space="0" w:color="auto"/>
          </w:divBdr>
        </w:div>
        <w:div w:id="437794464">
          <w:marLeft w:val="640"/>
          <w:marRight w:val="0"/>
          <w:marTop w:val="0"/>
          <w:marBottom w:val="0"/>
          <w:divBdr>
            <w:top w:val="none" w:sz="0" w:space="0" w:color="auto"/>
            <w:left w:val="none" w:sz="0" w:space="0" w:color="auto"/>
            <w:bottom w:val="none" w:sz="0" w:space="0" w:color="auto"/>
            <w:right w:val="none" w:sz="0" w:space="0" w:color="auto"/>
          </w:divBdr>
        </w:div>
        <w:div w:id="550194324">
          <w:marLeft w:val="640"/>
          <w:marRight w:val="0"/>
          <w:marTop w:val="0"/>
          <w:marBottom w:val="0"/>
          <w:divBdr>
            <w:top w:val="none" w:sz="0" w:space="0" w:color="auto"/>
            <w:left w:val="none" w:sz="0" w:space="0" w:color="auto"/>
            <w:bottom w:val="none" w:sz="0" w:space="0" w:color="auto"/>
            <w:right w:val="none" w:sz="0" w:space="0" w:color="auto"/>
          </w:divBdr>
        </w:div>
        <w:div w:id="1898586755">
          <w:marLeft w:val="640"/>
          <w:marRight w:val="0"/>
          <w:marTop w:val="0"/>
          <w:marBottom w:val="0"/>
          <w:divBdr>
            <w:top w:val="none" w:sz="0" w:space="0" w:color="auto"/>
            <w:left w:val="none" w:sz="0" w:space="0" w:color="auto"/>
            <w:bottom w:val="none" w:sz="0" w:space="0" w:color="auto"/>
            <w:right w:val="none" w:sz="0" w:space="0" w:color="auto"/>
          </w:divBdr>
        </w:div>
        <w:div w:id="536165389">
          <w:marLeft w:val="640"/>
          <w:marRight w:val="0"/>
          <w:marTop w:val="0"/>
          <w:marBottom w:val="0"/>
          <w:divBdr>
            <w:top w:val="none" w:sz="0" w:space="0" w:color="auto"/>
            <w:left w:val="none" w:sz="0" w:space="0" w:color="auto"/>
            <w:bottom w:val="none" w:sz="0" w:space="0" w:color="auto"/>
            <w:right w:val="none" w:sz="0" w:space="0" w:color="auto"/>
          </w:divBdr>
        </w:div>
        <w:div w:id="1254827078">
          <w:marLeft w:val="640"/>
          <w:marRight w:val="0"/>
          <w:marTop w:val="0"/>
          <w:marBottom w:val="0"/>
          <w:divBdr>
            <w:top w:val="none" w:sz="0" w:space="0" w:color="auto"/>
            <w:left w:val="none" w:sz="0" w:space="0" w:color="auto"/>
            <w:bottom w:val="none" w:sz="0" w:space="0" w:color="auto"/>
            <w:right w:val="none" w:sz="0" w:space="0" w:color="auto"/>
          </w:divBdr>
        </w:div>
        <w:div w:id="829252714">
          <w:marLeft w:val="640"/>
          <w:marRight w:val="0"/>
          <w:marTop w:val="0"/>
          <w:marBottom w:val="0"/>
          <w:divBdr>
            <w:top w:val="none" w:sz="0" w:space="0" w:color="auto"/>
            <w:left w:val="none" w:sz="0" w:space="0" w:color="auto"/>
            <w:bottom w:val="none" w:sz="0" w:space="0" w:color="auto"/>
            <w:right w:val="none" w:sz="0" w:space="0" w:color="auto"/>
          </w:divBdr>
        </w:div>
        <w:div w:id="1695615833">
          <w:marLeft w:val="640"/>
          <w:marRight w:val="0"/>
          <w:marTop w:val="0"/>
          <w:marBottom w:val="0"/>
          <w:divBdr>
            <w:top w:val="none" w:sz="0" w:space="0" w:color="auto"/>
            <w:left w:val="none" w:sz="0" w:space="0" w:color="auto"/>
            <w:bottom w:val="none" w:sz="0" w:space="0" w:color="auto"/>
            <w:right w:val="none" w:sz="0" w:space="0" w:color="auto"/>
          </w:divBdr>
        </w:div>
        <w:div w:id="1365670056">
          <w:marLeft w:val="640"/>
          <w:marRight w:val="0"/>
          <w:marTop w:val="0"/>
          <w:marBottom w:val="0"/>
          <w:divBdr>
            <w:top w:val="none" w:sz="0" w:space="0" w:color="auto"/>
            <w:left w:val="none" w:sz="0" w:space="0" w:color="auto"/>
            <w:bottom w:val="none" w:sz="0" w:space="0" w:color="auto"/>
            <w:right w:val="none" w:sz="0" w:space="0" w:color="auto"/>
          </w:divBdr>
        </w:div>
        <w:div w:id="2048410551">
          <w:marLeft w:val="640"/>
          <w:marRight w:val="0"/>
          <w:marTop w:val="0"/>
          <w:marBottom w:val="0"/>
          <w:divBdr>
            <w:top w:val="none" w:sz="0" w:space="0" w:color="auto"/>
            <w:left w:val="none" w:sz="0" w:space="0" w:color="auto"/>
            <w:bottom w:val="none" w:sz="0" w:space="0" w:color="auto"/>
            <w:right w:val="none" w:sz="0" w:space="0" w:color="auto"/>
          </w:divBdr>
        </w:div>
        <w:div w:id="1858349996">
          <w:marLeft w:val="640"/>
          <w:marRight w:val="0"/>
          <w:marTop w:val="0"/>
          <w:marBottom w:val="0"/>
          <w:divBdr>
            <w:top w:val="none" w:sz="0" w:space="0" w:color="auto"/>
            <w:left w:val="none" w:sz="0" w:space="0" w:color="auto"/>
            <w:bottom w:val="none" w:sz="0" w:space="0" w:color="auto"/>
            <w:right w:val="none" w:sz="0" w:space="0" w:color="auto"/>
          </w:divBdr>
        </w:div>
        <w:div w:id="1965309925">
          <w:marLeft w:val="640"/>
          <w:marRight w:val="0"/>
          <w:marTop w:val="0"/>
          <w:marBottom w:val="0"/>
          <w:divBdr>
            <w:top w:val="none" w:sz="0" w:space="0" w:color="auto"/>
            <w:left w:val="none" w:sz="0" w:space="0" w:color="auto"/>
            <w:bottom w:val="none" w:sz="0" w:space="0" w:color="auto"/>
            <w:right w:val="none" w:sz="0" w:space="0" w:color="auto"/>
          </w:divBdr>
        </w:div>
        <w:div w:id="1340547657">
          <w:marLeft w:val="640"/>
          <w:marRight w:val="0"/>
          <w:marTop w:val="0"/>
          <w:marBottom w:val="0"/>
          <w:divBdr>
            <w:top w:val="none" w:sz="0" w:space="0" w:color="auto"/>
            <w:left w:val="none" w:sz="0" w:space="0" w:color="auto"/>
            <w:bottom w:val="none" w:sz="0" w:space="0" w:color="auto"/>
            <w:right w:val="none" w:sz="0" w:space="0" w:color="auto"/>
          </w:divBdr>
        </w:div>
      </w:divsChild>
    </w:div>
    <w:div w:id="1367952347">
      <w:bodyDiv w:val="1"/>
      <w:marLeft w:val="0"/>
      <w:marRight w:val="0"/>
      <w:marTop w:val="0"/>
      <w:marBottom w:val="0"/>
      <w:divBdr>
        <w:top w:val="none" w:sz="0" w:space="0" w:color="auto"/>
        <w:left w:val="none" w:sz="0" w:space="0" w:color="auto"/>
        <w:bottom w:val="none" w:sz="0" w:space="0" w:color="auto"/>
        <w:right w:val="none" w:sz="0" w:space="0" w:color="auto"/>
      </w:divBdr>
      <w:divsChild>
        <w:div w:id="1324625960">
          <w:marLeft w:val="640"/>
          <w:marRight w:val="0"/>
          <w:marTop w:val="0"/>
          <w:marBottom w:val="0"/>
          <w:divBdr>
            <w:top w:val="none" w:sz="0" w:space="0" w:color="auto"/>
            <w:left w:val="none" w:sz="0" w:space="0" w:color="auto"/>
            <w:bottom w:val="none" w:sz="0" w:space="0" w:color="auto"/>
            <w:right w:val="none" w:sz="0" w:space="0" w:color="auto"/>
          </w:divBdr>
        </w:div>
        <w:div w:id="2024743594">
          <w:marLeft w:val="640"/>
          <w:marRight w:val="0"/>
          <w:marTop w:val="0"/>
          <w:marBottom w:val="0"/>
          <w:divBdr>
            <w:top w:val="none" w:sz="0" w:space="0" w:color="auto"/>
            <w:left w:val="none" w:sz="0" w:space="0" w:color="auto"/>
            <w:bottom w:val="none" w:sz="0" w:space="0" w:color="auto"/>
            <w:right w:val="none" w:sz="0" w:space="0" w:color="auto"/>
          </w:divBdr>
        </w:div>
        <w:div w:id="1995642434">
          <w:marLeft w:val="640"/>
          <w:marRight w:val="0"/>
          <w:marTop w:val="0"/>
          <w:marBottom w:val="0"/>
          <w:divBdr>
            <w:top w:val="none" w:sz="0" w:space="0" w:color="auto"/>
            <w:left w:val="none" w:sz="0" w:space="0" w:color="auto"/>
            <w:bottom w:val="none" w:sz="0" w:space="0" w:color="auto"/>
            <w:right w:val="none" w:sz="0" w:space="0" w:color="auto"/>
          </w:divBdr>
        </w:div>
        <w:div w:id="1677532188">
          <w:marLeft w:val="640"/>
          <w:marRight w:val="0"/>
          <w:marTop w:val="0"/>
          <w:marBottom w:val="0"/>
          <w:divBdr>
            <w:top w:val="none" w:sz="0" w:space="0" w:color="auto"/>
            <w:left w:val="none" w:sz="0" w:space="0" w:color="auto"/>
            <w:bottom w:val="none" w:sz="0" w:space="0" w:color="auto"/>
            <w:right w:val="none" w:sz="0" w:space="0" w:color="auto"/>
          </w:divBdr>
        </w:div>
        <w:div w:id="1581016477">
          <w:marLeft w:val="640"/>
          <w:marRight w:val="0"/>
          <w:marTop w:val="0"/>
          <w:marBottom w:val="0"/>
          <w:divBdr>
            <w:top w:val="none" w:sz="0" w:space="0" w:color="auto"/>
            <w:left w:val="none" w:sz="0" w:space="0" w:color="auto"/>
            <w:bottom w:val="none" w:sz="0" w:space="0" w:color="auto"/>
            <w:right w:val="none" w:sz="0" w:space="0" w:color="auto"/>
          </w:divBdr>
        </w:div>
        <w:div w:id="1407066265">
          <w:marLeft w:val="640"/>
          <w:marRight w:val="0"/>
          <w:marTop w:val="0"/>
          <w:marBottom w:val="0"/>
          <w:divBdr>
            <w:top w:val="none" w:sz="0" w:space="0" w:color="auto"/>
            <w:left w:val="none" w:sz="0" w:space="0" w:color="auto"/>
            <w:bottom w:val="none" w:sz="0" w:space="0" w:color="auto"/>
            <w:right w:val="none" w:sz="0" w:space="0" w:color="auto"/>
          </w:divBdr>
        </w:div>
        <w:div w:id="841697360">
          <w:marLeft w:val="640"/>
          <w:marRight w:val="0"/>
          <w:marTop w:val="0"/>
          <w:marBottom w:val="0"/>
          <w:divBdr>
            <w:top w:val="none" w:sz="0" w:space="0" w:color="auto"/>
            <w:left w:val="none" w:sz="0" w:space="0" w:color="auto"/>
            <w:bottom w:val="none" w:sz="0" w:space="0" w:color="auto"/>
            <w:right w:val="none" w:sz="0" w:space="0" w:color="auto"/>
          </w:divBdr>
        </w:div>
        <w:div w:id="1342463614">
          <w:marLeft w:val="640"/>
          <w:marRight w:val="0"/>
          <w:marTop w:val="0"/>
          <w:marBottom w:val="0"/>
          <w:divBdr>
            <w:top w:val="none" w:sz="0" w:space="0" w:color="auto"/>
            <w:left w:val="none" w:sz="0" w:space="0" w:color="auto"/>
            <w:bottom w:val="none" w:sz="0" w:space="0" w:color="auto"/>
            <w:right w:val="none" w:sz="0" w:space="0" w:color="auto"/>
          </w:divBdr>
        </w:div>
        <w:div w:id="852379948">
          <w:marLeft w:val="640"/>
          <w:marRight w:val="0"/>
          <w:marTop w:val="0"/>
          <w:marBottom w:val="0"/>
          <w:divBdr>
            <w:top w:val="none" w:sz="0" w:space="0" w:color="auto"/>
            <w:left w:val="none" w:sz="0" w:space="0" w:color="auto"/>
            <w:bottom w:val="none" w:sz="0" w:space="0" w:color="auto"/>
            <w:right w:val="none" w:sz="0" w:space="0" w:color="auto"/>
          </w:divBdr>
        </w:div>
        <w:div w:id="1029255757">
          <w:marLeft w:val="640"/>
          <w:marRight w:val="0"/>
          <w:marTop w:val="0"/>
          <w:marBottom w:val="0"/>
          <w:divBdr>
            <w:top w:val="none" w:sz="0" w:space="0" w:color="auto"/>
            <w:left w:val="none" w:sz="0" w:space="0" w:color="auto"/>
            <w:bottom w:val="none" w:sz="0" w:space="0" w:color="auto"/>
            <w:right w:val="none" w:sz="0" w:space="0" w:color="auto"/>
          </w:divBdr>
        </w:div>
        <w:div w:id="1443577457">
          <w:marLeft w:val="640"/>
          <w:marRight w:val="0"/>
          <w:marTop w:val="0"/>
          <w:marBottom w:val="0"/>
          <w:divBdr>
            <w:top w:val="none" w:sz="0" w:space="0" w:color="auto"/>
            <w:left w:val="none" w:sz="0" w:space="0" w:color="auto"/>
            <w:bottom w:val="none" w:sz="0" w:space="0" w:color="auto"/>
            <w:right w:val="none" w:sz="0" w:space="0" w:color="auto"/>
          </w:divBdr>
        </w:div>
        <w:div w:id="203912473">
          <w:marLeft w:val="640"/>
          <w:marRight w:val="0"/>
          <w:marTop w:val="0"/>
          <w:marBottom w:val="0"/>
          <w:divBdr>
            <w:top w:val="none" w:sz="0" w:space="0" w:color="auto"/>
            <w:left w:val="none" w:sz="0" w:space="0" w:color="auto"/>
            <w:bottom w:val="none" w:sz="0" w:space="0" w:color="auto"/>
            <w:right w:val="none" w:sz="0" w:space="0" w:color="auto"/>
          </w:divBdr>
        </w:div>
        <w:div w:id="1779831500">
          <w:marLeft w:val="640"/>
          <w:marRight w:val="0"/>
          <w:marTop w:val="0"/>
          <w:marBottom w:val="0"/>
          <w:divBdr>
            <w:top w:val="none" w:sz="0" w:space="0" w:color="auto"/>
            <w:left w:val="none" w:sz="0" w:space="0" w:color="auto"/>
            <w:bottom w:val="none" w:sz="0" w:space="0" w:color="auto"/>
            <w:right w:val="none" w:sz="0" w:space="0" w:color="auto"/>
          </w:divBdr>
        </w:div>
        <w:div w:id="844704594">
          <w:marLeft w:val="640"/>
          <w:marRight w:val="0"/>
          <w:marTop w:val="0"/>
          <w:marBottom w:val="0"/>
          <w:divBdr>
            <w:top w:val="none" w:sz="0" w:space="0" w:color="auto"/>
            <w:left w:val="none" w:sz="0" w:space="0" w:color="auto"/>
            <w:bottom w:val="none" w:sz="0" w:space="0" w:color="auto"/>
            <w:right w:val="none" w:sz="0" w:space="0" w:color="auto"/>
          </w:divBdr>
        </w:div>
        <w:div w:id="2016882034">
          <w:marLeft w:val="640"/>
          <w:marRight w:val="0"/>
          <w:marTop w:val="0"/>
          <w:marBottom w:val="0"/>
          <w:divBdr>
            <w:top w:val="none" w:sz="0" w:space="0" w:color="auto"/>
            <w:left w:val="none" w:sz="0" w:space="0" w:color="auto"/>
            <w:bottom w:val="none" w:sz="0" w:space="0" w:color="auto"/>
            <w:right w:val="none" w:sz="0" w:space="0" w:color="auto"/>
          </w:divBdr>
        </w:div>
        <w:div w:id="2037150396">
          <w:marLeft w:val="640"/>
          <w:marRight w:val="0"/>
          <w:marTop w:val="0"/>
          <w:marBottom w:val="0"/>
          <w:divBdr>
            <w:top w:val="none" w:sz="0" w:space="0" w:color="auto"/>
            <w:left w:val="none" w:sz="0" w:space="0" w:color="auto"/>
            <w:bottom w:val="none" w:sz="0" w:space="0" w:color="auto"/>
            <w:right w:val="none" w:sz="0" w:space="0" w:color="auto"/>
          </w:divBdr>
        </w:div>
        <w:div w:id="1285380108">
          <w:marLeft w:val="640"/>
          <w:marRight w:val="0"/>
          <w:marTop w:val="0"/>
          <w:marBottom w:val="0"/>
          <w:divBdr>
            <w:top w:val="none" w:sz="0" w:space="0" w:color="auto"/>
            <w:left w:val="none" w:sz="0" w:space="0" w:color="auto"/>
            <w:bottom w:val="none" w:sz="0" w:space="0" w:color="auto"/>
            <w:right w:val="none" w:sz="0" w:space="0" w:color="auto"/>
          </w:divBdr>
        </w:div>
        <w:div w:id="1921021997">
          <w:marLeft w:val="640"/>
          <w:marRight w:val="0"/>
          <w:marTop w:val="0"/>
          <w:marBottom w:val="0"/>
          <w:divBdr>
            <w:top w:val="none" w:sz="0" w:space="0" w:color="auto"/>
            <w:left w:val="none" w:sz="0" w:space="0" w:color="auto"/>
            <w:bottom w:val="none" w:sz="0" w:space="0" w:color="auto"/>
            <w:right w:val="none" w:sz="0" w:space="0" w:color="auto"/>
          </w:divBdr>
        </w:div>
        <w:div w:id="2038389222">
          <w:marLeft w:val="640"/>
          <w:marRight w:val="0"/>
          <w:marTop w:val="0"/>
          <w:marBottom w:val="0"/>
          <w:divBdr>
            <w:top w:val="none" w:sz="0" w:space="0" w:color="auto"/>
            <w:left w:val="none" w:sz="0" w:space="0" w:color="auto"/>
            <w:bottom w:val="none" w:sz="0" w:space="0" w:color="auto"/>
            <w:right w:val="none" w:sz="0" w:space="0" w:color="auto"/>
          </w:divBdr>
        </w:div>
        <w:div w:id="1685739128">
          <w:marLeft w:val="640"/>
          <w:marRight w:val="0"/>
          <w:marTop w:val="0"/>
          <w:marBottom w:val="0"/>
          <w:divBdr>
            <w:top w:val="none" w:sz="0" w:space="0" w:color="auto"/>
            <w:left w:val="none" w:sz="0" w:space="0" w:color="auto"/>
            <w:bottom w:val="none" w:sz="0" w:space="0" w:color="auto"/>
            <w:right w:val="none" w:sz="0" w:space="0" w:color="auto"/>
          </w:divBdr>
        </w:div>
        <w:div w:id="1411075066">
          <w:marLeft w:val="640"/>
          <w:marRight w:val="0"/>
          <w:marTop w:val="0"/>
          <w:marBottom w:val="0"/>
          <w:divBdr>
            <w:top w:val="none" w:sz="0" w:space="0" w:color="auto"/>
            <w:left w:val="none" w:sz="0" w:space="0" w:color="auto"/>
            <w:bottom w:val="none" w:sz="0" w:space="0" w:color="auto"/>
            <w:right w:val="none" w:sz="0" w:space="0" w:color="auto"/>
          </w:divBdr>
        </w:div>
        <w:div w:id="1556359172">
          <w:marLeft w:val="640"/>
          <w:marRight w:val="0"/>
          <w:marTop w:val="0"/>
          <w:marBottom w:val="0"/>
          <w:divBdr>
            <w:top w:val="none" w:sz="0" w:space="0" w:color="auto"/>
            <w:left w:val="none" w:sz="0" w:space="0" w:color="auto"/>
            <w:bottom w:val="none" w:sz="0" w:space="0" w:color="auto"/>
            <w:right w:val="none" w:sz="0" w:space="0" w:color="auto"/>
          </w:divBdr>
        </w:div>
        <w:div w:id="853156292">
          <w:marLeft w:val="640"/>
          <w:marRight w:val="0"/>
          <w:marTop w:val="0"/>
          <w:marBottom w:val="0"/>
          <w:divBdr>
            <w:top w:val="none" w:sz="0" w:space="0" w:color="auto"/>
            <w:left w:val="none" w:sz="0" w:space="0" w:color="auto"/>
            <w:bottom w:val="none" w:sz="0" w:space="0" w:color="auto"/>
            <w:right w:val="none" w:sz="0" w:space="0" w:color="auto"/>
          </w:divBdr>
        </w:div>
        <w:div w:id="1884443261">
          <w:marLeft w:val="640"/>
          <w:marRight w:val="0"/>
          <w:marTop w:val="0"/>
          <w:marBottom w:val="0"/>
          <w:divBdr>
            <w:top w:val="none" w:sz="0" w:space="0" w:color="auto"/>
            <w:left w:val="none" w:sz="0" w:space="0" w:color="auto"/>
            <w:bottom w:val="none" w:sz="0" w:space="0" w:color="auto"/>
            <w:right w:val="none" w:sz="0" w:space="0" w:color="auto"/>
          </w:divBdr>
        </w:div>
        <w:div w:id="371460458">
          <w:marLeft w:val="640"/>
          <w:marRight w:val="0"/>
          <w:marTop w:val="0"/>
          <w:marBottom w:val="0"/>
          <w:divBdr>
            <w:top w:val="none" w:sz="0" w:space="0" w:color="auto"/>
            <w:left w:val="none" w:sz="0" w:space="0" w:color="auto"/>
            <w:bottom w:val="none" w:sz="0" w:space="0" w:color="auto"/>
            <w:right w:val="none" w:sz="0" w:space="0" w:color="auto"/>
          </w:divBdr>
        </w:div>
        <w:div w:id="592015949">
          <w:marLeft w:val="640"/>
          <w:marRight w:val="0"/>
          <w:marTop w:val="0"/>
          <w:marBottom w:val="0"/>
          <w:divBdr>
            <w:top w:val="none" w:sz="0" w:space="0" w:color="auto"/>
            <w:left w:val="none" w:sz="0" w:space="0" w:color="auto"/>
            <w:bottom w:val="none" w:sz="0" w:space="0" w:color="auto"/>
            <w:right w:val="none" w:sz="0" w:space="0" w:color="auto"/>
          </w:divBdr>
        </w:div>
        <w:div w:id="595602404">
          <w:marLeft w:val="640"/>
          <w:marRight w:val="0"/>
          <w:marTop w:val="0"/>
          <w:marBottom w:val="0"/>
          <w:divBdr>
            <w:top w:val="none" w:sz="0" w:space="0" w:color="auto"/>
            <w:left w:val="none" w:sz="0" w:space="0" w:color="auto"/>
            <w:bottom w:val="none" w:sz="0" w:space="0" w:color="auto"/>
            <w:right w:val="none" w:sz="0" w:space="0" w:color="auto"/>
          </w:divBdr>
        </w:div>
      </w:divsChild>
    </w:div>
    <w:div w:id="1376198506">
      <w:bodyDiv w:val="1"/>
      <w:marLeft w:val="0"/>
      <w:marRight w:val="0"/>
      <w:marTop w:val="0"/>
      <w:marBottom w:val="0"/>
      <w:divBdr>
        <w:top w:val="none" w:sz="0" w:space="0" w:color="auto"/>
        <w:left w:val="none" w:sz="0" w:space="0" w:color="auto"/>
        <w:bottom w:val="none" w:sz="0" w:space="0" w:color="auto"/>
        <w:right w:val="none" w:sz="0" w:space="0" w:color="auto"/>
      </w:divBdr>
      <w:divsChild>
        <w:div w:id="2131168578">
          <w:marLeft w:val="640"/>
          <w:marRight w:val="0"/>
          <w:marTop w:val="0"/>
          <w:marBottom w:val="0"/>
          <w:divBdr>
            <w:top w:val="none" w:sz="0" w:space="0" w:color="auto"/>
            <w:left w:val="none" w:sz="0" w:space="0" w:color="auto"/>
            <w:bottom w:val="none" w:sz="0" w:space="0" w:color="auto"/>
            <w:right w:val="none" w:sz="0" w:space="0" w:color="auto"/>
          </w:divBdr>
        </w:div>
        <w:div w:id="822812653">
          <w:marLeft w:val="640"/>
          <w:marRight w:val="0"/>
          <w:marTop w:val="0"/>
          <w:marBottom w:val="0"/>
          <w:divBdr>
            <w:top w:val="none" w:sz="0" w:space="0" w:color="auto"/>
            <w:left w:val="none" w:sz="0" w:space="0" w:color="auto"/>
            <w:bottom w:val="none" w:sz="0" w:space="0" w:color="auto"/>
            <w:right w:val="none" w:sz="0" w:space="0" w:color="auto"/>
          </w:divBdr>
        </w:div>
        <w:div w:id="1252855023">
          <w:marLeft w:val="640"/>
          <w:marRight w:val="0"/>
          <w:marTop w:val="0"/>
          <w:marBottom w:val="0"/>
          <w:divBdr>
            <w:top w:val="none" w:sz="0" w:space="0" w:color="auto"/>
            <w:left w:val="none" w:sz="0" w:space="0" w:color="auto"/>
            <w:bottom w:val="none" w:sz="0" w:space="0" w:color="auto"/>
            <w:right w:val="none" w:sz="0" w:space="0" w:color="auto"/>
          </w:divBdr>
        </w:div>
        <w:div w:id="1072242221">
          <w:marLeft w:val="640"/>
          <w:marRight w:val="0"/>
          <w:marTop w:val="0"/>
          <w:marBottom w:val="0"/>
          <w:divBdr>
            <w:top w:val="none" w:sz="0" w:space="0" w:color="auto"/>
            <w:left w:val="none" w:sz="0" w:space="0" w:color="auto"/>
            <w:bottom w:val="none" w:sz="0" w:space="0" w:color="auto"/>
            <w:right w:val="none" w:sz="0" w:space="0" w:color="auto"/>
          </w:divBdr>
        </w:div>
        <w:div w:id="749078977">
          <w:marLeft w:val="640"/>
          <w:marRight w:val="0"/>
          <w:marTop w:val="0"/>
          <w:marBottom w:val="0"/>
          <w:divBdr>
            <w:top w:val="none" w:sz="0" w:space="0" w:color="auto"/>
            <w:left w:val="none" w:sz="0" w:space="0" w:color="auto"/>
            <w:bottom w:val="none" w:sz="0" w:space="0" w:color="auto"/>
            <w:right w:val="none" w:sz="0" w:space="0" w:color="auto"/>
          </w:divBdr>
        </w:div>
        <w:div w:id="835458663">
          <w:marLeft w:val="640"/>
          <w:marRight w:val="0"/>
          <w:marTop w:val="0"/>
          <w:marBottom w:val="0"/>
          <w:divBdr>
            <w:top w:val="none" w:sz="0" w:space="0" w:color="auto"/>
            <w:left w:val="none" w:sz="0" w:space="0" w:color="auto"/>
            <w:bottom w:val="none" w:sz="0" w:space="0" w:color="auto"/>
            <w:right w:val="none" w:sz="0" w:space="0" w:color="auto"/>
          </w:divBdr>
        </w:div>
        <w:div w:id="1845894369">
          <w:marLeft w:val="640"/>
          <w:marRight w:val="0"/>
          <w:marTop w:val="0"/>
          <w:marBottom w:val="0"/>
          <w:divBdr>
            <w:top w:val="none" w:sz="0" w:space="0" w:color="auto"/>
            <w:left w:val="none" w:sz="0" w:space="0" w:color="auto"/>
            <w:bottom w:val="none" w:sz="0" w:space="0" w:color="auto"/>
            <w:right w:val="none" w:sz="0" w:space="0" w:color="auto"/>
          </w:divBdr>
        </w:div>
        <w:div w:id="80949382">
          <w:marLeft w:val="640"/>
          <w:marRight w:val="0"/>
          <w:marTop w:val="0"/>
          <w:marBottom w:val="0"/>
          <w:divBdr>
            <w:top w:val="none" w:sz="0" w:space="0" w:color="auto"/>
            <w:left w:val="none" w:sz="0" w:space="0" w:color="auto"/>
            <w:bottom w:val="none" w:sz="0" w:space="0" w:color="auto"/>
            <w:right w:val="none" w:sz="0" w:space="0" w:color="auto"/>
          </w:divBdr>
        </w:div>
        <w:div w:id="418597808">
          <w:marLeft w:val="640"/>
          <w:marRight w:val="0"/>
          <w:marTop w:val="0"/>
          <w:marBottom w:val="0"/>
          <w:divBdr>
            <w:top w:val="none" w:sz="0" w:space="0" w:color="auto"/>
            <w:left w:val="none" w:sz="0" w:space="0" w:color="auto"/>
            <w:bottom w:val="none" w:sz="0" w:space="0" w:color="auto"/>
            <w:right w:val="none" w:sz="0" w:space="0" w:color="auto"/>
          </w:divBdr>
        </w:div>
        <w:div w:id="1001589062">
          <w:marLeft w:val="640"/>
          <w:marRight w:val="0"/>
          <w:marTop w:val="0"/>
          <w:marBottom w:val="0"/>
          <w:divBdr>
            <w:top w:val="none" w:sz="0" w:space="0" w:color="auto"/>
            <w:left w:val="none" w:sz="0" w:space="0" w:color="auto"/>
            <w:bottom w:val="none" w:sz="0" w:space="0" w:color="auto"/>
            <w:right w:val="none" w:sz="0" w:space="0" w:color="auto"/>
          </w:divBdr>
        </w:div>
        <w:div w:id="1013922756">
          <w:marLeft w:val="640"/>
          <w:marRight w:val="0"/>
          <w:marTop w:val="0"/>
          <w:marBottom w:val="0"/>
          <w:divBdr>
            <w:top w:val="none" w:sz="0" w:space="0" w:color="auto"/>
            <w:left w:val="none" w:sz="0" w:space="0" w:color="auto"/>
            <w:bottom w:val="none" w:sz="0" w:space="0" w:color="auto"/>
            <w:right w:val="none" w:sz="0" w:space="0" w:color="auto"/>
          </w:divBdr>
        </w:div>
        <w:div w:id="1454441747">
          <w:marLeft w:val="640"/>
          <w:marRight w:val="0"/>
          <w:marTop w:val="0"/>
          <w:marBottom w:val="0"/>
          <w:divBdr>
            <w:top w:val="none" w:sz="0" w:space="0" w:color="auto"/>
            <w:left w:val="none" w:sz="0" w:space="0" w:color="auto"/>
            <w:bottom w:val="none" w:sz="0" w:space="0" w:color="auto"/>
            <w:right w:val="none" w:sz="0" w:space="0" w:color="auto"/>
          </w:divBdr>
        </w:div>
        <w:div w:id="1057389059">
          <w:marLeft w:val="640"/>
          <w:marRight w:val="0"/>
          <w:marTop w:val="0"/>
          <w:marBottom w:val="0"/>
          <w:divBdr>
            <w:top w:val="none" w:sz="0" w:space="0" w:color="auto"/>
            <w:left w:val="none" w:sz="0" w:space="0" w:color="auto"/>
            <w:bottom w:val="none" w:sz="0" w:space="0" w:color="auto"/>
            <w:right w:val="none" w:sz="0" w:space="0" w:color="auto"/>
          </w:divBdr>
        </w:div>
        <w:div w:id="1898542611">
          <w:marLeft w:val="640"/>
          <w:marRight w:val="0"/>
          <w:marTop w:val="0"/>
          <w:marBottom w:val="0"/>
          <w:divBdr>
            <w:top w:val="none" w:sz="0" w:space="0" w:color="auto"/>
            <w:left w:val="none" w:sz="0" w:space="0" w:color="auto"/>
            <w:bottom w:val="none" w:sz="0" w:space="0" w:color="auto"/>
            <w:right w:val="none" w:sz="0" w:space="0" w:color="auto"/>
          </w:divBdr>
        </w:div>
        <w:div w:id="1439987731">
          <w:marLeft w:val="640"/>
          <w:marRight w:val="0"/>
          <w:marTop w:val="0"/>
          <w:marBottom w:val="0"/>
          <w:divBdr>
            <w:top w:val="none" w:sz="0" w:space="0" w:color="auto"/>
            <w:left w:val="none" w:sz="0" w:space="0" w:color="auto"/>
            <w:bottom w:val="none" w:sz="0" w:space="0" w:color="auto"/>
            <w:right w:val="none" w:sz="0" w:space="0" w:color="auto"/>
          </w:divBdr>
        </w:div>
        <w:div w:id="490752369">
          <w:marLeft w:val="640"/>
          <w:marRight w:val="0"/>
          <w:marTop w:val="0"/>
          <w:marBottom w:val="0"/>
          <w:divBdr>
            <w:top w:val="none" w:sz="0" w:space="0" w:color="auto"/>
            <w:left w:val="none" w:sz="0" w:space="0" w:color="auto"/>
            <w:bottom w:val="none" w:sz="0" w:space="0" w:color="auto"/>
            <w:right w:val="none" w:sz="0" w:space="0" w:color="auto"/>
          </w:divBdr>
        </w:div>
        <w:div w:id="185825863">
          <w:marLeft w:val="640"/>
          <w:marRight w:val="0"/>
          <w:marTop w:val="0"/>
          <w:marBottom w:val="0"/>
          <w:divBdr>
            <w:top w:val="none" w:sz="0" w:space="0" w:color="auto"/>
            <w:left w:val="none" w:sz="0" w:space="0" w:color="auto"/>
            <w:bottom w:val="none" w:sz="0" w:space="0" w:color="auto"/>
            <w:right w:val="none" w:sz="0" w:space="0" w:color="auto"/>
          </w:divBdr>
        </w:div>
        <w:div w:id="867838460">
          <w:marLeft w:val="640"/>
          <w:marRight w:val="0"/>
          <w:marTop w:val="0"/>
          <w:marBottom w:val="0"/>
          <w:divBdr>
            <w:top w:val="none" w:sz="0" w:space="0" w:color="auto"/>
            <w:left w:val="none" w:sz="0" w:space="0" w:color="auto"/>
            <w:bottom w:val="none" w:sz="0" w:space="0" w:color="auto"/>
            <w:right w:val="none" w:sz="0" w:space="0" w:color="auto"/>
          </w:divBdr>
        </w:div>
        <w:div w:id="834029907">
          <w:marLeft w:val="640"/>
          <w:marRight w:val="0"/>
          <w:marTop w:val="0"/>
          <w:marBottom w:val="0"/>
          <w:divBdr>
            <w:top w:val="none" w:sz="0" w:space="0" w:color="auto"/>
            <w:left w:val="none" w:sz="0" w:space="0" w:color="auto"/>
            <w:bottom w:val="none" w:sz="0" w:space="0" w:color="auto"/>
            <w:right w:val="none" w:sz="0" w:space="0" w:color="auto"/>
          </w:divBdr>
        </w:div>
        <w:div w:id="496190483">
          <w:marLeft w:val="640"/>
          <w:marRight w:val="0"/>
          <w:marTop w:val="0"/>
          <w:marBottom w:val="0"/>
          <w:divBdr>
            <w:top w:val="none" w:sz="0" w:space="0" w:color="auto"/>
            <w:left w:val="none" w:sz="0" w:space="0" w:color="auto"/>
            <w:bottom w:val="none" w:sz="0" w:space="0" w:color="auto"/>
            <w:right w:val="none" w:sz="0" w:space="0" w:color="auto"/>
          </w:divBdr>
        </w:div>
        <w:div w:id="540436053">
          <w:marLeft w:val="640"/>
          <w:marRight w:val="0"/>
          <w:marTop w:val="0"/>
          <w:marBottom w:val="0"/>
          <w:divBdr>
            <w:top w:val="none" w:sz="0" w:space="0" w:color="auto"/>
            <w:left w:val="none" w:sz="0" w:space="0" w:color="auto"/>
            <w:bottom w:val="none" w:sz="0" w:space="0" w:color="auto"/>
            <w:right w:val="none" w:sz="0" w:space="0" w:color="auto"/>
          </w:divBdr>
        </w:div>
        <w:div w:id="61879069">
          <w:marLeft w:val="640"/>
          <w:marRight w:val="0"/>
          <w:marTop w:val="0"/>
          <w:marBottom w:val="0"/>
          <w:divBdr>
            <w:top w:val="none" w:sz="0" w:space="0" w:color="auto"/>
            <w:left w:val="none" w:sz="0" w:space="0" w:color="auto"/>
            <w:bottom w:val="none" w:sz="0" w:space="0" w:color="auto"/>
            <w:right w:val="none" w:sz="0" w:space="0" w:color="auto"/>
          </w:divBdr>
        </w:div>
        <w:div w:id="144203539">
          <w:marLeft w:val="640"/>
          <w:marRight w:val="0"/>
          <w:marTop w:val="0"/>
          <w:marBottom w:val="0"/>
          <w:divBdr>
            <w:top w:val="none" w:sz="0" w:space="0" w:color="auto"/>
            <w:left w:val="none" w:sz="0" w:space="0" w:color="auto"/>
            <w:bottom w:val="none" w:sz="0" w:space="0" w:color="auto"/>
            <w:right w:val="none" w:sz="0" w:space="0" w:color="auto"/>
          </w:divBdr>
        </w:div>
        <w:div w:id="1920164839">
          <w:marLeft w:val="640"/>
          <w:marRight w:val="0"/>
          <w:marTop w:val="0"/>
          <w:marBottom w:val="0"/>
          <w:divBdr>
            <w:top w:val="none" w:sz="0" w:space="0" w:color="auto"/>
            <w:left w:val="none" w:sz="0" w:space="0" w:color="auto"/>
            <w:bottom w:val="none" w:sz="0" w:space="0" w:color="auto"/>
            <w:right w:val="none" w:sz="0" w:space="0" w:color="auto"/>
          </w:divBdr>
        </w:div>
        <w:div w:id="1115245778">
          <w:marLeft w:val="640"/>
          <w:marRight w:val="0"/>
          <w:marTop w:val="0"/>
          <w:marBottom w:val="0"/>
          <w:divBdr>
            <w:top w:val="none" w:sz="0" w:space="0" w:color="auto"/>
            <w:left w:val="none" w:sz="0" w:space="0" w:color="auto"/>
            <w:bottom w:val="none" w:sz="0" w:space="0" w:color="auto"/>
            <w:right w:val="none" w:sz="0" w:space="0" w:color="auto"/>
          </w:divBdr>
        </w:div>
        <w:div w:id="1174957121">
          <w:marLeft w:val="640"/>
          <w:marRight w:val="0"/>
          <w:marTop w:val="0"/>
          <w:marBottom w:val="0"/>
          <w:divBdr>
            <w:top w:val="none" w:sz="0" w:space="0" w:color="auto"/>
            <w:left w:val="none" w:sz="0" w:space="0" w:color="auto"/>
            <w:bottom w:val="none" w:sz="0" w:space="0" w:color="auto"/>
            <w:right w:val="none" w:sz="0" w:space="0" w:color="auto"/>
          </w:divBdr>
        </w:div>
        <w:div w:id="271480188">
          <w:marLeft w:val="640"/>
          <w:marRight w:val="0"/>
          <w:marTop w:val="0"/>
          <w:marBottom w:val="0"/>
          <w:divBdr>
            <w:top w:val="none" w:sz="0" w:space="0" w:color="auto"/>
            <w:left w:val="none" w:sz="0" w:space="0" w:color="auto"/>
            <w:bottom w:val="none" w:sz="0" w:space="0" w:color="auto"/>
            <w:right w:val="none" w:sz="0" w:space="0" w:color="auto"/>
          </w:divBdr>
        </w:div>
      </w:divsChild>
    </w:div>
    <w:div w:id="1377198277">
      <w:bodyDiv w:val="1"/>
      <w:marLeft w:val="0"/>
      <w:marRight w:val="0"/>
      <w:marTop w:val="0"/>
      <w:marBottom w:val="0"/>
      <w:divBdr>
        <w:top w:val="none" w:sz="0" w:space="0" w:color="auto"/>
        <w:left w:val="none" w:sz="0" w:space="0" w:color="auto"/>
        <w:bottom w:val="none" w:sz="0" w:space="0" w:color="auto"/>
        <w:right w:val="none" w:sz="0" w:space="0" w:color="auto"/>
      </w:divBdr>
      <w:divsChild>
        <w:div w:id="1143816372">
          <w:marLeft w:val="640"/>
          <w:marRight w:val="0"/>
          <w:marTop w:val="0"/>
          <w:marBottom w:val="0"/>
          <w:divBdr>
            <w:top w:val="none" w:sz="0" w:space="0" w:color="auto"/>
            <w:left w:val="none" w:sz="0" w:space="0" w:color="auto"/>
            <w:bottom w:val="none" w:sz="0" w:space="0" w:color="auto"/>
            <w:right w:val="none" w:sz="0" w:space="0" w:color="auto"/>
          </w:divBdr>
        </w:div>
        <w:div w:id="1271161034">
          <w:marLeft w:val="640"/>
          <w:marRight w:val="0"/>
          <w:marTop w:val="0"/>
          <w:marBottom w:val="0"/>
          <w:divBdr>
            <w:top w:val="none" w:sz="0" w:space="0" w:color="auto"/>
            <w:left w:val="none" w:sz="0" w:space="0" w:color="auto"/>
            <w:bottom w:val="none" w:sz="0" w:space="0" w:color="auto"/>
            <w:right w:val="none" w:sz="0" w:space="0" w:color="auto"/>
          </w:divBdr>
        </w:div>
        <w:div w:id="1174144321">
          <w:marLeft w:val="640"/>
          <w:marRight w:val="0"/>
          <w:marTop w:val="0"/>
          <w:marBottom w:val="0"/>
          <w:divBdr>
            <w:top w:val="none" w:sz="0" w:space="0" w:color="auto"/>
            <w:left w:val="none" w:sz="0" w:space="0" w:color="auto"/>
            <w:bottom w:val="none" w:sz="0" w:space="0" w:color="auto"/>
            <w:right w:val="none" w:sz="0" w:space="0" w:color="auto"/>
          </w:divBdr>
        </w:div>
        <w:div w:id="457114850">
          <w:marLeft w:val="640"/>
          <w:marRight w:val="0"/>
          <w:marTop w:val="0"/>
          <w:marBottom w:val="0"/>
          <w:divBdr>
            <w:top w:val="none" w:sz="0" w:space="0" w:color="auto"/>
            <w:left w:val="none" w:sz="0" w:space="0" w:color="auto"/>
            <w:bottom w:val="none" w:sz="0" w:space="0" w:color="auto"/>
            <w:right w:val="none" w:sz="0" w:space="0" w:color="auto"/>
          </w:divBdr>
        </w:div>
        <w:div w:id="1670012714">
          <w:marLeft w:val="640"/>
          <w:marRight w:val="0"/>
          <w:marTop w:val="0"/>
          <w:marBottom w:val="0"/>
          <w:divBdr>
            <w:top w:val="none" w:sz="0" w:space="0" w:color="auto"/>
            <w:left w:val="none" w:sz="0" w:space="0" w:color="auto"/>
            <w:bottom w:val="none" w:sz="0" w:space="0" w:color="auto"/>
            <w:right w:val="none" w:sz="0" w:space="0" w:color="auto"/>
          </w:divBdr>
        </w:div>
        <w:div w:id="1778670441">
          <w:marLeft w:val="640"/>
          <w:marRight w:val="0"/>
          <w:marTop w:val="0"/>
          <w:marBottom w:val="0"/>
          <w:divBdr>
            <w:top w:val="none" w:sz="0" w:space="0" w:color="auto"/>
            <w:left w:val="none" w:sz="0" w:space="0" w:color="auto"/>
            <w:bottom w:val="none" w:sz="0" w:space="0" w:color="auto"/>
            <w:right w:val="none" w:sz="0" w:space="0" w:color="auto"/>
          </w:divBdr>
        </w:div>
        <w:div w:id="1986203515">
          <w:marLeft w:val="640"/>
          <w:marRight w:val="0"/>
          <w:marTop w:val="0"/>
          <w:marBottom w:val="0"/>
          <w:divBdr>
            <w:top w:val="none" w:sz="0" w:space="0" w:color="auto"/>
            <w:left w:val="none" w:sz="0" w:space="0" w:color="auto"/>
            <w:bottom w:val="none" w:sz="0" w:space="0" w:color="auto"/>
            <w:right w:val="none" w:sz="0" w:space="0" w:color="auto"/>
          </w:divBdr>
        </w:div>
        <w:div w:id="1200615">
          <w:marLeft w:val="640"/>
          <w:marRight w:val="0"/>
          <w:marTop w:val="0"/>
          <w:marBottom w:val="0"/>
          <w:divBdr>
            <w:top w:val="none" w:sz="0" w:space="0" w:color="auto"/>
            <w:left w:val="none" w:sz="0" w:space="0" w:color="auto"/>
            <w:bottom w:val="none" w:sz="0" w:space="0" w:color="auto"/>
            <w:right w:val="none" w:sz="0" w:space="0" w:color="auto"/>
          </w:divBdr>
        </w:div>
        <w:div w:id="423917121">
          <w:marLeft w:val="640"/>
          <w:marRight w:val="0"/>
          <w:marTop w:val="0"/>
          <w:marBottom w:val="0"/>
          <w:divBdr>
            <w:top w:val="none" w:sz="0" w:space="0" w:color="auto"/>
            <w:left w:val="none" w:sz="0" w:space="0" w:color="auto"/>
            <w:bottom w:val="none" w:sz="0" w:space="0" w:color="auto"/>
            <w:right w:val="none" w:sz="0" w:space="0" w:color="auto"/>
          </w:divBdr>
        </w:div>
        <w:div w:id="1326057400">
          <w:marLeft w:val="640"/>
          <w:marRight w:val="0"/>
          <w:marTop w:val="0"/>
          <w:marBottom w:val="0"/>
          <w:divBdr>
            <w:top w:val="none" w:sz="0" w:space="0" w:color="auto"/>
            <w:left w:val="none" w:sz="0" w:space="0" w:color="auto"/>
            <w:bottom w:val="none" w:sz="0" w:space="0" w:color="auto"/>
            <w:right w:val="none" w:sz="0" w:space="0" w:color="auto"/>
          </w:divBdr>
        </w:div>
        <w:div w:id="820200374">
          <w:marLeft w:val="640"/>
          <w:marRight w:val="0"/>
          <w:marTop w:val="0"/>
          <w:marBottom w:val="0"/>
          <w:divBdr>
            <w:top w:val="none" w:sz="0" w:space="0" w:color="auto"/>
            <w:left w:val="none" w:sz="0" w:space="0" w:color="auto"/>
            <w:bottom w:val="none" w:sz="0" w:space="0" w:color="auto"/>
            <w:right w:val="none" w:sz="0" w:space="0" w:color="auto"/>
          </w:divBdr>
        </w:div>
        <w:div w:id="736394859">
          <w:marLeft w:val="640"/>
          <w:marRight w:val="0"/>
          <w:marTop w:val="0"/>
          <w:marBottom w:val="0"/>
          <w:divBdr>
            <w:top w:val="none" w:sz="0" w:space="0" w:color="auto"/>
            <w:left w:val="none" w:sz="0" w:space="0" w:color="auto"/>
            <w:bottom w:val="none" w:sz="0" w:space="0" w:color="auto"/>
            <w:right w:val="none" w:sz="0" w:space="0" w:color="auto"/>
          </w:divBdr>
        </w:div>
        <w:div w:id="1868450213">
          <w:marLeft w:val="640"/>
          <w:marRight w:val="0"/>
          <w:marTop w:val="0"/>
          <w:marBottom w:val="0"/>
          <w:divBdr>
            <w:top w:val="none" w:sz="0" w:space="0" w:color="auto"/>
            <w:left w:val="none" w:sz="0" w:space="0" w:color="auto"/>
            <w:bottom w:val="none" w:sz="0" w:space="0" w:color="auto"/>
            <w:right w:val="none" w:sz="0" w:space="0" w:color="auto"/>
          </w:divBdr>
        </w:div>
        <w:div w:id="1559050899">
          <w:marLeft w:val="640"/>
          <w:marRight w:val="0"/>
          <w:marTop w:val="0"/>
          <w:marBottom w:val="0"/>
          <w:divBdr>
            <w:top w:val="none" w:sz="0" w:space="0" w:color="auto"/>
            <w:left w:val="none" w:sz="0" w:space="0" w:color="auto"/>
            <w:bottom w:val="none" w:sz="0" w:space="0" w:color="auto"/>
            <w:right w:val="none" w:sz="0" w:space="0" w:color="auto"/>
          </w:divBdr>
        </w:div>
        <w:div w:id="1045108556">
          <w:marLeft w:val="640"/>
          <w:marRight w:val="0"/>
          <w:marTop w:val="0"/>
          <w:marBottom w:val="0"/>
          <w:divBdr>
            <w:top w:val="none" w:sz="0" w:space="0" w:color="auto"/>
            <w:left w:val="none" w:sz="0" w:space="0" w:color="auto"/>
            <w:bottom w:val="none" w:sz="0" w:space="0" w:color="auto"/>
            <w:right w:val="none" w:sz="0" w:space="0" w:color="auto"/>
          </w:divBdr>
        </w:div>
        <w:div w:id="1514610758">
          <w:marLeft w:val="640"/>
          <w:marRight w:val="0"/>
          <w:marTop w:val="0"/>
          <w:marBottom w:val="0"/>
          <w:divBdr>
            <w:top w:val="none" w:sz="0" w:space="0" w:color="auto"/>
            <w:left w:val="none" w:sz="0" w:space="0" w:color="auto"/>
            <w:bottom w:val="none" w:sz="0" w:space="0" w:color="auto"/>
            <w:right w:val="none" w:sz="0" w:space="0" w:color="auto"/>
          </w:divBdr>
        </w:div>
        <w:div w:id="478888028">
          <w:marLeft w:val="640"/>
          <w:marRight w:val="0"/>
          <w:marTop w:val="0"/>
          <w:marBottom w:val="0"/>
          <w:divBdr>
            <w:top w:val="none" w:sz="0" w:space="0" w:color="auto"/>
            <w:left w:val="none" w:sz="0" w:space="0" w:color="auto"/>
            <w:bottom w:val="none" w:sz="0" w:space="0" w:color="auto"/>
            <w:right w:val="none" w:sz="0" w:space="0" w:color="auto"/>
          </w:divBdr>
        </w:div>
        <w:div w:id="306322755">
          <w:marLeft w:val="640"/>
          <w:marRight w:val="0"/>
          <w:marTop w:val="0"/>
          <w:marBottom w:val="0"/>
          <w:divBdr>
            <w:top w:val="none" w:sz="0" w:space="0" w:color="auto"/>
            <w:left w:val="none" w:sz="0" w:space="0" w:color="auto"/>
            <w:bottom w:val="none" w:sz="0" w:space="0" w:color="auto"/>
            <w:right w:val="none" w:sz="0" w:space="0" w:color="auto"/>
          </w:divBdr>
        </w:div>
        <w:div w:id="790318836">
          <w:marLeft w:val="640"/>
          <w:marRight w:val="0"/>
          <w:marTop w:val="0"/>
          <w:marBottom w:val="0"/>
          <w:divBdr>
            <w:top w:val="none" w:sz="0" w:space="0" w:color="auto"/>
            <w:left w:val="none" w:sz="0" w:space="0" w:color="auto"/>
            <w:bottom w:val="none" w:sz="0" w:space="0" w:color="auto"/>
            <w:right w:val="none" w:sz="0" w:space="0" w:color="auto"/>
          </w:divBdr>
        </w:div>
        <w:div w:id="386610452">
          <w:marLeft w:val="640"/>
          <w:marRight w:val="0"/>
          <w:marTop w:val="0"/>
          <w:marBottom w:val="0"/>
          <w:divBdr>
            <w:top w:val="none" w:sz="0" w:space="0" w:color="auto"/>
            <w:left w:val="none" w:sz="0" w:space="0" w:color="auto"/>
            <w:bottom w:val="none" w:sz="0" w:space="0" w:color="auto"/>
            <w:right w:val="none" w:sz="0" w:space="0" w:color="auto"/>
          </w:divBdr>
        </w:div>
        <w:div w:id="1336570212">
          <w:marLeft w:val="640"/>
          <w:marRight w:val="0"/>
          <w:marTop w:val="0"/>
          <w:marBottom w:val="0"/>
          <w:divBdr>
            <w:top w:val="none" w:sz="0" w:space="0" w:color="auto"/>
            <w:left w:val="none" w:sz="0" w:space="0" w:color="auto"/>
            <w:bottom w:val="none" w:sz="0" w:space="0" w:color="auto"/>
            <w:right w:val="none" w:sz="0" w:space="0" w:color="auto"/>
          </w:divBdr>
        </w:div>
        <w:div w:id="1019625438">
          <w:marLeft w:val="640"/>
          <w:marRight w:val="0"/>
          <w:marTop w:val="0"/>
          <w:marBottom w:val="0"/>
          <w:divBdr>
            <w:top w:val="none" w:sz="0" w:space="0" w:color="auto"/>
            <w:left w:val="none" w:sz="0" w:space="0" w:color="auto"/>
            <w:bottom w:val="none" w:sz="0" w:space="0" w:color="auto"/>
            <w:right w:val="none" w:sz="0" w:space="0" w:color="auto"/>
          </w:divBdr>
        </w:div>
        <w:div w:id="959995810">
          <w:marLeft w:val="640"/>
          <w:marRight w:val="0"/>
          <w:marTop w:val="0"/>
          <w:marBottom w:val="0"/>
          <w:divBdr>
            <w:top w:val="none" w:sz="0" w:space="0" w:color="auto"/>
            <w:left w:val="none" w:sz="0" w:space="0" w:color="auto"/>
            <w:bottom w:val="none" w:sz="0" w:space="0" w:color="auto"/>
            <w:right w:val="none" w:sz="0" w:space="0" w:color="auto"/>
          </w:divBdr>
        </w:div>
        <w:div w:id="1553271045">
          <w:marLeft w:val="640"/>
          <w:marRight w:val="0"/>
          <w:marTop w:val="0"/>
          <w:marBottom w:val="0"/>
          <w:divBdr>
            <w:top w:val="none" w:sz="0" w:space="0" w:color="auto"/>
            <w:left w:val="none" w:sz="0" w:space="0" w:color="auto"/>
            <w:bottom w:val="none" w:sz="0" w:space="0" w:color="auto"/>
            <w:right w:val="none" w:sz="0" w:space="0" w:color="auto"/>
          </w:divBdr>
        </w:div>
        <w:div w:id="403065084">
          <w:marLeft w:val="640"/>
          <w:marRight w:val="0"/>
          <w:marTop w:val="0"/>
          <w:marBottom w:val="0"/>
          <w:divBdr>
            <w:top w:val="none" w:sz="0" w:space="0" w:color="auto"/>
            <w:left w:val="none" w:sz="0" w:space="0" w:color="auto"/>
            <w:bottom w:val="none" w:sz="0" w:space="0" w:color="auto"/>
            <w:right w:val="none" w:sz="0" w:space="0" w:color="auto"/>
          </w:divBdr>
        </w:div>
        <w:div w:id="321547836">
          <w:marLeft w:val="640"/>
          <w:marRight w:val="0"/>
          <w:marTop w:val="0"/>
          <w:marBottom w:val="0"/>
          <w:divBdr>
            <w:top w:val="none" w:sz="0" w:space="0" w:color="auto"/>
            <w:left w:val="none" w:sz="0" w:space="0" w:color="auto"/>
            <w:bottom w:val="none" w:sz="0" w:space="0" w:color="auto"/>
            <w:right w:val="none" w:sz="0" w:space="0" w:color="auto"/>
          </w:divBdr>
        </w:div>
        <w:div w:id="235942657">
          <w:marLeft w:val="640"/>
          <w:marRight w:val="0"/>
          <w:marTop w:val="0"/>
          <w:marBottom w:val="0"/>
          <w:divBdr>
            <w:top w:val="none" w:sz="0" w:space="0" w:color="auto"/>
            <w:left w:val="none" w:sz="0" w:space="0" w:color="auto"/>
            <w:bottom w:val="none" w:sz="0" w:space="0" w:color="auto"/>
            <w:right w:val="none" w:sz="0" w:space="0" w:color="auto"/>
          </w:divBdr>
        </w:div>
        <w:div w:id="1470628851">
          <w:marLeft w:val="640"/>
          <w:marRight w:val="0"/>
          <w:marTop w:val="0"/>
          <w:marBottom w:val="0"/>
          <w:divBdr>
            <w:top w:val="none" w:sz="0" w:space="0" w:color="auto"/>
            <w:left w:val="none" w:sz="0" w:space="0" w:color="auto"/>
            <w:bottom w:val="none" w:sz="0" w:space="0" w:color="auto"/>
            <w:right w:val="none" w:sz="0" w:space="0" w:color="auto"/>
          </w:divBdr>
        </w:div>
        <w:div w:id="427240033">
          <w:marLeft w:val="640"/>
          <w:marRight w:val="0"/>
          <w:marTop w:val="0"/>
          <w:marBottom w:val="0"/>
          <w:divBdr>
            <w:top w:val="none" w:sz="0" w:space="0" w:color="auto"/>
            <w:left w:val="none" w:sz="0" w:space="0" w:color="auto"/>
            <w:bottom w:val="none" w:sz="0" w:space="0" w:color="auto"/>
            <w:right w:val="none" w:sz="0" w:space="0" w:color="auto"/>
          </w:divBdr>
        </w:div>
      </w:divsChild>
    </w:div>
    <w:div w:id="1379666177">
      <w:bodyDiv w:val="1"/>
      <w:marLeft w:val="0"/>
      <w:marRight w:val="0"/>
      <w:marTop w:val="0"/>
      <w:marBottom w:val="0"/>
      <w:divBdr>
        <w:top w:val="none" w:sz="0" w:space="0" w:color="auto"/>
        <w:left w:val="none" w:sz="0" w:space="0" w:color="auto"/>
        <w:bottom w:val="none" w:sz="0" w:space="0" w:color="auto"/>
        <w:right w:val="none" w:sz="0" w:space="0" w:color="auto"/>
      </w:divBdr>
      <w:divsChild>
        <w:div w:id="1321930048">
          <w:marLeft w:val="640"/>
          <w:marRight w:val="0"/>
          <w:marTop w:val="0"/>
          <w:marBottom w:val="0"/>
          <w:divBdr>
            <w:top w:val="none" w:sz="0" w:space="0" w:color="auto"/>
            <w:left w:val="none" w:sz="0" w:space="0" w:color="auto"/>
            <w:bottom w:val="none" w:sz="0" w:space="0" w:color="auto"/>
            <w:right w:val="none" w:sz="0" w:space="0" w:color="auto"/>
          </w:divBdr>
        </w:div>
      </w:divsChild>
    </w:div>
    <w:div w:id="1383557135">
      <w:bodyDiv w:val="1"/>
      <w:marLeft w:val="0"/>
      <w:marRight w:val="0"/>
      <w:marTop w:val="0"/>
      <w:marBottom w:val="0"/>
      <w:divBdr>
        <w:top w:val="none" w:sz="0" w:space="0" w:color="auto"/>
        <w:left w:val="none" w:sz="0" w:space="0" w:color="auto"/>
        <w:bottom w:val="none" w:sz="0" w:space="0" w:color="auto"/>
        <w:right w:val="none" w:sz="0" w:space="0" w:color="auto"/>
      </w:divBdr>
    </w:div>
    <w:div w:id="1385835879">
      <w:bodyDiv w:val="1"/>
      <w:marLeft w:val="0"/>
      <w:marRight w:val="0"/>
      <w:marTop w:val="0"/>
      <w:marBottom w:val="0"/>
      <w:divBdr>
        <w:top w:val="none" w:sz="0" w:space="0" w:color="auto"/>
        <w:left w:val="none" w:sz="0" w:space="0" w:color="auto"/>
        <w:bottom w:val="none" w:sz="0" w:space="0" w:color="auto"/>
        <w:right w:val="none" w:sz="0" w:space="0" w:color="auto"/>
      </w:divBdr>
    </w:div>
    <w:div w:id="1394350766">
      <w:bodyDiv w:val="1"/>
      <w:marLeft w:val="0"/>
      <w:marRight w:val="0"/>
      <w:marTop w:val="0"/>
      <w:marBottom w:val="0"/>
      <w:divBdr>
        <w:top w:val="none" w:sz="0" w:space="0" w:color="auto"/>
        <w:left w:val="none" w:sz="0" w:space="0" w:color="auto"/>
        <w:bottom w:val="none" w:sz="0" w:space="0" w:color="auto"/>
        <w:right w:val="none" w:sz="0" w:space="0" w:color="auto"/>
      </w:divBdr>
    </w:div>
    <w:div w:id="1398285325">
      <w:bodyDiv w:val="1"/>
      <w:marLeft w:val="0"/>
      <w:marRight w:val="0"/>
      <w:marTop w:val="0"/>
      <w:marBottom w:val="0"/>
      <w:divBdr>
        <w:top w:val="none" w:sz="0" w:space="0" w:color="auto"/>
        <w:left w:val="none" w:sz="0" w:space="0" w:color="auto"/>
        <w:bottom w:val="none" w:sz="0" w:space="0" w:color="auto"/>
        <w:right w:val="none" w:sz="0" w:space="0" w:color="auto"/>
      </w:divBdr>
      <w:divsChild>
        <w:div w:id="606082819">
          <w:marLeft w:val="640"/>
          <w:marRight w:val="0"/>
          <w:marTop w:val="0"/>
          <w:marBottom w:val="0"/>
          <w:divBdr>
            <w:top w:val="none" w:sz="0" w:space="0" w:color="auto"/>
            <w:left w:val="none" w:sz="0" w:space="0" w:color="auto"/>
            <w:bottom w:val="none" w:sz="0" w:space="0" w:color="auto"/>
            <w:right w:val="none" w:sz="0" w:space="0" w:color="auto"/>
          </w:divBdr>
        </w:div>
        <w:div w:id="1674917443">
          <w:marLeft w:val="640"/>
          <w:marRight w:val="0"/>
          <w:marTop w:val="0"/>
          <w:marBottom w:val="0"/>
          <w:divBdr>
            <w:top w:val="none" w:sz="0" w:space="0" w:color="auto"/>
            <w:left w:val="none" w:sz="0" w:space="0" w:color="auto"/>
            <w:bottom w:val="none" w:sz="0" w:space="0" w:color="auto"/>
            <w:right w:val="none" w:sz="0" w:space="0" w:color="auto"/>
          </w:divBdr>
        </w:div>
        <w:div w:id="1329138578">
          <w:marLeft w:val="640"/>
          <w:marRight w:val="0"/>
          <w:marTop w:val="0"/>
          <w:marBottom w:val="0"/>
          <w:divBdr>
            <w:top w:val="none" w:sz="0" w:space="0" w:color="auto"/>
            <w:left w:val="none" w:sz="0" w:space="0" w:color="auto"/>
            <w:bottom w:val="none" w:sz="0" w:space="0" w:color="auto"/>
            <w:right w:val="none" w:sz="0" w:space="0" w:color="auto"/>
          </w:divBdr>
        </w:div>
        <w:div w:id="1847548601">
          <w:marLeft w:val="640"/>
          <w:marRight w:val="0"/>
          <w:marTop w:val="0"/>
          <w:marBottom w:val="0"/>
          <w:divBdr>
            <w:top w:val="none" w:sz="0" w:space="0" w:color="auto"/>
            <w:left w:val="none" w:sz="0" w:space="0" w:color="auto"/>
            <w:bottom w:val="none" w:sz="0" w:space="0" w:color="auto"/>
            <w:right w:val="none" w:sz="0" w:space="0" w:color="auto"/>
          </w:divBdr>
        </w:div>
        <w:div w:id="365067047">
          <w:marLeft w:val="640"/>
          <w:marRight w:val="0"/>
          <w:marTop w:val="0"/>
          <w:marBottom w:val="0"/>
          <w:divBdr>
            <w:top w:val="none" w:sz="0" w:space="0" w:color="auto"/>
            <w:left w:val="none" w:sz="0" w:space="0" w:color="auto"/>
            <w:bottom w:val="none" w:sz="0" w:space="0" w:color="auto"/>
            <w:right w:val="none" w:sz="0" w:space="0" w:color="auto"/>
          </w:divBdr>
        </w:div>
        <w:div w:id="963852491">
          <w:marLeft w:val="640"/>
          <w:marRight w:val="0"/>
          <w:marTop w:val="0"/>
          <w:marBottom w:val="0"/>
          <w:divBdr>
            <w:top w:val="none" w:sz="0" w:space="0" w:color="auto"/>
            <w:left w:val="none" w:sz="0" w:space="0" w:color="auto"/>
            <w:bottom w:val="none" w:sz="0" w:space="0" w:color="auto"/>
            <w:right w:val="none" w:sz="0" w:space="0" w:color="auto"/>
          </w:divBdr>
        </w:div>
        <w:div w:id="1330407045">
          <w:marLeft w:val="640"/>
          <w:marRight w:val="0"/>
          <w:marTop w:val="0"/>
          <w:marBottom w:val="0"/>
          <w:divBdr>
            <w:top w:val="none" w:sz="0" w:space="0" w:color="auto"/>
            <w:left w:val="none" w:sz="0" w:space="0" w:color="auto"/>
            <w:bottom w:val="none" w:sz="0" w:space="0" w:color="auto"/>
            <w:right w:val="none" w:sz="0" w:space="0" w:color="auto"/>
          </w:divBdr>
        </w:div>
        <w:div w:id="783965305">
          <w:marLeft w:val="640"/>
          <w:marRight w:val="0"/>
          <w:marTop w:val="0"/>
          <w:marBottom w:val="0"/>
          <w:divBdr>
            <w:top w:val="none" w:sz="0" w:space="0" w:color="auto"/>
            <w:left w:val="none" w:sz="0" w:space="0" w:color="auto"/>
            <w:bottom w:val="none" w:sz="0" w:space="0" w:color="auto"/>
            <w:right w:val="none" w:sz="0" w:space="0" w:color="auto"/>
          </w:divBdr>
        </w:div>
        <w:div w:id="1050229125">
          <w:marLeft w:val="640"/>
          <w:marRight w:val="0"/>
          <w:marTop w:val="0"/>
          <w:marBottom w:val="0"/>
          <w:divBdr>
            <w:top w:val="none" w:sz="0" w:space="0" w:color="auto"/>
            <w:left w:val="none" w:sz="0" w:space="0" w:color="auto"/>
            <w:bottom w:val="none" w:sz="0" w:space="0" w:color="auto"/>
            <w:right w:val="none" w:sz="0" w:space="0" w:color="auto"/>
          </w:divBdr>
        </w:div>
        <w:div w:id="1195770014">
          <w:marLeft w:val="640"/>
          <w:marRight w:val="0"/>
          <w:marTop w:val="0"/>
          <w:marBottom w:val="0"/>
          <w:divBdr>
            <w:top w:val="none" w:sz="0" w:space="0" w:color="auto"/>
            <w:left w:val="none" w:sz="0" w:space="0" w:color="auto"/>
            <w:bottom w:val="none" w:sz="0" w:space="0" w:color="auto"/>
            <w:right w:val="none" w:sz="0" w:space="0" w:color="auto"/>
          </w:divBdr>
        </w:div>
        <w:div w:id="1156065618">
          <w:marLeft w:val="640"/>
          <w:marRight w:val="0"/>
          <w:marTop w:val="0"/>
          <w:marBottom w:val="0"/>
          <w:divBdr>
            <w:top w:val="none" w:sz="0" w:space="0" w:color="auto"/>
            <w:left w:val="none" w:sz="0" w:space="0" w:color="auto"/>
            <w:bottom w:val="none" w:sz="0" w:space="0" w:color="auto"/>
            <w:right w:val="none" w:sz="0" w:space="0" w:color="auto"/>
          </w:divBdr>
        </w:div>
        <w:div w:id="1062680498">
          <w:marLeft w:val="640"/>
          <w:marRight w:val="0"/>
          <w:marTop w:val="0"/>
          <w:marBottom w:val="0"/>
          <w:divBdr>
            <w:top w:val="none" w:sz="0" w:space="0" w:color="auto"/>
            <w:left w:val="none" w:sz="0" w:space="0" w:color="auto"/>
            <w:bottom w:val="none" w:sz="0" w:space="0" w:color="auto"/>
            <w:right w:val="none" w:sz="0" w:space="0" w:color="auto"/>
          </w:divBdr>
        </w:div>
        <w:div w:id="1233154246">
          <w:marLeft w:val="640"/>
          <w:marRight w:val="0"/>
          <w:marTop w:val="0"/>
          <w:marBottom w:val="0"/>
          <w:divBdr>
            <w:top w:val="none" w:sz="0" w:space="0" w:color="auto"/>
            <w:left w:val="none" w:sz="0" w:space="0" w:color="auto"/>
            <w:bottom w:val="none" w:sz="0" w:space="0" w:color="auto"/>
            <w:right w:val="none" w:sz="0" w:space="0" w:color="auto"/>
          </w:divBdr>
        </w:div>
        <w:div w:id="2008483337">
          <w:marLeft w:val="640"/>
          <w:marRight w:val="0"/>
          <w:marTop w:val="0"/>
          <w:marBottom w:val="0"/>
          <w:divBdr>
            <w:top w:val="none" w:sz="0" w:space="0" w:color="auto"/>
            <w:left w:val="none" w:sz="0" w:space="0" w:color="auto"/>
            <w:bottom w:val="none" w:sz="0" w:space="0" w:color="auto"/>
            <w:right w:val="none" w:sz="0" w:space="0" w:color="auto"/>
          </w:divBdr>
        </w:div>
        <w:div w:id="472144583">
          <w:marLeft w:val="640"/>
          <w:marRight w:val="0"/>
          <w:marTop w:val="0"/>
          <w:marBottom w:val="0"/>
          <w:divBdr>
            <w:top w:val="none" w:sz="0" w:space="0" w:color="auto"/>
            <w:left w:val="none" w:sz="0" w:space="0" w:color="auto"/>
            <w:bottom w:val="none" w:sz="0" w:space="0" w:color="auto"/>
            <w:right w:val="none" w:sz="0" w:space="0" w:color="auto"/>
          </w:divBdr>
        </w:div>
        <w:div w:id="389885446">
          <w:marLeft w:val="640"/>
          <w:marRight w:val="0"/>
          <w:marTop w:val="0"/>
          <w:marBottom w:val="0"/>
          <w:divBdr>
            <w:top w:val="none" w:sz="0" w:space="0" w:color="auto"/>
            <w:left w:val="none" w:sz="0" w:space="0" w:color="auto"/>
            <w:bottom w:val="none" w:sz="0" w:space="0" w:color="auto"/>
            <w:right w:val="none" w:sz="0" w:space="0" w:color="auto"/>
          </w:divBdr>
        </w:div>
        <w:div w:id="708920279">
          <w:marLeft w:val="640"/>
          <w:marRight w:val="0"/>
          <w:marTop w:val="0"/>
          <w:marBottom w:val="0"/>
          <w:divBdr>
            <w:top w:val="none" w:sz="0" w:space="0" w:color="auto"/>
            <w:left w:val="none" w:sz="0" w:space="0" w:color="auto"/>
            <w:bottom w:val="none" w:sz="0" w:space="0" w:color="auto"/>
            <w:right w:val="none" w:sz="0" w:space="0" w:color="auto"/>
          </w:divBdr>
        </w:div>
        <w:div w:id="557135445">
          <w:marLeft w:val="640"/>
          <w:marRight w:val="0"/>
          <w:marTop w:val="0"/>
          <w:marBottom w:val="0"/>
          <w:divBdr>
            <w:top w:val="none" w:sz="0" w:space="0" w:color="auto"/>
            <w:left w:val="none" w:sz="0" w:space="0" w:color="auto"/>
            <w:bottom w:val="none" w:sz="0" w:space="0" w:color="auto"/>
            <w:right w:val="none" w:sz="0" w:space="0" w:color="auto"/>
          </w:divBdr>
        </w:div>
        <w:div w:id="1877035697">
          <w:marLeft w:val="640"/>
          <w:marRight w:val="0"/>
          <w:marTop w:val="0"/>
          <w:marBottom w:val="0"/>
          <w:divBdr>
            <w:top w:val="none" w:sz="0" w:space="0" w:color="auto"/>
            <w:left w:val="none" w:sz="0" w:space="0" w:color="auto"/>
            <w:bottom w:val="none" w:sz="0" w:space="0" w:color="auto"/>
            <w:right w:val="none" w:sz="0" w:space="0" w:color="auto"/>
          </w:divBdr>
        </w:div>
        <w:div w:id="229511005">
          <w:marLeft w:val="640"/>
          <w:marRight w:val="0"/>
          <w:marTop w:val="0"/>
          <w:marBottom w:val="0"/>
          <w:divBdr>
            <w:top w:val="none" w:sz="0" w:space="0" w:color="auto"/>
            <w:left w:val="none" w:sz="0" w:space="0" w:color="auto"/>
            <w:bottom w:val="none" w:sz="0" w:space="0" w:color="auto"/>
            <w:right w:val="none" w:sz="0" w:space="0" w:color="auto"/>
          </w:divBdr>
        </w:div>
        <w:div w:id="1967656619">
          <w:marLeft w:val="640"/>
          <w:marRight w:val="0"/>
          <w:marTop w:val="0"/>
          <w:marBottom w:val="0"/>
          <w:divBdr>
            <w:top w:val="none" w:sz="0" w:space="0" w:color="auto"/>
            <w:left w:val="none" w:sz="0" w:space="0" w:color="auto"/>
            <w:bottom w:val="none" w:sz="0" w:space="0" w:color="auto"/>
            <w:right w:val="none" w:sz="0" w:space="0" w:color="auto"/>
          </w:divBdr>
        </w:div>
        <w:div w:id="1343967438">
          <w:marLeft w:val="640"/>
          <w:marRight w:val="0"/>
          <w:marTop w:val="0"/>
          <w:marBottom w:val="0"/>
          <w:divBdr>
            <w:top w:val="none" w:sz="0" w:space="0" w:color="auto"/>
            <w:left w:val="none" w:sz="0" w:space="0" w:color="auto"/>
            <w:bottom w:val="none" w:sz="0" w:space="0" w:color="auto"/>
            <w:right w:val="none" w:sz="0" w:space="0" w:color="auto"/>
          </w:divBdr>
        </w:div>
        <w:div w:id="2083066056">
          <w:marLeft w:val="640"/>
          <w:marRight w:val="0"/>
          <w:marTop w:val="0"/>
          <w:marBottom w:val="0"/>
          <w:divBdr>
            <w:top w:val="none" w:sz="0" w:space="0" w:color="auto"/>
            <w:left w:val="none" w:sz="0" w:space="0" w:color="auto"/>
            <w:bottom w:val="none" w:sz="0" w:space="0" w:color="auto"/>
            <w:right w:val="none" w:sz="0" w:space="0" w:color="auto"/>
          </w:divBdr>
        </w:div>
        <w:div w:id="1295259877">
          <w:marLeft w:val="640"/>
          <w:marRight w:val="0"/>
          <w:marTop w:val="0"/>
          <w:marBottom w:val="0"/>
          <w:divBdr>
            <w:top w:val="none" w:sz="0" w:space="0" w:color="auto"/>
            <w:left w:val="none" w:sz="0" w:space="0" w:color="auto"/>
            <w:bottom w:val="none" w:sz="0" w:space="0" w:color="auto"/>
            <w:right w:val="none" w:sz="0" w:space="0" w:color="auto"/>
          </w:divBdr>
        </w:div>
        <w:div w:id="585191568">
          <w:marLeft w:val="640"/>
          <w:marRight w:val="0"/>
          <w:marTop w:val="0"/>
          <w:marBottom w:val="0"/>
          <w:divBdr>
            <w:top w:val="none" w:sz="0" w:space="0" w:color="auto"/>
            <w:left w:val="none" w:sz="0" w:space="0" w:color="auto"/>
            <w:bottom w:val="none" w:sz="0" w:space="0" w:color="auto"/>
            <w:right w:val="none" w:sz="0" w:space="0" w:color="auto"/>
          </w:divBdr>
        </w:div>
        <w:div w:id="1465729622">
          <w:marLeft w:val="640"/>
          <w:marRight w:val="0"/>
          <w:marTop w:val="0"/>
          <w:marBottom w:val="0"/>
          <w:divBdr>
            <w:top w:val="none" w:sz="0" w:space="0" w:color="auto"/>
            <w:left w:val="none" w:sz="0" w:space="0" w:color="auto"/>
            <w:bottom w:val="none" w:sz="0" w:space="0" w:color="auto"/>
            <w:right w:val="none" w:sz="0" w:space="0" w:color="auto"/>
          </w:divBdr>
        </w:div>
        <w:div w:id="1899321936">
          <w:marLeft w:val="640"/>
          <w:marRight w:val="0"/>
          <w:marTop w:val="0"/>
          <w:marBottom w:val="0"/>
          <w:divBdr>
            <w:top w:val="none" w:sz="0" w:space="0" w:color="auto"/>
            <w:left w:val="none" w:sz="0" w:space="0" w:color="auto"/>
            <w:bottom w:val="none" w:sz="0" w:space="0" w:color="auto"/>
            <w:right w:val="none" w:sz="0" w:space="0" w:color="auto"/>
          </w:divBdr>
        </w:div>
        <w:div w:id="1496650488">
          <w:marLeft w:val="640"/>
          <w:marRight w:val="0"/>
          <w:marTop w:val="0"/>
          <w:marBottom w:val="0"/>
          <w:divBdr>
            <w:top w:val="none" w:sz="0" w:space="0" w:color="auto"/>
            <w:left w:val="none" w:sz="0" w:space="0" w:color="auto"/>
            <w:bottom w:val="none" w:sz="0" w:space="0" w:color="auto"/>
            <w:right w:val="none" w:sz="0" w:space="0" w:color="auto"/>
          </w:divBdr>
        </w:div>
        <w:div w:id="1091317085">
          <w:marLeft w:val="640"/>
          <w:marRight w:val="0"/>
          <w:marTop w:val="0"/>
          <w:marBottom w:val="0"/>
          <w:divBdr>
            <w:top w:val="none" w:sz="0" w:space="0" w:color="auto"/>
            <w:left w:val="none" w:sz="0" w:space="0" w:color="auto"/>
            <w:bottom w:val="none" w:sz="0" w:space="0" w:color="auto"/>
            <w:right w:val="none" w:sz="0" w:space="0" w:color="auto"/>
          </w:divBdr>
        </w:div>
        <w:div w:id="1763405565">
          <w:marLeft w:val="640"/>
          <w:marRight w:val="0"/>
          <w:marTop w:val="0"/>
          <w:marBottom w:val="0"/>
          <w:divBdr>
            <w:top w:val="none" w:sz="0" w:space="0" w:color="auto"/>
            <w:left w:val="none" w:sz="0" w:space="0" w:color="auto"/>
            <w:bottom w:val="none" w:sz="0" w:space="0" w:color="auto"/>
            <w:right w:val="none" w:sz="0" w:space="0" w:color="auto"/>
          </w:divBdr>
        </w:div>
        <w:div w:id="343240652">
          <w:marLeft w:val="640"/>
          <w:marRight w:val="0"/>
          <w:marTop w:val="0"/>
          <w:marBottom w:val="0"/>
          <w:divBdr>
            <w:top w:val="none" w:sz="0" w:space="0" w:color="auto"/>
            <w:left w:val="none" w:sz="0" w:space="0" w:color="auto"/>
            <w:bottom w:val="none" w:sz="0" w:space="0" w:color="auto"/>
            <w:right w:val="none" w:sz="0" w:space="0" w:color="auto"/>
          </w:divBdr>
        </w:div>
        <w:div w:id="273557088">
          <w:marLeft w:val="640"/>
          <w:marRight w:val="0"/>
          <w:marTop w:val="0"/>
          <w:marBottom w:val="0"/>
          <w:divBdr>
            <w:top w:val="none" w:sz="0" w:space="0" w:color="auto"/>
            <w:left w:val="none" w:sz="0" w:space="0" w:color="auto"/>
            <w:bottom w:val="none" w:sz="0" w:space="0" w:color="auto"/>
            <w:right w:val="none" w:sz="0" w:space="0" w:color="auto"/>
          </w:divBdr>
        </w:div>
        <w:div w:id="922958878">
          <w:marLeft w:val="640"/>
          <w:marRight w:val="0"/>
          <w:marTop w:val="0"/>
          <w:marBottom w:val="0"/>
          <w:divBdr>
            <w:top w:val="none" w:sz="0" w:space="0" w:color="auto"/>
            <w:left w:val="none" w:sz="0" w:space="0" w:color="auto"/>
            <w:bottom w:val="none" w:sz="0" w:space="0" w:color="auto"/>
            <w:right w:val="none" w:sz="0" w:space="0" w:color="auto"/>
          </w:divBdr>
        </w:div>
        <w:div w:id="1661036700">
          <w:marLeft w:val="640"/>
          <w:marRight w:val="0"/>
          <w:marTop w:val="0"/>
          <w:marBottom w:val="0"/>
          <w:divBdr>
            <w:top w:val="none" w:sz="0" w:space="0" w:color="auto"/>
            <w:left w:val="none" w:sz="0" w:space="0" w:color="auto"/>
            <w:bottom w:val="none" w:sz="0" w:space="0" w:color="auto"/>
            <w:right w:val="none" w:sz="0" w:space="0" w:color="auto"/>
          </w:divBdr>
        </w:div>
        <w:div w:id="1277717352">
          <w:marLeft w:val="640"/>
          <w:marRight w:val="0"/>
          <w:marTop w:val="0"/>
          <w:marBottom w:val="0"/>
          <w:divBdr>
            <w:top w:val="none" w:sz="0" w:space="0" w:color="auto"/>
            <w:left w:val="none" w:sz="0" w:space="0" w:color="auto"/>
            <w:bottom w:val="none" w:sz="0" w:space="0" w:color="auto"/>
            <w:right w:val="none" w:sz="0" w:space="0" w:color="auto"/>
          </w:divBdr>
        </w:div>
        <w:div w:id="196356324">
          <w:marLeft w:val="640"/>
          <w:marRight w:val="0"/>
          <w:marTop w:val="0"/>
          <w:marBottom w:val="0"/>
          <w:divBdr>
            <w:top w:val="none" w:sz="0" w:space="0" w:color="auto"/>
            <w:left w:val="none" w:sz="0" w:space="0" w:color="auto"/>
            <w:bottom w:val="none" w:sz="0" w:space="0" w:color="auto"/>
            <w:right w:val="none" w:sz="0" w:space="0" w:color="auto"/>
          </w:divBdr>
        </w:div>
        <w:div w:id="1242106351">
          <w:marLeft w:val="640"/>
          <w:marRight w:val="0"/>
          <w:marTop w:val="0"/>
          <w:marBottom w:val="0"/>
          <w:divBdr>
            <w:top w:val="none" w:sz="0" w:space="0" w:color="auto"/>
            <w:left w:val="none" w:sz="0" w:space="0" w:color="auto"/>
            <w:bottom w:val="none" w:sz="0" w:space="0" w:color="auto"/>
            <w:right w:val="none" w:sz="0" w:space="0" w:color="auto"/>
          </w:divBdr>
        </w:div>
        <w:div w:id="366376006">
          <w:marLeft w:val="640"/>
          <w:marRight w:val="0"/>
          <w:marTop w:val="0"/>
          <w:marBottom w:val="0"/>
          <w:divBdr>
            <w:top w:val="none" w:sz="0" w:space="0" w:color="auto"/>
            <w:left w:val="none" w:sz="0" w:space="0" w:color="auto"/>
            <w:bottom w:val="none" w:sz="0" w:space="0" w:color="auto"/>
            <w:right w:val="none" w:sz="0" w:space="0" w:color="auto"/>
          </w:divBdr>
        </w:div>
      </w:divsChild>
    </w:div>
    <w:div w:id="1400133935">
      <w:bodyDiv w:val="1"/>
      <w:marLeft w:val="0"/>
      <w:marRight w:val="0"/>
      <w:marTop w:val="0"/>
      <w:marBottom w:val="0"/>
      <w:divBdr>
        <w:top w:val="none" w:sz="0" w:space="0" w:color="auto"/>
        <w:left w:val="none" w:sz="0" w:space="0" w:color="auto"/>
        <w:bottom w:val="none" w:sz="0" w:space="0" w:color="auto"/>
        <w:right w:val="none" w:sz="0" w:space="0" w:color="auto"/>
      </w:divBdr>
    </w:div>
    <w:div w:id="1402751685">
      <w:bodyDiv w:val="1"/>
      <w:marLeft w:val="0"/>
      <w:marRight w:val="0"/>
      <w:marTop w:val="0"/>
      <w:marBottom w:val="0"/>
      <w:divBdr>
        <w:top w:val="none" w:sz="0" w:space="0" w:color="auto"/>
        <w:left w:val="none" w:sz="0" w:space="0" w:color="auto"/>
        <w:bottom w:val="none" w:sz="0" w:space="0" w:color="auto"/>
        <w:right w:val="none" w:sz="0" w:space="0" w:color="auto"/>
      </w:divBdr>
      <w:divsChild>
        <w:div w:id="578952270">
          <w:marLeft w:val="640"/>
          <w:marRight w:val="0"/>
          <w:marTop w:val="0"/>
          <w:marBottom w:val="0"/>
          <w:divBdr>
            <w:top w:val="none" w:sz="0" w:space="0" w:color="auto"/>
            <w:left w:val="none" w:sz="0" w:space="0" w:color="auto"/>
            <w:bottom w:val="none" w:sz="0" w:space="0" w:color="auto"/>
            <w:right w:val="none" w:sz="0" w:space="0" w:color="auto"/>
          </w:divBdr>
        </w:div>
        <w:div w:id="1779906163">
          <w:marLeft w:val="640"/>
          <w:marRight w:val="0"/>
          <w:marTop w:val="0"/>
          <w:marBottom w:val="0"/>
          <w:divBdr>
            <w:top w:val="none" w:sz="0" w:space="0" w:color="auto"/>
            <w:left w:val="none" w:sz="0" w:space="0" w:color="auto"/>
            <w:bottom w:val="none" w:sz="0" w:space="0" w:color="auto"/>
            <w:right w:val="none" w:sz="0" w:space="0" w:color="auto"/>
          </w:divBdr>
        </w:div>
        <w:div w:id="2133353937">
          <w:marLeft w:val="640"/>
          <w:marRight w:val="0"/>
          <w:marTop w:val="0"/>
          <w:marBottom w:val="0"/>
          <w:divBdr>
            <w:top w:val="none" w:sz="0" w:space="0" w:color="auto"/>
            <w:left w:val="none" w:sz="0" w:space="0" w:color="auto"/>
            <w:bottom w:val="none" w:sz="0" w:space="0" w:color="auto"/>
            <w:right w:val="none" w:sz="0" w:space="0" w:color="auto"/>
          </w:divBdr>
        </w:div>
        <w:div w:id="567960363">
          <w:marLeft w:val="640"/>
          <w:marRight w:val="0"/>
          <w:marTop w:val="0"/>
          <w:marBottom w:val="0"/>
          <w:divBdr>
            <w:top w:val="none" w:sz="0" w:space="0" w:color="auto"/>
            <w:left w:val="none" w:sz="0" w:space="0" w:color="auto"/>
            <w:bottom w:val="none" w:sz="0" w:space="0" w:color="auto"/>
            <w:right w:val="none" w:sz="0" w:space="0" w:color="auto"/>
          </w:divBdr>
        </w:div>
        <w:div w:id="376441445">
          <w:marLeft w:val="640"/>
          <w:marRight w:val="0"/>
          <w:marTop w:val="0"/>
          <w:marBottom w:val="0"/>
          <w:divBdr>
            <w:top w:val="none" w:sz="0" w:space="0" w:color="auto"/>
            <w:left w:val="none" w:sz="0" w:space="0" w:color="auto"/>
            <w:bottom w:val="none" w:sz="0" w:space="0" w:color="auto"/>
            <w:right w:val="none" w:sz="0" w:space="0" w:color="auto"/>
          </w:divBdr>
        </w:div>
        <w:div w:id="1189374815">
          <w:marLeft w:val="640"/>
          <w:marRight w:val="0"/>
          <w:marTop w:val="0"/>
          <w:marBottom w:val="0"/>
          <w:divBdr>
            <w:top w:val="none" w:sz="0" w:space="0" w:color="auto"/>
            <w:left w:val="none" w:sz="0" w:space="0" w:color="auto"/>
            <w:bottom w:val="none" w:sz="0" w:space="0" w:color="auto"/>
            <w:right w:val="none" w:sz="0" w:space="0" w:color="auto"/>
          </w:divBdr>
        </w:div>
        <w:div w:id="850027070">
          <w:marLeft w:val="640"/>
          <w:marRight w:val="0"/>
          <w:marTop w:val="0"/>
          <w:marBottom w:val="0"/>
          <w:divBdr>
            <w:top w:val="none" w:sz="0" w:space="0" w:color="auto"/>
            <w:left w:val="none" w:sz="0" w:space="0" w:color="auto"/>
            <w:bottom w:val="none" w:sz="0" w:space="0" w:color="auto"/>
            <w:right w:val="none" w:sz="0" w:space="0" w:color="auto"/>
          </w:divBdr>
        </w:div>
        <w:div w:id="193813183">
          <w:marLeft w:val="640"/>
          <w:marRight w:val="0"/>
          <w:marTop w:val="0"/>
          <w:marBottom w:val="0"/>
          <w:divBdr>
            <w:top w:val="none" w:sz="0" w:space="0" w:color="auto"/>
            <w:left w:val="none" w:sz="0" w:space="0" w:color="auto"/>
            <w:bottom w:val="none" w:sz="0" w:space="0" w:color="auto"/>
            <w:right w:val="none" w:sz="0" w:space="0" w:color="auto"/>
          </w:divBdr>
        </w:div>
        <w:div w:id="1928801838">
          <w:marLeft w:val="640"/>
          <w:marRight w:val="0"/>
          <w:marTop w:val="0"/>
          <w:marBottom w:val="0"/>
          <w:divBdr>
            <w:top w:val="none" w:sz="0" w:space="0" w:color="auto"/>
            <w:left w:val="none" w:sz="0" w:space="0" w:color="auto"/>
            <w:bottom w:val="none" w:sz="0" w:space="0" w:color="auto"/>
            <w:right w:val="none" w:sz="0" w:space="0" w:color="auto"/>
          </w:divBdr>
        </w:div>
        <w:div w:id="526870511">
          <w:marLeft w:val="640"/>
          <w:marRight w:val="0"/>
          <w:marTop w:val="0"/>
          <w:marBottom w:val="0"/>
          <w:divBdr>
            <w:top w:val="none" w:sz="0" w:space="0" w:color="auto"/>
            <w:left w:val="none" w:sz="0" w:space="0" w:color="auto"/>
            <w:bottom w:val="none" w:sz="0" w:space="0" w:color="auto"/>
            <w:right w:val="none" w:sz="0" w:space="0" w:color="auto"/>
          </w:divBdr>
        </w:div>
        <w:div w:id="1630820564">
          <w:marLeft w:val="640"/>
          <w:marRight w:val="0"/>
          <w:marTop w:val="0"/>
          <w:marBottom w:val="0"/>
          <w:divBdr>
            <w:top w:val="none" w:sz="0" w:space="0" w:color="auto"/>
            <w:left w:val="none" w:sz="0" w:space="0" w:color="auto"/>
            <w:bottom w:val="none" w:sz="0" w:space="0" w:color="auto"/>
            <w:right w:val="none" w:sz="0" w:space="0" w:color="auto"/>
          </w:divBdr>
        </w:div>
        <w:div w:id="1900163674">
          <w:marLeft w:val="640"/>
          <w:marRight w:val="0"/>
          <w:marTop w:val="0"/>
          <w:marBottom w:val="0"/>
          <w:divBdr>
            <w:top w:val="none" w:sz="0" w:space="0" w:color="auto"/>
            <w:left w:val="none" w:sz="0" w:space="0" w:color="auto"/>
            <w:bottom w:val="none" w:sz="0" w:space="0" w:color="auto"/>
            <w:right w:val="none" w:sz="0" w:space="0" w:color="auto"/>
          </w:divBdr>
        </w:div>
        <w:div w:id="906647140">
          <w:marLeft w:val="640"/>
          <w:marRight w:val="0"/>
          <w:marTop w:val="0"/>
          <w:marBottom w:val="0"/>
          <w:divBdr>
            <w:top w:val="none" w:sz="0" w:space="0" w:color="auto"/>
            <w:left w:val="none" w:sz="0" w:space="0" w:color="auto"/>
            <w:bottom w:val="none" w:sz="0" w:space="0" w:color="auto"/>
            <w:right w:val="none" w:sz="0" w:space="0" w:color="auto"/>
          </w:divBdr>
        </w:div>
        <w:div w:id="1808356343">
          <w:marLeft w:val="640"/>
          <w:marRight w:val="0"/>
          <w:marTop w:val="0"/>
          <w:marBottom w:val="0"/>
          <w:divBdr>
            <w:top w:val="none" w:sz="0" w:space="0" w:color="auto"/>
            <w:left w:val="none" w:sz="0" w:space="0" w:color="auto"/>
            <w:bottom w:val="none" w:sz="0" w:space="0" w:color="auto"/>
            <w:right w:val="none" w:sz="0" w:space="0" w:color="auto"/>
          </w:divBdr>
        </w:div>
        <w:div w:id="1108964267">
          <w:marLeft w:val="640"/>
          <w:marRight w:val="0"/>
          <w:marTop w:val="0"/>
          <w:marBottom w:val="0"/>
          <w:divBdr>
            <w:top w:val="none" w:sz="0" w:space="0" w:color="auto"/>
            <w:left w:val="none" w:sz="0" w:space="0" w:color="auto"/>
            <w:bottom w:val="none" w:sz="0" w:space="0" w:color="auto"/>
            <w:right w:val="none" w:sz="0" w:space="0" w:color="auto"/>
          </w:divBdr>
        </w:div>
        <w:div w:id="556166083">
          <w:marLeft w:val="640"/>
          <w:marRight w:val="0"/>
          <w:marTop w:val="0"/>
          <w:marBottom w:val="0"/>
          <w:divBdr>
            <w:top w:val="none" w:sz="0" w:space="0" w:color="auto"/>
            <w:left w:val="none" w:sz="0" w:space="0" w:color="auto"/>
            <w:bottom w:val="none" w:sz="0" w:space="0" w:color="auto"/>
            <w:right w:val="none" w:sz="0" w:space="0" w:color="auto"/>
          </w:divBdr>
        </w:div>
        <w:div w:id="1300916604">
          <w:marLeft w:val="640"/>
          <w:marRight w:val="0"/>
          <w:marTop w:val="0"/>
          <w:marBottom w:val="0"/>
          <w:divBdr>
            <w:top w:val="none" w:sz="0" w:space="0" w:color="auto"/>
            <w:left w:val="none" w:sz="0" w:space="0" w:color="auto"/>
            <w:bottom w:val="none" w:sz="0" w:space="0" w:color="auto"/>
            <w:right w:val="none" w:sz="0" w:space="0" w:color="auto"/>
          </w:divBdr>
        </w:div>
        <w:div w:id="1414550060">
          <w:marLeft w:val="640"/>
          <w:marRight w:val="0"/>
          <w:marTop w:val="0"/>
          <w:marBottom w:val="0"/>
          <w:divBdr>
            <w:top w:val="none" w:sz="0" w:space="0" w:color="auto"/>
            <w:left w:val="none" w:sz="0" w:space="0" w:color="auto"/>
            <w:bottom w:val="none" w:sz="0" w:space="0" w:color="auto"/>
            <w:right w:val="none" w:sz="0" w:space="0" w:color="auto"/>
          </w:divBdr>
        </w:div>
        <w:div w:id="1924416169">
          <w:marLeft w:val="640"/>
          <w:marRight w:val="0"/>
          <w:marTop w:val="0"/>
          <w:marBottom w:val="0"/>
          <w:divBdr>
            <w:top w:val="none" w:sz="0" w:space="0" w:color="auto"/>
            <w:left w:val="none" w:sz="0" w:space="0" w:color="auto"/>
            <w:bottom w:val="none" w:sz="0" w:space="0" w:color="auto"/>
            <w:right w:val="none" w:sz="0" w:space="0" w:color="auto"/>
          </w:divBdr>
        </w:div>
        <w:div w:id="1865703509">
          <w:marLeft w:val="640"/>
          <w:marRight w:val="0"/>
          <w:marTop w:val="0"/>
          <w:marBottom w:val="0"/>
          <w:divBdr>
            <w:top w:val="none" w:sz="0" w:space="0" w:color="auto"/>
            <w:left w:val="none" w:sz="0" w:space="0" w:color="auto"/>
            <w:bottom w:val="none" w:sz="0" w:space="0" w:color="auto"/>
            <w:right w:val="none" w:sz="0" w:space="0" w:color="auto"/>
          </w:divBdr>
        </w:div>
        <w:div w:id="853879425">
          <w:marLeft w:val="640"/>
          <w:marRight w:val="0"/>
          <w:marTop w:val="0"/>
          <w:marBottom w:val="0"/>
          <w:divBdr>
            <w:top w:val="none" w:sz="0" w:space="0" w:color="auto"/>
            <w:left w:val="none" w:sz="0" w:space="0" w:color="auto"/>
            <w:bottom w:val="none" w:sz="0" w:space="0" w:color="auto"/>
            <w:right w:val="none" w:sz="0" w:space="0" w:color="auto"/>
          </w:divBdr>
        </w:div>
        <w:div w:id="843324291">
          <w:marLeft w:val="640"/>
          <w:marRight w:val="0"/>
          <w:marTop w:val="0"/>
          <w:marBottom w:val="0"/>
          <w:divBdr>
            <w:top w:val="none" w:sz="0" w:space="0" w:color="auto"/>
            <w:left w:val="none" w:sz="0" w:space="0" w:color="auto"/>
            <w:bottom w:val="none" w:sz="0" w:space="0" w:color="auto"/>
            <w:right w:val="none" w:sz="0" w:space="0" w:color="auto"/>
          </w:divBdr>
        </w:div>
        <w:div w:id="82380280">
          <w:marLeft w:val="640"/>
          <w:marRight w:val="0"/>
          <w:marTop w:val="0"/>
          <w:marBottom w:val="0"/>
          <w:divBdr>
            <w:top w:val="none" w:sz="0" w:space="0" w:color="auto"/>
            <w:left w:val="none" w:sz="0" w:space="0" w:color="auto"/>
            <w:bottom w:val="none" w:sz="0" w:space="0" w:color="auto"/>
            <w:right w:val="none" w:sz="0" w:space="0" w:color="auto"/>
          </w:divBdr>
        </w:div>
        <w:div w:id="339771323">
          <w:marLeft w:val="640"/>
          <w:marRight w:val="0"/>
          <w:marTop w:val="0"/>
          <w:marBottom w:val="0"/>
          <w:divBdr>
            <w:top w:val="none" w:sz="0" w:space="0" w:color="auto"/>
            <w:left w:val="none" w:sz="0" w:space="0" w:color="auto"/>
            <w:bottom w:val="none" w:sz="0" w:space="0" w:color="auto"/>
            <w:right w:val="none" w:sz="0" w:space="0" w:color="auto"/>
          </w:divBdr>
        </w:div>
        <w:div w:id="1170371204">
          <w:marLeft w:val="640"/>
          <w:marRight w:val="0"/>
          <w:marTop w:val="0"/>
          <w:marBottom w:val="0"/>
          <w:divBdr>
            <w:top w:val="none" w:sz="0" w:space="0" w:color="auto"/>
            <w:left w:val="none" w:sz="0" w:space="0" w:color="auto"/>
            <w:bottom w:val="none" w:sz="0" w:space="0" w:color="auto"/>
            <w:right w:val="none" w:sz="0" w:space="0" w:color="auto"/>
          </w:divBdr>
        </w:div>
      </w:divsChild>
    </w:div>
    <w:div w:id="1405713901">
      <w:bodyDiv w:val="1"/>
      <w:marLeft w:val="0"/>
      <w:marRight w:val="0"/>
      <w:marTop w:val="0"/>
      <w:marBottom w:val="0"/>
      <w:divBdr>
        <w:top w:val="none" w:sz="0" w:space="0" w:color="auto"/>
        <w:left w:val="none" w:sz="0" w:space="0" w:color="auto"/>
        <w:bottom w:val="none" w:sz="0" w:space="0" w:color="auto"/>
        <w:right w:val="none" w:sz="0" w:space="0" w:color="auto"/>
      </w:divBdr>
    </w:div>
    <w:div w:id="1406487311">
      <w:bodyDiv w:val="1"/>
      <w:marLeft w:val="0"/>
      <w:marRight w:val="0"/>
      <w:marTop w:val="0"/>
      <w:marBottom w:val="0"/>
      <w:divBdr>
        <w:top w:val="none" w:sz="0" w:space="0" w:color="auto"/>
        <w:left w:val="none" w:sz="0" w:space="0" w:color="auto"/>
        <w:bottom w:val="none" w:sz="0" w:space="0" w:color="auto"/>
        <w:right w:val="none" w:sz="0" w:space="0" w:color="auto"/>
      </w:divBdr>
      <w:divsChild>
        <w:div w:id="315888032">
          <w:marLeft w:val="640"/>
          <w:marRight w:val="0"/>
          <w:marTop w:val="0"/>
          <w:marBottom w:val="0"/>
          <w:divBdr>
            <w:top w:val="none" w:sz="0" w:space="0" w:color="auto"/>
            <w:left w:val="none" w:sz="0" w:space="0" w:color="auto"/>
            <w:bottom w:val="none" w:sz="0" w:space="0" w:color="auto"/>
            <w:right w:val="none" w:sz="0" w:space="0" w:color="auto"/>
          </w:divBdr>
        </w:div>
        <w:div w:id="822703430">
          <w:marLeft w:val="640"/>
          <w:marRight w:val="0"/>
          <w:marTop w:val="0"/>
          <w:marBottom w:val="0"/>
          <w:divBdr>
            <w:top w:val="none" w:sz="0" w:space="0" w:color="auto"/>
            <w:left w:val="none" w:sz="0" w:space="0" w:color="auto"/>
            <w:bottom w:val="none" w:sz="0" w:space="0" w:color="auto"/>
            <w:right w:val="none" w:sz="0" w:space="0" w:color="auto"/>
          </w:divBdr>
        </w:div>
        <w:div w:id="551617228">
          <w:marLeft w:val="640"/>
          <w:marRight w:val="0"/>
          <w:marTop w:val="0"/>
          <w:marBottom w:val="0"/>
          <w:divBdr>
            <w:top w:val="none" w:sz="0" w:space="0" w:color="auto"/>
            <w:left w:val="none" w:sz="0" w:space="0" w:color="auto"/>
            <w:bottom w:val="none" w:sz="0" w:space="0" w:color="auto"/>
            <w:right w:val="none" w:sz="0" w:space="0" w:color="auto"/>
          </w:divBdr>
        </w:div>
        <w:div w:id="1639186587">
          <w:marLeft w:val="640"/>
          <w:marRight w:val="0"/>
          <w:marTop w:val="0"/>
          <w:marBottom w:val="0"/>
          <w:divBdr>
            <w:top w:val="none" w:sz="0" w:space="0" w:color="auto"/>
            <w:left w:val="none" w:sz="0" w:space="0" w:color="auto"/>
            <w:bottom w:val="none" w:sz="0" w:space="0" w:color="auto"/>
            <w:right w:val="none" w:sz="0" w:space="0" w:color="auto"/>
          </w:divBdr>
        </w:div>
        <w:div w:id="1323512316">
          <w:marLeft w:val="640"/>
          <w:marRight w:val="0"/>
          <w:marTop w:val="0"/>
          <w:marBottom w:val="0"/>
          <w:divBdr>
            <w:top w:val="none" w:sz="0" w:space="0" w:color="auto"/>
            <w:left w:val="none" w:sz="0" w:space="0" w:color="auto"/>
            <w:bottom w:val="none" w:sz="0" w:space="0" w:color="auto"/>
            <w:right w:val="none" w:sz="0" w:space="0" w:color="auto"/>
          </w:divBdr>
        </w:div>
        <w:div w:id="967317906">
          <w:marLeft w:val="640"/>
          <w:marRight w:val="0"/>
          <w:marTop w:val="0"/>
          <w:marBottom w:val="0"/>
          <w:divBdr>
            <w:top w:val="none" w:sz="0" w:space="0" w:color="auto"/>
            <w:left w:val="none" w:sz="0" w:space="0" w:color="auto"/>
            <w:bottom w:val="none" w:sz="0" w:space="0" w:color="auto"/>
            <w:right w:val="none" w:sz="0" w:space="0" w:color="auto"/>
          </w:divBdr>
        </w:div>
        <w:div w:id="28653880">
          <w:marLeft w:val="640"/>
          <w:marRight w:val="0"/>
          <w:marTop w:val="0"/>
          <w:marBottom w:val="0"/>
          <w:divBdr>
            <w:top w:val="none" w:sz="0" w:space="0" w:color="auto"/>
            <w:left w:val="none" w:sz="0" w:space="0" w:color="auto"/>
            <w:bottom w:val="none" w:sz="0" w:space="0" w:color="auto"/>
            <w:right w:val="none" w:sz="0" w:space="0" w:color="auto"/>
          </w:divBdr>
        </w:div>
        <w:div w:id="849485866">
          <w:marLeft w:val="640"/>
          <w:marRight w:val="0"/>
          <w:marTop w:val="0"/>
          <w:marBottom w:val="0"/>
          <w:divBdr>
            <w:top w:val="none" w:sz="0" w:space="0" w:color="auto"/>
            <w:left w:val="none" w:sz="0" w:space="0" w:color="auto"/>
            <w:bottom w:val="none" w:sz="0" w:space="0" w:color="auto"/>
            <w:right w:val="none" w:sz="0" w:space="0" w:color="auto"/>
          </w:divBdr>
        </w:div>
        <w:div w:id="2901817">
          <w:marLeft w:val="640"/>
          <w:marRight w:val="0"/>
          <w:marTop w:val="0"/>
          <w:marBottom w:val="0"/>
          <w:divBdr>
            <w:top w:val="none" w:sz="0" w:space="0" w:color="auto"/>
            <w:left w:val="none" w:sz="0" w:space="0" w:color="auto"/>
            <w:bottom w:val="none" w:sz="0" w:space="0" w:color="auto"/>
            <w:right w:val="none" w:sz="0" w:space="0" w:color="auto"/>
          </w:divBdr>
        </w:div>
        <w:div w:id="1726487755">
          <w:marLeft w:val="640"/>
          <w:marRight w:val="0"/>
          <w:marTop w:val="0"/>
          <w:marBottom w:val="0"/>
          <w:divBdr>
            <w:top w:val="none" w:sz="0" w:space="0" w:color="auto"/>
            <w:left w:val="none" w:sz="0" w:space="0" w:color="auto"/>
            <w:bottom w:val="none" w:sz="0" w:space="0" w:color="auto"/>
            <w:right w:val="none" w:sz="0" w:space="0" w:color="auto"/>
          </w:divBdr>
        </w:div>
        <w:div w:id="687414578">
          <w:marLeft w:val="640"/>
          <w:marRight w:val="0"/>
          <w:marTop w:val="0"/>
          <w:marBottom w:val="0"/>
          <w:divBdr>
            <w:top w:val="none" w:sz="0" w:space="0" w:color="auto"/>
            <w:left w:val="none" w:sz="0" w:space="0" w:color="auto"/>
            <w:bottom w:val="none" w:sz="0" w:space="0" w:color="auto"/>
            <w:right w:val="none" w:sz="0" w:space="0" w:color="auto"/>
          </w:divBdr>
        </w:div>
        <w:div w:id="326566064">
          <w:marLeft w:val="640"/>
          <w:marRight w:val="0"/>
          <w:marTop w:val="0"/>
          <w:marBottom w:val="0"/>
          <w:divBdr>
            <w:top w:val="none" w:sz="0" w:space="0" w:color="auto"/>
            <w:left w:val="none" w:sz="0" w:space="0" w:color="auto"/>
            <w:bottom w:val="none" w:sz="0" w:space="0" w:color="auto"/>
            <w:right w:val="none" w:sz="0" w:space="0" w:color="auto"/>
          </w:divBdr>
        </w:div>
        <w:div w:id="1972131696">
          <w:marLeft w:val="640"/>
          <w:marRight w:val="0"/>
          <w:marTop w:val="0"/>
          <w:marBottom w:val="0"/>
          <w:divBdr>
            <w:top w:val="none" w:sz="0" w:space="0" w:color="auto"/>
            <w:left w:val="none" w:sz="0" w:space="0" w:color="auto"/>
            <w:bottom w:val="none" w:sz="0" w:space="0" w:color="auto"/>
            <w:right w:val="none" w:sz="0" w:space="0" w:color="auto"/>
          </w:divBdr>
        </w:div>
        <w:div w:id="314257763">
          <w:marLeft w:val="640"/>
          <w:marRight w:val="0"/>
          <w:marTop w:val="0"/>
          <w:marBottom w:val="0"/>
          <w:divBdr>
            <w:top w:val="none" w:sz="0" w:space="0" w:color="auto"/>
            <w:left w:val="none" w:sz="0" w:space="0" w:color="auto"/>
            <w:bottom w:val="none" w:sz="0" w:space="0" w:color="auto"/>
            <w:right w:val="none" w:sz="0" w:space="0" w:color="auto"/>
          </w:divBdr>
        </w:div>
        <w:div w:id="834998136">
          <w:marLeft w:val="640"/>
          <w:marRight w:val="0"/>
          <w:marTop w:val="0"/>
          <w:marBottom w:val="0"/>
          <w:divBdr>
            <w:top w:val="none" w:sz="0" w:space="0" w:color="auto"/>
            <w:left w:val="none" w:sz="0" w:space="0" w:color="auto"/>
            <w:bottom w:val="none" w:sz="0" w:space="0" w:color="auto"/>
            <w:right w:val="none" w:sz="0" w:space="0" w:color="auto"/>
          </w:divBdr>
        </w:div>
        <w:div w:id="55712361">
          <w:marLeft w:val="640"/>
          <w:marRight w:val="0"/>
          <w:marTop w:val="0"/>
          <w:marBottom w:val="0"/>
          <w:divBdr>
            <w:top w:val="none" w:sz="0" w:space="0" w:color="auto"/>
            <w:left w:val="none" w:sz="0" w:space="0" w:color="auto"/>
            <w:bottom w:val="none" w:sz="0" w:space="0" w:color="auto"/>
            <w:right w:val="none" w:sz="0" w:space="0" w:color="auto"/>
          </w:divBdr>
        </w:div>
        <w:div w:id="1307736551">
          <w:marLeft w:val="640"/>
          <w:marRight w:val="0"/>
          <w:marTop w:val="0"/>
          <w:marBottom w:val="0"/>
          <w:divBdr>
            <w:top w:val="none" w:sz="0" w:space="0" w:color="auto"/>
            <w:left w:val="none" w:sz="0" w:space="0" w:color="auto"/>
            <w:bottom w:val="none" w:sz="0" w:space="0" w:color="auto"/>
            <w:right w:val="none" w:sz="0" w:space="0" w:color="auto"/>
          </w:divBdr>
        </w:div>
        <w:div w:id="1167356149">
          <w:marLeft w:val="640"/>
          <w:marRight w:val="0"/>
          <w:marTop w:val="0"/>
          <w:marBottom w:val="0"/>
          <w:divBdr>
            <w:top w:val="none" w:sz="0" w:space="0" w:color="auto"/>
            <w:left w:val="none" w:sz="0" w:space="0" w:color="auto"/>
            <w:bottom w:val="none" w:sz="0" w:space="0" w:color="auto"/>
            <w:right w:val="none" w:sz="0" w:space="0" w:color="auto"/>
          </w:divBdr>
        </w:div>
        <w:div w:id="537470532">
          <w:marLeft w:val="640"/>
          <w:marRight w:val="0"/>
          <w:marTop w:val="0"/>
          <w:marBottom w:val="0"/>
          <w:divBdr>
            <w:top w:val="none" w:sz="0" w:space="0" w:color="auto"/>
            <w:left w:val="none" w:sz="0" w:space="0" w:color="auto"/>
            <w:bottom w:val="none" w:sz="0" w:space="0" w:color="auto"/>
            <w:right w:val="none" w:sz="0" w:space="0" w:color="auto"/>
          </w:divBdr>
        </w:div>
        <w:div w:id="56905924">
          <w:marLeft w:val="640"/>
          <w:marRight w:val="0"/>
          <w:marTop w:val="0"/>
          <w:marBottom w:val="0"/>
          <w:divBdr>
            <w:top w:val="none" w:sz="0" w:space="0" w:color="auto"/>
            <w:left w:val="none" w:sz="0" w:space="0" w:color="auto"/>
            <w:bottom w:val="none" w:sz="0" w:space="0" w:color="auto"/>
            <w:right w:val="none" w:sz="0" w:space="0" w:color="auto"/>
          </w:divBdr>
        </w:div>
        <w:div w:id="502747045">
          <w:marLeft w:val="640"/>
          <w:marRight w:val="0"/>
          <w:marTop w:val="0"/>
          <w:marBottom w:val="0"/>
          <w:divBdr>
            <w:top w:val="none" w:sz="0" w:space="0" w:color="auto"/>
            <w:left w:val="none" w:sz="0" w:space="0" w:color="auto"/>
            <w:bottom w:val="none" w:sz="0" w:space="0" w:color="auto"/>
            <w:right w:val="none" w:sz="0" w:space="0" w:color="auto"/>
          </w:divBdr>
        </w:div>
        <w:div w:id="341318033">
          <w:marLeft w:val="640"/>
          <w:marRight w:val="0"/>
          <w:marTop w:val="0"/>
          <w:marBottom w:val="0"/>
          <w:divBdr>
            <w:top w:val="none" w:sz="0" w:space="0" w:color="auto"/>
            <w:left w:val="none" w:sz="0" w:space="0" w:color="auto"/>
            <w:bottom w:val="none" w:sz="0" w:space="0" w:color="auto"/>
            <w:right w:val="none" w:sz="0" w:space="0" w:color="auto"/>
          </w:divBdr>
        </w:div>
        <w:div w:id="1897466171">
          <w:marLeft w:val="640"/>
          <w:marRight w:val="0"/>
          <w:marTop w:val="0"/>
          <w:marBottom w:val="0"/>
          <w:divBdr>
            <w:top w:val="none" w:sz="0" w:space="0" w:color="auto"/>
            <w:left w:val="none" w:sz="0" w:space="0" w:color="auto"/>
            <w:bottom w:val="none" w:sz="0" w:space="0" w:color="auto"/>
            <w:right w:val="none" w:sz="0" w:space="0" w:color="auto"/>
          </w:divBdr>
        </w:div>
        <w:div w:id="516045405">
          <w:marLeft w:val="640"/>
          <w:marRight w:val="0"/>
          <w:marTop w:val="0"/>
          <w:marBottom w:val="0"/>
          <w:divBdr>
            <w:top w:val="none" w:sz="0" w:space="0" w:color="auto"/>
            <w:left w:val="none" w:sz="0" w:space="0" w:color="auto"/>
            <w:bottom w:val="none" w:sz="0" w:space="0" w:color="auto"/>
            <w:right w:val="none" w:sz="0" w:space="0" w:color="auto"/>
          </w:divBdr>
        </w:div>
        <w:div w:id="751466064">
          <w:marLeft w:val="640"/>
          <w:marRight w:val="0"/>
          <w:marTop w:val="0"/>
          <w:marBottom w:val="0"/>
          <w:divBdr>
            <w:top w:val="none" w:sz="0" w:space="0" w:color="auto"/>
            <w:left w:val="none" w:sz="0" w:space="0" w:color="auto"/>
            <w:bottom w:val="none" w:sz="0" w:space="0" w:color="auto"/>
            <w:right w:val="none" w:sz="0" w:space="0" w:color="auto"/>
          </w:divBdr>
        </w:div>
        <w:div w:id="2131900457">
          <w:marLeft w:val="640"/>
          <w:marRight w:val="0"/>
          <w:marTop w:val="0"/>
          <w:marBottom w:val="0"/>
          <w:divBdr>
            <w:top w:val="none" w:sz="0" w:space="0" w:color="auto"/>
            <w:left w:val="none" w:sz="0" w:space="0" w:color="auto"/>
            <w:bottom w:val="none" w:sz="0" w:space="0" w:color="auto"/>
            <w:right w:val="none" w:sz="0" w:space="0" w:color="auto"/>
          </w:divBdr>
        </w:div>
        <w:div w:id="521358901">
          <w:marLeft w:val="640"/>
          <w:marRight w:val="0"/>
          <w:marTop w:val="0"/>
          <w:marBottom w:val="0"/>
          <w:divBdr>
            <w:top w:val="none" w:sz="0" w:space="0" w:color="auto"/>
            <w:left w:val="none" w:sz="0" w:space="0" w:color="auto"/>
            <w:bottom w:val="none" w:sz="0" w:space="0" w:color="auto"/>
            <w:right w:val="none" w:sz="0" w:space="0" w:color="auto"/>
          </w:divBdr>
        </w:div>
        <w:div w:id="1729768353">
          <w:marLeft w:val="640"/>
          <w:marRight w:val="0"/>
          <w:marTop w:val="0"/>
          <w:marBottom w:val="0"/>
          <w:divBdr>
            <w:top w:val="none" w:sz="0" w:space="0" w:color="auto"/>
            <w:left w:val="none" w:sz="0" w:space="0" w:color="auto"/>
            <w:bottom w:val="none" w:sz="0" w:space="0" w:color="auto"/>
            <w:right w:val="none" w:sz="0" w:space="0" w:color="auto"/>
          </w:divBdr>
        </w:div>
        <w:div w:id="1168402280">
          <w:marLeft w:val="640"/>
          <w:marRight w:val="0"/>
          <w:marTop w:val="0"/>
          <w:marBottom w:val="0"/>
          <w:divBdr>
            <w:top w:val="none" w:sz="0" w:space="0" w:color="auto"/>
            <w:left w:val="none" w:sz="0" w:space="0" w:color="auto"/>
            <w:bottom w:val="none" w:sz="0" w:space="0" w:color="auto"/>
            <w:right w:val="none" w:sz="0" w:space="0" w:color="auto"/>
          </w:divBdr>
        </w:div>
        <w:div w:id="401412427">
          <w:marLeft w:val="640"/>
          <w:marRight w:val="0"/>
          <w:marTop w:val="0"/>
          <w:marBottom w:val="0"/>
          <w:divBdr>
            <w:top w:val="none" w:sz="0" w:space="0" w:color="auto"/>
            <w:left w:val="none" w:sz="0" w:space="0" w:color="auto"/>
            <w:bottom w:val="none" w:sz="0" w:space="0" w:color="auto"/>
            <w:right w:val="none" w:sz="0" w:space="0" w:color="auto"/>
          </w:divBdr>
        </w:div>
        <w:div w:id="1796680574">
          <w:marLeft w:val="640"/>
          <w:marRight w:val="0"/>
          <w:marTop w:val="0"/>
          <w:marBottom w:val="0"/>
          <w:divBdr>
            <w:top w:val="none" w:sz="0" w:space="0" w:color="auto"/>
            <w:left w:val="none" w:sz="0" w:space="0" w:color="auto"/>
            <w:bottom w:val="none" w:sz="0" w:space="0" w:color="auto"/>
            <w:right w:val="none" w:sz="0" w:space="0" w:color="auto"/>
          </w:divBdr>
        </w:div>
        <w:div w:id="452097419">
          <w:marLeft w:val="640"/>
          <w:marRight w:val="0"/>
          <w:marTop w:val="0"/>
          <w:marBottom w:val="0"/>
          <w:divBdr>
            <w:top w:val="none" w:sz="0" w:space="0" w:color="auto"/>
            <w:left w:val="none" w:sz="0" w:space="0" w:color="auto"/>
            <w:bottom w:val="none" w:sz="0" w:space="0" w:color="auto"/>
            <w:right w:val="none" w:sz="0" w:space="0" w:color="auto"/>
          </w:divBdr>
        </w:div>
        <w:div w:id="2091614118">
          <w:marLeft w:val="640"/>
          <w:marRight w:val="0"/>
          <w:marTop w:val="0"/>
          <w:marBottom w:val="0"/>
          <w:divBdr>
            <w:top w:val="none" w:sz="0" w:space="0" w:color="auto"/>
            <w:left w:val="none" w:sz="0" w:space="0" w:color="auto"/>
            <w:bottom w:val="none" w:sz="0" w:space="0" w:color="auto"/>
            <w:right w:val="none" w:sz="0" w:space="0" w:color="auto"/>
          </w:divBdr>
        </w:div>
        <w:div w:id="547104782">
          <w:marLeft w:val="640"/>
          <w:marRight w:val="0"/>
          <w:marTop w:val="0"/>
          <w:marBottom w:val="0"/>
          <w:divBdr>
            <w:top w:val="none" w:sz="0" w:space="0" w:color="auto"/>
            <w:left w:val="none" w:sz="0" w:space="0" w:color="auto"/>
            <w:bottom w:val="none" w:sz="0" w:space="0" w:color="auto"/>
            <w:right w:val="none" w:sz="0" w:space="0" w:color="auto"/>
          </w:divBdr>
        </w:div>
        <w:div w:id="950359392">
          <w:marLeft w:val="640"/>
          <w:marRight w:val="0"/>
          <w:marTop w:val="0"/>
          <w:marBottom w:val="0"/>
          <w:divBdr>
            <w:top w:val="none" w:sz="0" w:space="0" w:color="auto"/>
            <w:left w:val="none" w:sz="0" w:space="0" w:color="auto"/>
            <w:bottom w:val="none" w:sz="0" w:space="0" w:color="auto"/>
            <w:right w:val="none" w:sz="0" w:space="0" w:color="auto"/>
          </w:divBdr>
        </w:div>
      </w:divsChild>
    </w:div>
    <w:div w:id="1409184618">
      <w:bodyDiv w:val="1"/>
      <w:marLeft w:val="0"/>
      <w:marRight w:val="0"/>
      <w:marTop w:val="0"/>
      <w:marBottom w:val="0"/>
      <w:divBdr>
        <w:top w:val="none" w:sz="0" w:space="0" w:color="auto"/>
        <w:left w:val="none" w:sz="0" w:space="0" w:color="auto"/>
        <w:bottom w:val="none" w:sz="0" w:space="0" w:color="auto"/>
        <w:right w:val="none" w:sz="0" w:space="0" w:color="auto"/>
      </w:divBdr>
    </w:div>
    <w:div w:id="1410498277">
      <w:bodyDiv w:val="1"/>
      <w:marLeft w:val="0"/>
      <w:marRight w:val="0"/>
      <w:marTop w:val="0"/>
      <w:marBottom w:val="0"/>
      <w:divBdr>
        <w:top w:val="none" w:sz="0" w:space="0" w:color="auto"/>
        <w:left w:val="none" w:sz="0" w:space="0" w:color="auto"/>
        <w:bottom w:val="none" w:sz="0" w:space="0" w:color="auto"/>
        <w:right w:val="none" w:sz="0" w:space="0" w:color="auto"/>
      </w:divBdr>
      <w:divsChild>
        <w:div w:id="956836453">
          <w:marLeft w:val="640"/>
          <w:marRight w:val="0"/>
          <w:marTop w:val="0"/>
          <w:marBottom w:val="0"/>
          <w:divBdr>
            <w:top w:val="none" w:sz="0" w:space="0" w:color="auto"/>
            <w:left w:val="none" w:sz="0" w:space="0" w:color="auto"/>
            <w:bottom w:val="none" w:sz="0" w:space="0" w:color="auto"/>
            <w:right w:val="none" w:sz="0" w:space="0" w:color="auto"/>
          </w:divBdr>
        </w:div>
        <w:div w:id="1952515501">
          <w:marLeft w:val="640"/>
          <w:marRight w:val="0"/>
          <w:marTop w:val="0"/>
          <w:marBottom w:val="0"/>
          <w:divBdr>
            <w:top w:val="none" w:sz="0" w:space="0" w:color="auto"/>
            <w:left w:val="none" w:sz="0" w:space="0" w:color="auto"/>
            <w:bottom w:val="none" w:sz="0" w:space="0" w:color="auto"/>
            <w:right w:val="none" w:sz="0" w:space="0" w:color="auto"/>
          </w:divBdr>
        </w:div>
        <w:div w:id="1505170321">
          <w:marLeft w:val="640"/>
          <w:marRight w:val="0"/>
          <w:marTop w:val="0"/>
          <w:marBottom w:val="0"/>
          <w:divBdr>
            <w:top w:val="none" w:sz="0" w:space="0" w:color="auto"/>
            <w:left w:val="none" w:sz="0" w:space="0" w:color="auto"/>
            <w:bottom w:val="none" w:sz="0" w:space="0" w:color="auto"/>
            <w:right w:val="none" w:sz="0" w:space="0" w:color="auto"/>
          </w:divBdr>
        </w:div>
        <w:div w:id="635140398">
          <w:marLeft w:val="640"/>
          <w:marRight w:val="0"/>
          <w:marTop w:val="0"/>
          <w:marBottom w:val="0"/>
          <w:divBdr>
            <w:top w:val="none" w:sz="0" w:space="0" w:color="auto"/>
            <w:left w:val="none" w:sz="0" w:space="0" w:color="auto"/>
            <w:bottom w:val="none" w:sz="0" w:space="0" w:color="auto"/>
            <w:right w:val="none" w:sz="0" w:space="0" w:color="auto"/>
          </w:divBdr>
        </w:div>
        <w:div w:id="342362009">
          <w:marLeft w:val="640"/>
          <w:marRight w:val="0"/>
          <w:marTop w:val="0"/>
          <w:marBottom w:val="0"/>
          <w:divBdr>
            <w:top w:val="none" w:sz="0" w:space="0" w:color="auto"/>
            <w:left w:val="none" w:sz="0" w:space="0" w:color="auto"/>
            <w:bottom w:val="none" w:sz="0" w:space="0" w:color="auto"/>
            <w:right w:val="none" w:sz="0" w:space="0" w:color="auto"/>
          </w:divBdr>
        </w:div>
        <w:div w:id="317004606">
          <w:marLeft w:val="640"/>
          <w:marRight w:val="0"/>
          <w:marTop w:val="0"/>
          <w:marBottom w:val="0"/>
          <w:divBdr>
            <w:top w:val="none" w:sz="0" w:space="0" w:color="auto"/>
            <w:left w:val="none" w:sz="0" w:space="0" w:color="auto"/>
            <w:bottom w:val="none" w:sz="0" w:space="0" w:color="auto"/>
            <w:right w:val="none" w:sz="0" w:space="0" w:color="auto"/>
          </w:divBdr>
        </w:div>
        <w:div w:id="744498247">
          <w:marLeft w:val="640"/>
          <w:marRight w:val="0"/>
          <w:marTop w:val="0"/>
          <w:marBottom w:val="0"/>
          <w:divBdr>
            <w:top w:val="none" w:sz="0" w:space="0" w:color="auto"/>
            <w:left w:val="none" w:sz="0" w:space="0" w:color="auto"/>
            <w:bottom w:val="none" w:sz="0" w:space="0" w:color="auto"/>
            <w:right w:val="none" w:sz="0" w:space="0" w:color="auto"/>
          </w:divBdr>
        </w:div>
        <w:div w:id="1355496389">
          <w:marLeft w:val="640"/>
          <w:marRight w:val="0"/>
          <w:marTop w:val="0"/>
          <w:marBottom w:val="0"/>
          <w:divBdr>
            <w:top w:val="none" w:sz="0" w:space="0" w:color="auto"/>
            <w:left w:val="none" w:sz="0" w:space="0" w:color="auto"/>
            <w:bottom w:val="none" w:sz="0" w:space="0" w:color="auto"/>
            <w:right w:val="none" w:sz="0" w:space="0" w:color="auto"/>
          </w:divBdr>
        </w:div>
        <w:div w:id="404842720">
          <w:marLeft w:val="640"/>
          <w:marRight w:val="0"/>
          <w:marTop w:val="0"/>
          <w:marBottom w:val="0"/>
          <w:divBdr>
            <w:top w:val="none" w:sz="0" w:space="0" w:color="auto"/>
            <w:left w:val="none" w:sz="0" w:space="0" w:color="auto"/>
            <w:bottom w:val="none" w:sz="0" w:space="0" w:color="auto"/>
            <w:right w:val="none" w:sz="0" w:space="0" w:color="auto"/>
          </w:divBdr>
        </w:div>
        <w:div w:id="1909341823">
          <w:marLeft w:val="640"/>
          <w:marRight w:val="0"/>
          <w:marTop w:val="0"/>
          <w:marBottom w:val="0"/>
          <w:divBdr>
            <w:top w:val="none" w:sz="0" w:space="0" w:color="auto"/>
            <w:left w:val="none" w:sz="0" w:space="0" w:color="auto"/>
            <w:bottom w:val="none" w:sz="0" w:space="0" w:color="auto"/>
            <w:right w:val="none" w:sz="0" w:space="0" w:color="auto"/>
          </w:divBdr>
        </w:div>
        <w:div w:id="613050574">
          <w:marLeft w:val="640"/>
          <w:marRight w:val="0"/>
          <w:marTop w:val="0"/>
          <w:marBottom w:val="0"/>
          <w:divBdr>
            <w:top w:val="none" w:sz="0" w:space="0" w:color="auto"/>
            <w:left w:val="none" w:sz="0" w:space="0" w:color="auto"/>
            <w:bottom w:val="none" w:sz="0" w:space="0" w:color="auto"/>
            <w:right w:val="none" w:sz="0" w:space="0" w:color="auto"/>
          </w:divBdr>
        </w:div>
        <w:div w:id="1281957989">
          <w:marLeft w:val="640"/>
          <w:marRight w:val="0"/>
          <w:marTop w:val="0"/>
          <w:marBottom w:val="0"/>
          <w:divBdr>
            <w:top w:val="none" w:sz="0" w:space="0" w:color="auto"/>
            <w:left w:val="none" w:sz="0" w:space="0" w:color="auto"/>
            <w:bottom w:val="none" w:sz="0" w:space="0" w:color="auto"/>
            <w:right w:val="none" w:sz="0" w:space="0" w:color="auto"/>
          </w:divBdr>
        </w:div>
      </w:divsChild>
    </w:div>
    <w:div w:id="1414352162">
      <w:bodyDiv w:val="1"/>
      <w:marLeft w:val="0"/>
      <w:marRight w:val="0"/>
      <w:marTop w:val="0"/>
      <w:marBottom w:val="0"/>
      <w:divBdr>
        <w:top w:val="none" w:sz="0" w:space="0" w:color="auto"/>
        <w:left w:val="none" w:sz="0" w:space="0" w:color="auto"/>
        <w:bottom w:val="none" w:sz="0" w:space="0" w:color="auto"/>
        <w:right w:val="none" w:sz="0" w:space="0" w:color="auto"/>
      </w:divBdr>
      <w:divsChild>
        <w:div w:id="1760981396">
          <w:marLeft w:val="640"/>
          <w:marRight w:val="0"/>
          <w:marTop w:val="0"/>
          <w:marBottom w:val="0"/>
          <w:divBdr>
            <w:top w:val="none" w:sz="0" w:space="0" w:color="auto"/>
            <w:left w:val="none" w:sz="0" w:space="0" w:color="auto"/>
            <w:bottom w:val="none" w:sz="0" w:space="0" w:color="auto"/>
            <w:right w:val="none" w:sz="0" w:space="0" w:color="auto"/>
          </w:divBdr>
        </w:div>
        <w:div w:id="1444107879">
          <w:marLeft w:val="640"/>
          <w:marRight w:val="0"/>
          <w:marTop w:val="0"/>
          <w:marBottom w:val="0"/>
          <w:divBdr>
            <w:top w:val="none" w:sz="0" w:space="0" w:color="auto"/>
            <w:left w:val="none" w:sz="0" w:space="0" w:color="auto"/>
            <w:bottom w:val="none" w:sz="0" w:space="0" w:color="auto"/>
            <w:right w:val="none" w:sz="0" w:space="0" w:color="auto"/>
          </w:divBdr>
        </w:div>
        <w:div w:id="1011689126">
          <w:marLeft w:val="640"/>
          <w:marRight w:val="0"/>
          <w:marTop w:val="0"/>
          <w:marBottom w:val="0"/>
          <w:divBdr>
            <w:top w:val="none" w:sz="0" w:space="0" w:color="auto"/>
            <w:left w:val="none" w:sz="0" w:space="0" w:color="auto"/>
            <w:bottom w:val="none" w:sz="0" w:space="0" w:color="auto"/>
            <w:right w:val="none" w:sz="0" w:space="0" w:color="auto"/>
          </w:divBdr>
        </w:div>
        <w:div w:id="1102410832">
          <w:marLeft w:val="640"/>
          <w:marRight w:val="0"/>
          <w:marTop w:val="0"/>
          <w:marBottom w:val="0"/>
          <w:divBdr>
            <w:top w:val="none" w:sz="0" w:space="0" w:color="auto"/>
            <w:left w:val="none" w:sz="0" w:space="0" w:color="auto"/>
            <w:bottom w:val="none" w:sz="0" w:space="0" w:color="auto"/>
            <w:right w:val="none" w:sz="0" w:space="0" w:color="auto"/>
          </w:divBdr>
        </w:div>
        <w:div w:id="1461608072">
          <w:marLeft w:val="640"/>
          <w:marRight w:val="0"/>
          <w:marTop w:val="0"/>
          <w:marBottom w:val="0"/>
          <w:divBdr>
            <w:top w:val="none" w:sz="0" w:space="0" w:color="auto"/>
            <w:left w:val="none" w:sz="0" w:space="0" w:color="auto"/>
            <w:bottom w:val="none" w:sz="0" w:space="0" w:color="auto"/>
            <w:right w:val="none" w:sz="0" w:space="0" w:color="auto"/>
          </w:divBdr>
        </w:div>
        <w:div w:id="939723148">
          <w:marLeft w:val="640"/>
          <w:marRight w:val="0"/>
          <w:marTop w:val="0"/>
          <w:marBottom w:val="0"/>
          <w:divBdr>
            <w:top w:val="none" w:sz="0" w:space="0" w:color="auto"/>
            <w:left w:val="none" w:sz="0" w:space="0" w:color="auto"/>
            <w:bottom w:val="none" w:sz="0" w:space="0" w:color="auto"/>
            <w:right w:val="none" w:sz="0" w:space="0" w:color="auto"/>
          </w:divBdr>
        </w:div>
        <w:div w:id="947813066">
          <w:marLeft w:val="640"/>
          <w:marRight w:val="0"/>
          <w:marTop w:val="0"/>
          <w:marBottom w:val="0"/>
          <w:divBdr>
            <w:top w:val="none" w:sz="0" w:space="0" w:color="auto"/>
            <w:left w:val="none" w:sz="0" w:space="0" w:color="auto"/>
            <w:bottom w:val="none" w:sz="0" w:space="0" w:color="auto"/>
            <w:right w:val="none" w:sz="0" w:space="0" w:color="auto"/>
          </w:divBdr>
        </w:div>
        <w:div w:id="1183663974">
          <w:marLeft w:val="640"/>
          <w:marRight w:val="0"/>
          <w:marTop w:val="0"/>
          <w:marBottom w:val="0"/>
          <w:divBdr>
            <w:top w:val="none" w:sz="0" w:space="0" w:color="auto"/>
            <w:left w:val="none" w:sz="0" w:space="0" w:color="auto"/>
            <w:bottom w:val="none" w:sz="0" w:space="0" w:color="auto"/>
            <w:right w:val="none" w:sz="0" w:space="0" w:color="auto"/>
          </w:divBdr>
        </w:div>
        <w:div w:id="823859786">
          <w:marLeft w:val="640"/>
          <w:marRight w:val="0"/>
          <w:marTop w:val="0"/>
          <w:marBottom w:val="0"/>
          <w:divBdr>
            <w:top w:val="none" w:sz="0" w:space="0" w:color="auto"/>
            <w:left w:val="none" w:sz="0" w:space="0" w:color="auto"/>
            <w:bottom w:val="none" w:sz="0" w:space="0" w:color="auto"/>
            <w:right w:val="none" w:sz="0" w:space="0" w:color="auto"/>
          </w:divBdr>
        </w:div>
        <w:div w:id="151917862">
          <w:marLeft w:val="640"/>
          <w:marRight w:val="0"/>
          <w:marTop w:val="0"/>
          <w:marBottom w:val="0"/>
          <w:divBdr>
            <w:top w:val="none" w:sz="0" w:space="0" w:color="auto"/>
            <w:left w:val="none" w:sz="0" w:space="0" w:color="auto"/>
            <w:bottom w:val="none" w:sz="0" w:space="0" w:color="auto"/>
            <w:right w:val="none" w:sz="0" w:space="0" w:color="auto"/>
          </w:divBdr>
        </w:div>
        <w:div w:id="1715226418">
          <w:marLeft w:val="640"/>
          <w:marRight w:val="0"/>
          <w:marTop w:val="0"/>
          <w:marBottom w:val="0"/>
          <w:divBdr>
            <w:top w:val="none" w:sz="0" w:space="0" w:color="auto"/>
            <w:left w:val="none" w:sz="0" w:space="0" w:color="auto"/>
            <w:bottom w:val="none" w:sz="0" w:space="0" w:color="auto"/>
            <w:right w:val="none" w:sz="0" w:space="0" w:color="auto"/>
          </w:divBdr>
        </w:div>
        <w:div w:id="1809586769">
          <w:marLeft w:val="640"/>
          <w:marRight w:val="0"/>
          <w:marTop w:val="0"/>
          <w:marBottom w:val="0"/>
          <w:divBdr>
            <w:top w:val="none" w:sz="0" w:space="0" w:color="auto"/>
            <w:left w:val="none" w:sz="0" w:space="0" w:color="auto"/>
            <w:bottom w:val="none" w:sz="0" w:space="0" w:color="auto"/>
            <w:right w:val="none" w:sz="0" w:space="0" w:color="auto"/>
          </w:divBdr>
        </w:div>
        <w:div w:id="427123089">
          <w:marLeft w:val="640"/>
          <w:marRight w:val="0"/>
          <w:marTop w:val="0"/>
          <w:marBottom w:val="0"/>
          <w:divBdr>
            <w:top w:val="none" w:sz="0" w:space="0" w:color="auto"/>
            <w:left w:val="none" w:sz="0" w:space="0" w:color="auto"/>
            <w:bottom w:val="none" w:sz="0" w:space="0" w:color="auto"/>
            <w:right w:val="none" w:sz="0" w:space="0" w:color="auto"/>
          </w:divBdr>
        </w:div>
        <w:div w:id="351539893">
          <w:marLeft w:val="640"/>
          <w:marRight w:val="0"/>
          <w:marTop w:val="0"/>
          <w:marBottom w:val="0"/>
          <w:divBdr>
            <w:top w:val="none" w:sz="0" w:space="0" w:color="auto"/>
            <w:left w:val="none" w:sz="0" w:space="0" w:color="auto"/>
            <w:bottom w:val="none" w:sz="0" w:space="0" w:color="auto"/>
            <w:right w:val="none" w:sz="0" w:space="0" w:color="auto"/>
          </w:divBdr>
        </w:div>
        <w:div w:id="1135103432">
          <w:marLeft w:val="640"/>
          <w:marRight w:val="0"/>
          <w:marTop w:val="0"/>
          <w:marBottom w:val="0"/>
          <w:divBdr>
            <w:top w:val="none" w:sz="0" w:space="0" w:color="auto"/>
            <w:left w:val="none" w:sz="0" w:space="0" w:color="auto"/>
            <w:bottom w:val="none" w:sz="0" w:space="0" w:color="auto"/>
            <w:right w:val="none" w:sz="0" w:space="0" w:color="auto"/>
          </w:divBdr>
        </w:div>
        <w:div w:id="505633238">
          <w:marLeft w:val="640"/>
          <w:marRight w:val="0"/>
          <w:marTop w:val="0"/>
          <w:marBottom w:val="0"/>
          <w:divBdr>
            <w:top w:val="none" w:sz="0" w:space="0" w:color="auto"/>
            <w:left w:val="none" w:sz="0" w:space="0" w:color="auto"/>
            <w:bottom w:val="none" w:sz="0" w:space="0" w:color="auto"/>
            <w:right w:val="none" w:sz="0" w:space="0" w:color="auto"/>
          </w:divBdr>
        </w:div>
        <w:div w:id="222374843">
          <w:marLeft w:val="640"/>
          <w:marRight w:val="0"/>
          <w:marTop w:val="0"/>
          <w:marBottom w:val="0"/>
          <w:divBdr>
            <w:top w:val="none" w:sz="0" w:space="0" w:color="auto"/>
            <w:left w:val="none" w:sz="0" w:space="0" w:color="auto"/>
            <w:bottom w:val="none" w:sz="0" w:space="0" w:color="auto"/>
            <w:right w:val="none" w:sz="0" w:space="0" w:color="auto"/>
          </w:divBdr>
        </w:div>
        <w:div w:id="667946679">
          <w:marLeft w:val="640"/>
          <w:marRight w:val="0"/>
          <w:marTop w:val="0"/>
          <w:marBottom w:val="0"/>
          <w:divBdr>
            <w:top w:val="none" w:sz="0" w:space="0" w:color="auto"/>
            <w:left w:val="none" w:sz="0" w:space="0" w:color="auto"/>
            <w:bottom w:val="none" w:sz="0" w:space="0" w:color="auto"/>
            <w:right w:val="none" w:sz="0" w:space="0" w:color="auto"/>
          </w:divBdr>
        </w:div>
        <w:div w:id="181818644">
          <w:marLeft w:val="640"/>
          <w:marRight w:val="0"/>
          <w:marTop w:val="0"/>
          <w:marBottom w:val="0"/>
          <w:divBdr>
            <w:top w:val="none" w:sz="0" w:space="0" w:color="auto"/>
            <w:left w:val="none" w:sz="0" w:space="0" w:color="auto"/>
            <w:bottom w:val="none" w:sz="0" w:space="0" w:color="auto"/>
            <w:right w:val="none" w:sz="0" w:space="0" w:color="auto"/>
          </w:divBdr>
        </w:div>
        <w:div w:id="206918752">
          <w:marLeft w:val="640"/>
          <w:marRight w:val="0"/>
          <w:marTop w:val="0"/>
          <w:marBottom w:val="0"/>
          <w:divBdr>
            <w:top w:val="none" w:sz="0" w:space="0" w:color="auto"/>
            <w:left w:val="none" w:sz="0" w:space="0" w:color="auto"/>
            <w:bottom w:val="none" w:sz="0" w:space="0" w:color="auto"/>
            <w:right w:val="none" w:sz="0" w:space="0" w:color="auto"/>
          </w:divBdr>
        </w:div>
        <w:div w:id="11419298">
          <w:marLeft w:val="640"/>
          <w:marRight w:val="0"/>
          <w:marTop w:val="0"/>
          <w:marBottom w:val="0"/>
          <w:divBdr>
            <w:top w:val="none" w:sz="0" w:space="0" w:color="auto"/>
            <w:left w:val="none" w:sz="0" w:space="0" w:color="auto"/>
            <w:bottom w:val="none" w:sz="0" w:space="0" w:color="auto"/>
            <w:right w:val="none" w:sz="0" w:space="0" w:color="auto"/>
          </w:divBdr>
        </w:div>
        <w:div w:id="2044791852">
          <w:marLeft w:val="640"/>
          <w:marRight w:val="0"/>
          <w:marTop w:val="0"/>
          <w:marBottom w:val="0"/>
          <w:divBdr>
            <w:top w:val="none" w:sz="0" w:space="0" w:color="auto"/>
            <w:left w:val="none" w:sz="0" w:space="0" w:color="auto"/>
            <w:bottom w:val="none" w:sz="0" w:space="0" w:color="auto"/>
            <w:right w:val="none" w:sz="0" w:space="0" w:color="auto"/>
          </w:divBdr>
        </w:div>
        <w:div w:id="1949585112">
          <w:marLeft w:val="640"/>
          <w:marRight w:val="0"/>
          <w:marTop w:val="0"/>
          <w:marBottom w:val="0"/>
          <w:divBdr>
            <w:top w:val="none" w:sz="0" w:space="0" w:color="auto"/>
            <w:left w:val="none" w:sz="0" w:space="0" w:color="auto"/>
            <w:bottom w:val="none" w:sz="0" w:space="0" w:color="auto"/>
            <w:right w:val="none" w:sz="0" w:space="0" w:color="auto"/>
          </w:divBdr>
        </w:div>
      </w:divsChild>
    </w:div>
    <w:div w:id="1415206066">
      <w:bodyDiv w:val="1"/>
      <w:marLeft w:val="0"/>
      <w:marRight w:val="0"/>
      <w:marTop w:val="0"/>
      <w:marBottom w:val="0"/>
      <w:divBdr>
        <w:top w:val="none" w:sz="0" w:space="0" w:color="auto"/>
        <w:left w:val="none" w:sz="0" w:space="0" w:color="auto"/>
        <w:bottom w:val="none" w:sz="0" w:space="0" w:color="auto"/>
        <w:right w:val="none" w:sz="0" w:space="0" w:color="auto"/>
      </w:divBdr>
      <w:divsChild>
        <w:div w:id="1960330615">
          <w:marLeft w:val="640"/>
          <w:marRight w:val="0"/>
          <w:marTop w:val="0"/>
          <w:marBottom w:val="0"/>
          <w:divBdr>
            <w:top w:val="none" w:sz="0" w:space="0" w:color="auto"/>
            <w:left w:val="none" w:sz="0" w:space="0" w:color="auto"/>
            <w:bottom w:val="none" w:sz="0" w:space="0" w:color="auto"/>
            <w:right w:val="none" w:sz="0" w:space="0" w:color="auto"/>
          </w:divBdr>
        </w:div>
        <w:div w:id="2030718037">
          <w:marLeft w:val="640"/>
          <w:marRight w:val="0"/>
          <w:marTop w:val="0"/>
          <w:marBottom w:val="0"/>
          <w:divBdr>
            <w:top w:val="none" w:sz="0" w:space="0" w:color="auto"/>
            <w:left w:val="none" w:sz="0" w:space="0" w:color="auto"/>
            <w:bottom w:val="none" w:sz="0" w:space="0" w:color="auto"/>
            <w:right w:val="none" w:sz="0" w:space="0" w:color="auto"/>
          </w:divBdr>
        </w:div>
        <w:div w:id="2095739592">
          <w:marLeft w:val="640"/>
          <w:marRight w:val="0"/>
          <w:marTop w:val="0"/>
          <w:marBottom w:val="0"/>
          <w:divBdr>
            <w:top w:val="none" w:sz="0" w:space="0" w:color="auto"/>
            <w:left w:val="none" w:sz="0" w:space="0" w:color="auto"/>
            <w:bottom w:val="none" w:sz="0" w:space="0" w:color="auto"/>
            <w:right w:val="none" w:sz="0" w:space="0" w:color="auto"/>
          </w:divBdr>
        </w:div>
        <w:div w:id="78478676">
          <w:marLeft w:val="640"/>
          <w:marRight w:val="0"/>
          <w:marTop w:val="0"/>
          <w:marBottom w:val="0"/>
          <w:divBdr>
            <w:top w:val="none" w:sz="0" w:space="0" w:color="auto"/>
            <w:left w:val="none" w:sz="0" w:space="0" w:color="auto"/>
            <w:bottom w:val="none" w:sz="0" w:space="0" w:color="auto"/>
            <w:right w:val="none" w:sz="0" w:space="0" w:color="auto"/>
          </w:divBdr>
        </w:div>
        <w:div w:id="1007564167">
          <w:marLeft w:val="640"/>
          <w:marRight w:val="0"/>
          <w:marTop w:val="0"/>
          <w:marBottom w:val="0"/>
          <w:divBdr>
            <w:top w:val="none" w:sz="0" w:space="0" w:color="auto"/>
            <w:left w:val="none" w:sz="0" w:space="0" w:color="auto"/>
            <w:bottom w:val="none" w:sz="0" w:space="0" w:color="auto"/>
            <w:right w:val="none" w:sz="0" w:space="0" w:color="auto"/>
          </w:divBdr>
        </w:div>
        <w:div w:id="309286766">
          <w:marLeft w:val="640"/>
          <w:marRight w:val="0"/>
          <w:marTop w:val="0"/>
          <w:marBottom w:val="0"/>
          <w:divBdr>
            <w:top w:val="none" w:sz="0" w:space="0" w:color="auto"/>
            <w:left w:val="none" w:sz="0" w:space="0" w:color="auto"/>
            <w:bottom w:val="none" w:sz="0" w:space="0" w:color="auto"/>
            <w:right w:val="none" w:sz="0" w:space="0" w:color="auto"/>
          </w:divBdr>
        </w:div>
        <w:div w:id="921374506">
          <w:marLeft w:val="640"/>
          <w:marRight w:val="0"/>
          <w:marTop w:val="0"/>
          <w:marBottom w:val="0"/>
          <w:divBdr>
            <w:top w:val="none" w:sz="0" w:space="0" w:color="auto"/>
            <w:left w:val="none" w:sz="0" w:space="0" w:color="auto"/>
            <w:bottom w:val="none" w:sz="0" w:space="0" w:color="auto"/>
            <w:right w:val="none" w:sz="0" w:space="0" w:color="auto"/>
          </w:divBdr>
        </w:div>
        <w:div w:id="1018627589">
          <w:marLeft w:val="640"/>
          <w:marRight w:val="0"/>
          <w:marTop w:val="0"/>
          <w:marBottom w:val="0"/>
          <w:divBdr>
            <w:top w:val="none" w:sz="0" w:space="0" w:color="auto"/>
            <w:left w:val="none" w:sz="0" w:space="0" w:color="auto"/>
            <w:bottom w:val="none" w:sz="0" w:space="0" w:color="auto"/>
            <w:right w:val="none" w:sz="0" w:space="0" w:color="auto"/>
          </w:divBdr>
        </w:div>
        <w:div w:id="1814905358">
          <w:marLeft w:val="640"/>
          <w:marRight w:val="0"/>
          <w:marTop w:val="0"/>
          <w:marBottom w:val="0"/>
          <w:divBdr>
            <w:top w:val="none" w:sz="0" w:space="0" w:color="auto"/>
            <w:left w:val="none" w:sz="0" w:space="0" w:color="auto"/>
            <w:bottom w:val="none" w:sz="0" w:space="0" w:color="auto"/>
            <w:right w:val="none" w:sz="0" w:space="0" w:color="auto"/>
          </w:divBdr>
        </w:div>
        <w:div w:id="1040665866">
          <w:marLeft w:val="640"/>
          <w:marRight w:val="0"/>
          <w:marTop w:val="0"/>
          <w:marBottom w:val="0"/>
          <w:divBdr>
            <w:top w:val="none" w:sz="0" w:space="0" w:color="auto"/>
            <w:left w:val="none" w:sz="0" w:space="0" w:color="auto"/>
            <w:bottom w:val="none" w:sz="0" w:space="0" w:color="auto"/>
            <w:right w:val="none" w:sz="0" w:space="0" w:color="auto"/>
          </w:divBdr>
        </w:div>
        <w:div w:id="233198759">
          <w:marLeft w:val="640"/>
          <w:marRight w:val="0"/>
          <w:marTop w:val="0"/>
          <w:marBottom w:val="0"/>
          <w:divBdr>
            <w:top w:val="none" w:sz="0" w:space="0" w:color="auto"/>
            <w:left w:val="none" w:sz="0" w:space="0" w:color="auto"/>
            <w:bottom w:val="none" w:sz="0" w:space="0" w:color="auto"/>
            <w:right w:val="none" w:sz="0" w:space="0" w:color="auto"/>
          </w:divBdr>
        </w:div>
        <w:div w:id="732436876">
          <w:marLeft w:val="640"/>
          <w:marRight w:val="0"/>
          <w:marTop w:val="0"/>
          <w:marBottom w:val="0"/>
          <w:divBdr>
            <w:top w:val="none" w:sz="0" w:space="0" w:color="auto"/>
            <w:left w:val="none" w:sz="0" w:space="0" w:color="auto"/>
            <w:bottom w:val="none" w:sz="0" w:space="0" w:color="auto"/>
            <w:right w:val="none" w:sz="0" w:space="0" w:color="auto"/>
          </w:divBdr>
        </w:div>
        <w:div w:id="288439568">
          <w:marLeft w:val="640"/>
          <w:marRight w:val="0"/>
          <w:marTop w:val="0"/>
          <w:marBottom w:val="0"/>
          <w:divBdr>
            <w:top w:val="none" w:sz="0" w:space="0" w:color="auto"/>
            <w:left w:val="none" w:sz="0" w:space="0" w:color="auto"/>
            <w:bottom w:val="none" w:sz="0" w:space="0" w:color="auto"/>
            <w:right w:val="none" w:sz="0" w:space="0" w:color="auto"/>
          </w:divBdr>
        </w:div>
        <w:div w:id="381752005">
          <w:marLeft w:val="640"/>
          <w:marRight w:val="0"/>
          <w:marTop w:val="0"/>
          <w:marBottom w:val="0"/>
          <w:divBdr>
            <w:top w:val="none" w:sz="0" w:space="0" w:color="auto"/>
            <w:left w:val="none" w:sz="0" w:space="0" w:color="auto"/>
            <w:bottom w:val="none" w:sz="0" w:space="0" w:color="auto"/>
            <w:right w:val="none" w:sz="0" w:space="0" w:color="auto"/>
          </w:divBdr>
        </w:div>
        <w:div w:id="438180080">
          <w:marLeft w:val="640"/>
          <w:marRight w:val="0"/>
          <w:marTop w:val="0"/>
          <w:marBottom w:val="0"/>
          <w:divBdr>
            <w:top w:val="none" w:sz="0" w:space="0" w:color="auto"/>
            <w:left w:val="none" w:sz="0" w:space="0" w:color="auto"/>
            <w:bottom w:val="none" w:sz="0" w:space="0" w:color="auto"/>
            <w:right w:val="none" w:sz="0" w:space="0" w:color="auto"/>
          </w:divBdr>
        </w:div>
        <w:div w:id="848256490">
          <w:marLeft w:val="640"/>
          <w:marRight w:val="0"/>
          <w:marTop w:val="0"/>
          <w:marBottom w:val="0"/>
          <w:divBdr>
            <w:top w:val="none" w:sz="0" w:space="0" w:color="auto"/>
            <w:left w:val="none" w:sz="0" w:space="0" w:color="auto"/>
            <w:bottom w:val="none" w:sz="0" w:space="0" w:color="auto"/>
            <w:right w:val="none" w:sz="0" w:space="0" w:color="auto"/>
          </w:divBdr>
        </w:div>
        <w:div w:id="2070496808">
          <w:marLeft w:val="640"/>
          <w:marRight w:val="0"/>
          <w:marTop w:val="0"/>
          <w:marBottom w:val="0"/>
          <w:divBdr>
            <w:top w:val="none" w:sz="0" w:space="0" w:color="auto"/>
            <w:left w:val="none" w:sz="0" w:space="0" w:color="auto"/>
            <w:bottom w:val="none" w:sz="0" w:space="0" w:color="auto"/>
            <w:right w:val="none" w:sz="0" w:space="0" w:color="auto"/>
          </w:divBdr>
        </w:div>
        <w:div w:id="459736457">
          <w:marLeft w:val="640"/>
          <w:marRight w:val="0"/>
          <w:marTop w:val="0"/>
          <w:marBottom w:val="0"/>
          <w:divBdr>
            <w:top w:val="none" w:sz="0" w:space="0" w:color="auto"/>
            <w:left w:val="none" w:sz="0" w:space="0" w:color="auto"/>
            <w:bottom w:val="none" w:sz="0" w:space="0" w:color="auto"/>
            <w:right w:val="none" w:sz="0" w:space="0" w:color="auto"/>
          </w:divBdr>
        </w:div>
        <w:div w:id="1898083921">
          <w:marLeft w:val="640"/>
          <w:marRight w:val="0"/>
          <w:marTop w:val="0"/>
          <w:marBottom w:val="0"/>
          <w:divBdr>
            <w:top w:val="none" w:sz="0" w:space="0" w:color="auto"/>
            <w:left w:val="none" w:sz="0" w:space="0" w:color="auto"/>
            <w:bottom w:val="none" w:sz="0" w:space="0" w:color="auto"/>
            <w:right w:val="none" w:sz="0" w:space="0" w:color="auto"/>
          </w:divBdr>
        </w:div>
        <w:div w:id="749278101">
          <w:marLeft w:val="640"/>
          <w:marRight w:val="0"/>
          <w:marTop w:val="0"/>
          <w:marBottom w:val="0"/>
          <w:divBdr>
            <w:top w:val="none" w:sz="0" w:space="0" w:color="auto"/>
            <w:left w:val="none" w:sz="0" w:space="0" w:color="auto"/>
            <w:bottom w:val="none" w:sz="0" w:space="0" w:color="auto"/>
            <w:right w:val="none" w:sz="0" w:space="0" w:color="auto"/>
          </w:divBdr>
        </w:div>
        <w:div w:id="1100759606">
          <w:marLeft w:val="640"/>
          <w:marRight w:val="0"/>
          <w:marTop w:val="0"/>
          <w:marBottom w:val="0"/>
          <w:divBdr>
            <w:top w:val="none" w:sz="0" w:space="0" w:color="auto"/>
            <w:left w:val="none" w:sz="0" w:space="0" w:color="auto"/>
            <w:bottom w:val="none" w:sz="0" w:space="0" w:color="auto"/>
            <w:right w:val="none" w:sz="0" w:space="0" w:color="auto"/>
          </w:divBdr>
        </w:div>
        <w:div w:id="1047100075">
          <w:marLeft w:val="640"/>
          <w:marRight w:val="0"/>
          <w:marTop w:val="0"/>
          <w:marBottom w:val="0"/>
          <w:divBdr>
            <w:top w:val="none" w:sz="0" w:space="0" w:color="auto"/>
            <w:left w:val="none" w:sz="0" w:space="0" w:color="auto"/>
            <w:bottom w:val="none" w:sz="0" w:space="0" w:color="auto"/>
            <w:right w:val="none" w:sz="0" w:space="0" w:color="auto"/>
          </w:divBdr>
        </w:div>
        <w:div w:id="343947675">
          <w:marLeft w:val="640"/>
          <w:marRight w:val="0"/>
          <w:marTop w:val="0"/>
          <w:marBottom w:val="0"/>
          <w:divBdr>
            <w:top w:val="none" w:sz="0" w:space="0" w:color="auto"/>
            <w:left w:val="none" w:sz="0" w:space="0" w:color="auto"/>
            <w:bottom w:val="none" w:sz="0" w:space="0" w:color="auto"/>
            <w:right w:val="none" w:sz="0" w:space="0" w:color="auto"/>
          </w:divBdr>
        </w:div>
        <w:div w:id="38165045">
          <w:marLeft w:val="640"/>
          <w:marRight w:val="0"/>
          <w:marTop w:val="0"/>
          <w:marBottom w:val="0"/>
          <w:divBdr>
            <w:top w:val="none" w:sz="0" w:space="0" w:color="auto"/>
            <w:left w:val="none" w:sz="0" w:space="0" w:color="auto"/>
            <w:bottom w:val="none" w:sz="0" w:space="0" w:color="auto"/>
            <w:right w:val="none" w:sz="0" w:space="0" w:color="auto"/>
          </w:divBdr>
        </w:div>
        <w:div w:id="1496069014">
          <w:marLeft w:val="640"/>
          <w:marRight w:val="0"/>
          <w:marTop w:val="0"/>
          <w:marBottom w:val="0"/>
          <w:divBdr>
            <w:top w:val="none" w:sz="0" w:space="0" w:color="auto"/>
            <w:left w:val="none" w:sz="0" w:space="0" w:color="auto"/>
            <w:bottom w:val="none" w:sz="0" w:space="0" w:color="auto"/>
            <w:right w:val="none" w:sz="0" w:space="0" w:color="auto"/>
          </w:divBdr>
        </w:div>
        <w:div w:id="300312987">
          <w:marLeft w:val="640"/>
          <w:marRight w:val="0"/>
          <w:marTop w:val="0"/>
          <w:marBottom w:val="0"/>
          <w:divBdr>
            <w:top w:val="none" w:sz="0" w:space="0" w:color="auto"/>
            <w:left w:val="none" w:sz="0" w:space="0" w:color="auto"/>
            <w:bottom w:val="none" w:sz="0" w:space="0" w:color="auto"/>
            <w:right w:val="none" w:sz="0" w:space="0" w:color="auto"/>
          </w:divBdr>
        </w:div>
        <w:div w:id="105193997">
          <w:marLeft w:val="640"/>
          <w:marRight w:val="0"/>
          <w:marTop w:val="0"/>
          <w:marBottom w:val="0"/>
          <w:divBdr>
            <w:top w:val="none" w:sz="0" w:space="0" w:color="auto"/>
            <w:left w:val="none" w:sz="0" w:space="0" w:color="auto"/>
            <w:bottom w:val="none" w:sz="0" w:space="0" w:color="auto"/>
            <w:right w:val="none" w:sz="0" w:space="0" w:color="auto"/>
          </w:divBdr>
        </w:div>
        <w:div w:id="1719234209">
          <w:marLeft w:val="640"/>
          <w:marRight w:val="0"/>
          <w:marTop w:val="0"/>
          <w:marBottom w:val="0"/>
          <w:divBdr>
            <w:top w:val="none" w:sz="0" w:space="0" w:color="auto"/>
            <w:left w:val="none" w:sz="0" w:space="0" w:color="auto"/>
            <w:bottom w:val="none" w:sz="0" w:space="0" w:color="auto"/>
            <w:right w:val="none" w:sz="0" w:space="0" w:color="auto"/>
          </w:divBdr>
        </w:div>
        <w:div w:id="1163619248">
          <w:marLeft w:val="640"/>
          <w:marRight w:val="0"/>
          <w:marTop w:val="0"/>
          <w:marBottom w:val="0"/>
          <w:divBdr>
            <w:top w:val="none" w:sz="0" w:space="0" w:color="auto"/>
            <w:left w:val="none" w:sz="0" w:space="0" w:color="auto"/>
            <w:bottom w:val="none" w:sz="0" w:space="0" w:color="auto"/>
            <w:right w:val="none" w:sz="0" w:space="0" w:color="auto"/>
          </w:divBdr>
        </w:div>
      </w:divsChild>
    </w:div>
    <w:div w:id="1416977306">
      <w:bodyDiv w:val="1"/>
      <w:marLeft w:val="0"/>
      <w:marRight w:val="0"/>
      <w:marTop w:val="0"/>
      <w:marBottom w:val="0"/>
      <w:divBdr>
        <w:top w:val="none" w:sz="0" w:space="0" w:color="auto"/>
        <w:left w:val="none" w:sz="0" w:space="0" w:color="auto"/>
        <w:bottom w:val="none" w:sz="0" w:space="0" w:color="auto"/>
        <w:right w:val="none" w:sz="0" w:space="0" w:color="auto"/>
      </w:divBdr>
      <w:divsChild>
        <w:div w:id="1846626483">
          <w:marLeft w:val="640"/>
          <w:marRight w:val="0"/>
          <w:marTop w:val="0"/>
          <w:marBottom w:val="0"/>
          <w:divBdr>
            <w:top w:val="none" w:sz="0" w:space="0" w:color="auto"/>
            <w:left w:val="none" w:sz="0" w:space="0" w:color="auto"/>
            <w:bottom w:val="none" w:sz="0" w:space="0" w:color="auto"/>
            <w:right w:val="none" w:sz="0" w:space="0" w:color="auto"/>
          </w:divBdr>
        </w:div>
        <w:div w:id="465203264">
          <w:marLeft w:val="640"/>
          <w:marRight w:val="0"/>
          <w:marTop w:val="0"/>
          <w:marBottom w:val="0"/>
          <w:divBdr>
            <w:top w:val="none" w:sz="0" w:space="0" w:color="auto"/>
            <w:left w:val="none" w:sz="0" w:space="0" w:color="auto"/>
            <w:bottom w:val="none" w:sz="0" w:space="0" w:color="auto"/>
            <w:right w:val="none" w:sz="0" w:space="0" w:color="auto"/>
          </w:divBdr>
        </w:div>
        <w:div w:id="39550704">
          <w:marLeft w:val="640"/>
          <w:marRight w:val="0"/>
          <w:marTop w:val="0"/>
          <w:marBottom w:val="0"/>
          <w:divBdr>
            <w:top w:val="none" w:sz="0" w:space="0" w:color="auto"/>
            <w:left w:val="none" w:sz="0" w:space="0" w:color="auto"/>
            <w:bottom w:val="none" w:sz="0" w:space="0" w:color="auto"/>
            <w:right w:val="none" w:sz="0" w:space="0" w:color="auto"/>
          </w:divBdr>
        </w:div>
        <w:div w:id="1665933034">
          <w:marLeft w:val="640"/>
          <w:marRight w:val="0"/>
          <w:marTop w:val="0"/>
          <w:marBottom w:val="0"/>
          <w:divBdr>
            <w:top w:val="none" w:sz="0" w:space="0" w:color="auto"/>
            <w:left w:val="none" w:sz="0" w:space="0" w:color="auto"/>
            <w:bottom w:val="none" w:sz="0" w:space="0" w:color="auto"/>
            <w:right w:val="none" w:sz="0" w:space="0" w:color="auto"/>
          </w:divBdr>
        </w:div>
        <w:div w:id="418328585">
          <w:marLeft w:val="640"/>
          <w:marRight w:val="0"/>
          <w:marTop w:val="0"/>
          <w:marBottom w:val="0"/>
          <w:divBdr>
            <w:top w:val="none" w:sz="0" w:space="0" w:color="auto"/>
            <w:left w:val="none" w:sz="0" w:space="0" w:color="auto"/>
            <w:bottom w:val="none" w:sz="0" w:space="0" w:color="auto"/>
            <w:right w:val="none" w:sz="0" w:space="0" w:color="auto"/>
          </w:divBdr>
        </w:div>
        <w:div w:id="1804690736">
          <w:marLeft w:val="640"/>
          <w:marRight w:val="0"/>
          <w:marTop w:val="0"/>
          <w:marBottom w:val="0"/>
          <w:divBdr>
            <w:top w:val="none" w:sz="0" w:space="0" w:color="auto"/>
            <w:left w:val="none" w:sz="0" w:space="0" w:color="auto"/>
            <w:bottom w:val="none" w:sz="0" w:space="0" w:color="auto"/>
            <w:right w:val="none" w:sz="0" w:space="0" w:color="auto"/>
          </w:divBdr>
        </w:div>
        <w:div w:id="174265927">
          <w:marLeft w:val="640"/>
          <w:marRight w:val="0"/>
          <w:marTop w:val="0"/>
          <w:marBottom w:val="0"/>
          <w:divBdr>
            <w:top w:val="none" w:sz="0" w:space="0" w:color="auto"/>
            <w:left w:val="none" w:sz="0" w:space="0" w:color="auto"/>
            <w:bottom w:val="none" w:sz="0" w:space="0" w:color="auto"/>
            <w:right w:val="none" w:sz="0" w:space="0" w:color="auto"/>
          </w:divBdr>
        </w:div>
        <w:div w:id="685836302">
          <w:marLeft w:val="640"/>
          <w:marRight w:val="0"/>
          <w:marTop w:val="0"/>
          <w:marBottom w:val="0"/>
          <w:divBdr>
            <w:top w:val="none" w:sz="0" w:space="0" w:color="auto"/>
            <w:left w:val="none" w:sz="0" w:space="0" w:color="auto"/>
            <w:bottom w:val="none" w:sz="0" w:space="0" w:color="auto"/>
            <w:right w:val="none" w:sz="0" w:space="0" w:color="auto"/>
          </w:divBdr>
        </w:div>
        <w:div w:id="2064988218">
          <w:marLeft w:val="640"/>
          <w:marRight w:val="0"/>
          <w:marTop w:val="0"/>
          <w:marBottom w:val="0"/>
          <w:divBdr>
            <w:top w:val="none" w:sz="0" w:space="0" w:color="auto"/>
            <w:left w:val="none" w:sz="0" w:space="0" w:color="auto"/>
            <w:bottom w:val="none" w:sz="0" w:space="0" w:color="auto"/>
            <w:right w:val="none" w:sz="0" w:space="0" w:color="auto"/>
          </w:divBdr>
        </w:div>
        <w:div w:id="265773464">
          <w:marLeft w:val="640"/>
          <w:marRight w:val="0"/>
          <w:marTop w:val="0"/>
          <w:marBottom w:val="0"/>
          <w:divBdr>
            <w:top w:val="none" w:sz="0" w:space="0" w:color="auto"/>
            <w:left w:val="none" w:sz="0" w:space="0" w:color="auto"/>
            <w:bottom w:val="none" w:sz="0" w:space="0" w:color="auto"/>
            <w:right w:val="none" w:sz="0" w:space="0" w:color="auto"/>
          </w:divBdr>
        </w:div>
        <w:div w:id="682976813">
          <w:marLeft w:val="640"/>
          <w:marRight w:val="0"/>
          <w:marTop w:val="0"/>
          <w:marBottom w:val="0"/>
          <w:divBdr>
            <w:top w:val="none" w:sz="0" w:space="0" w:color="auto"/>
            <w:left w:val="none" w:sz="0" w:space="0" w:color="auto"/>
            <w:bottom w:val="none" w:sz="0" w:space="0" w:color="auto"/>
            <w:right w:val="none" w:sz="0" w:space="0" w:color="auto"/>
          </w:divBdr>
        </w:div>
        <w:div w:id="1906406468">
          <w:marLeft w:val="640"/>
          <w:marRight w:val="0"/>
          <w:marTop w:val="0"/>
          <w:marBottom w:val="0"/>
          <w:divBdr>
            <w:top w:val="none" w:sz="0" w:space="0" w:color="auto"/>
            <w:left w:val="none" w:sz="0" w:space="0" w:color="auto"/>
            <w:bottom w:val="none" w:sz="0" w:space="0" w:color="auto"/>
            <w:right w:val="none" w:sz="0" w:space="0" w:color="auto"/>
          </w:divBdr>
        </w:div>
        <w:div w:id="2044666138">
          <w:marLeft w:val="640"/>
          <w:marRight w:val="0"/>
          <w:marTop w:val="0"/>
          <w:marBottom w:val="0"/>
          <w:divBdr>
            <w:top w:val="none" w:sz="0" w:space="0" w:color="auto"/>
            <w:left w:val="none" w:sz="0" w:space="0" w:color="auto"/>
            <w:bottom w:val="none" w:sz="0" w:space="0" w:color="auto"/>
            <w:right w:val="none" w:sz="0" w:space="0" w:color="auto"/>
          </w:divBdr>
        </w:div>
        <w:div w:id="5525012">
          <w:marLeft w:val="640"/>
          <w:marRight w:val="0"/>
          <w:marTop w:val="0"/>
          <w:marBottom w:val="0"/>
          <w:divBdr>
            <w:top w:val="none" w:sz="0" w:space="0" w:color="auto"/>
            <w:left w:val="none" w:sz="0" w:space="0" w:color="auto"/>
            <w:bottom w:val="none" w:sz="0" w:space="0" w:color="auto"/>
            <w:right w:val="none" w:sz="0" w:space="0" w:color="auto"/>
          </w:divBdr>
        </w:div>
        <w:div w:id="48000539">
          <w:marLeft w:val="640"/>
          <w:marRight w:val="0"/>
          <w:marTop w:val="0"/>
          <w:marBottom w:val="0"/>
          <w:divBdr>
            <w:top w:val="none" w:sz="0" w:space="0" w:color="auto"/>
            <w:left w:val="none" w:sz="0" w:space="0" w:color="auto"/>
            <w:bottom w:val="none" w:sz="0" w:space="0" w:color="auto"/>
            <w:right w:val="none" w:sz="0" w:space="0" w:color="auto"/>
          </w:divBdr>
        </w:div>
        <w:div w:id="566956577">
          <w:marLeft w:val="640"/>
          <w:marRight w:val="0"/>
          <w:marTop w:val="0"/>
          <w:marBottom w:val="0"/>
          <w:divBdr>
            <w:top w:val="none" w:sz="0" w:space="0" w:color="auto"/>
            <w:left w:val="none" w:sz="0" w:space="0" w:color="auto"/>
            <w:bottom w:val="none" w:sz="0" w:space="0" w:color="auto"/>
            <w:right w:val="none" w:sz="0" w:space="0" w:color="auto"/>
          </w:divBdr>
        </w:div>
        <w:div w:id="467479937">
          <w:marLeft w:val="640"/>
          <w:marRight w:val="0"/>
          <w:marTop w:val="0"/>
          <w:marBottom w:val="0"/>
          <w:divBdr>
            <w:top w:val="none" w:sz="0" w:space="0" w:color="auto"/>
            <w:left w:val="none" w:sz="0" w:space="0" w:color="auto"/>
            <w:bottom w:val="none" w:sz="0" w:space="0" w:color="auto"/>
            <w:right w:val="none" w:sz="0" w:space="0" w:color="auto"/>
          </w:divBdr>
        </w:div>
        <w:div w:id="1359314348">
          <w:marLeft w:val="640"/>
          <w:marRight w:val="0"/>
          <w:marTop w:val="0"/>
          <w:marBottom w:val="0"/>
          <w:divBdr>
            <w:top w:val="none" w:sz="0" w:space="0" w:color="auto"/>
            <w:left w:val="none" w:sz="0" w:space="0" w:color="auto"/>
            <w:bottom w:val="none" w:sz="0" w:space="0" w:color="auto"/>
            <w:right w:val="none" w:sz="0" w:space="0" w:color="auto"/>
          </w:divBdr>
        </w:div>
        <w:div w:id="1492983216">
          <w:marLeft w:val="640"/>
          <w:marRight w:val="0"/>
          <w:marTop w:val="0"/>
          <w:marBottom w:val="0"/>
          <w:divBdr>
            <w:top w:val="none" w:sz="0" w:space="0" w:color="auto"/>
            <w:left w:val="none" w:sz="0" w:space="0" w:color="auto"/>
            <w:bottom w:val="none" w:sz="0" w:space="0" w:color="auto"/>
            <w:right w:val="none" w:sz="0" w:space="0" w:color="auto"/>
          </w:divBdr>
        </w:div>
        <w:div w:id="1785028948">
          <w:marLeft w:val="640"/>
          <w:marRight w:val="0"/>
          <w:marTop w:val="0"/>
          <w:marBottom w:val="0"/>
          <w:divBdr>
            <w:top w:val="none" w:sz="0" w:space="0" w:color="auto"/>
            <w:left w:val="none" w:sz="0" w:space="0" w:color="auto"/>
            <w:bottom w:val="none" w:sz="0" w:space="0" w:color="auto"/>
            <w:right w:val="none" w:sz="0" w:space="0" w:color="auto"/>
          </w:divBdr>
        </w:div>
        <w:div w:id="1821540059">
          <w:marLeft w:val="640"/>
          <w:marRight w:val="0"/>
          <w:marTop w:val="0"/>
          <w:marBottom w:val="0"/>
          <w:divBdr>
            <w:top w:val="none" w:sz="0" w:space="0" w:color="auto"/>
            <w:left w:val="none" w:sz="0" w:space="0" w:color="auto"/>
            <w:bottom w:val="none" w:sz="0" w:space="0" w:color="auto"/>
            <w:right w:val="none" w:sz="0" w:space="0" w:color="auto"/>
          </w:divBdr>
        </w:div>
        <w:div w:id="1034190192">
          <w:marLeft w:val="640"/>
          <w:marRight w:val="0"/>
          <w:marTop w:val="0"/>
          <w:marBottom w:val="0"/>
          <w:divBdr>
            <w:top w:val="none" w:sz="0" w:space="0" w:color="auto"/>
            <w:left w:val="none" w:sz="0" w:space="0" w:color="auto"/>
            <w:bottom w:val="none" w:sz="0" w:space="0" w:color="auto"/>
            <w:right w:val="none" w:sz="0" w:space="0" w:color="auto"/>
          </w:divBdr>
        </w:div>
      </w:divsChild>
    </w:div>
    <w:div w:id="1424913739">
      <w:bodyDiv w:val="1"/>
      <w:marLeft w:val="0"/>
      <w:marRight w:val="0"/>
      <w:marTop w:val="0"/>
      <w:marBottom w:val="0"/>
      <w:divBdr>
        <w:top w:val="none" w:sz="0" w:space="0" w:color="auto"/>
        <w:left w:val="none" w:sz="0" w:space="0" w:color="auto"/>
        <w:bottom w:val="none" w:sz="0" w:space="0" w:color="auto"/>
        <w:right w:val="none" w:sz="0" w:space="0" w:color="auto"/>
      </w:divBdr>
      <w:divsChild>
        <w:div w:id="897015743">
          <w:marLeft w:val="640"/>
          <w:marRight w:val="0"/>
          <w:marTop w:val="0"/>
          <w:marBottom w:val="0"/>
          <w:divBdr>
            <w:top w:val="none" w:sz="0" w:space="0" w:color="auto"/>
            <w:left w:val="none" w:sz="0" w:space="0" w:color="auto"/>
            <w:bottom w:val="none" w:sz="0" w:space="0" w:color="auto"/>
            <w:right w:val="none" w:sz="0" w:space="0" w:color="auto"/>
          </w:divBdr>
        </w:div>
        <w:div w:id="1481386267">
          <w:marLeft w:val="640"/>
          <w:marRight w:val="0"/>
          <w:marTop w:val="0"/>
          <w:marBottom w:val="0"/>
          <w:divBdr>
            <w:top w:val="none" w:sz="0" w:space="0" w:color="auto"/>
            <w:left w:val="none" w:sz="0" w:space="0" w:color="auto"/>
            <w:bottom w:val="none" w:sz="0" w:space="0" w:color="auto"/>
            <w:right w:val="none" w:sz="0" w:space="0" w:color="auto"/>
          </w:divBdr>
        </w:div>
        <w:div w:id="295180276">
          <w:marLeft w:val="640"/>
          <w:marRight w:val="0"/>
          <w:marTop w:val="0"/>
          <w:marBottom w:val="0"/>
          <w:divBdr>
            <w:top w:val="none" w:sz="0" w:space="0" w:color="auto"/>
            <w:left w:val="none" w:sz="0" w:space="0" w:color="auto"/>
            <w:bottom w:val="none" w:sz="0" w:space="0" w:color="auto"/>
            <w:right w:val="none" w:sz="0" w:space="0" w:color="auto"/>
          </w:divBdr>
        </w:div>
        <w:div w:id="87166314">
          <w:marLeft w:val="640"/>
          <w:marRight w:val="0"/>
          <w:marTop w:val="0"/>
          <w:marBottom w:val="0"/>
          <w:divBdr>
            <w:top w:val="none" w:sz="0" w:space="0" w:color="auto"/>
            <w:left w:val="none" w:sz="0" w:space="0" w:color="auto"/>
            <w:bottom w:val="none" w:sz="0" w:space="0" w:color="auto"/>
            <w:right w:val="none" w:sz="0" w:space="0" w:color="auto"/>
          </w:divBdr>
        </w:div>
        <w:div w:id="487672507">
          <w:marLeft w:val="640"/>
          <w:marRight w:val="0"/>
          <w:marTop w:val="0"/>
          <w:marBottom w:val="0"/>
          <w:divBdr>
            <w:top w:val="none" w:sz="0" w:space="0" w:color="auto"/>
            <w:left w:val="none" w:sz="0" w:space="0" w:color="auto"/>
            <w:bottom w:val="none" w:sz="0" w:space="0" w:color="auto"/>
            <w:right w:val="none" w:sz="0" w:space="0" w:color="auto"/>
          </w:divBdr>
        </w:div>
        <w:div w:id="221141842">
          <w:marLeft w:val="640"/>
          <w:marRight w:val="0"/>
          <w:marTop w:val="0"/>
          <w:marBottom w:val="0"/>
          <w:divBdr>
            <w:top w:val="none" w:sz="0" w:space="0" w:color="auto"/>
            <w:left w:val="none" w:sz="0" w:space="0" w:color="auto"/>
            <w:bottom w:val="none" w:sz="0" w:space="0" w:color="auto"/>
            <w:right w:val="none" w:sz="0" w:space="0" w:color="auto"/>
          </w:divBdr>
        </w:div>
        <w:div w:id="1917857593">
          <w:marLeft w:val="640"/>
          <w:marRight w:val="0"/>
          <w:marTop w:val="0"/>
          <w:marBottom w:val="0"/>
          <w:divBdr>
            <w:top w:val="none" w:sz="0" w:space="0" w:color="auto"/>
            <w:left w:val="none" w:sz="0" w:space="0" w:color="auto"/>
            <w:bottom w:val="none" w:sz="0" w:space="0" w:color="auto"/>
            <w:right w:val="none" w:sz="0" w:space="0" w:color="auto"/>
          </w:divBdr>
        </w:div>
        <w:div w:id="918444488">
          <w:marLeft w:val="640"/>
          <w:marRight w:val="0"/>
          <w:marTop w:val="0"/>
          <w:marBottom w:val="0"/>
          <w:divBdr>
            <w:top w:val="none" w:sz="0" w:space="0" w:color="auto"/>
            <w:left w:val="none" w:sz="0" w:space="0" w:color="auto"/>
            <w:bottom w:val="none" w:sz="0" w:space="0" w:color="auto"/>
            <w:right w:val="none" w:sz="0" w:space="0" w:color="auto"/>
          </w:divBdr>
        </w:div>
        <w:div w:id="2039742572">
          <w:marLeft w:val="640"/>
          <w:marRight w:val="0"/>
          <w:marTop w:val="0"/>
          <w:marBottom w:val="0"/>
          <w:divBdr>
            <w:top w:val="none" w:sz="0" w:space="0" w:color="auto"/>
            <w:left w:val="none" w:sz="0" w:space="0" w:color="auto"/>
            <w:bottom w:val="none" w:sz="0" w:space="0" w:color="auto"/>
            <w:right w:val="none" w:sz="0" w:space="0" w:color="auto"/>
          </w:divBdr>
        </w:div>
        <w:div w:id="1112675467">
          <w:marLeft w:val="640"/>
          <w:marRight w:val="0"/>
          <w:marTop w:val="0"/>
          <w:marBottom w:val="0"/>
          <w:divBdr>
            <w:top w:val="none" w:sz="0" w:space="0" w:color="auto"/>
            <w:left w:val="none" w:sz="0" w:space="0" w:color="auto"/>
            <w:bottom w:val="none" w:sz="0" w:space="0" w:color="auto"/>
            <w:right w:val="none" w:sz="0" w:space="0" w:color="auto"/>
          </w:divBdr>
        </w:div>
        <w:div w:id="865558907">
          <w:marLeft w:val="640"/>
          <w:marRight w:val="0"/>
          <w:marTop w:val="0"/>
          <w:marBottom w:val="0"/>
          <w:divBdr>
            <w:top w:val="none" w:sz="0" w:space="0" w:color="auto"/>
            <w:left w:val="none" w:sz="0" w:space="0" w:color="auto"/>
            <w:bottom w:val="none" w:sz="0" w:space="0" w:color="auto"/>
            <w:right w:val="none" w:sz="0" w:space="0" w:color="auto"/>
          </w:divBdr>
        </w:div>
        <w:div w:id="1428885045">
          <w:marLeft w:val="640"/>
          <w:marRight w:val="0"/>
          <w:marTop w:val="0"/>
          <w:marBottom w:val="0"/>
          <w:divBdr>
            <w:top w:val="none" w:sz="0" w:space="0" w:color="auto"/>
            <w:left w:val="none" w:sz="0" w:space="0" w:color="auto"/>
            <w:bottom w:val="none" w:sz="0" w:space="0" w:color="auto"/>
            <w:right w:val="none" w:sz="0" w:space="0" w:color="auto"/>
          </w:divBdr>
        </w:div>
        <w:div w:id="235362517">
          <w:marLeft w:val="640"/>
          <w:marRight w:val="0"/>
          <w:marTop w:val="0"/>
          <w:marBottom w:val="0"/>
          <w:divBdr>
            <w:top w:val="none" w:sz="0" w:space="0" w:color="auto"/>
            <w:left w:val="none" w:sz="0" w:space="0" w:color="auto"/>
            <w:bottom w:val="none" w:sz="0" w:space="0" w:color="auto"/>
            <w:right w:val="none" w:sz="0" w:space="0" w:color="auto"/>
          </w:divBdr>
        </w:div>
        <w:div w:id="394551125">
          <w:marLeft w:val="640"/>
          <w:marRight w:val="0"/>
          <w:marTop w:val="0"/>
          <w:marBottom w:val="0"/>
          <w:divBdr>
            <w:top w:val="none" w:sz="0" w:space="0" w:color="auto"/>
            <w:left w:val="none" w:sz="0" w:space="0" w:color="auto"/>
            <w:bottom w:val="none" w:sz="0" w:space="0" w:color="auto"/>
            <w:right w:val="none" w:sz="0" w:space="0" w:color="auto"/>
          </w:divBdr>
        </w:div>
        <w:div w:id="1619726218">
          <w:marLeft w:val="640"/>
          <w:marRight w:val="0"/>
          <w:marTop w:val="0"/>
          <w:marBottom w:val="0"/>
          <w:divBdr>
            <w:top w:val="none" w:sz="0" w:space="0" w:color="auto"/>
            <w:left w:val="none" w:sz="0" w:space="0" w:color="auto"/>
            <w:bottom w:val="none" w:sz="0" w:space="0" w:color="auto"/>
            <w:right w:val="none" w:sz="0" w:space="0" w:color="auto"/>
          </w:divBdr>
        </w:div>
        <w:div w:id="754522385">
          <w:marLeft w:val="640"/>
          <w:marRight w:val="0"/>
          <w:marTop w:val="0"/>
          <w:marBottom w:val="0"/>
          <w:divBdr>
            <w:top w:val="none" w:sz="0" w:space="0" w:color="auto"/>
            <w:left w:val="none" w:sz="0" w:space="0" w:color="auto"/>
            <w:bottom w:val="none" w:sz="0" w:space="0" w:color="auto"/>
            <w:right w:val="none" w:sz="0" w:space="0" w:color="auto"/>
          </w:divBdr>
        </w:div>
        <w:div w:id="549615997">
          <w:marLeft w:val="640"/>
          <w:marRight w:val="0"/>
          <w:marTop w:val="0"/>
          <w:marBottom w:val="0"/>
          <w:divBdr>
            <w:top w:val="none" w:sz="0" w:space="0" w:color="auto"/>
            <w:left w:val="none" w:sz="0" w:space="0" w:color="auto"/>
            <w:bottom w:val="none" w:sz="0" w:space="0" w:color="auto"/>
            <w:right w:val="none" w:sz="0" w:space="0" w:color="auto"/>
          </w:divBdr>
        </w:div>
        <w:div w:id="1561403137">
          <w:marLeft w:val="640"/>
          <w:marRight w:val="0"/>
          <w:marTop w:val="0"/>
          <w:marBottom w:val="0"/>
          <w:divBdr>
            <w:top w:val="none" w:sz="0" w:space="0" w:color="auto"/>
            <w:left w:val="none" w:sz="0" w:space="0" w:color="auto"/>
            <w:bottom w:val="none" w:sz="0" w:space="0" w:color="auto"/>
            <w:right w:val="none" w:sz="0" w:space="0" w:color="auto"/>
          </w:divBdr>
        </w:div>
        <w:div w:id="2107191293">
          <w:marLeft w:val="640"/>
          <w:marRight w:val="0"/>
          <w:marTop w:val="0"/>
          <w:marBottom w:val="0"/>
          <w:divBdr>
            <w:top w:val="none" w:sz="0" w:space="0" w:color="auto"/>
            <w:left w:val="none" w:sz="0" w:space="0" w:color="auto"/>
            <w:bottom w:val="none" w:sz="0" w:space="0" w:color="auto"/>
            <w:right w:val="none" w:sz="0" w:space="0" w:color="auto"/>
          </w:divBdr>
        </w:div>
        <w:div w:id="269624201">
          <w:marLeft w:val="640"/>
          <w:marRight w:val="0"/>
          <w:marTop w:val="0"/>
          <w:marBottom w:val="0"/>
          <w:divBdr>
            <w:top w:val="none" w:sz="0" w:space="0" w:color="auto"/>
            <w:left w:val="none" w:sz="0" w:space="0" w:color="auto"/>
            <w:bottom w:val="none" w:sz="0" w:space="0" w:color="auto"/>
            <w:right w:val="none" w:sz="0" w:space="0" w:color="auto"/>
          </w:divBdr>
        </w:div>
        <w:div w:id="1253314922">
          <w:marLeft w:val="640"/>
          <w:marRight w:val="0"/>
          <w:marTop w:val="0"/>
          <w:marBottom w:val="0"/>
          <w:divBdr>
            <w:top w:val="none" w:sz="0" w:space="0" w:color="auto"/>
            <w:left w:val="none" w:sz="0" w:space="0" w:color="auto"/>
            <w:bottom w:val="none" w:sz="0" w:space="0" w:color="auto"/>
            <w:right w:val="none" w:sz="0" w:space="0" w:color="auto"/>
          </w:divBdr>
        </w:div>
        <w:div w:id="393044659">
          <w:marLeft w:val="640"/>
          <w:marRight w:val="0"/>
          <w:marTop w:val="0"/>
          <w:marBottom w:val="0"/>
          <w:divBdr>
            <w:top w:val="none" w:sz="0" w:space="0" w:color="auto"/>
            <w:left w:val="none" w:sz="0" w:space="0" w:color="auto"/>
            <w:bottom w:val="none" w:sz="0" w:space="0" w:color="auto"/>
            <w:right w:val="none" w:sz="0" w:space="0" w:color="auto"/>
          </w:divBdr>
        </w:div>
        <w:div w:id="618687074">
          <w:marLeft w:val="640"/>
          <w:marRight w:val="0"/>
          <w:marTop w:val="0"/>
          <w:marBottom w:val="0"/>
          <w:divBdr>
            <w:top w:val="none" w:sz="0" w:space="0" w:color="auto"/>
            <w:left w:val="none" w:sz="0" w:space="0" w:color="auto"/>
            <w:bottom w:val="none" w:sz="0" w:space="0" w:color="auto"/>
            <w:right w:val="none" w:sz="0" w:space="0" w:color="auto"/>
          </w:divBdr>
        </w:div>
        <w:div w:id="1728527910">
          <w:marLeft w:val="640"/>
          <w:marRight w:val="0"/>
          <w:marTop w:val="0"/>
          <w:marBottom w:val="0"/>
          <w:divBdr>
            <w:top w:val="none" w:sz="0" w:space="0" w:color="auto"/>
            <w:left w:val="none" w:sz="0" w:space="0" w:color="auto"/>
            <w:bottom w:val="none" w:sz="0" w:space="0" w:color="auto"/>
            <w:right w:val="none" w:sz="0" w:space="0" w:color="auto"/>
          </w:divBdr>
        </w:div>
        <w:div w:id="1700815118">
          <w:marLeft w:val="640"/>
          <w:marRight w:val="0"/>
          <w:marTop w:val="0"/>
          <w:marBottom w:val="0"/>
          <w:divBdr>
            <w:top w:val="none" w:sz="0" w:space="0" w:color="auto"/>
            <w:left w:val="none" w:sz="0" w:space="0" w:color="auto"/>
            <w:bottom w:val="none" w:sz="0" w:space="0" w:color="auto"/>
            <w:right w:val="none" w:sz="0" w:space="0" w:color="auto"/>
          </w:divBdr>
        </w:div>
        <w:div w:id="1842544720">
          <w:marLeft w:val="640"/>
          <w:marRight w:val="0"/>
          <w:marTop w:val="0"/>
          <w:marBottom w:val="0"/>
          <w:divBdr>
            <w:top w:val="none" w:sz="0" w:space="0" w:color="auto"/>
            <w:left w:val="none" w:sz="0" w:space="0" w:color="auto"/>
            <w:bottom w:val="none" w:sz="0" w:space="0" w:color="auto"/>
            <w:right w:val="none" w:sz="0" w:space="0" w:color="auto"/>
          </w:divBdr>
        </w:div>
        <w:div w:id="53745683">
          <w:marLeft w:val="640"/>
          <w:marRight w:val="0"/>
          <w:marTop w:val="0"/>
          <w:marBottom w:val="0"/>
          <w:divBdr>
            <w:top w:val="none" w:sz="0" w:space="0" w:color="auto"/>
            <w:left w:val="none" w:sz="0" w:space="0" w:color="auto"/>
            <w:bottom w:val="none" w:sz="0" w:space="0" w:color="auto"/>
            <w:right w:val="none" w:sz="0" w:space="0" w:color="auto"/>
          </w:divBdr>
        </w:div>
        <w:div w:id="508956709">
          <w:marLeft w:val="640"/>
          <w:marRight w:val="0"/>
          <w:marTop w:val="0"/>
          <w:marBottom w:val="0"/>
          <w:divBdr>
            <w:top w:val="none" w:sz="0" w:space="0" w:color="auto"/>
            <w:left w:val="none" w:sz="0" w:space="0" w:color="auto"/>
            <w:bottom w:val="none" w:sz="0" w:space="0" w:color="auto"/>
            <w:right w:val="none" w:sz="0" w:space="0" w:color="auto"/>
          </w:divBdr>
        </w:div>
        <w:div w:id="1833719938">
          <w:marLeft w:val="640"/>
          <w:marRight w:val="0"/>
          <w:marTop w:val="0"/>
          <w:marBottom w:val="0"/>
          <w:divBdr>
            <w:top w:val="none" w:sz="0" w:space="0" w:color="auto"/>
            <w:left w:val="none" w:sz="0" w:space="0" w:color="auto"/>
            <w:bottom w:val="none" w:sz="0" w:space="0" w:color="auto"/>
            <w:right w:val="none" w:sz="0" w:space="0" w:color="auto"/>
          </w:divBdr>
        </w:div>
        <w:div w:id="400910489">
          <w:marLeft w:val="640"/>
          <w:marRight w:val="0"/>
          <w:marTop w:val="0"/>
          <w:marBottom w:val="0"/>
          <w:divBdr>
            <w:top w:val="none" w:sz="0" w:space="0" w:color="auto"/>
            <w:left w:val="none" w:sz="0" w:space="0" w:color="auto"/>
            <w:bottom w:val="none" w:sz="0" w:space="0" w:color="auto"/>
            <w:right w:val="none" w:sz="0" w:space="0" w:color="auto"/>
          </w:divBdr>
        </w:div>
        <w:div w:id="1328096268">
          <w:marLeft w:val="640"/>
          <w:marRight w:val="0"/>
          <w:marTop w:val="0"/>
          <w:marBottom w:val="0"/>
          <w:divBdr>
            <w:top w:val="none" w:sz="0" w:space="0" w:color="auto"/>
            <w:left w:val="none" w:sz="0" w:space="0" w:color="auto"/>
            <w:bottom w:val="none" w:sz="0" w:space="0" w:color="auto"/>
            <w:right w:val="none" w:sz="0" w:space="0" w:color="auto"/>
          </w:divBdr>
        </w:div>
        <w:div w:id="2137330307">
          <w:marLeft w:val="640"/>
          <w:marRight w:val="0"/>
          <w:marTop w:val="0"/>
          <w:marBottom w:val="0"/>
          <w:divBdr>
            <w:top w:val="none" w:sz="0" w:space="0" w:color="auto"/>
            <w:left w:val="none" w:sz="0" w:space="0" w:color="auto"/>
            <w:bottom w:val="none" w:sz="0" w:space="0" w:color="auto"/>
            <w:right w:val="none" w:sz="0" w:space="0" w:color="auto"/>
          </w:divBdr>
        </w:div>
        <w:div w:id="933168861">
          <w:marLeft w:val="640"/>
          <w:marRight w:val="0"/>
          <w:marTop w:val="0"/>
          <w:marBottom w:val="0"/>
          <w:divBdr>
            <w:top w:val="none" w:sz="0" w:space="0" w:color="auto"/>
            <w:left w:val="none" w:sz="0" w:space="0" w:color="auto"/>
            <w:bottom w:val="none" w:sz="0" w:space="0" w:color="auto"/>
            <w:right w:val="none" w:sz="0" w:space="0" w:color="auto"/>
          </w:divBdr>
        </w:div>
        <w:div w:id="1256087567">
          <w:marLeft w:val="640"/>
          <w:marRight w:val="0"/>
          <w:marTop w:val="0"/>
          <w:marBottom w:val="0"/>
          <w:divBdr>
            <w:top w:val="none" w:sz="0" w:space="0" w:color="auto"/>
            <w:left w:val="none" w:sz="0" w:space="0" w:color="auto"/>
            <w:bottom w:val="none" w:sz="0" w:space="0" w:color="auto"/>
            <w:right w:val="none" w:sz="0" w:space="0" w:color="auto"/>
          </w:divBdr>
        </w:div>
        <w:div w:id="1335915120">
          <w:marLeft w:val="640"/>
          <w:marRight w:val="0"/>
          <w:marTop w:val="0"/>
          <w:marBottom w:val="0"/>
          <w:divBdr>
            <w:top w:val="none" w:sz="0" w:space="0" w:color="auto"/>
            <w:left w:val="none" w:sz="0" w:space="0" w:color="auto"/>
            <w:bottom w:val="none" w:sz="0" w:space="0" w:color="auto"/>
            <w:right w:val="none" w:sz="0" w:space="0" w:color="auto"/>
          </w:divBdr>
        </w:div>
        <w:div w:id="1644499678">
          <w:marLeft w:val="640"/>
          <w:marRight w:val="0"/>
          <w:marTop w:val="0"/>
          <w:marBottom w:val="0"/>
          <w:divBdr>
            <w:top w:val="none" w:sz="0" w:space="0" w:color="auto"/>
            <w:left w:val="none" w:sz="0" w:space="0" w:color="auto"/>
            <w:bottom w:val="none" w:sz="0" w:space="0" w:color="auto"/>
            <w:right w:val="none" w:sz="0" w:space="0" w:color="auto"/>
          </w:divBdr>
        </w:div>
        <w:div w:id="1545361682">
          <w:marLeft w:val="640"/>
          <w:marRight w:val="0"/>
          <w:marTop w:val="0"/>
          <w:marBottom w:val="0"/>
          <w:divBdr>
            <w:top w:val="none" w:sz="0" w:space="0" w:color="auto"/>
            <w:left w:val="none" w:sz="0" w:space="0" w:color="auto"/>
            <w:bottom w:val="none" w:sz="0" w:space="0" w:color="auto"/>
            <w:right w:val="none" w:sz="0" w:space="0" w:color="auto"/>
          </w:divBdr>
        </w:div>
        <w:div w:id="446897657">
          <w:marLeft w:val="640"/>
          <w:marRight w:val="0"/>
          <w:marTop w:val="0"/>
          <w:marBottom w:val="0"/>
          <w:divBdr>
            <w:top w:val="none" w:sz="0" w:space="0" w:color="auto"/>
            <w:left w:val="none" w:sz="0" w:space="0" w:color="auto"/>
            <w:bottom w:val="none" w:sz="0" w:space="0" w:color="auto"/>
            <w:right w:val="none" w:sz="0" w:space="0" w:color="auto"/>
          </w:divBdr>
        </w:div>
        <w:div w:id="1798795250">
          <w:marLeft w:val="640"/>
          <w:marRight w:val="0"/>
          <w:marTop w:val="0"/>
          <w:marBottom w:val="0"/>
          <w:divBdr>
            <w:top w:val="none" w:sz="0" w:space="0" w:color="auto"/>
            <w:left w:val="none" w:sz="0" w:space="0" w:color="auto"/>
            <w:bottom w:val="none" w:sz="0" w:space="0" w:color="auto"/>
            <w:right w:val="none" w:sz="0" w:space="0" w:color="auto"/>
          </w:divBdr>
        </w:div>
        <w:div w:id="1234047984">
          <w:marLeft w:val="640"/>
          <w:marRight w:val="0"/>
          <w:marTop w:val="0"/>
          <w:marBottom w:val="0"/>
          <w:divBdr>
            <w:top w:val="none" w:sz="0" w:space="0" w:color="auto"/>
            <w:left w:val="none" w:sz="0" w:space="0" w:color="auto"/>
            <w:bottom w:val="none" w:sz="0" w:space="0" w:color="auto"/>
            <w:right w:val="none" w:sz="0" w:space="0" w:color="auto"/>
          </w:divBdr>
        </w:div>
        <w:div w:id="1605645354">
          <w:marLeft w:val="640"/>
          <w:marRight w:val="0"/>
          <w:marTop w:val="0"/>
          <w:marBottom w:val="0"/>
          <w:divBdr>
            <w:top w:val="none" w:sz="0" w:space="0" w:color="auto"/>
            <w:left w:val="none" w:sz="0" w:space="0" w:color="auto"/>
            <w:bottom w:val="none" w:sz="0" w:space="0" w:color="auto"/>
            <w:right w:val="none" w:sz="0" w:space="0" w:color="auto"/>
          </w:divBdr>
        </w:div>
      </w:divsChild>
    </w:div>
    <w:div w:id="1433432871">
      <w:bodyDiv w:val="1"/>
      <w:marLeft w:val="0"/>
      <w:marRight w:val="0"/>
      <w:marTop w:val="0"/>
      <w:marBottom w:val="0"/>
      <w:divBdr>
        <w:top w:val="none" w:sz="0" w:space="0" w:color="auto"/>
        <w:left w:val="none" w:sz="0" w:space="0" w:color="auto"/>
        <w:bottom w:val="none" w:sz="0" w:space="0" w:color="auto"/>
        <w:right w:val="none" w:sz="0" w:space="0" w:color="auto"/>
      </w:divBdr>
      <w:divsChild>
        <w:div w:id="1505970676">
          <w:marLeft w:val="640"/>
          <w:marRight w:val="0"/>
          <w:marTop w:val="0"/>
          <w:marBottom w:val="0"/>
          <w:divBdr>
            <w:top w:val="none" w:sz="0" w:space="0" w:color="auto"/>
            <w:left w:val="none" w:sz="0" w:space="0" w:color="auto"/>
            <w:bottom w:val="none" w:sz="0" w:space="0" w:color="auto"/>
            <w:right w:val="none" w:sz="0" w:space="0" w:color="auto"/>
          </w:divBdr>
        </w:div>
        <w:div w:id="1154298627">
          <w:marLeft w:val="640"/>
          <w:marRight w:val="0"/>
          <w:marTop w:val="0"/>
          <w:marBottom w:val="0"/>
          <w:divBdr>
            <w:top w:val="none" w:sz="0" w:space="0" w:color="auto"/>
            <w:left w:val="none" w:sz="0" w:space="0" w:color="auto"/>
            <w:bottom w:val="none" w:sz="0" w:space="0" w:color="auto"/>
            <w:right w:val="none" w:sz="0" w:space="0" w:color="auto"/>
          </w:divBdr>
        </w:div>
        <w:div w:id="423769955">
          <w:marLeft w:val="640"/>
          <w:marRight w:val="0"/>
          <w:marTop w:val="0"/>
          <w:marBottom w:val="0"/>
          <w:divBdr>
            <w:top w:val="none" w:sz="0" w:space="0" w:color="auto"/>
            <w:left w:val="none" w:sz="0" w:space="0" w:color="auto"/>
            <w:bottom w:val="none" w:sz="0" w:space="0" w:color="auto"/>
            <w:right w:val="none" w:sz="0" w:space="0" w:color="auto"/>
          </w:divBdr>
        </w:div>
        <w:div w:id="1456875623">
          <w:marLeft w:val="640"/>
          <w:marRight w:val="0"/>
          <w:marTop w:val="0"/>
          <w:marBottom w:val="0"/>
          <w:divBdr>
            <w:top w:val="none" w:sz="0" w:space="0" w:color="auto"/>
            <w:left w:val="none" w:sz="0" w:space="0" w:color="auto"/>
            <w:bottom w:val="none" w:sz="0" w:space="0" w:color="auto"/>
            <w:right w:val="none" w:sz="0" w:space="0" w:color="auto"/>
          </w:divBdr>
        </w:div>
        <w:div w:id="28381277">
          <w:marLeft w:val="640"/>
          <w:marRight w:val="0"/>
          <w:marTop w:val="0"/>
          <w:marBottom w:val="0"/>
          <w:divBdr>
            <w:top w:val="none" w:sz="0" w:space="0" w:color="auto"/>
            <w:left w:val="none" w:sz="0" w:space="0" w:color="auto"/>
            <w:bottom w:val="none" w:sz="0" w:space="0" w:color="auto"/>
            <w:right w:val="none" w:sz="0" w:space="0" w:color="auto"/>
          </w:divBdr>
        </w:div>
        <w:div w:id="1573734710">
          <w:marLeft w:val="640"/>
          <w:marRight w:val="0"/>
          <w:marTop w:val="0"/>
          <w:marBottom w:val="0"/>
          <w:divBdr>
            <w:top w:val="none" w:sz="0" w:space="0" w:color="auto"/>
            <w:left w:val="none" w:sz="0" w:space="0" w:color="auto"/>
            <w:bottom w:val="none" w:sz="0" w:space="0" w:color="auto"/>
            <w:right w:val="none" w:sz="0" w:space="0" w:color="auto"/>
          </w:divBdr>
        </w:div>
        <w:div w:id="1279334440">
          <w:marLeft w:val="640"/>
          <w:marRight w:val="0"/>
          <w:marTop w:val="0"/>
          <w:marBottom w:val="0"/>
          <w:divBdr>
            <w:top w:val="none" w:sz="0" w:space="0" w:color="auto"/>
            <w:left w:val="none" w:sz="0" w:space="0" w:color="auto"/>
            <w:bottom w:val="none" w:sz="0" w:space="0" w:color="auto"/>
            <w:right w:val="none" w:sz="0" w:space="0" w:color="auto"/>
          </w:divBdr>
        </w:div>
        <w:div w:id="1221134350">
          <w:marLeft w:val="640"/>
          <w:marRight w:val="0"/>
          <w:marTop w:val="0"/>
          <w:marBottom w:val="0"/>
          <w:divBdr>
            <w:top w:val="none" w:sz="0" w:space="0" w:color="auto"/>
            <w:left w:val="none" w:sz="0" w:space="0" w:color="auto"/>
            <w:bottom w:val="none" w:sz="0" w:space="0" w:color="auto"/>
            <w:right w:val="none" w:sz="0" w:space="0" w:color="auto"/>
          </w:divBdr>
        </w:div>
        <w:div w:id="50809263">
          <w:marLeft w:val="640"/>
          <w:marRight w:val="0"/>
          <w:marTop w:val="0"/>
          <w:marBottom w:val="0"/>
          <w:divBdr>
            <w:top w:val="none" w:sz="0" w:space="0" w:color="auto"/>
            <w:left w:val="none" w:sz="0" w:space="0" w:color="auto"/>
            <w:bottom w:val="none" w:sz="0" w:space="0" w:color="auto"/>
            <w:right w:val="none" w:sz="0" w:space="0" w:color="auto"/>
          </w:divBdr>
        </w:div>
        <w:div w:id="1543400306">
          <w:marLeft w:val="640"/>
          <w:marRight w:val="0"/>
          <w:marTop w:val="0"/>
          <w:marBottom w:val="0"/>
          <w:divBdr>
            <w:top w:val="none" w:sz="0" w:space="0" w:color="auto"/>
            <w:left w:val="none" w:sz="0" w:space="0" w:color="auto"/>
            <w:bottom w:val="none" w:sz="0" w:space="0" w:color="auto"/>
            <w:right w:val="none" w:sz="0" w:space="0" w:color="auto"/>
          </w:divBdr>
        </w:div>
        <w:div w:id="606693551">
          <w:marLeft w:val="640"/>
          <w:marRight w:val="0"/>
          <w:marTop w:val="0"/>
          <w:marBottom w:val="0"/>
          <w:divBdr>
            <w:top w:val="none" w:sz="0" w:space="0" w:color="auto"/>
            <w:left w:val="none" w:sz="0" w:space="0" w:color="auto"/>
            <w:bottom w:val="none" w:sz="0" w:space="0" w:color="auto"/>
            <w:right w:val="none" w:sz="0" w:space="0" w:color="auto"/>
          </w:divBdr>
        </w:div>
        <w:div w:id="629287413">
          <w:marLeft w:val="640"/>
          <w:marRight w:val="0"/>
          <w:marTop w:val="0"/>
          <w:marBottom w:val="0"/>
          <w:divBdr>
            <w:top w:val="none" w:sz="0" w:space="0" w:color="auto"/>
            <w:left w:val="none" w:sz="0" w:space="0" w:color="auto"/>
            <w:bottom w:val="none" w:sz="0" w:space="0" w:color="auto"/>
            <w:right w:val="none" w:sz="0" w:space="0" w:color="auto"/>
          </w:divBdr>
        </w:div>
        <w:div w:id="771969752">
          <w:marLeft w:val="640"/>
          <w:marRight w:val="0"/>
          <w:marTop w:val="0"/>
          <w:marBottom w:val="0"/>
          <w:divBdr>
            <w:top w:val="none" w:sz="0" w:space="0" w:color="auto"/>
            <w:left w:val="none" w:sz="0" w:space="0" w:color="auto"/>
            <w:bottom w:val="none" w:sz="0" w:space="0" w:color="auto"/>
            <w:right w:val="none" w:sz="0" w:space="0" w:color="auto"/>
          </w:divBdr>
        </w:div>
        <w:div w:id="1136265604">
          <w:marLeft w:val="640"/>
          <w:marRight w:val="0"/>
          <w:marTop w:val="0"/>
          <w:marBottom w:val="0"/>
          <w:divBdr>
            <w:top w:val="none" w:sz="0" w:space="0" w:color="auto"/>
            <w:left w:val="none" w:sz="0" w:space="0" w:color="auto"/>
            <w:bottom w:val="none" w:sz="0" w:space="0" w:color="auto"/>
            <w:right w:val="none" w:sz="0" w:space="0" w:color="auto"/>
          </w:divBdr>
        </w:div>
        <w:div w:id="507258513">
          <w:marLeft w:val="640"/>
          <w:marRight w:val="0"/>
          <w:marTop w:val="0"/>
          <w:marBottom w:val="0"/>
          <w:divBdr>
            <w:top w:val="none" w:sz="0" w:space="0" w:color="auto"/>
            <w:left w:val="none" w:sz="0" w:space="0" w:color="auto"/>
            <w:bottom w:val="none" w:sz="0" w:space="0" w:color="auto"/>
            <w:right w:val="none" w:sz="0" w:space="0" w:color="auto"/>
          </w:divBdr>
        </w:div>
        <w:div w:id="223030328">
          <w:marLeft w:val="640"/>
          <w:marRight w:val="0"/>
          <w:marTop w:val="0"/>
          <w:marBottom w:val="0"/>
          <w:divBdr>
            <w:top w:val="none" w:sz="0" w:space="0" w:color="auto"/>
            <w:left w:val="none" w:sz="0" w:space="0" w:color="auto"/>
            <w:bottom w:val="none" w:sz="0" w:space="0" w:color="auto"/>
            <w:right w:val="none" w:sz="0" w:space="0" w:color="auto"/>
          </w:divBdr>
        </w:div>
        <w:div w:id="1695492735">
          <w:marLeft w:val="640"/>
          <w:marRight w:val="0"/>
          <w:marTop w:val="0"/>
          <w:marBottom w:val="0"/>
          <w:divBdr>
            <w:top w:val="none" w:sz="0" w:space="0" w:color="auto"/>
            <w:left w:val="none" w:sz="0" w:space="0" w:color="auto"/>
            <w:bottom w:val="none" w:sz="0" w:space="0" w:color="auto"/>
            <w:right w:val="none" w:sz="0" w:space="0" w:color="auto"/>
          </w:divBdr>
        </w:div>
        <w:div w:id="1591087400">
          <w:marLeft w:val="640"/>
          <w:marRight w:val="0"/>
          <w:marTop w:val="0"/>
          <w:marBottom w:val="0"/>
          <w:divBdr>
            <w:top w:val="none" w:sz="0" w:space="0" w:color="auto"/>
            <w:left w:val="none" w:sz="0" w:space="0" w:color="auto"/>
            <w:bottom w:val="none" w:sz="0" w:space="0" w:color="auto"/>
            <w:right w:val="none" w:sz="0" w:space="0" w:color="auto"/>
          </w:divBdr>
        </w:div>
        <w:div w:id="798373685">
          <w:marLeft w:val="640"/>
          <w:marRight w:val="0"/>
          <w:marTop w:val="0"/>
          <w:marBottom w:val="0"/>
          <w:divBdr>
            <w:top w:val="none" w:sz="0" w:space="0" w:color="auto"/>
            <w:left w:val="none" w:sz="0" w:space="0" w:color="auto"/>
            <w:bottom w:val="none" w:sz="0" w:space="0" w:color="auto"/>
            <w:right w:val="none" w:sz="0" w:space="0" w:color="auto"/>
          </w:divBdr>
        </w:div>
        <w:div w:id="2117171103">
          <w:marLeft w:val="640"/>
          <w:marRight w:val="0"/>
          <w:marTop w:val="0"/>
          <w:marBottom w:val="0"/>
          <w:divBdr>
            <w:top w:val="none" w:sz="0" w:space="0" w:color="auto"/>
            <w:left w:val="none" w:sz="0" w:space="0" w:color="auto"/>
            <w:bottom w:val="none" w:sz="0" w:space="0" w:color="auto"/>
            <w:right w:val="none" w:sz="0" w:space="0" w:color="auto"/>
          </w:divBdr>
        </w:div>
        <w:div w:id="805008424">
          <w:marLeft w:val="640"/>
          <w:marRight w:val="0"/>
          <w:marTop w:val="0"/>
          <w:marBottom w:val="0"/>
          <w:divBdr>
            <w:top w:val="none" w:sz="0" w:space="0" w:color="auto"/>
            <w:left w:val="none" w:sz="0" w:space="0" w:color="auto"/>
            <w:bottom w:val="none" w:sz="0" w:space="0" w:color="auto"/>
            <w:right w:val="none" w:sz="0" w:space="0" w:color="auto"/>
          </w:divBdr>
        </w:div>
        <w:div w:id="1467747117">
          <w:marLeft w:val="640"/>
          <w:marRight w:val="0"/>
          <w:marTop w:val="0"/>
          <w:marBottom w:val="0"/>
          <w:divBdr>
            <w:top w:val="none" w:sz="0" w:space="0" w:color="auto"/>
            <w:left w:val="none" w:sz="0" w:space="0" w:color="auto"/>
            <w:bottom w:val="none" w:sz="0" w:space="0" w:color="auto"/>
            <w:right w:val="none" w:sz="0" w:space="0" w:color="auto"/>
          </w:divBdr>
        </w:div>
        <w:div w:id="1502350055">
          <w:marLeft w:val="640"/>
          <w:marRight w:val="0"/>
          <w:marTop w:val="0"/>
          <w:marBottom w:val="0"/>
          <w:divBdr>
            <w:top w:val="none" w:sz="0" w:space="0" w:color="auto"/>
            <w:left w:val="none" w:sz="0" w:space="0" w:color="auto"/>
            <w:bottom w:val="none" w:sz="0" w:space="0" w:color="auto"/>
            <w:right w:val="none" w:sz="0" w:space="0" w:color="auto"/>
          </w:divBdr>
        </w:div>
      </w:divsChild>
    </w:div>
    <w:div w:id="1434519624">
      <w:bodyDiv w:val="1"/>
      <w:marLeft w:val="0"/>
      <w:marRight w:val="0"/>
      <w:marTop w:val="0"/>
      <w:marBottom w:val="0"/>
      <w:divBdr>
        <w:top w:val="none" w:sz="0" w:space="0" w:color="auto"/>
        <w:left w:val="none" w:sz="0" w:space="0" w:color="auto"/>
        <w:bottom w:val="none" w:sz="0" w:space="0" w:color="auto"/>
        <w:right w:val="none" w:sz="0" w:space="0" w:color="auto"/>
      </w:divBdr>
      <w:divsChild>
        <w:div w:id="564802030">
          <w:marLeft w:val="640"/>
          <w:marRight w:val="0"/>
          <w:marTop w:val="0"/>
          <w:marBottom w:val="0"/>
          <w:divBdr>
            <w:top w:val="none" w:sz="0" w:space="0" w:color="auto"/>
            <w:left w:val="none" w:sz="0" w:space="0" w:color="auto"/>
            <w:bottom w:val="none" w:sz="0" w:space="0" w:color="auto"/>
            <w:right w:val="none" w:sz="0" w:space="0" w:color="auto"/>
          </w:divBdr>
        </w:div>
        <w:div w:id="495152210">
          <w:marLeft w:val="640"/>
          <w:marRight w:val="0"/>
          <w:marTop w:val="0"/>
          <w:marBottom w:val="0"/>
          <w:divBdr>
            <w:top w:val="none" w:sz="0" w:space="0" w:color="auto"/>
            <w:left w:val="none" w:sz="0" w:space="0" w:color="auto"/>
            <w:bottom w:val="none" w:sz="0" w:space="0" w:color="auto"/>
            <w:right w:val="none" w:sz="0" w:space="0" w:color="auto"/>
          </w:divBdr>
        </w:div>
        <w:div w:id="1094591272">
          <w:marLeft w:val="640"/>
          <w:marRight w:val="0"/>
          <w:marTop w:val="0"/>
          <w:marBottom w:val="0"/>
          <w:divBdr>
            <w:top w:val="none" w:sz="0" w:space="0" w:color="auto"/>
            <w:left w:val="none" w:sz="0" w:space="0" w:color="auto"/>
            <w:bottom w:val="none" w:sz="0" w:space="0" w:color="auto"/>
            <w:right w:val="none" w:sz="0" w:space="0" w:color="auto"/>
          </w:divBdr>
        </w:div>
        <w:div w:id="1442914230">
          <w:marLeft w:val="640"/>
          <w:marRight w:val="0"/>
          <w:marTop w:val="0"/>
          <w:marBottom w:val="0"/>
          <w:divBdr>
            <w:top w:val="none" w:sz="0" w:space="0" w:color="auto"/>
            <w:left w:val="none" w:sz="0" w:space="0" w:color="auto"/>
            <w:bottom w:val="none" w:sz="0" w:space="0" w:color="auto"/>
            <w:right w:val="none" w:sz="0" w:space="0" w:color="auto"/>
          </w:divBdr>
        </w:div>
        <w:div w:id="673263150">
          <w:marLeft w:val="640"/>
          <w:marRight w:val="0"/>
          <w:marTop w:val="0"/>
          <w:marBottom w:val="0"/>
          <w:divBdr>
            <w:top w:val="none" w:sz="0" w:space="0" w:color="auto"/>
            <w:left w:val="none" w:sz="0" w:space="0" w:color="auto"/>
            <w:bottom w:val="none" w:sz="0" w:space="0" w:color="auto"/>
            <w:right w:val="none" w:sz="0" w:space="0" w:color="auto"/>
          </w:divBdr>
        </w:div>
        <w:div w:id="707266277">
          <w:marLeft w:val="640"/>
          <w:marRight w:val="0"/>
          <w:marTop w:val="0"/>
          <w:marBottom w:val="0"/>
          <w:divBdr>
            <w:top w:val="none" w:sz="0" w:space="0" w:color="auto"/>
            <w:left w:val="none" w:sz="0" w:space="0" w:color="auto"/>
            <w:bottom w:val="none" w:sz="0" w:space="0" w:color="auto"/>
            <w:right w:val="none" w:sz="0" w:space="0" w:color="auto"/>
          </w:divBdr>
        </w:div>
        <w:div w:id="260915905">
          <w:marLeft w:val="640"/>
          <w:marRight w:val="0"/>
          <w:marTop w:val="0"/>
          <w:marBottom w:val="0"/>
          <w:divBdr>
            <w:top w:val="none" w:sz="0" w:space="0" w:color="auto"/>
            <w:left w:val="none" w:sz="0" w:space="0" w:color="auto"/>
            <w:bottom w:val="none" w:sz="0" w:space="0" w:color="auto"/>
            <w:right w:val="none" w:sz="0" w:space="0" w:color="auto"/>
          </w:divBdr>
        </w:div>
        <w:div w:id="1948541903">
          <w:marLeft w:val="640"/>
          <w:marRight w:val="0"/>
          <w:marTop w:val="0"/>
          <w:marBottom w:val="0"/>
          <w:divBdr>
            <w:top w:val="none" w:sz="0" w:space="0" w:color="auto"/>
            <w:left w:val="none" w:sz="0" w:space="0" w:color="auto"/>
            <w:bottom w:val="none" w:sz="0" w:space="0" w:color="auto"/>
            <w:right w:val="none" w:sz="0" w:space="0" w:color="auto"/>
          </w:divBdr>
        </w:div>
        <w:div w:id="287932069">
          <w:marLeft w:val="640"/>
          <w:marRight w:val="0"/>
          <w:marTop w:val="0"/>
          <w:marBottom w:val="0"/>
          <w:divBdr>
            <w:top w:val="none" w:sz="0" w:space="0" w:color="auto"/>
            <w:left w:val="none" w:sz="0" w:space="0" w:color="auto"/>
            <w:bottom w:val="none" w:sz="0" w:space="0" w:color="auto"/>
            <w:right w:val="none" w:sz="0" w:space="0" w:color="auto"/>
          </w:divBdr>
        </w:div>
        <w:div w:id="1027609439">
          <w:marLeft w:val="640"/>
          <w:marRight w:val="0"/>
          <w:marTop w:val="0"/>
          <w:marBottom w:val="0"/>
          <w:divBdr>
            <w:top w:val="none" w:sz="0" w:space="0" w:color="auto"/>
            <w:left w:val="none" w:sz="0" w:space="0" w:color="auto"/>
            <w:bottom w:val="none" w:sz="0" w:space="0" w:color="auto"/>
            <w:right w:val="none" w:sz="0" w:space="0" w:color="auto"/>
          </w:divBdr>
        </w:div>
        <w:div w:id="1121415907">
          <w:marLeft w:val="640"/>
          <w:marRight w:val="0"/>
          <w:marTop w:val="0"/>
          <w:marBottom w:val="0"/>
          <w:divBdr>
            <w:top w:val="none" w:sz="0" w:space="0" w:color="auto"/>
            <w:left w:val="none" w:sz="0" w:space="0" w:color="auto"/>
            <w:bottom w:val="none" w:sz="0" w:space="0" w:color="auto"/>
            <w:right w:val="none" w:sz="0" w:space="0" w:color="auto"/>
          </w:divBdr>
        </w:div>
        <w:div w:id="208224355">
          <w:marLeft w:val="640"/>
          <w:marRight w:val="0"/>
          <w:marTop w:val="0"/>
          <w:marBottom w:val="0"/>
          <w:divBdr>
            <w:top w:val="none" w:sz="0" w:space="0" w:color="auto"/>
            <w:left w:val="none" w:sz="0" w:space="0" w:color="auto"/>
            <w:bottom w:val="none" w:sz="0" w:space="0" w:color="auto"/>
            <w:right w:val="none" w:sz="0" w:space="0" w:color="auto"/>
          </w:divBdr>
        </w:div>
        <w:div w:id="778453547">
          <w:marLeft w:val="640"/>
          <w:marRight w:val="0"/>
          <w:marTop w:val="0"/>
          <w:marBottom w:val="0"/>
          <w:divBdr>
            <w:top w:val="none" w:sz="0" w:space="0" w:color="auto"/>
            <w:left w:val="none" w:sz="0" w:space="0" w:color="auto"/>
            <w:bottom w:val="none" w:sz="0" w:space="0" w:color="auto"/>
            <w:right w:val="none" w:sz="0" w:space="0" w:color="auto"/>
          </w:divBdr>
        </w:div>
        <w:div w:id="16858491">
          <w:marLeft w:val="640"/>
          <w:marRight w:val="0"/>
          <w:marTop w:val="0"/>
          <w:marBottom w:val="0"/>
          <w:divBdr>
            <w:top w:val="none" w:sz="0" w:space="0" w:color="auto"/>
            <w:left w:val="none" w:sz="0" w:space="0" w:color="auto"/>
            <w:bottom w:val="none" w:sz="0" w:space="0" w:color="auto"/>
            <w:right w:val="none" w:sz="0" w:space="0" w:color="auto"/>
          </w:divBdr>
        </w:div>
        <w:div w:id="857162903">
          <w:marLeft w:val="640"/>
          <w:marRight w:val="0"/>
          <w:marTop w:val="0"/>
          <w:marBottom w:val="0"/>
          <w:divBdr>
            <w:top w:val="none" w:sz="0" w:space="0" w:color="auto"/>
            <w:left w:val="none" w:sz="0" w:space="0" w:color="auto"/>
            <w:bottom w:val="none" w:sz="0" w:space="0" w:color="auto"/>
            <w:right w:val="none" w:sz="0" w:space="0" w:color="auto"/>
          </w:divBdr>
        </w:div>
        <w:div w:id="1587379300">
          <w:marLeft w:val="640"/>
          <w:marRight w:val="0"/>
          <w:marTop w:val="0"/>
          <w:marBottom w:val="0"/>
          <w:divBdr>
            <w:top w:val="none" w:sz="0" w:space="0" w:color="auto"/>
            <w:left w:val="none" w:sz="0" w:space="0" w:color="auto"/>
            <w:bottom w:val="none" w:sz="0" w:space="0" w:color="auto"/>
            <w:right w:val="none" w:sz="0" w:space="0" w:color="auto"/>
          </w:divBdr>
        </w:div>
        <w:div w:id="909459435">
          <w:marLeft w:val="640"/>
          <w:marRight w:val="0"/>
          <w:marTop w:val="0"/>
          <w:marBottom w:val="0"/>
          <w:divBdr>
            <w:top w:val="none" w:sz="0" w:space="0" w:color="auto"/>
            <w:left w:val="none" w:sz="0" w:space="0" w:color="auto"/>
            <w:bottom w:val="none" w:sz="0" w:space="0" w:color="auto"/>
            <w:right w:val="none" w:sz="0" w:space="0" w:color="auto"/>
          </w:divBdr>
        </w:div>
        <w:div w:id="1117211769">
          <w:marLeft w:val="640"/>
          <w:marRight w:val="0"/>
          <w:marTop w:val="0"/>
          <w:marBottom w:val="0"/>
          <w:divBdr>
            <w:top w:val="none" w:sz="0" w:space="0" w:color="auto"/>
            <w:left w:val="none" w:sz="0" w:space="0" w:color="auto"/>
            <w:bottom w:val="none" w:sz="0" w:space="0" w:color="auto"/>
            <w:right w:val="none" w:sz="0" w:space="0" w:color="auto"/>
          </w:divBdr>
        </w:div>
        <w:div w:id="1745757888">
          <w:marLeft w:val="640"/>
          <w:marRight w:val="0"/>
          <w:marTop w:val="0"/>
          <w:marBottom w:val="0"/>
          <w:divBdr>
            <w:top w:val="none" w:sz="0" w:space="0" w:color="auto"/>
            <w:left w:val="none" w:sz="0" w:space="0" w:color="auto"/>
            <w:bottom w:val="none" w:sz="0" w:space="0" w:color="auto"/>
            <w:right w:val="none" w:sz="0" w:space="0" w:color="auto"/>
          </w:divBdr>
        </w:div>
        <w:div w:id="808785377">
          <w:marLeft w:val="640"/>
          <w:marRight w:val="0"/>
          <w:marTop w:val="0"/>
          <w:marBottom w:val="0"/>
          <w:divBdr>
            <w:top w:val="none" w:sz="0" w:space="0" w:color="auto"/>
            <w:left w:val="none" w:sz="0" w:space="0" w:color="auto"/>
            <w:bottom w:val="none" w:sz="0" w:space="0" w:color="auto"/>
            <w:right w:val="none" w:sz="0" w:space="0" w:color="auto"/>
          </w:divBdr>
        </w:div>
        <w:div w:id="1768118461">
          <w:marLeft w:val="640"/>
          <w:marRight w:val="0"/>
          <w:marTop w:val="0"/>
          <w:marBottom w:val="0"/>
          <w:divBdr>
            <w:top w:val="none" w:sz="0" w:space="0" w:color="auto"/>
            <w:left w:val="none" w:sz="0" w:space="0" w:color="auto"/>
            <w:bottom w:val="none" w:sz="0" w:space="0" w:color="auto"/>
            <w:right w:val="none" w:sz="0" w:space="0" w:color="auto"/>
          </w:divBdr>
        </w:div>
        <w:div w:id="1906800042">
          <w:marLeft w:val="640"/>
          <w:marRight w:val="0"/>
          <w:marTop w:val="0"/>
          <w:marBottom w:val="0"/>
          <w:divBdr>
            <w:top w:val="none" w:sz="0" w:space="0" w:color="auto"/>
            <w:left w:val="none" w:sz="0" w:space="0" w:color="auto"/>
            <w:bottom w:val="none" w:sz="0" w:space="0" w:color="auto"/>
            <w:right w:val="none" w:sz="0" w:space="0" w:color="auto"/>
          </w:divBdr>
        </w:div>
        <w:div w:id="480585843">
          <w:marLeft w:val="640"/>
          <w:marRight w:val="0"/>
          <w:marTop w:val="0"/>
          <w:marBottom w:val="0"/>
          <w:divBdr>
            <w:top w:val="none" w:sz="0" w:space="0" w:color="auto"/>
            <w:left w:val="none" w:sz="0" w:space="0" w:color="auto"/>
            <w:bottom w:val="none" w:sz="0" w:space="0" w:color="auto"/>
            <w:right w:val="none" w:sz="0" w:space="0" w:color="auto"/>
          </w:divBdr>
        </w:div>
        <w:div w:id="1652755725">
          <w:marLeft w:val="640"/>
          <w:marRight w:val="0"/>
          <w:marTop w:val="0"/>
          <w:marBottom w:val="0"/>
          <w:divBdr>
            <w:top w:val="none" w:sz="0" w:space="0" w:color="auto"/>
            <w:left w:val="none" w:sz="0" w:space="0" w:color="auto"/>
            <w:bottom w:val="none" w:sz="0" w:space="0" w:color="auto"/>
            <w:right w:val="none" w:sz="0" w:space="0" w:color="auto"/>
          </w:divBdr>
        </w:div>
        <w:div w:id="818157781">
          <w:marLeft w:val="640"/>
          <w:marRight w:val="0"/>
          <w:marTop w:val="0"/>
          <w:marBottom w:val="0"/>
          <w:divBdr>
            <w:top w:val="none" w:sz="0" w:space="0" w:color="auto"/>
            <w:left w:val="none" w:sz="0" w:space="0" w:color="auto"/>
            <w:bottom w:val="none" w:sz="0" w:space="0" w:color="auto"/>
            <w:right w:val="none" w:sz="0" w:space="0" w:color="auto"/>
          </w:divBdr>
        </w:div>
        <w:div w:id="661199456">
          <w:marLeft w:val="640"/>
          <w:marRight w:val="0"/>
          <w:marTop w:val="0"/>
          <w:marBottom w:val="0"/>
          <w:divBdr>
            <w:top w:val="none" w:sz="0" w:space="0" w:color="auto"/>
            <w:left w:val="none" w:sz="0" w:space="0" w:color="auto"/>
            <w:bottom w:val="none" w:sz="0" w:space="0" w:color="auto"/>
            <w:right w:val="none" w:sz="0" w:space="0" w:color="auto"/>
          </w:divBdr>
        </w:div>
        <w:div w:id="2000234656">
          <w:marLeft w:val="640"/>
          <w:marRight w:val="0"/>
          <w:marTop w:val="0"/>
          <w:marBottom w:val="0"/>
          <w:divBdr>
            <w:top w:val="none" w:sz="0" w:space="0" w:color="auto"/>
            <w:left w:val="none" w:sz="0" w:space="0" w:color="auto"/>
            <w:bottom w:val="none" w:sz="0" w:space="0" w:color="auto"/>
            <w:right w:val="none" w:sz="0" w:space="0" w:color="auto"/>
          </w:divBdr>
        </w:div>
        <w:div w:id="68188645">
          <w:marLeft w:val="640"/>
          <w:marRight w:val="0"/>
          <w:marTop w:val="0"/>
          <w:marBottom w:val="0"/>
          <w:divBdr>
            <w:top w:val="none" w:sz="0" w:space="0" w:color="auto"/>
            <w:left w:val="none" w:sz="0" w:space="0" w:color="auto"/>
            <w:bottom w:val="none" w:sz="0" w:space="0" w:color="auto"/>
            <w:right w:val="none" w:sz="0" w:space="0" w:color="auto"/>
          </w:divBdr>
        </w:div>
        <w:div w:id="1992051037">
          <w:marLeft w:val="640"/>
          <w:marRight w:val="0"/>
          <w:marTop w:val="0"/>
          <w:marBottom w:val="0"/>
          <w:divBdr>
            <w:top w:val="none" w:sz="0" w:space="0" w:color="auto"/>
            <w:left w:val="none" w:sz="0" w:space="0" w:color="auto"/>
            <w:bottom w:val="none" w:sz="0" w:space="0" w:color="auto"/>
            <w:right w:val="none" w:sz="0" w:space="0" w:color="auto"/>
          </w:divBdr>
        </w:div>
        <w:div w:id="308484744">
          <w:marLeft w:val="640"/>
          <w:marRight w:val="0"/>
          <w:marTop w:val="0"/>
          <w:marBottom w:val="0"/>
          <w:divBdr>
            <w:top w:val="none" w:sz="0" w:space="0" w:color="auto"/>
            <w:left w:val="none" w:sz="0" w:space="0" w:color="auto"/>
            <w:bottom w:val="none" w:sz="0" w:space="0" w:color="auto"/>
            <w:right w:val="none" w:sz="0" w:space="0" w:color="auto"/>
          </w:divBdr>
        </w:div>
        <w:div w:id="1608613525">
          <w:marLeft w:val="640"/>
          <w:marRight w:val="0"/>
          <w:marTop w:val="0"/>
          <w:marBottom w:val="0"/>
          <w:divBdr>
            <w:top w:val="none" w:sz="0" w:space="0" w:color="auto"/>
            <w:left w:val="none" w:sz="0" w:space="0" w:color="auto"/>
            <w:bottom w:val="none" w:sz="0" w:space="0" w:color="auto"/>
            <w:right w:val="none" w:sz="0" w:space="0" w:color="auto"/>
          </w:divBdr>
        </w:div>
        <w:div w:id="1176653247">
          <w:marLeft w:val="640"/>
          <w:marRight w:val="0"/>
          <w:marTop w:val="0"/>
          <w:marBottom w:val="0"/>
          <w:divBdr>
            <w:top w:val="none" w:sz="0" w:space="0" w:color="auto"/>
            <w:left w:val="none" w:sz="0" w:space="0" w:color="auto"/>
            <w:bottom w:val="none" w:sz="0" w:space="0" w:color="auto"/>
            <w:right w:val="none" w:sz="0" w:space="0" w:color="auto"/>
          </w:divBdr>
        </w:div>
        <w:div w:id="733239383">
          <w:marLeft w:val="640"/>
          <w:marRight w:val="0"/>
          <w:marTop w:val="0"/>
          <w:marBottom w:val="0"/>
          <w:divBdr>
            <w:top w:val="none" w:sz="0" w:space="0" w:color="auto"/>
            <w:left w:val="none" w:sz="0" w:space="0" w:color="auto"/>
            <w:bottom w:val="none" w:sz="0" w:space="0" w:color="auto"/>
            <w:right w:val="none" w:sz="0" w:space="0" w:color="auto"/>
          </w:divBdr>
        </w:div>
        <w:div w:id="833690375">
          <w:marLeft w:val="640"/>
          <w:marRight w:val="0"/>
          <w:marTop w:val="0"/>
          <w:marBottom w:val="0"/>
          <w:divBdr>
            <w:top w:val="none" w:sz="0" w:space="0" w:color="auto"/>
            <w:left w:val="none" w:sz="0" w:space="0" w:color="auto"/>
            <w:bottom w:val="none" w:sz="0" w:space="0" w:color="auto"/>
            <w:right w:val="none" w:sz="0" w:space="0" w:color="auto"/>
          </w:divBdr>
        </w:div>
        <w:div w:id="1985159050">
          <w:marLeft w:val="640"/>
          <w:marRight w:val="0"/>
          <w:marTop w:val="0"/>
          <w:marBottom w:val="0"/>
          <w:divBdr>
            <w:top w:val="none" w:sz="0" w:space="0" w:color="auto"/>
            <w:left w:val="none" w:sz="0" w:space="0" w:color="auto"/>
            <w:bottom w:val="none" w:sz="0" w:space="0" w:color="auto"/>
            <w:right w:val="none" w:sz="0" w:space="0" w:color="auto"/>
          </w:divBdr>
        </w:div>
        <w:div w:id="131606907">
          <w:marLeft w:val="640"/>
          <w:marRight w:val="0"/>
          <w:marTop w:val="0"/>
          <w:marBottom w:val="0"/>
          <w:divBdr>
            <w:top w:val="none" w:sz="0" w:space="0" w:color="auto"/>
            <w:left w:val="none" w:sz="0" w:space="0" w:color="auto"/>
            <w:bottom w:val="none" w:sz="0" w:space="0" w:color="auto"/>
            <w:right w:val="none" w:sz="0" w:space="0" w:color="auto"/>
          </w:divBdr>
        </w:div>
        <w:div w:id="1716661332">
          <w:marLeft w:val="640"/>
          <w:marRight w:val="0"/>
          <w:marTop w:val="0"/>
          <w:marBottom w:val="0"/>
          <w:divBdr>
            <w:top w:val="none" w:sz="0" w:space="0" w:color="auto"/>
            <w:left w:val="none" w:sz="0" w:space="0" w:color="auto"/>
            <w:bottom w:val="none" w:sz="0" w:space="0" w:color="auto"/>
            <w:right w:val="none" w:sz="0" w:space="0" w:color="auto"/>
          </w:divBdr>
        </w:div>
        <w:div w:id="648829125">
          <w:marLeft w:val="640"/>
          <w:marRight w:val="0"/>
          <w:marTop w:val="0"/>
          <w:marBottom w:val="0"/>
          <w:divBdr>
            <w:top w:val="none" w:sz="0" w:space="0" w:color="auto"/>
            <w:left w:val="none" w:sz="0" w:space="0" w:color="auto"/>
            <w:bottom w:val="none" w:sz="0" w:space="0" w:color="auto"/>
            <w:right w:val="none" w:sz="0" w:space="0" w:color="auto"/>
          </w:divBdr>
        </w:div>
        <w:div w:id="341858271">
          <w:marLeft w:val="640"/>
          <w:marRight w:val="0"/>
          <w:marTop w:val="0"/>
          <w:marBottom w:val="0"/>
          <w:divBdr>
            <w:top w:val="none" w:sz="0" w:space="0" w:color="auto"/>
            <w:left w:val="none" w:sz="0" w:space="0" w:color="auto"/>
            <w:bottom w:val="none" w:sz="0" w:space="0" w:color="auto"/>
            <w:right w:val="none" w:sz="0" w:space="0" w:color="auto"/>
          </w:divBdr>
        </w:div>
        <w:div w:id="912741388">
          <w:marLeft w:val="640"/>
          <w:marRight w:val="0"/>
          <w:marTop w:val="0"/>
          <w:marBottom w:val="0"/>
          <w:divBdr>
            <w:top w:val="none" w:sz="0" w:space="0" w:color="auto"/>
            <w:left w:val="none" w:sz="0" w:space="0" w:color="auto"/>
            <w:bottom w:val="none" w:sz="0" w:space="0" w:color="auto"/>
            <w:right w:val="none" w:sz="0" w:space="0" w:color="auto"/>
          </w:divBdr>
        </w:div>
        <w:div w:id="1666711858">
          <w:marLeft w:val="640"/>
          <w:marRight w:val="0"/>
          <w:marTop w:val="0"/>
          <w:marBottom w:val="0"/>
          <w:divBdr>
            <w:top w:val="none" w:sz="0" w:space="0" w:color="auto"/>
            <w:left w:val="none" w:sz="0" w:space="0" w:color="auto"/>
            <w:bottom w:val="none" w:sz="0" w:space="0" w:color="auto"/>
            <w:right w:val="none" w:sz="0" w:space="0" w:color="auto"/>
          </w:divBdr>
        </w:div>
        <w:div w:id="1951626309">
          <w:marLeft w:val="640"/>
          <w:marRight w:val="0"/>
          <w:marTop w:val="0"/>
          <w:marBottom w:val="0"/>
          <w:divBdr>
            <w:top w:val="none" w:sz="0" w:space="0" w:color="auto"/>
            <w:left w:val="none" w:sz="0" w:space="0" w:color="auto"/>
            <w:bottom w:val="none" w:sz="0" w:space="0" w:color="auto"/>
            <w:right w:val="none" w:sz="0" w:space="0" w:color="auto"/>
          </w:divBdr>
        </w:div>
        <w:div w:id="781145703">
          <w:marLeft w:val="640"/>
          <w:marRight w:val="0"/>
          <w:marTop w:val="0"/>
          <w:marBottom w:val="0"/>
          <w:divBdr>
            <w:top w:val="none" w:sz="0" w:space="0" w:color="auto"/>
            <w:left w:val="none" w:sz="0" w:space="0" w:color="auto"/>
            <w:bottom w:val="none" w:sz="0" w:space="0" w:color="auto"/>
            <w:right w:val="none" w:sz="0" w:space="0" w:color="auto"/>
          </w:divBdr>
        </w:div>
        <w:div w:id="1381518800">
          <w:marLeft w:val="640"/>
          <w:marRight w:val="0"/>
          <w:marTop w:val="0"/>
          <w:marBottom w:val="0"/>
          <w:divBdr>
            <w:top w:val="none" w:sz="0" w:space="0" w:color="auto"/>
            <w:left w:val="none" w:sz="0" w:space="0" w:color="auto"/>
            <w:bottom w:val="none" w:sz="0" w:space="0" w:color="auto"/>
            <w:right w:val="none" w:sz="0" w:space="0" w:color="auto"/>
          </w:divBdr>
        </w:div>
        <w:div w:id="1142230585">
          <w:marLeft w:val="640"/>
          <w:marRight w:val="0"/>
          <w:marTop w:val="0"/>
          <w:marBottom w:val="0"/>
          <w:divBdr>
            <w:top w:val="none" w:sz="0" w:space="0" w:color="auto"/>
            <w:left w:val="none" w:sz="0" w:space="0" w:color="auto"/>
            <w:bottom w:val="none" w:sz="0" w:space="0" w:color="auto"/>
            <w:right w:val="none" w:sz="0" w:space="0" w:color="auto"/>
          </w:divBdr>
        </w:div>
        <w:div w:id="1034765265">
          <w:marLeft w:val="640"/>
          <w:marRight w:val="0"/>
          <w:marTop w:val="0"/>
          <w:marBottom w:val="0"/>
          <w:divBdr>
            <w:top w:val="none" w:sz="0" w:space="0" w:color="auto"/>
            <w:left w:val="none" w:sz="0" w:space="0" w:color="auto"/>
            <w:bottom w:val="none" w:sz="0" w:space="0" w:color="auto"/>
            <w:right w:val="none" w:sz="0" w:space="0" w:color="auto"/>
          </w:divBdr>
        </w:div>
        <w:div w:id="1251741779">
          <w:marLeft w:val="640"/>
          <w:marRight w:val="0"/>
          <w:marTop w:val="0"/>
          <w:marBottom w:val="0"/>
          <w:divBdr>
            <w:top w:val="none" w:sz="0" w:space="0" w:color="auto"/>
            <w:left w:val="none" w:sz="0" w:space="0" w:color="auto"/>
            <w:bottom w:val="none" w:sz="0" w:space="0" w:color="auto"/>
            <w:right w:val="none" w:sz="0" w:space="0" w:color="auto"/>
          </w:divBdr>
        </w:div>
        <w:div w:id="1028917044">
          <w:marLeft w:val="640"/>
          <w:marRight w:val="0"/>
          <w:marTop w:val="0"/>
          <w:marBottom w:val="0"/>
          <w:divBdr>
            <w:top w:val="none" w:sz="0" w:space="0" w:color="auto"/>
            <w:left w:val="none" w:sz="0" w:space="0" w:color="auto"/>
            <w:bottom w:val="none" w:sz="0" w:space="0" w:color="auto"/>
            <w:right w:val="none" w:sz="0" w:space="0" w:color="auto"/>
          </w:divBdr>
        </w:div>
        <w:div w:id="1503428427">
          <w:marLeft w:val="640"/>
          <w:marRight w:val="0"/>
          <w:marTop w:val="0"/>
          <w:marBottom w:val="0"/>
          <w:divBdr>
            <w:top w:val="none" w:sz="0" w:space="0" w:color="auto"/>
            <w:left w:val="none" w:sz="0" w:space="0" w:color="auto"/>
            <w:bottom w:val="none" w:sz="0" w:space="0" w:color="auto"/>
            <w:right w:val="none" w:sz="0" w:space="0" w:color="auto"/>
          </w:divBdr>
        </w:div>
        <w:div w:id="2076661463">
          <w:marLeft w:val="640"/>
          <w:marRight w:val="0"/>
          <w:marTop w:val="0"/>
          <w:marBottom w:val="0"/>
          <w:divBdr>
            <w:top w:val="none" w:sz="0" w:space="0" w:color="auto"/>
            <w:left w:val="none" w:sz="0" w:space="0" w:color="auto"/>
            <w:bottom w:val="none" w:sz="0" w:space="0" w:color="auto"/>
            <w:right w:val="none" w:sz="0" w:space="0" w:color="auto"/>
          </w:divBdr>
        </w:div>
        <w:div w:id="647323270">
          <w:marLeft w:val="640"/>
          <w:marRight w:val="0"/>
          <w:marTop w:val="0"/>
          <w:marBottom w:val="0"/>
          <w:divBdr>
            <w:top w:val="none" w:sz="0" w:space="0" w:color="auto"/>
            <w:left w:val="none" w:sz="0" w:space="0" w:color="auto"/>
            <w:bottom w:val="none" w:sz="0" w:space="0" w:color="auto"/>
            <w:right w:val="none" w:sz="0" w:space="0" w:color="auto"/>
          </w:divBdr>
        </w:div>
        <w:div w:id="1778258609">
          <w:marLeft w:val="640"/>
          <w:marRight w:val="0"/>
          <w:marTop w:val="0"/>
          <w:marBottom w:val="0"/>
          <w:divBdr>
            <w:top w:val="none" w:sz="0" w:space="0" w:color="auto"/>
            <w:left w:val="none" w:sz="0" w:space="0" w:color="auto"/>
            <w:bottom w:val="none" w:sz="0" w:space="0" w:color="auto"/>
            <w:right w:val="none" w:sz="0" w:space="0" w:color="auto"/>
          </w:divBdr>
        </w:div>
        <w:div w:id="816916448">
          <w:marLeft w:val="640"/>
          <w:marRight w:val="0"/>
          <w:marTop w:val="0"/>
          <w:marBottom w:val="0"/>
          <w:divBdr>
            <w:top w:val="none" w:sz="0" w:space="0" w:color="auto"/>
            <w:left w:val="none" w:sz="0" w:space="0" w:color="auto"/>
            <w:bottom w:val="none" w:sz="0" w:space="0" w:color="auto"/>
            <w:right w:val="none" w:sz="0" w:space="0" w:color="auto"/>
          </w:divBdr>
        </w:div>
        <w:div w:id="1572227940">
          <w:marLeft w:val="640"/>
          <w:marRight w:val="0"/>
          <w:marTop w:val="0"/>
          <w:marBottom w:val="0"/>
          <w:divBdr>
            <w:top w:val="none" w:sz="0" w:space="0" w:color="auto"/>
            <w:left w:val="none" w:sz="0" w:space="0" w:color="auto"/>
            <w:bottom w:val="none" w:sz="0" w:space="0" w:color="auto"/>
            <w:right w:val="none" w:sz="0" w:space="0" w:color="auto"/>
          </w:divBdr>
        </w:div>
        <w:div w:id="1282953984">
          <w:marLeft w:val="640"/>
          <w:marRight w:val="0"/>
          <w:marTop w:val="0"/>
          <w:marBottom w:val="0"/>
          <w:divBdr>
            <w:top w:val="none" w:sz="0" w:space="0" w:color="auto"/>
            <w:left w:val="none" w:sz="0" w:space="0" w:color="auto"/>
            <w:bottom w:val="none" w:sz="0" w:space="0" w:color="auto"/>
            <w:right w:val="none" w:sz="0" w:space="0" w:color="auto"/>
          </w:divBdr>
        </w:div>
      </w:divsChild>
    </w:div>
    <w:div w:id="1435008440">
      <w:bodyDiv w:val="1"/>
      <w:marLeft w:val="0"/>
      <w:marRight w:val="0"/>
      <w:marTop w:val="0"/>
      <w:marBottom w:val="0"/>
      <w:divBdr>
        <w:top w:val="none" w:sz="0" w:space="0" w:color="auto"/>
        <w:left w:val="none" w:sz="0" w:space="0" w:color="auto"/>
        <w:bottom w:val="none" w:sz="0" w:space="0" w:color="auto"/>
        <w:right w:val="none" w:sz="0" w:space="0" w:color="auto"/>
      </w:divBdr>
      <w:divsChild>
        <w:div w:id="1323318088">
          <w:marLeft w:val="640"/>
          <w:marRight w:val="0"/>
          <w:marTop w:val="0"/>
          <w:marBottom w:val="0"/>
          <w:divBdr>
            <w:top w:val="none" w:sz="0" w:space="0" w:color="auto"/>
            <w:left w:val="none" w:sz="0" w:space="0" w:color="auto"/>
            <w:bottom w:val="none" w:sz="0" w:space="0" w:color="auto"/>
            <w:right w:val="none" w:sz="0" w:space="0" w:color="auto"/>
          </w:divBdr>
        </w:div>
        <w:div w:id="1465544828">
          <w:marLeft w:val="640"/>
          <w:marRight w:val="0"/>
          <w:marTop w:val="0"/>
          <w:marBottom w:val="0"/>
          <w:divBdr>
            <w:top w:val="none" w:sz="0" w:space="0" w:color="auto"/>
            <w:left w:val="none" w:sz="0" w:space="0" w:color="auto"/>
            <w:bottom w:val="none" w:sz="0" w:space="0" w:color="auto"/>
            <w:right w:val="none" w:sz="0" w:space="0" w:color="auto"/>
          </w:divBdr>
        </w:div>
        <w:div w:id="1634092412">
          <w:marLeft w:val="640"/>
          <w:marRight w:val="0"/>
          <w:marTop w:val="0"/>
          <w:marBottom w:val="0"/>
          <w:divBdr>
            <w:top w:val="none" w:sz="0" w:space="0" w:color="auto"/>
            <w:left w:val="none" w:sz="0" w:space="0" w:color="auto"/>
            <w:bottom w:val="none" w:sz="0" w:space="0" w:color="auto"/>
            <w:right w:val="none" w:sz="0" w:space="0" w:color="auto"/>
          </w:divBdr>
        </w:div>
        <w:div w:id="831332602">
          <w:marLeft w:val="640"/>
          <w:marRight w:val="0"/>
          <w:marTop w:val="0"/>
          <w:marBottom w:val="0"/>
          <w:divBdr>
            <w:top w:val="none" w:sz="0" w:space="0" w:color="auto"/>
            <w:left w:val="none" w:sz="0" w:space="0" w:color="auto"/>
            <w:bottom w:val="none" w:sz="0" w:space="0" w:color="auto"/>
            <w:right w:val="none" w:sz="0" w:space="0" w:color="auto"/>
          </w:divBdr>
        </w:div>
        <w:div w:id="922109968">
          <w:marLeft w:val="640"/>
          <w:marRight w:val="0"/>
          <w:marTop w:val="0"/>
          <w:marBottom w:val="0"/>
          <w:divBdr>
            <w:top w:val="none" w:sz="0" w:space="0" w:color="auto"/>
            <w:left w:val="none" w:sz="0" w:space="0" w:color="auto"/>
            <w:bottom w:val="none" w:sz="0" w:space="0" w:color="auto"/>
            <w:right w:val="none" w:sz="0" w:space="0" w:color="auto"/>
          </w:divBdr>
        </w:div>
        <w:div w:id="867328004">
          <w:marLeft w:val="640"/>
          <w:marRight w:val="0"/>
          <w:marTop w:val="0"/>
          <w:marBottom w:val="0"/>
          <w:divBdr>
            <w:top w:val="none" w:sz="0" w:space="0" w:color="auto"/>
            <w:left w:val="none" w:sz="0" w:space="0" w:color="auto"/>
            <w:bottom w:val="none" w:sz="0" w:space="0" w:color="auto"/>
            <w:right w:val="none" w:sz="0" w:space="0" w:color="auto"/>
          </w:divBdr>
        </w:div>
        <w:div w:id="520626803">
          <w:marLeft w:val="640"/>
          <w:marRight w:val="0"/>
          <w:marTop w:val="0"/>
          <w:marBottom w:val="0"/>
          <w:divBdr>
            <w:top w:val="none" w:sz="0" w:space="0" w:color="auto"/>
            <w:left w:val="none" w:sz="0" w:space="0" w:color="auto"/>
            <w:bottom w:val="none" w:sz="0" w:space="0" w:color="auto"/>
            <w:right w:val="none" w:sz="0" w:space="0" w:color="auto"/>
          </w:divBdr>
        </w:div>
        <w:div w:id="589776353">
          <w:marLeft w:val="640"/>
          <w:marRight w:val="0"/>
          <w:marTop w:val="0"/>
          <w:marBottom w:val="0"/>
          <w:divBdr>
            <w:top w:val="none" w:sz="0" w:space="0" w:color="auto"/>
            <w:left w:val="none" w:sz="0" w:space="0" w:color="auto"/>
            <w:bottom w:val="none" w:sz="0" w:space="0" w:color="auto"/>
            <w:right w:val="none" w:sz="0" w:space="0" w:color="auto"/>
          </w:divBdr>
        </w:div>
        <w:div w:id="1804738005">
          <w:marLeft w:val="640"/>
          <w:marRight w:val="0"/>
          <w:marTop w:val="0"/>
          <w:marBottom w:val="0"/>
          <w:divBdr>
            <w:top w:val="none" w:sz="0" w:space="0" w:color="auto"/>
            <w:left w:val="none" w:sz="0" w:space="0" w:color="auto"/>
            <w:bottom w:val="none" w:sz="0" w:space="0" w:color="auto"/>
            <w:right w:val="none" w:sz="0" w:space="0" w:color="auto"/>
          </w:divBdr>
        </w:div>
        <w:div w:id="1957369657">
          <w:marLeft w:val="640"/>
          <w:marRight w:val="0"/>
          <w:marTop w:val="0"/>
          <w:marBottom w:val="0"/>
          <w:divBdr>
            <w:top w:val="none" w:sz="0" w:space="0" w:color="auto"/>
            <w:left w:val="none" w:sz="0" w:space="0" w:color="auto"/>
            <w:bottom w:val="none" w:sz="0" w:space="0" w:color="auto"/>
            <w:right w:val="none" w:sz="0" w:space="0" w:color="auto"/>
          </w:divBdr>
        </w:div>
        <w:div w:id="1764377749">
          <w:marLeft w:val="640"/>
          <w:marRight w:val="0"/>
          <w:marTop w:val="0"/>
          <w:marBottom w:val="0"/>
          <w:divBdr>
            <w:top w:val="none" w:sz="0" w:space="0" w:color="auto"/>
            <w:left w:val="none" w:sz="0" w:space="0" w:color="auto"/>
            <w:bottom w:val="none" w:sz="0" w:space="0" w:color="auto"/>
            <w:right w:val="none" w:sz="0" w:space="0" w:color="auto"/>
          </w:divBdr>
        </w:div>
        <w:div w:id="620959391">
          <w:marLeft w:val="640"/>
          <w:marRight w:val="0"/>
          <w:marTop w:val="0"/>
          <w:marBottom w:val="0"/>
          <w:divBdr>
            <w:top w:val="none" w:sz="0" w:space="0" w:color="auto"/>
            <w:left w:val="none" w:sz="0" w:space="0" w:color="auto"/>
            <w:bottom w:val="none" w:sz="0" w:space="0" w:color="auto"/>
            <w:right w:val="none" w:sz="0" w:space="0" w:color="auto"/>
          </w:divBdr>
        </w:div>
        <w:div w:id="1706250973">
          <w:marLeft w:val="640"/>
          <w:marRight w:val="0"/>
          <w:marTop w:val="0"/>
          <w:marBottom w:val="0"/>
          <w:divBdr>
            <w:top w:val="none" w:sz="0" w:space="0" w:color="auto"/>
            <w:left w:val="none" w:sz="0" w:space="0" w:color="auto"/>
            <w:bottom w:val="none" w:sz="0" w:space="0" w:color="auto"/>
            <w:right w:val="none" w:sz="0" w:space="0" w:color="auto"/>
          </w:divBdr>
        </w:div>
        <w:div w:id="2087876370">
          <w:marLeft w:val="640"/>
          <w:marRight w:val="0"/>
          <w:marTop w:val="0"/>
          <w:marBottom w:val="0"/>
          <w:divBdr>
            <w:top w:val="none" w:sz="0" w:space="0" w:color="auto"/>
            <w:left w:val="none" w:sz="0" w:space="0" w:color="auto"/>
            <w:bottom w:val="none" w:sz="0" w:space="0" w:color="auto"/>
            <w:right w:val="none" w:sz="0" w:space="0" w:color="auto"/>
          </w:divBdr>
        </w:div>
        <w:div w:id="711614587">
          <w:marLeft w:val="640"/>
          <w:marRight w:val="0"/>
          <w:marTop w:val="0"/>
          <w:marBottom w:val="0"/>
          <w:divBdr>
            <w:top w:val="none" w:sz="0" w:space="0" w:color="auto"/>
            <w:left w:val="none" w:sz="0" w:space="0" w:color="auto"/>
            <w:bottom w:val="none" w:sz="0" w:space="0" w:color="auto"/>
            <w:right w:val="none" w:sz="0" w:space="0" w:color="auto"/>
          </w:divBdr>
        </w:div>
        <w:div w:id="101725341">
          <w:marLeft w:val="640"/>
          <w:marRight w:val="0"/>
          <w:marTop w:val="0"/>
          <w:marBottom w:val="0"/>
          <w:divBdr>
            <w:top w:val="none" w:sz="0" w:space="0" w:color="auto"/>
            <w:left w:val="none" w:sz="0" w:space="0" w:color="auto"/>
            <w:bottom w:val="none" w:sz="0" w:space="0" w:color="auto"/>
            <w:right w:val="none" w:sz="0" w:space="0" w:color="auto"/>
          </w:divBdr>
        </w:div>
        <w:div w:id="1967151089">
          <w:marLeft w:val="640"/>
          <w:marRight w:val="0"/>
          <w:marTop w:val="0"/>
          <w:marBottom w:val="0"/>
          <w:divBdr>
            <w:top w:val="none" w:sz="0" w:space="0" w:color="auto"/>
            <w:left w:val="none" w:sz="0" w:space="0" w:color="auto"/>
            <w:bottom w:val="none" w:sz="0" w:space="0" w:color="auto"/>
            <w:right w:val="none" w:sz="0" w:space="0" w:color="auto"/>
          </w:divBdr>
        </w:div>
        <w:div w:id="1324817047">
          <w:marLeft w:val="640"/>
          <w:marRight w:val="0"/>
          <w:marTop w:val="0"/>
          <w:marBottom w:val="0"/>
          <w:divBdr>
            <w:top w:val="none" w:sz="0" w:space="0" w:color="auto"/>
            <w:left w:val="none" w:sz="0" w:space="0" w:color="auto"/>
            <w:bottom w:val="none" w:sz="0" w:space="0" w:color="auto"/>
            <w:right w:val="none" w:sz="0" w:space="0" w:color="auto"/>
          </w:divBdr>
        </w:div>
        <w:div w:id="878468388">
          <w:marLeft w:val="640"/>
          <w:marRight w:val="0"/>
          <w:marTop w:val="0"/>
          <w:marBottom w:val="0"/>
          <w:divBdr>
            <w:top w:val="none" w:sz="0" w:space="0" w:color="auto"/>
            <w:left w:val="none" w:sz="0" w:space="0" w:color="auto"/>
            <w:bottom w:val="none" w:sz="0" w:space="0" w:color="auto"/>
            <w:right w:val="none" w:sz="0" w:space="0" w:color="auto"/>
          </w:divBdr>
        </w:div>
        <w:div w:id="1605725444">
          <w:marLeft w:val="640"/>
          <w:marRight w:val="0"/>
          <w:marTop w:val="0"/>
          <w:marBottom w:val="0"/>
          <w:divBdr>
            <w:top w:val="none" w:sz="0" w:space="0" w:color="auto"/>
            <w:left w:val="none" w:sz="0" w:space="0" w:color="auto"/>
            <w:bottom w:val="none" w:sz="0" w:space="0" w:color="auto"/>
            <w:right w:val="none" w:sz="0" w:space="0" w:color="auto"/>
          </w:divBdr>
        </w:div>
        <w:div w:id="1452018584">
          <w:marLeft w:val="640"/>
          <w:marRight w:val="0"/>
          <w:marTop w:val="0"/>
          <w:marBottom w:val="0"/>
          <w:divBdr>
            <w:top w:val="none" w:sz="0" w:space="0" w:color="auto"/>
            <w:left w:val="none" w:sz="0" w:space="0" w:color="auto"/>
            <w:bottom w:val="none" w:sz="0" w:space="0" w:color="auto"/>
            <w:right w:val="none" w:sz="0" w:space="0" w:color="auto"/>
          </w:divBdr>
        </w:div>
        <w:div w:id="1103381999">
          <w:marLeft w:val="640"/>
          <w:marRight w:val="0"/>
          <w:marTop w:val="0"/>
          <w:marBottom w:val="0"/>
          <w:divBdr>
            <w:top w:val="none" w:sz="0" w:space="0" w:color="auto"/>
            <w:left w:val="none" w:sz="0" w:space="0" w:color="auto"/>
            <w:bottom w:val="none" w:sz="0" w:space="0" w:color="auto"/>
            <w:right w:val="none" w:sz="0" w:space="0" w:color="auto"/>
          </w:divBdr>
        </w:div>
        <w:div w:id="294994935">
          <w:marLeft w:val="640"/>
          <w:marRight w:val="0"/>
          <w:marTop w:val="0"/>
          <w:marBottom w:val="0"/>
          <w:divBdr>
            <w:top w:val="none" w:sz="0" w:space="0" w:color="auto"/>
            <w:left w:val="none" w:sz="0" w:space="0" w:color="auto"/>
            <w:bottom w:val="none" w:sz="0" w:space="0" w:color="auto"/>
            <w:right w:val="none" w:sz="0" w:space="0" w:color="auto"/>
          </w:divBdr>
        </w:div>
        <w:div w:id="1941715992">
          <w:marLeft w:val="640"/>
          <w:marRight w:val="0"/>
          <w:marTop w:val="0"/>
          <w:marBottom w:val="0"/>
          <w:divBdr>
            <w:top w:val="none" w:sz="0" w:space="0" w:color="auto"/>
            <w:left w:val="none" w:sz="0" w:space="0" w:color="auto"/>
            <w:bottom w:val="none" w:sz="0" w:space="0" w:color="auto"/>
            <w:right w:val="none" w:sz="0" w:space="0" w:color="auto"/>
          </w:divBdr>
        </w:div>
        <w:div w:id="222178558">
          <w:marLeft w:val="640"/>
          <w:marRight w:val="0"/>
          <w:marTop w:val="0"/>
          <w:marBottom w:val="0"/>
          <w:divBdr>
            <w:top w:val="none" w:sz="0" w:space="0" w:color="auto"/>
            <w:left w:val="none" w:sz="0" w:space="0" w:color="auto"/>
            <w:bottom w:val="none" w:sz="0" w:space="0" w:color="auto"/>
            <w:right w:val="none" w:sz="0" w:space="0" w:color="auto"/>
          </w:divBdr>
        </w:div>
        <w:div w:id="663820009">
          <w:marLeft w:val="640"/>
          <w:marRight w:val="0"/>
          <w:marTop w:val="0"/>
          <w:marBottom w:val="0"/>
          <w:divBdr>
            <w:top w:val="none" w:sz="0" w:space="0" w:color="auto"/>
            <w:left w:val="none" w:sz="0" w:space="0" w:color="auto"/>
            <w:bottom w:val="none" w:sz="0" w:space="0" w:color="auto"/>
            <w:right w:val="none" w:sz="0" w:space="0" w:color="auto"/>
          </w:divBdr>
        </w:div>
        <w:div w:id="1793130992">
          <w:marLeft w:val="640"/>
          <w:marRight w:val="0"/>
          <w:marTop w:val="0"/>
          <w:marBottom w:val="0"/>
          <w:divBdr>
            <w:top w:val="none" w:sz="0" w:space="0" w:color="auto"/>
            <w:left w:val="none" w:sz="0" w:space="0" w:color="auto"/>
            <w:bottom w:val="none" w:sz="0" w:space="0" w:color="auto"/>
            <w:right w:val="none" w:sz="0" w:space="0" w:color="auto"/>
          </w:divBdr>
        </w:div>
      </w:divsChild>
    </w:div>
    <w:div w:id="1440418660">
      <w:bodyDiv w:val="1"/>
      <w:marLeft w:val="0"/>
      <w:marRight w:val="0"/>
      <w:marTop w:val="0"/>
      <w:marBottom w:val="0"/>
      <w:divBdr>
        <w:top w:val="none" w:sz="0" w:space="0" w:color="auto"/>
        <w:left w:val="none" w:sz="0" w:space="0" w:color="auto"/>
        <w:bottom w:val="none" w:sz="0" w:space="0" w:color="auto"/>
        <w:right w:val="none" w:sz="0" w:space="0" w:color="auto"/>
      </w:divBdr>
    </w:div>
    <w:div w:id="1442602138">
      <w:bodyDiv w:val="1"/>
      <w:marLeft w:val="0"/>
      <w:marRight w:val="0"/>
      <w:marTop w:val="0"/>
      <w:marBottom w:val="0"/>
      <w:divBdr>
        <w:top w:val="none" w:sz="0" w:space="0" w:color="auto"/>
        <w:left w:val="none" w:sz="0" w:space="0" w:color="auto"/>
        <w:bottom w:val="none" w:sz="0" w:space="0" w:color="auto"/>
        <w:right w:val="none" w:sz="0" w:space="0" w:color="auto"/>
      </w:divBdr>
    </w:div>
    <w:div w:id="1443695120">
      <w:bodyDiv w:val="1"/>
      <w:marLeft w:val="0"/>
      <w:marRight w:val="0"/>
      <w:marTop w:val="0"/>
      <w:marBottom w:val="0"/>
      <w:divBdr>
        <w:top w:val="none" w:sz="0" w:space="0" w:color="auto"/>
        <w:left w:val="none" w:sz="0" w:space="0" w:color="auto"/>
        <w:bottom w:val="none" w:sz="0" w:space="0" w:color="auto"/>
        <w:right w:val="none" w:sz="0" w:space="0" w:color="auto"/>
      </w:divBdr>
      <w:divsChild>
        <w:div w:id="1874028287">
          <w:marLeft w:val="640"/>
          <w:marRight w:val="0"/>
          <w:marTop w:val="0"/>
          <w:marBottom w:val="0"/>
          <w:divBdr>
            <w:top w:val="none" w:sz="0" w:space="0" w:color="auto"/>
            <w:left w:val="none" w:sz="0" w:space="0" w:color="auto"/>
            <w:bottom w:val="none" w:sz="0" w:space="0" w:color="auto"/>
            <w:right w:val="none" w:sz="0" w:space="0" w:color="auto"/>
          </w:divBdr>
        </w:div>
        <w:div w:id="2058163420">
          <w:marLeft w:val="640"/>
          <w:marRight w:val="0"/>
          <w:marTop w:val="0"/>
          <w:marBottom w:val="0"/>
          <w:divBdr>
            <w:top w:val="none" w:sz="0" w:space="0" w:color="auto"/>
            <w:left w:val="none" w:sz="0" w:space="0" w:color="auto"/>
            <w:bottom w:val="none" w:sz="0" w:space="0" w:color="auto"/>
            <w:right w:val="none" w:sz="0" w:space="0" w:color="auto"/>
          </w:divBdr>
        </w:div>
        <w:div w:id="1175000379">
          <w:marLeft w:val="640"/>
          <w:marRight w:val="0"/>
          <w:marTop w:val="0"/>
          <w:marBottom w:val="0"/>
          <w:divBdr>
            <w:top w:val="none" w:sz="0" w:space="0" w:color="auto"/>
            <w:left w:val="none" w:sz="0" w:space="0" w:color="auto"/>
            <w:bottom w:val="none" w:sz="0" w:space="0" w:color="auto"/>
            <w:right w:val="none" w:sz="0" w:space="0" w:color="auto"/>
          </w:divBdr>
        </w:div>
        <w:div w:id="1984001583">
          <w:marLeft w:val="640"/>
          <w:marRight w:val="0"/>
          <w:marTop w:val="0"/>
          <w:marBottom w:val="0"/>
          <w:divBdr>
            <w:top w:val="none" w:sz="0" w:space="0" w:color="auto"/>
            <w:left w:val="none" w:sz="0" w:space="0" w:color="auto"/>
            <w:bottom w:val="none" w:sz="0" w:space="0" w:color="auto"/>
            <w:right w:val="none" w:sz="0" w:space="0" w:color="auto"/>
          </w:divBdr>
        </w:div>
        <w:div w:id="151602949">
          <w:marLeft w:val="640"/>
          <w:marRight w:val="0"/>
          <w:marTop w:val="0"/>
          <w:marBottom w:val="0"/>
          <w:divBdr>
            <w:top w:val="none" w:sz="0" w:space="0" w:color="auto"/>
            <w:left w:val="none" w:sz="0" w:space="0" w:color="auto"/>
            <w:bottom w:val="none" w:sz="0" w:space="0" w:color="auto"/>
            <w:right w:val="none" w:sz="0" w:space="0" w:color="auto"/>
          </w:divBdr>
        </w:div>
        <w:div w:id="584265203">
          <w:marLeft w:val="640"/>
          <w:marRight w:val="0"/>
          <w:marTop w:val="0"/>
          <w:marBottom w:val="0"/>
          <w:divBdr>
            <w:top w:val="none" w:sz="0" w:space="0" w:color="auto"/>
            <w:left w:val="none" w:sz="0" w:space="0" w:color="auto"/>
            <w:bottom w:val="none" w:sz="0" w:space="0" w:color="auto"/>
            <w:right w:val="none" w:sz="0" w:space="0" w:color="auto"/>
          </w:divBdr>
        </w:div>
        <w:div w:id="1329866779">
          <w:marLeft w:val="640"/>
          <w:marRight w:val="0"/>
          <w:marTop w:val="0"/>
          <w:marBottom w:val="0"/>
          <w:divBdr>
            <w:top w:val="none" w:sz="0" w:space="0" w:color="auto"/>
            <w:left w:val="none" w:sz="0" w:space="0" w:color="auto"/>
            <w:bottom w:val="none" w:sz="0" w:space="0" w:color="auto"/>
            <w:right w:val="none" w:sz="0" w:space="0" w:color="auto"/>
          </w:divBdr>
        </w:div>
        <w:div w:id="506479812">
          <w:marLeft w:val="640"/>
          <w:marRight w:val="0"/>
          <w:marTop w:val="0"/>
          <w:marBottom w:val="0"/>
          <w:divBdr>
            <w:top w:val="none" w:sz="0" w:space="0" w:color="auto"/>
            <w:left w:val="none" w:sz="0" w:space="0" w:color="auto"/>
            <w:bottom w:val="none" w:sz="0" w:space="0" w:color="auto"/>
            <w:right w:val="none" w:sz="0" w:space="0" w:color="auto"/>
          </w:divBdr>
        </w:div>
        <w:div w:id="1074280791">
          <w:marLeft w:val="640"/>
          <w:marRight w:val="0"/>
          <w:marTop w:val="0"/>
          <w:marBottom w:val="0"/>
          <w:divBdr>
            <w:top w:val="none" w:sz="0" w:space="0" w:color="auto"/>
            <w:left w:val="none" w:sz="0" w:space="0" w:color="auto"/>
            <w:bottom w:val="none" w:sz="0" w:space="0" w:color="auto"/>
            <w:right w:val="none" w:sz="0" w:space="0" w:color="auto"/>
          </w:divBdr>
        </w:div>
        <w:div w:id="1202523423">
          <w:marLeft w:val="640"/>
          <w:marRight w:val="0"/>
          <w:marTop w:val="0"/>
          <w:marBottom w:val="0"/>
          <w:divBdr>
            <w:top w:val="none" w:sz="0" w:space="0" w:color="auto"/>
            <w:left w:val="none" w:sz="0" w:space="0" w:color="auto"/>
            <w:bottom w:val="none" w:sz="0" w:space="0" w:color="auto"/>
            <w:right w:val="none" w:sz="0" w:space="0" w:color="auto"/>
          </w:divBdr>
        </w:div>
        <w:div w:id="1632905063">
          <w:marLeft w:val="640"/>
          <w:marRight w:val="0"/>
          <w:marTop w:val="0"/>
          <w:marBottom w:val="0"/>
          <w:divBdr>
            <w:top w:val="none" w:sz="0" w:space="0" w:color="auto"/>
            <w:left w:val="none" w:sz="0" w:space="0" w:color="auto"/>
            <w:bottom w:val="none" w:sz="0" w:space="0" w:color="auto"/>
            <w:right w:val="none" w:sz="0" w:space="0" w:color="auto"/>
          </w:divBdr>
        </w:div>
        <w:div w:id="924070997">
          <w:marLeft w:val="640"/>
          <w:marRight w:val="0"/>
          <w:marTop w:val="0"/>
          <w:marBottom w:val="0"/>
          <w:divBdr>
            <w:top w:val="none" w:sz="0" w:space="0" w:color="auto"/>
            <w:left w:val="none" w:sz="0" w:space="0" w:color="auto"/>
            <w:bottom w:val="none" w:sz="0" w:space="0" w:color="auto"/>
            <w:right w:val="none" w:sz="0" w:space="0" w:color="auto"/>
          </w:divBdr>
        </w:div>
        <w:div w:id="1154953161">
          <w:marLeft w:val="640"/>
          <w:marRight w:val="0"/>
          <w:marTop w:val="0"/>
          <w:marBottom w:val="0"/>
          <w:divBdr>
            <w:top w:val="none" w:sz="0" w:space="0" w:color="auto"/>
            <w:left w:val="none" w:sz="0" w:space="0" w:color="auto"/>
            <w:bottom w:val="none" w:sz="0" w:space="0" w:color="auto"/>
            <w:right w:val="none" w:sz="0" w:space="0" w:color="auto"/>
          </w:divBdr>
        </w:div>
        <w:div w:id="1077170353">
          <w:marLeft w:val="640"/>
          <w:marRight w:val="0"/>
          <w:marTop w:val="0"/>
          <w:marBottom w:val="0"/>
          <w:divBdr>
            <w:top w:val="none" w:sz="0" w:space="0" w:color="auto"/>
            <w:left w:val="none" w:sz="0" w:space="0" w:color="auto"/>
            <w:bottom w:val="none" w:sz="0" w:space="0" w:color="auto"/>
            <w:right w:val="none" w:sz="0" w:space="0" w:color="auto"/>
          </w:divBdr>
        </w:div>
        <w:div w:id="662659555">
          <w:marLeft w:val="640"/>
          <w:marRight w:val="0"/>
          <w:marTop w:val="0"/>
          <w:marBottom w:val="0"/>
          <w:divBdr>
            <w:top w:val="none" w:sz="0" w:space="0" w:color="auto"/>
            <w:left w:val="none" w:sz="0" w:space="0" w:color="auto"/>
            <w:bottom w:val="none" w:sz="0" w:space="0" w:color="auto"/>
            <w:right w:val="none" w:sz="0" w:space="0" w:color="auto"/>
          </w:divBdr>
        </w:div>
        <w:div w:id="1415515354">
          <w:marLeft w:val="640"/>
          <w:marRight w:val="0"/>
          <w:marTop w:val="0"/>
          <w:marBottom w:val="0"/>
          <w:divBdr>
            <w:top w:val="none" w:sz="0" w:space="0" w:color="auto"/>
            <w:left w:val="none" w:sz="0" w:space="0" w:color="auto"/>
            <w:bottom w:val="none" w:sz="0" w:space="0" w:color="auto"/>
            <w:right w:val="none" w:sz="0" w:space="0" w:color="auto"/>
          </w:divBdr>
        </w:div>
        <w:div w:id="72973405">
          <w:marLeft w:val="640"/>
          <w:marRight w:val="0"/>
          <w:marTop w:val="0"/>
          <w:marBottom w:val="0"/>
          <w:divBdr>
            <w:top w:val="none" w:sz="0" w:space="0" w:color="auto"/>
            <w:left w:val="none" w:sz="0" w:space="0" w:color="auto"/>
            <w:bottom w:val="none" w:sz="0" w:space="0" w:color="auto"/>
            <w:right w:val="none" w:sz="0" w:space="0" w:color="auto"/>
          </w:divBdr>
        </w:div>
        <w:div w:id="525994176">
          <w:marLeft w:val="640"/>
          <w:marRight w:val="0"/>
          <w:marTop w:val="0"/>
          <w:marBottom w:val="0"/>
          <w:divBdr>
            <w:top w:val="none" w:sz="0" w:space="0" w:color="auto"/>
            <w:left w:val="none" w:sz="0" w:space="0" w:color="auto"/>
            <w:bottom w:val="none" w:sz="0" w:space="0" w:color="auto"/>
            <w:right w:val="none" w:sz="0" w:space="0" w:color="auto"/>
          </w:divBdr>
        </w:div>
        <w:div w:id="898903430">
          <w:marLeft w:val="640"/>
          <w:marRight w:val="0"/>
          <w:marTop w:val="0"/>
          <w:marBottom w:val="0"/>
          <w:divBdr>
            <w:top w:val="none" w:sz="0" w:space="0" w:color="auto"/>
            <w:left w:val="none" w:sz="0" w:space="0" w:color="auto"/>
            <w:bottom w:val="none" w:sz="0" w:space="0" w:color="auto"/>
            <w:right w:val="none" w:sz="0" w:space="0" w:color="auto"/>
          </w:divBdr>
        </w:div>
        <w:div w:id="2135757659">
          <w:marLeft w:val="640"/>
          <w:marRight w:val="0"/>
          <w:marTop w:val="0"/>
          <w:marBottom w:val="0"/>
          <w:divBdr>
            <w:top w:val="none" w:sz="0" w:space="0" w:color="auto"/>
            <w:left w:val="none" w:sz="0" w:space="0" w:color="auto"/>
            <w:bottom w:val="none" w:sz="0" w:space="0" w:color="auto"/>
            <w:right w:val="none" w:sz="0" w:space="0" w:color="auto"/>
          </w:divBdr>
        </w:div>
        <w:div w:id="398209410">
          <w:marLeft w:val="640"/>
          <w:marRight w:val="0"/>
          <w:marTop w:val="0"/>
          <w:marBottom w:val="0"/>
          <w:divBdr>
            <w:top w:val="none" w:sz="0" w:space="0" w:color="auto"/>
            <w:left w:val="none" w:sz="0" w:space="0" w:color="auto"/>
            <w:bottom w:val="none" w:sz="0" w:space="0" w:color="auto"/>
            <w:right w:val="none" w:sz="0" w:space="0" w:color="auto"/>
          </w:divBdr>
        </w:div>
        <w:div w:id="1819153840">
          <w:marLeft w:val="640"/>
          <w:marRight w:val="0"/>
          <w:marTop w:val="0"/>
          <w:marBottom w:val="0"/>
          <w:divBdr>
            <w:top w:val="none" w:sz="0" w:space="0" w:color="auto"/>
            <w:left w:val="none" w:sz="0" w:space="0" w:color="auto"/>
            <w:bottom w:val="none" w:sz="0" w:space="0" w:color="auto"/>
            <w:right w:val="none" w:sz="0" w:space="0" w:color="auto"/>
          </w:divBdr>
        </w:div>
        <w:div w:id="376900093">
          <w:marLeft w:val="640"/>
          <w:marRight w:val="0"/>
          <w:marTop w:val="0"/>
          <w:marBottom w:val="0"/>
          <w:divBdr>
            <w:top w:val="none" w:sz="0" w:space="0" w:color="auto"/>
            <w:left w:val="none" w:sz="0" w:space="0" w:color="auto"/>
            <w:bottom w:val="none" w:sz="0" w:space="0" w:color="auto"/>
            <w:right w:val="none" w:sz="0" w:space="0" w:color="auto"/>
          </w:divBdr>
        </w:div>
        <w:div w:id="1191721702">
          <w:marLeft w:val="640"/>
          <w:marRight w:val="0"/>
          <w:marTop w:val="0"/>
          <w:marBottom w:val="0"/>
          <w:divBdr>
            <w:top w:val="none" w:sz="0" w:space="0" w:color="auto"/>
            <w:left w:val="none" w:sz="0" w:space="0" w:color="auto"/>
            <w:bottom w:val="none" w:sz="0" w:space="0" w:color="auto"/>
            <w:right w:val="none" w:sz="0" w:space="0" w:color="auto"/>
          </w:divBdr>
        </w:div>
        <w:div w:id="827944446">
          <w:marLeft w:val="640"/>
          <w:marRight w:val="0"/>
          <w:marTop w:val="0"/>
          <w:marBottom w:val="0"/>
          <w:divBdr>
            <w:top w:val="none" w:sz="0" w:space="0" w:color="auto"/>
            <w:left w:val="none" w:sz="0" w:space="0" w:color="auto"/>
            <w:bottom w:val="none" w:sz="0" w:space="0" w:color="auto"/>
            <w:right w:val="none" w:sz="0" w:space="0" w:color="auto"/>
          </w:divBdr>
        </w:div>
        <w:div w:id="1644458944">
          <w:marLeft w:val="640"/>
          <w:marRight w:val="0"/>
          <w:marTop w:val="0"/>
          <w:marBottom w:val="0"/>
          <w:divBdr>
            <w:top w:val="none" w:sz="0" w:space="0" w:color="auto"/>
            <w:left w:val="none" w:sz="0" w:space="0" w:color="auto"/>
            <w:bottom w:val="none" w:sz="0" w:space="0" w:color="auto"/>
            <w:right w:val="none" w:sz="0" w:space="0" w:color="auto"/>
          </w:divBdr>
        </w:div>
        <w:div w:id="1244954508">
          <w:marLeft w:val="640"/>
          <w:marRight w:val="0"/>
          <w:marTop w:val="0"/>
          <w:marBottom w:val="0"/>
          <w:divBdr>
            <w:top w:val="none" w:sz="0" w:space="0" w:color="auto"/>
            <w:left w:val="none" w:sz="0" w:space="0" w:color="auto"/>
            <w:bottom w:val="none" w:sz="0" w:space="0" w:color="auto"/>
            <w:right w:val="none" w:sz="0" w:space="0" w:color="auto"/>
          </w:divBdr>
        </w:div>
        <w:div w:id="1370035020">
          <w:marLeft w:val="640"/>
          <w:marRight w:val="0"/>
          <w:marTop w:val="0"/>
          <w:marBottom w:val="0"/>
          <w:divBdr>
            <w:top w:val="none" w:sz="0" w:space="0" w:color="auto"/>
            <w:left w:val="none" w:sz="0" w:space="0" w:color="auto"/>
            <w:bottom w:val="none" w:sz="0" w:space="0" w:color="auto"/>
            <w:right w:val="none" w:sz="0" w:space="0" w:color="auto"/>
          </w:divBdr>
        </w:div>
        <w:div w:id="1267470004">
          <w:marLeft w:val="640"/>
          <w:marRight w:val="0"/>
          <w:marTop w:val="0"/>
          <w:marBottom w:val="0"/>
          <w:divBdr>
            <w:top w:val="none" w:sz="0" w:space="0" w:color="auto"/>
            <w:left w:val="none" w:sz="0" w:space="0" w:color="auto"/>
            <w:bottom w:val="none" w:sz="0" w:space="0" w:color="auto"/>
            <w:right w:val="none" w:sz="0" w:space="0" w:color="auto"/>
          </w:divBdr>
        </w:div>
        <w:div w:id="658264944">
          <w:marLeft w:val="640"/>
          <w:marRight w:val="0"/>
          <w:marTop w:val="0"/>
          <w:marBottom w:val="0"/>
          <w:divBdr>
            <w:top w:val="none" w:sz="0" w:space="0" w:color="auto"/>
            <w:left w:val="none" w:sz="0" w:space="0" w:color="auto"/>
            <w:bottom w:val="none" w:sz="0" w:space="0" w:color="auto"/>
            <w:right w:val="none" w:sz="0" w:space="0" w:color="auto"/>
          </w:divBdr>
        </w:div>
        <w:div w:id="391588300">
          <w:marLeft w:val="640"/>
          <w:marRight w:val="0"/>
          <w:marTop w:val="0"/>
          <w:marBottom w:val="0"/>
          <w:divBdr>
            <w:top w:val="none" w:sz="0" w:space="0" w:color="auto"/>
            <w:left w:val="none" w:sz="0" w:space="0" w:color="auto"/>
            <w:bottom w:val="none" w:sz="0" w:space="0" w:color="auto"/>
            <w:right w:val="none" w:sz="0" w:space="0" w:color="auto"/>
          </w:divBdr>
        </w:div>
        <w:div w:id="163782832">
          <w:marLeft w:val="640"/>
          <w:marRight w:val="0"/>
          <w:marTop w:val="0"/>
          <w:marBottom w:val="0"/>
          <w:divBdr>
            <w:top w:val="none" w:sz="0" w:space="0" w:color="auto"/>
            <w:left w:val="none" w:sz="0" w:space="0" w:color="auto"/>
            <w:bottom w:val="none" w:sz="0" w:space="0" w:color="auto"/>
            <w:right w:val="none" w:sz="0" w:space="0" w:color="auto"/>
          </w:divBdr>
        </w:div>
        <w:div w:id="470171553">
          <w:marLeft w:val="640"/>
          <w:marRight w:val="0"/>
          <w:marTop w:val="0"/>
          <w:marBottom w:val="0"/>
          <w:divBdr>
            <w:top w:val="none" w:sz="0" w:space="0" w:color="auto"/>
            <w:left w:val="none" w:sz="0" w:space="0" w:color="auto"/>
            <w:bottom w:val="none" w:sz="0" w:space="0" w:color="auto"/>
            <w:right w:val="none" w:sz="0" w:space="0" w:color="auto"/>
          </w:divBdr>
        </w:div>
        <w:div w:id="526066478">
          <w:marLeft w:val="640"/>
          <w:marRight w:val="0"/>
          <w:marTop w:val="0"/>
          <w:marBottom w:val="0"/>
          <w:divBdr>
            <w:top w:val="none" w:sz="0" w:space="0" w:color="auto"/>
            <w:left w:val="none" w:sz="0" w:space="0" w:color="auto"/>
            <w:bottom w:val="none" w:sz="0" w:space="0" w:color="auto"/>
            <w:right w:val="none" w:sz="0" w:space="0" w:color="auto"/>
          </w:divBdr>
        </w:div>
        <w:div w:id="739862486">
          <w:marLeft w:val="640"/>
          <w:marRight w:val="0"/>
          <w:marTop w:val="0"/>
          <w:marBottom w:val="0"/>
          <w:divBdr>
            <w:top w:val="none" w:sz="0" w:space="0" w:color="auto"/>
            <w:left w:val="none" w:sz="0" w:space="0" w:color="auto"/>
            <w:bottom w:val="none" w:sz="0" w:space="0" w:color="auto"/>
            <w:right w:val="none" w:sz="0" w:space="0" w:color="auto"/>
          </w:divBdr>
        </w:div>
        <w:div w:id="340356771">
          <w:marLeft w:val="640"/>
          <w:marRight w:val="0"/>
          <w:marTop w:val="0"/>
          <w:marBottom w:val="0"/>
          <w:divBdr>
            <w:top w:val="none" w:sz="0" w:space="0" w:color="auto"/>
            <w:left w:val="none" w:sz="0" w:space="0" w:color="auto"/>
            <w:bottom w:val="none" w:sz="0" w:space="0" w:color="auto"/>
            <w:right w:val="none" w:sz="0" w:space="0" w:color="auto"/>
          </w:divBdr>
        </w:div>
        <w:div w:id="2140148762">
          <w:marLeft w:val="640"/>
          <w:marRight w:val="0"/>
          <w:marTop w:val="0"/>
          <w:marBottom w:val="0"/>
          <w:divBdr>
            <w:top w:val="none" w:sz="0" w:space="0" w:color="auto"/>
            <w:left w:val="none" w:sz="0" w:space="0" w:color="auto"/>
            <w:bottom w:val="none" w:sz="0" w:space="0" w:color="auto"/>
            <w:right w:val="none" w:sz="0" w:space="0" w:color="auto"/>
          </w:divBdr>
        </w:div>
        <w:div w:id="666785613">
          <w:marLeft w:val="640"/>
          <w:marRight w:val="0"/>
          <w:marTop w:val="0"/>
          <w:marBottom w:val="0"/>
          <w:divBdr>
            <w:top w:val="none" w:sz="0" w:space="0" w:color="auto"/>
            <w:left w:val="none" w:sz="0" w:space="0" w:color="auto"/>
            <w:bottom w:val="none" w:sz="0" w:space="0" w:color="auto"/>
            <w:right w:val="none" w:sz="0" w:space="0" w:color="auto"/>
          </w:divBdr>
        </w:div>
      </w:divsChild>
    </w:div>
    <w:div w:id="1444493311">
      <w:bodyDiv w:val="1"/>
      <w:marLeft w:val="0"/>
      <w:marRight w:val="0"/>
      <w:marTop w:val="0"/>
      <w:marBottom w:val="0"/>
      <w:divBdr>
        <w:top w:val="none" w:sz="0" w:space="0" w:color="auto"/>
        <w:left w:val="none" w:sz="0" w:space="0" w:color="auto"/>
        <w:bottom w:val="none" w:sz="0" w:space="0" w:color="auto"/>
        <w:right w:val="none" w:sz="0" w:space="0" w:color="auto"/>
      </w:divBdr>
    </w:div>
    <w:div w:id="1448549043">
      <w:bodyDiv w:val="1"/>
      <w:marLeft w:val="0"/>
      <w:marRight w:val="0"/>
      <w:marTop w:val="0"/>
      <w:marBottom w:val="0"/>
      <w:divBdr>
        <w:top w:val="none" w:sz="0" w:space="0" w:color="auto"/>
        <w:left w:val="none" w:sz="0" w:space="0" w:color="auto"/>
        <w:bottom w:val="none" w:sz="0" w:space="0" w:color="auto"/>
        <w:right w:val="none" w:sz="0" w:space="0" w:color="auto"/>
      </w:divBdr>
      <w:divsChild>
        <w:div w:id="1547790002">
          <w:marLeft w:val="640"/>
          <w:marRight w:val="0"/>
          <w:marTop w:val="0"/>
          <w:marBottom w:val="0"/>
          <w:divBdr>
            <w:top w:val="none" w:sz="0" w:space="0" w:color="auto"/>
            <w:left w:val="none" w:sz="0" w:space="0" w:color="auto"/>
            <w:bottom w:val="none" w:sz="0" w:space="0" w:color="auto"/>
            <w:right w:val="none" w:sz="0" w:space="0" w:color="auto"/>
          </w:divBdr>
        </w:div>
        <w:div w:id="1457677507">
          <w:marLeft w:val="640"/>
          <w:marRight w:val="0"/>
          <w:marTop w:val="0"/>
          <w:marBottom w:val="0"/>
          <w:divBdr>
            <w:top w:val="none" w:sz="0" w:space="0" w:color="auto"/>
            <w:left w:val="none" w:sz="0" w:space="0" w:color="auto"/>
            <w:bottom w:val="none" w:sz="0" w:space="0" w:color="auto"/>
            <w:right w:val="none" w:sz="0" w:space="0" w:color="auto"/>
          </w:divBdr>
        </w:div>
        <w:div w:id="1063871424">
          <w:marLeft w:val="640"/>
          <w:marRight w:val="0"/>
          <w:marTop w:val="0"/>
          <w:marBottom w:val="0"/>
          <w:divBdr>
            <w:top w:val="none" w:sz="0" w:space="0" w:color="auto"/>
            <w:left w:val="none" w:sz="0" w:space="0" w:color="auto"/>
            <w:bottom w:val="none" w:sz="0" w:space="0" w:color="auto"/>
            <w:right w:val="none" w:sz="0" w:space="0" w:color="auto"/>
          </w:divBdr>
        </w:div>
        <w:div w:id="1730693377">
          <w:marLeft w:val="640"/>
          <w:marRight w:val="0"/>
          <w:marTop w:val="0"/>
          <w:marBottom w:val="0"/>
          <w:divBdr>
            <w:top w:val="none" w:sz="0" w:space="0" w:color="auto"/>
            <w:left w:val="none" w:sz="0" w:space="0" w:color="auto"/>
            <w:bottom w:val="none" w:sz="0" w:space="0" w:color="auto"/>
            <w:right w:val="none" w:sz="0" w:space="0" w:color="auto"/>
          </w:divBdr>
        </w:div>
        <w:div w:id="1356273489">
          <w:marLeft w:val="640"/>
          <w:marRight w:val="0"/>
          <w:marTop w:val="0"/>
          <w:marBottom w:val="0"/>
          <w:divBdr>
            <w:top w:val="none" w:sz="0" w:space="0" w:color="auto"/>
            <w:left w:val="none" w:sz="0" w:space="0" w:color="auto"/>
            <w:bottom w:val="none" w:sz="0" w:space="0" w:color="auto"/>
            <w:right w:val="none" w:sz="0" w:space="0" w:color="auto"/>
          </w:divBdr>
        </w:div>
        <w:div w:id="401416000">
          <w:marLeft w:val="640"/>
          <w:marRight w:val="0"/>
          <w:marTop w:val="0"/>
          <w:marBottom w:val="0"/>
          <w:divBdr>
            <w:top w:val="none" w:sz="0" w:space="0" w:color="auto"/>
            <w:left w:val="none" w:sz="0" w:space="0" w:color="auto"/>
            <w:bottom w:val="none" w:sz="0" w:space="0" w:color="auto"/>
            <w:right w:val="none" w:sz="0" w:space="0" w:color="auto"/>
          </w:divBdr>
        </w:div>
        <w:div w:id="1510220640">
          <w:marLeft w:val="640"/>
          <w:marRight w:val="0"/>
          <w:marTop w:val="0"/>
          <w:marBottom w:val="0"/>
          <w:divBdr>
            <w:top w:val="none" w:sz="0" w:space="0" w:color="auto"/>
            <w:left w:val="none" w:sz="0" w:space="0" w:color="auto"/>
            <w:bottom w:val="none" w:sz="0" w:space="0" w:color="auto"/>
            <w:right w:val="none" w:sz="0" w:space="0" w:color="auto"/>
          </w:divBdr>
        </w:div>
        <w:div w:id="776291332">
          <w:marLeft w:val="640"/>
          <w:marRight w:val="0"/>
          <w:marTop w:val="0"/>
          <w:marBottom w:val="0"/>
          <w:divBdr>
            <w:top w:val="none" w:sz="0" w:space="0" w:color="auto"/>
            <w:left w:val="none" w:sz="0" w:space="0" w:color="auto"/>
            <w:bottom w:val="none" w:sz="0" w:space="0" w:color="auto"/>
            <w:right w:val="none" w:sz="0" w:space="0" w:color="auto"/>
          </w:divBdr>
        </w:div>
        <w:div w:id="1803883826">
          <w:marLeft w:val="640"/>
          <w:marRight w:val="0"/>
          <w:marTop w:val="0"/>
          <w:marBottom w:val="0"/>
          <w:divBdr>
            <w:top w:val="none" w:sz="0" w:space="0" w:color="auto"/>
            <w:left w:val="none" w:sz="0" w:space="0" w:color="auto"/>
            <w:bottom w:val="none" w:sz="0" w:space="0" w:color="auto"/>
            <w:right w:val="none" w:sz="0" w:space="0" w:color="auto"/>
          </w:divBdr>
        </w:div>
        <w:div w:id="656610816">
          <w:marLeft w:val="640"/>
          <w:marRight w:val="0"/>
          <w:marTop w:val="0"/>
          <w:marBottom w:val="0"/>
          <w:divBdr>
            <w:top w:val="none" w:sz="0" w:space="0" w:color="auto"/>
            <w:left w:val="none" w:sz="0" w:space="0" w:color="auto"/>
            <w:bottom w:val="none" w:sz="0" w:space="0" w:color="auto"/>
            <w:right w:val="none" w:sz="0" w:space="0" w:color="auto"/>
          </w:divBdr>
        </w:div>
        <w:div w:id="161941226">
          <w:marLeft w:val="640"/>
          <w:marRight w:val="0"/>
          <w:marTop w:val="0"/>
          <w:marBottom w:val="0"/>
          <w:divBdr>
            <w:top w:val="none" w:sz="0" w:space="0" w:color="auto"/>
            <w:left w:val="none" w:sz="0" w:space="0" w:color="auto"/>
            <w:bottom w:val="none" w:sz="0" w:space="0" w:color="auto"/>
            <w:right w:val="none" w:sz="0" w:space="0" w:color="auto"/>
          </w:divBdr>
        </w:div>
        <w:div w:id="1374421161">
          <w:marLeft w:val="640"/>
          <w:marRight w:val="0"/>
          <w:marTop w:val="0"/>
          <w:marBottom w:val="0"/>
          <w:divBdr>
            <w:top w:val="none" w:sz="0" w:space="0" w:color="auto"/>
            <w:left w:val="none" w:sz="0" w:space="0" w:color="auto"/>
            <w:bottom w:val="none" w:sz="0" w:space="0" w:color="auto"/>
            <w:right w:val="none" w:sz="0" w:space="0" w:color="auto"/>
          </w:divBdr>
        </w:div>
        <w:div w:id="1307203835">
          <w:marLeft w:val="640"/>
          <w:marRight w:val="0"/>
          <w:marTop w:val="0"/>
          <w:marBottom w:val="0"/>
          <w:divBdr>
            <w:top w:val="none" w:sz="0" w:space="0" w:color="auto"/>
            <w:left w:val="none" w:sz="0" w:space="0" w:color="auto"/>
            <w:bottom w:val="none" w:sz="0" w:space="0" w:color="auto"/>
            <w:right w:val="none" w:sz="0" w:space="0" w:color="auto"/>
          </w:divBdr>
        </w:div>
        <w:div w:id="1205488724">
          <w:marLeft w:val="640"/>
          <w:marRight w:val="0"/>
          <w:marTop w:val="0"/>
          <w:marBottom w:val="0"/>
          <w:divBdr>
            <w:top w:val="none" w:sz="0" w:space="0" w:color="auto"/>
            <w:left w:val="none" w:sz="0" w:space="0" w:color="auto"/>
            <w:bottom w:val="none" w:sz="0" w:space="0" w:color="auto"/>
            <w:right w:val="none" w:sz="0" w:space="0" w:color="auto"/>
          </w:divBdr>
        </w:div>
        <w:div w:id="1598634538">
          <w:marLeft w:val="640"/>
          <w:marRight w:val="0"/>
          <w:marTop w:val="0"/>
          <w:marBottom w:val="0"/>
          <w:divBdr>
            <w:top w:val="none" w:sz="0" w:space="0" w:color="auto"/>
            <w:left w:val="none" w:sz="0" w:space="0" w:color="auto"/>
            <w:bottom w:val="none" w:sz="0" w:space="0" w:color="auto"/>
            <w:right w:val="none" w:sz="0" w:space="0" w:color="auto"/>
          </w:divBdr>
        </w:div>
        <w:div w:id="2122459157">
          <w:marLeft w:val="640"/>
          <w:marRight w:val="0"/>
          <w:marTop w:val="0"/>
          <w:marBottom w:val="0"/>
          <w:divBdr>
            <w:top w:val="none" w:sz="0" w:space="0" w:color="auto"/>
            <w:left w:val="none" w:sz="0" w:space="0" w:color="auto"/>
            <w:bottom w:val="none" w:sz="0" w:space="0" w:color="auto"/>
            <w:right w:val="none" w:sz="0" w:space="0" w:color="auto"/>
          </w:divBdr>
        </w:div>
        <w:div w:id="847905849">
          <w:marLeft w:val="640"/>
          <w:marRight w:val="0"/>
          <w:marTop w:val="0"/>
          <w:marBottom w:val="0"/>
          <w:divBdr>
            <w:top w:val="none" w:sz="0" w:space="0" w:color="auto"/>
            <w:left w:val="none" w:sz="0" w:space="0" w:color="auto"/>
            <w:bottom w:val="none" w:sz="0" w:space="0" w:color="auto"/>
            <w:right w:val="none" w:sz="0" w:space="0" w:color="auto"/>
          </w:divBdr>
        </w:div>
        <w:div w:id="295530050">
          <w:marLeft w:val="640"/>
          <w:marRight w:val="0"/>
          <w:marTop w:val="0"/>
          <w:marBottom w:val="0"/>
          <w:divBdr>
            <w:top w:val="none" w:sz="0" w:space="0" w:color="auto"/>
            <w:left w:val="none" w:sz="0" w:space="0" w:color="auto"/>
            <w:bottom w:val="none" w:sz="0" w:space="0" w:color="auto"/>
            <w:right w:val="none" w:sz="0" w:space="0" w:color="auto"/>
          </w:divBdr>
        </w:div>
        <w:div w:id="241063614">
          <w:marLeft w:val="640"/>
          <w:marRight w:val="0"/>
          <w:marTop w:val="0"/>
          <w:marBottom w:val="0"/>
          <w:divBdr>
            <w:top w:val="none" w:sz="0" w:space="0" w:color="auto"/>
            <w:left w:val="none" w:sz="0" w:space="0" w:color="auto"/>
            <w:bottom w:val="none" w:sz="0" w:space="0" w:color="auto"/>
            <w:right w:val="none" w:sz="0" w:space="0" w:color="auto"/>
          </w:divBdr>
        </w:div>
        <w:div w:id="1301153049">
          <w:marLeft w:val="640"/>
          <w:marRight w:val="0"/>
          <w:marTop w:val="0"/>
          <w:marBottom w:val="0"/>
          <w:divBdr>
            <w:top w:val="none" w:sz="0" w:space="0" w:color="auto"/>
            <w:left w:val="none" w:sz="0" w:space="0" w:color="auto"/>
            <w:bottom w:val="none" w:sz="0" w:space="0" w:color="auto"/>
            <w:right w:val="none" w:sz="0" w:space="0" w:color="auto"/>
          </w:divBdr>
        </w:div>
        <w:div w:id="304745964">
          <w:marLeft w:val="640"/>
          <w:marRight w:val="0"/>
          <w:marTop w:val="0"/>
          <w:marBottom w:val="0"/>
          <w:divBdr>
            <w:top w:val="none" w:sz="0" w:space="0" w:color="auto"/>
            <w:left w:val="none" w:sz="0" w:space="0" w:color="auto"/>
            <w:bottom w:val="none" w:sz="0" w:space="0" w:color="auto"/>
            <w:right w:val="none" w:sz="0" w:space="0" w:color="auto"/>
          </w:divBdr>
        </w:div>
        <w:div w:id="331761804">
          <w:marLeft w:val="640"/>
          <w:marRight w:val="0"/>
          <w:marTop w:val="0"/>
          <w:marBottom w:val="0"/>
          <w:divBdr>
            <w:top w:val="none" w:sz="0" w:space="0" w:color="auto"/>
            <w:left w:val="none" w:sz="0" w:space="0" w:color="auto"/>
            <w:bottom w:val="none" w:sz="0" w:space="0" w:color="auto"/>
            <w:right w:val="none" w:sz="0" w:space="0" w:color="auto"/>
          </w:divBdr>
        </w:div>
        <w:div w:id="1273317276">
          <w:marLeft w:val="640"/>
          <w:marRight w:val="0"/>
          <w:marTop w:val="0"/>
          <w:marBottom w:val="0"/>
          <w:divBdr>
            <w:top w:val="none" w:sz="0" w:space="0" w:color="auto"/>
            <w:left w:val="none" w:sz="0" w:space="0" w:color="auto"/>
            <w:bottom w:val="none" w:sz="0" w:space="0" w:color="auto"/>
            <w:right w:val="none" w:sz="0" w:space="0" w:color="auto"/>
          </w:divBdr>
        </w:div>
        <w:div w:id="1281957995">
          <w:marLeft w:val="640"/>
          <w:marRight w:val="0"/>
          <w:marTop w:val="0"/>
          <w:marBottom w:val="0"/>
          <w:divBdr>
            <w:top w:val="none" w:sz="0" w:space="0" w:color="auto"/>
            <w:left w:val="none" w:sz="0" w:space="0" w:color="auto"/>
            <w:bottom w:val="none" w:sz="0" w:space="0" w:color="auto"/>
            <w:right w:val="none" w:sz="0" w:space="0" w:color="auto"/>
          </w:divBdr>
        </w:div>
        <w:div w:id="1238635773">
          <w:marLeft w:val="640"/>
          <w:marRight w:val="0"/>
          <w:marTop w:val="0"/>
          <w:marBottom w:val="0"/>
          <w:divBdr>
            <w:top w:val="none" w:sz="0" w:space="0" w:color="auto"/>
            <w:left w:val="none" w:sz="0" w:space="0" w:color="auto"/>
            <w:bottom w:val="none" w:sz="0" w:space="0" w:color="auto"/>
            <w:right w:val="none" w:sz="0" w:space="0" w:color="auto"/>
          </w:divBdr>
        </w:div>
        <w:div w:id="1305700293">
          <w:marLeft w:val="640"/>
          <w:marRight w:val="0"/>
          <w:marTop w:val="0"/>
          <w:marBottom w:val="0"/>
          <w:divBdr>
            <w:top w:val="none" w:sz="0" w:space="0" w:color="auto"/>
            <w:left w:val="none" w:sz="0" w:space="0" w:color="auto"/>
            <w:bottom w:val="none" w:sz="0" w:space="0" w:color="auto"/>
            <w:right w:val="none" w:sz="0" w:space="0" w:color="auto"/>
          </w:divBdr>
        </w:div>
        <w:div w:id="507789372">
          <w:marLeft w:val="640"/>
          <w:marRight w:val="0"/>
          <w:marTop w:val="0"/>
          <w:marBottom w:val="0"/>
          <w:divBdr>
            <w:top w:val="none" w:sz="0" w:space="0" w:color="auto"/>
            <w:left w:val="none" w:sz="0" w:space="0" w:color="auto"/>
            <w:bottom w:val="none" w:sz="0" w:space="0" w:color="auto"/>
            <w:right w:val="none" w:sz="0" w:space="0" w:color="auto"/>
          </w:divBdr>
        </w:div>
      </w:divsChild>
    </w:div>
    <w:div w:id="1449200162">
      <w:bodyDiv w:val="1"/>
      <w:marLeft w:val="0"/>
      <w:marRight w:val="0"/>
      <w:marTop w:val="0"/>
      <w:marBottom w:val="0"/>
      <w:divBdr>
        <w:top w:val="none" w:sz="0" w:space="0" w:color="auto"/>
        <w:left w:val="none" w:sz="0" w:space="0" w:color="auto"/>
        <w:bottom w:val="none" w:sz="0" w:space="0" w:color="auto"/>
        <w:right w:val="none" w:sz="0" w:space="0" w:color="auto"/>
      </w:divBdr>
    </w:div>
    <w:div w:id="1450081787">
      <w:bodyDiv w:val="1"/>
      <w:marLeft w:val="0"/>
      <w:marRight w:val="0"/>
      <w:marTop w:val="0"/>
      <w:marBottom w:val="0"/>
      <w:divBdr>
        <w:top w:val="none" w:sz="0" w:space="0" w:color="auto"/>
        <w:left w:val="none" w:sz="0" w:space="0" w:color="auto"/>
        <w:bottom w:val="none" w:sz="0" w:space="0" w:color="auto"/>
        <w:right w:val="none" w:sz="0" w:space="0" w:color="auto"/>
      </w:divBdr>
    </w:div>
    <w:div w:id="1453670275">
      <w:bodyDiv w:val="1"/>
      <w:marLeft w:val="0"/>
      <w:marRight w:val="0"/>
      <w:marTop w:val="0"/>
      <w:marBottom w:val="0"/>
      <w:divBdr>
        <w:top w:val="none" w:sz="0" w:space="0" w:color="auto"/>
        <w:left w:val="none" w:sz="0" w:space="0" w:color="auto"/>
        <w:bottom w:val="none" w:sz="0" w:space="0" w:color="auto"/>
        <w:right w:val="none" w:sz="0" w:space="0" w:color="auto"/>
      </w:divBdr>
      <w:divsChild>
        <w:div w:id="339312201">
          <w:marLeft w:val="640"/>
          <w:marRight w:val="0"/>
          <w:marTop w:val="0"/>
          <w:marBottom w:val="0"/>
          <w:divBdr>
            <w:top w:val="none" w:sz="0" w:space="0" w:color="auto"/>
            <w:left w:val="none" w:sz="0" w:space="0" w:color="auto"/>
            <w:bottom w:val="none" w:sz="0" w:space="0" w:color="auto"/>
            <w:right w:val="none" w:sz="0" w:space="0" w:color="auto"/>
          </w:divBdr>
        </w:div>
        <w:div w:id="1588267312">
          <w:marLeft w:val="640"/>
          <w:marRight w:val="0"/>
          <w:marTop w:val="0"/>
          <w:marBottom w:val="0"/>
          <w:divBdr>
            <w:top w:val="none" w:sz="0" w:space="0" w:color="auto"/>
            <w:left w:val="none" w:sz="0" w:space="0" w:color="auto"/>
            <w:bottom w:val="none" w:sz="0" w:space="0" w:color="auto"/>
            <w:right w:val="none" w:sz="0" w:space="0" w:color="auto"/>
          </w:divBdr>
        </w:div>
        <w:div w:id="165022013">
          <w:marLeft w:val="640"/>
          <w:marRight w:val="0"/>
          <w:marTop w:val="0"/>
          <w:marBottom w:val="0"/>
          <w:divBdr>
            <w:top w:val="none" w:sz="0" w:space="0" w:color="auto"/>
            <w:left w:val="none" w:sz="0" w:space="0" w:color="auto"/>
            <w:bottom w:val="none" w:sz="0" w:space="0" w:color="auto"/>
            <w:right w:val="none" w:sz="0" w:space="0" w:color="auto"/>
          </w:divBdr>
        </w:div>
        <w:div w:id="1676149287">
          <w:marLeft w:val="640"/>
          <w:marRight w:val="0"/>
          <w:marTop w:val="0"/>
          <w:marBottom w:val="0"/>
          <w:divBdr>
            <w:top w:val="none" w:sz="0" w:space="0" w:color="auto"/>
            <w:left w:val="none" w:sz="0" w:space="0" w:color="auto"/>
            <w:bottom w:val="none" w:sz="0" w:space="0" w:color="auto"/>
            <w:right w:val="none" w:sz="0" w:space="0" w:color="auto"/>
          </w:divBdr>
        </w:div>
        <w:div w:id="596181854">
          <w:marLeft w:val="640"/>
          <w:marRight w:val="0"/>
          <w:marTop w:val="0"/>
          <w:marBottom w:val="0"/>
          <w:divBdr>
            <w:top w:val="none" w:sz="0" w:space="0" w:color="auto"/>
            <w:left w:val="none" w:sz="0" w:space="0" w:color="auto"/>
            <w:bottom w:val="none" w:sz="0" w:space="0" w:color="auto"/>
            <w:right w:val="none" w:sz="0" w:space="0" w:color="auto"/>
          </w:divBdr>
        </w:div>
        <w:div w:id="800078061">
          <w:marLeft w:val="640"/>
          <w:marRight w:val="0"/>
          <w:marTop w:val="0"/>
          <w:marBottom w:val="0"/>
          <w:divBdr>
            <w:top w:val="none" w:sz="0" w:space="0" w:color="auto"/>
            <w:left w:val="none" w:sz="0" w:space="0" w:color="auto"/>
            <w:bottom w:val="none" w:sz="0" w:space="0" w:color="auto"/>
            <w:right w:val="none" w:sz="0" w:space="0" w:color="auto"/>
          </w:divBdr>
        </w:div>
        <w:div w:id="1710448981">
          <w:marLeft w:val="640"/>
          <w:marRight w:val="0"/>
          <w:marTop w:val="0"/>
          <w:marBottom w:val="0"/>
          <w:divBdr>
            <w:top w:val="none" w:sz="0" w:space="0" w:color="auto"/>
            <w:left w:val="none" w:sz="0" w:space="0" w:color="auto"/>
            <w:bottom w:val="none" w:sz="0" w:space="0" w:color="auto"/>
            <w:right w:val="none" w:sz="0" w:space="0" w:color="auto"/>
          </w:divBdr>
        </w:div>
        <w:div w:id="502664912">
          <w:marLeft w:val="640"/>
          <w:marRight w:val="0"/>
          <w:marTop w:val="0"/>
          <w:marBottom w:val="0"/>
          <w:divBdr>
            <w:top w:val="none" w:sz="0" w:space="0" w:color="auto"/>
            <w:left w:val="none" w:sz="0" w:space="0" w:color="auto"/>
            <w:bottom w:val="none" w:sz="0" w:space="0" w:color="auto"/>
            <w:right w:val="none" w:sz="0" w:space="0" w:color="auto"/>
          </w:divBdr>
        </w:div>
        <w:div w:id="1076974243">
          <w:marLeft w:val="640"/>
          <w:marRight w:val="0"/>
          <w:marTop w:val="0"/>
          <w:marBottom w:val="0"/>
          <w:divBdr>
            <w:top w:val="none" w:sz="0" w:space="0" w:color="auto"/>
            <w:left w:val="none" w:sz="0" w:space="0" w:color="auto"/>
            <w:bottom w:val="none" w:sz="0" w:space="0" w:color="auto"/>
            <w:right w:val="none" w:sz="0" w:space="0" w:color="auto"/>
          </w:divBdr>
        </w:div>
        <w:div w:id="1396050544">
          <w:marLeft w:val="640"/>
          <w:marRight w:val="0"/>
          <w:marTop w:val="0"/>
          <w:marBottom w:val="0"/>
          <w:divBdr>
            <w:top w:val="none" w:sz="0" w:space="0" w:color="auto"/>
            <w:left w:val="none" w:sz="0" w:space="0" w:color="auto"/>
            <w:bottom w:val="none" w:sz="0" w:space="0" w:color="auto"/>
            <w:right w:val="none" w:sz="0" w:space="0" w:color="auto"/>
          </w:divBdr>
        </w:div>
        <w:div w:id="81995193">
          <w:marLeft w:val="640"/>
          <w:marRight w:val="0"/>
          <w:marTop w:val="0"/>
          <w:marBottom w:val="0"/>
          <w:divBdr>
            <w:top w:val="none" w:sz="0" w:space="0" w:color="auto"/>
            <w:left w:val="none" w:sz="0" w:space="0" w:color="auto"/>
            <w:bottom w:val="none" w:sz="0" w:space="0" w:color="auto"/>
            <w:right w:val="none" w:sz="0" w:space="0" w:color="auto"/>
          </w:divBdr>
        </w:div>
        <w:div w:id="1200974556">
          <w:marLeft w:val="640"/>
          <w:marRight w:val="0"/>
          <w:marTop w:val="0"/>
          <w:marBottom w:val="0"/>
          <w:divBdr>
            <w:top w:val="none" w:sz="0" w:space="0" w:color="auto"/>
            <w:left w:val="none" w:sz="0" w:space="0" w:color="auto"/>
            <w:bottom w:val="none" w:sz="0" w:space="0" w:color="auto"/>
            <w:right w:val="none" w:sz="0" w:space="0" w:color="auto"/>
          </w:divBdr>
        </w:div>
        <w:div w:id="484123478">
          <w:marLeft w:val="640"/>
          <w:marRight w:val="0"/>
          <w:marTop w:val="0"/>
          <w:marBottom w:val="0"/>
          <w:divBdr>
            <w:top w:val="none" w:sz="0" w:space="0" w:color="auto"/>
            <w:left w:val="none" w:sz="0" w:space="0" w:color="auto"/>
            <w:bottom w:val="none" w:sz="0" w:space="0" w:color="auto"/>
            <w:right w:val="none" w:sz="0" w:space="0" w:color="auto"/>
          </w:divBdr>
        </w:div>
        <w:div w:id="618683878">
          <w:marLeft w:val="640"/>
          <w:marRight w:val="0"/>
          <w:marTop w:val="0"/>
          <w:marBottom w:val="0"/>
          <w:divBdr>
            <w:top w:val="none" w:sz="0" w:space="0" w:color="auto"/>
            <w:left w:val="none" w:sz="0" w:space="0" w:color="auto"/>
            <w:bottom w:val="none" w:sz="0" w:space="0" w:color="auto"/>
            <w:right w:val="none" w:sz="0" w:space="0" w:color="auto"/>
          </w:divBdr>
        </w:div>
        <w:div w:id="1710686258">
          <w:marLeft w:val="640"/>
          <w:marRight w:val="0"/>
          <w:marTop w:val="0"/>
          <w:marBottom w:val="0"/>
          <w:divBdr>
            <w:top w:val="none" w:sz="0" w:space="0" w:color="auto"/>
            <w:left w:val="none" w:sz="0" w:space="0" w:color="auto"/>
            <w:bottom w:val="none" w:sz="0" w:space="0" w:color="auto"/>
            <w:right w:val="none" w:sz="0" w:space="0" w:color="auto"/>
          </w:divBdr>
        </w:div>
        <w:div w:id="82066295">
          <w:marLeft w:val="640"/>
          <w:marRight w:val="0"/>
          <w:marTop w:val="0"/>
          <w:marBottom w:val="0"/>
          <w:divBdr>
            <w:top w:val="none" w:sz="0" w:space="0" w:color="auto"/>
            <w:left w:val="none" w:sz="0" w:space="0" w:color="auto"/>
            <w:bottom w:val="none" w:sz="0" w:space="0" w:color="auto"/>
            <w:right w:val="none" w:sz="0" w:space="0" w:color="auto"/>
          </w:divBdr>
        </w:div>
        <w:div w:id="1611471137">
          <w:marLeft w:val="640"/>
          <w:marRight w:val="0"/>
          <w:marTop w:val="0"/>
          <w:marBottom w:val="0"/>
          <w:divBdr>
            <w:top w:val="none" w:sz="0" w:space="0" w:color="auto"/>
            <w:left w:val="none" w:sz="0" w:space="0" w:color="auto"/>
            <w:bottom w:val="none" w:sz="0" w:space="0" w:color="auto"/>
            <w:right w:val="none" w:sz="0" w:space="0" w:color="auto"/>
          </w:divBdr>
        </w:div>
        <w:div w:id="556402675">
          <w:marLeft w:val="640"/>
          <w:marRight w:val="0"/>
          <w:marTop w:val="0"/>
          <w:marBottom w:val="0"/>
          <w:divBdr>
            <w:top w:val="none" w:sz="0" w:space="0" w:color="auto"/>
            <w:left w:val="none" w:sz="0" w:space="0" w:color="auto"/>
            <w:bottom w:val="none" w:sz="0" w:space="0" w:color="auto"/>
            <w:right w:val="none" w:sz="0" w:space="0" w:color="auto"/>
          </w:divBdr>
        </w:div>
        <w:div w:id="169225425">
          <w:marLeft w:val="640"/>
          <w:marRight w:val="0"/>
          <w:marTop w:val="0"/>
          <w:marBottom w:val="0"/>
          <w:divBdr>
            <w:top w:val="none" w:sz="0" w:space="0" w:color="auto"/>
            <w:left w:val="none" w:sz="0" w:space="0" w:color="auto"/>
            <w:bottom w:val="none" w:sz="0" w:space="0" w:color="auto"/>
            <w:right w:val="none" w:sz="0" w:space="0" w:color="auto"/>
          </w:divBdr>
        </w:div>
        <w:div w:id="1853760930">
          <w:marLeft w:val="640"/>
          <w:marRight w:val="0"/>
          <w:marTop w:val="0"/>
          <w:marBottom w:val="0"/>
          <w:divBdr>
            <w:top w:val="none" w:sz="0" w:space="0" w:color="auto"/>
            <w:left w:val="none" w:sz="0" w:space="0" w:color="auto"/>
            <w:bottom w:val="none" w:sz="0" w:space="0" w:color="auto"/>
            <w:right w:val="none" w:sz="0" w:space="0" w:color="auto"/>
          </w:divBdr>
        </w:div>
        <w:div w:id="1372533817">
          <w:marLeft w:val="640"/>
          <w:marRight w:val="0"/>
          <w:marTop w:val="0"/>
          <w:marBottom w:val="0"/>
          <w:divBdr>
            <w:top w:val="none" w:sz="0" w:space="0" w:color="auto"/>
            <w:left w:val="none" w:sz="0" w:space="0" w:color="auto"/>
            <w:bottom w:val="none" w:sz="0" w:space="0" w:color="auto"/>
            <w:right w:val="none" w:sz="0" w:space="0" w:color="auto"/>
          </w:divBdr>
        </w:div>
        <w:div w:id="2078279142">
          <w:marLeft w:val="640"/>
          <w:marRight w:val="0"/>
          <w:marTop w:val="0"/>
          <w:marBottom w:val="0"/>
          <w:divBdr>
            <w:top w:val="none" w:sz="0" w:space="0" w:color="auto"/>
            <w:left w:val="none" w:sz="0" w:space="0" w:color="auto"/>
            <w:bottom w:val="none" w:sz="0" w:space="0" w:color="auto"/>
            <w:right w:val="none" w:sz="0" w:space="0" w:color="auto"/>
          </w:divBdr>
        </w:div>
        <w:div w:id="1117218032">
          <w:marLeft w:val="640"/>
          <w:marRight w:val="0"/>
          <w:marTop w:val="0"/>
          <w:marBottom w:val="0"/>
          <w:divBdr>
            <w:top w:val="none" w:sz="0" w:space="0" w:color="auto"/>
            <w:left w:val="none" w:sz="0" w:space="0" w:color="auto"/>
            <w:bottom w:val="none" w:sz="0" w:space="0" w:color="auto"/>
            <w:right w:val="none" w:sz="0" w:space="0" w:color="auto"/>
          </w:divBdr>
        </w:div>
        <w:div w:id="2107337856">
          <w:marLeft w:val="640"/>
          <w:marRight w:val="0"/>
          <w:marTop w:val="0"/>
          <w:marBottom w:val="0"/>
          <w:divBdr>
            <w:top w:val="none" w:sz="0" w:space="0" w:color="auto"/>
            <w:left w:val="none" w:sz="0" w:space="0" w:color="auto"/>
            <w:bottom w:val="none" w:sz="0" w:space="0" w:color="auto"/>
            <w:right w:val="none" w:sz="0" w:space="0" w:color="auto"/>
          </w:divBdr>
        </w:div>
        <w:div w:id="339551385">
          <w:marLeft w:val="640"/>
          <w:marRight w:val="0"/>
          <w:marTop w:val="0"/>
          <w:marBottom w:val="0"/>
          <w:divBdr>
            <w:top w:val="none" w:sz="0" w:space="0" w:color="auto"/>
            <w:left w:val="none" w:sz="0" w:space="0" w:color="auto"/>
            <w:bottom w:val="none" w:sz="0" w:space="0" w:color="auto"/>
            <w:right w:val="none" w:sz="0" w:space="0" w:color="auto"/>
          </w:divBdr>
        </w:div>
        <w:div w:id="395860564">
          <w:marLeft w:val="640"/>
          <w:marRight w:val="0"/>
          <w:marTop w:val="0"/>
          <w:marBottom w:val="0"/>
          <w:divBdr>
            <w:top w:val="none" w:sz="0" w:space="0" w:color="auto"/>
            <w:left w:val="none" w:sz="0" w:space="0" w:color="auto"/>
            <w:bottom w:val="none" w:sz="0" w:space="0" w:color="auto"/>
            <w:right w:val="none" w:sz="0" w:space="0" w:color="auto"/>
          </w:divBdr>
        </w:div>
        <w:div w:id="1969243938">
          <w:marLeft w:val="640"/>
          <w:marRight w:val="0"/>
          <w:marTop w:val="0"/>
          <w:marBottom w:val="0"/>
          <w:divBdr>
            <w:top w:val="none" w:sz="0" w:space="0" w:color="auto"/>
            <w:left w:val="none" w:sz="0" w:space="0" w:color="auto"/>
            <w:bottom w:val="none" w:sz="0" w:space="0" w:color="auto"/>
            <w:right w:val="none" w:sz="0" w:space="0" w:color="auto"/>
          </w:divBdr>
        </w:div>
        <w:div w:id="2073382105">
          <w:marLeft w:val="640"/>
          <w:marRight w:val="0"/>
          <w:marTop w:val="0"/>
          <w:marBottom w:val="0"/>
          <w:divBdr>
            <w:top w:val="none" w:sz="0" w:space="0" w:color="auto"/>
            <w:left w:val="none" w:sz="0" w:space="0" w:color="auto"/>
            <w:bottom w:val="none" w:sz="0" w:space="0" w:color="auto"/>
            <w:right w:val="none" w:sz="0" w:space="0" w:color="auto"/>
          </w:divBdr>
        </w:div>
        <w:div w:id="799886743">
          <w:marLeft w:val="640"/>
          <w:marRight w:val="0"/>
          <w:marTop w:val="0"/>
          <w:marBottom w:val="0"/>
          <w:divBdr>
            <w:top w:val="none" w:sz="0" w:space="0" w:color="auto"/>
            <w:left w:val="none" w:sz="0" w:space="0" w:color="auto"/>
            <w:bottom w:val="none" w:sz="0" w:space="0" w:color="auto"/>
            <w:right w:val="none" w:sz="0" w:space="0" w:color="auto"/>
          </w:divBdr>
        </w:div>
        <w:div w:id="1252818365">
          <w:marLeft w:val="640"/>
          <w:marRight w:val="0"/>
          <w:marTop w:val="0"/>
          <w:marBottom w:val="0"/>
          <w:divBdr>
            <w:top w:val="none" w:sz="0" w:space="0" w:color="auto"/>
            <w:left w:val="none" w:sz="0" w:space="0" w:color="auto"/>
            <w:bottom w:val="none" w:sz="0" w:space="0" w:color="auto"/>
            <w:right w:val="none" w:sz="0" w:space="0" w:color="auto"/>
          </w:divBdr>
        </w:div>
      </w:divsChild>
    </w:div>
    <w:div w:id="1453939890">
      <w:bodyDiv w:val="1"/>
      <w:marLeft w:val="0"/>
      <w:marRight w:val="0"/>
      <w:marTop w:val="0"/>
      <w:marBottom w:val="0"/>
      <w:divBdr>
        <w:top w:val="none" w:sz="0" w:space="0" w:color="auto"/>
        <w:left w:val="none" w:sz="0" w:space="0" w:color="auto"/>
        <w:bottom w:val="none" w:sz="0" w:space="0" w:color="auto"/>
        <w:right w:val="none" w:sz="0" w:space="0" w:color="auto"/>
      </w:divBdr>
      <w:divsChild>
        <w:div w:id="1053388776">
          <w:marLeft w:val="640"/>
          <w:marRight w:val="0"/>
          <w:marTop w:val="0"/>
          <w:marBottom w:val="0"/>
          <w:divBdr>
            <w:top w:val="none" w:sz="0" w:space="0" w:color="auto"/>
            <w:left w:val="none" w:sz="0" w:space="0" w:color="auto"/>
            <w:bottom w:val="none" w:sz="0" w:space="0" w:color="auto"/>
            <w:right w:val="none" w:sz="0" w:space="0" w:color="auto"/>
          </w:divBdr>
        </w:div>
        <w:div w:id="817962572">
          <w:marLeft w:val="640"/>
          <w:marRight w:val="0"/>
          <w:marTop w:val="0"/>
          <w:marBottom w:val="0"/>
          <w:divBdr>
            <w:top w:val="none" w:sz="0" w:space="0" w:color="auto"/>
            <w:left w:val="none" w:sz="0" w:space="0" w:color="auto"/>
            <w:bottom w:val="none" w:sz="0" w:space="0" w:color="auto"/>
            <w:right w:val="none" w:sz="0" w:space="0" w:color="auto"/>
          </w:divBdr>
        </w:div>
        <w:div w:id="1788239245">
          <w:marLeft w:val="640"/>
          <w:marRight w:val="0"/>
          <w:marTop w:val="0"/>
          <w:marBottom w:val="0"/>
          <w:divBdr>
            <w:top w:val="none" w:sz="0" w:space="0" w:color="auto"/>
            <w:left w:val="none" w:sz="0" w:space="0" w:color="auto"/>
            <w:bottom w:val="none" w:sz="0" w:space="0" w:color="auto"/>
            <w:right w:val="none" w:sz="0" w:space="0" w:color="auto"/>
          </w:divBdr>
        </w:div>
        <w:div w:id="251469887">
          <w:marLeft w:val="640"/>
          <w:marRight w:val="0"/>
          <w:marTop w:val="0"/>
          <w:marBottom w:val="0"/>
          <w:divBdr>
            <w:top w:val="none" w:sz="0" w:space="0" w:color="auto"/>
            <w:left w:val="none" w:sz="0" w:space="0" w:color="auto"/>
            <w:bottom w:val="none" w:sz="0" w:space="0" w:color="auto"/>
            <w:right w:val="none" w:sz="0" w:space="0" w:color="auto"/>
          </w:divBdr>
        </w:div>
        <w:div w:id="543909091">
          <w:marLeft w:val="640"/>
          <w:marRight w:val="0"/>
          <w:marTop w:val="0"/>
          <w:marBottom w:val="0"/>
          <w:divBdr>
            <w:top w:val="none" w:sz="0" w:space="0" w:color="auto"/>
            <w:left w:val="none" w:sz="0" w:space="0" w:color="auto"/>
            <w:bottom w:val="none" w:sz="0" w:space="0" w:color="auto"/>
            <w:right w:val="none" w:sz="0" w:space="0" w:color="auto"/>
          </w:divBdr>
        </w:div>
        <w:div w:id="250624430">
          <w:marLeft w:val="640"/>
          <w:marRight w:val="0"/>
          <w:marTop w:val="0"/>
          <w:marBottom w:val="0"/>
          <w:divBdr>
            <w:top w:val="none" w:sz="0" w:space="0" w:color="auto"/>
            <w:left w:val="none" w:sz="0" w:space="0" w:color="auto"/>
            <w:bottom w:val="none" w:sz="0" w:space="0" w:color="auto"/>
            <w:right w:val="none" w:sz="0" w:space="0" w:color="auto"/>
          </w:divBdr>
        </w:div>
        <w:div w:id="1482576092">
          <w:marLeft w:val="640"/>
          <w:marRight w:val="0"/>
          <w:marTop w:val="0"/>
          <w:marBottom w:val="0"/>
          <w:divBdr>
            <w:top w:val="none" w:sz="0" w:space="0" w:color="auto"/>
            <w:left w:val="none" w:sz="0" w:space="0" w:color="auto"/>
            <w:bottom w:val="none" w:sz="0" w:space="0" w:color="auto"/>
            <w:right w:val="none" w:sz="0" w:space="0" w:color="auto"/>
          </w:divBdr>
        </w:div>
        <w:div w:id="428736887">
          <w:marLeft w:val="640"/>
          <w:marRight w:val="0"/>
          <w:marTop w:val="0"/>
          <w:marBottom w:val="0"/>
          <w:divBdr>
            <w:top w:val="none" w:sz="0" w:space="0" w:color="auto"/>
            <w:left w:val="none" w:sz="0" w:space="0" w:color="auto"/>
            <w:bottom w:val="none" w:sz="0" w:space="0" w:color="auto"/>
            <w:right w:val="none" w:sz="0" w:space="0" w:color="auto"/>
          </w:divBdr>
        </w:div>
        <w:div w:id="923535645">
          <w:marLeft w:val="640"/>
          <w:marRight w:val="0"/>
          <w:marTop w:val="0"/>
          <w:marBottom w:val="0"/>
          <w:divBdr>
            <w:top w:val="none" w:sz="0" w:space="0" w:color="auto"/>
            <w:left w:val="none" w:sz="0" w:space="0" w:color="auto"/>
            <w:bottom w:val="none" w:sz="0" w:space="0" w:color="auto"/>
            <w:right w:val="none" w:sz="0" w:space="0" w:color="auto"/>
          </w:divBdr>
        </w:div>
        <w:div w:id="860507011">
          <w:marLeft w:val="640"/>
          <w:marRight w:val="0"/>
          <w:marTop w:val="0"/>
          <w:marBottom w:val="0"/>
          <w:divBdr>
            <w:top w:val="none" w:sz="0" w:space="0" w:color="auto"/>
            <w:left w:val="none" w:sz="0" w:space="0" w:color="auto"/>
            <w:bottom w:val="none" w:sz="0" w:space="0" w:color="auto"/>
            <w:right w:val="none" w:sz="0" w:space="0" w:color="auto"/>
          </w:divBdr>
        </w:div>
        <w:div w:id="233591215">
          <w:marLeft w:val="640"/>
          <w:marRight w:val="0"/>
          <w:marTop w:val="0"/>
          <w:marBottom w:val="0"/>
          <w:divBdr>
            <w:top w:val="none" w:sz="0" w:space="0" w:color="auto"/>
            <w:left w:val="none" w:sz="0" w:space="0" w:color="auto"/>
            <w:bottom w:val="none" w:sz="0" w:space="0" w:color="auto"/>
            <w:right w:val="none" w:sz="0" w:space="0" w:color="auto"/>
          </w:divBdr>
        </w:div>
        <w:div w:id="1435395266">
          <w:marLeft w:val="640"/>
          <w:marRight w:val="0"/>
          <w:marTop w:val="0"/>
          <w:marBottom w:val="0"/>
          <w:divBdr>
            <w:top w:val="none" w:sz="0" w:space="0" w:color="auto"/>
            <w:left w:val="none" w:sz="0" w:space="0" w:color="auto"/>
            <w:bottom w:val="none" w:sz="0" w:space="0" w:color="auto"/>
            <w:right w:val="none" w:sz="0" w:space="0" w:color="auto"/>
          </w:divBdr>
        </w:div>
        <w:div w:id="2073041282">
          <w:marLeft w:val="640"/>
          <w:marRight w:val="0"/>
          <w:marTop w:val="0"/>
          <w:marBottom w:val="0"/>
          <w:divBdr>
            <w:top w:val="none" w:sz="0" w:space="0" w:color="auto"/>
            <w:left w:val="none" w:sz="0" w:space="0" w:color="auto"/>
            <w:bottom w:val="none" w:sz="0" w:space="0" w:color="auto"/>
            <w:right w:val="none" w:sz="0" w:space="0" w:color="auto"/>
          </w:divBdr>
        </w:div>
        <w:div w:id="756167809">
          <w:marLeft w:val="640"/>
          <w:marRight w:val="0"/>
          <w:marTop w:val="0"/>
          <w:marBottom w:val="0"/>
          <w:divBdr>
            <w:top w:val="none" w:sz="0" w:space="0" w:color="auto"/>
            <w:left w:val="none" w:sz="0" w:space="0" w:color="auto"/>
            <w:bottom w:val="none" w:sz="0" w:space="0" w:color="auto"/>
            <w:right w:val="none" w:sz="0" w:space="0" w:color="auto"/>
          </w:divBdr>
        </w:div>
        <w:div w:id="1250188935">
          <w:marLeft w:val="640"/>
          <w:marRight w:val="0"/>
          <w:marTop w:val="0"/>
          <w:marBottom w:val="0"/>
          <w:divBdr>
            <w:top w:val="none" w:sz="0" w:space="0" w:color="auto"/>
            <w:left w:val="none" w:sz="0" w:space="0" w:color="auto"/>
            <w:bottom w:val="none" w:sz="0" w:space="0" w:color="auto"/>
            <w:right w:val="none" w:sz="0" w:space="0" w:color="auto"/>
          </w:divBdr>
        </w:div>
        <w:div w:id="2055691772">
          <w:marLeft w:val="640"/>
          <w:marRight w:val="0"/>
          <w:marTop w:val="0"/>
          <w:marBottom w:val="0"/>
          <w:divBdr>
            <w:top w:val="none" w:sz="0" w:space="0" w:color="auto"/>
            <w:left w:val="none" w:sz="0" w:space="0" w:color="auto"/>
            <w:bottom w:val="none" w:sz="0" w:space="0" w:color="auto"/>
            <w:right w:val="none" w:sz="0" w:space="0" w:color="auto"/>
          </w:divBdr>
        </w:div>
        <w:div w:id="543568723">
          <w:marLeft w:val="640"/>
          <w:marRight w:val="0"/>
          <w:marTop w:val="0"/>
          <w:marBottom w:val="0"/>
          <w:divBdr>
            <w:top w:val="none" w:sz="0" w:space="0" w:color="auto"/>
            <w:left w:val="none" w:sz="0" w:space="0" w:color="auto"/>
            <w:bottom w:val="none" w:sz="0" w:space="0" w:color="auto"/>
            <w:right w:val="none" w:sz="0" w:space="0" w:color="auto"/>
          </w:divBdr>
        </w:div>
        <w:div w:id="2129660180">
          <w:marLeft w:val="640"/>
          <w:marRight w:val="0"/>
          <w:marTop w:val="0"/>
          <w:marBottom w:val="0"/>
          <w:divBdr>
            <w:top w:val="none" w:sz="0" w:space="0" w:color="auto"/>
            <w:left w:val="none" w:sz="0" w:space="0" w:color="auto"/>
            <w:bottom w:val="none" w:sz="0" w:space="0" w:color="auto"/>
            <w:right w:val="none" w:sz="0" w:space="0" w:color="auto"/>
          </w:divBdr>
        </w:div>
      </w:divsChild>
    </w:div>
    <w:div w:id="1454058230">
      <w:bodyDiv w:val="1"/>
      <w:marLeft w:val="0"/>
      <w:marRight w:val="0"/>
      <w:marTop w:val="0"/>
      <w:marBottom w:val="0"/>
      <w:divBdr>
        <w:top w:val="none" w:sz="0" w:space="0" w:color="auto"/>
        <w:left w:val="none" w:sz="0" w:space="0" w:color="auto"/>
        <w:bottom w:val="none" w:sz="0" w:space="0" w:color="auto"/>
        <w:right w:val="none" w:sz="0" w:space="0" w:color="auto"/>
      </w:divBdr>
    </w:div>
    <w:div w:id="1455555988">
      <w:bodyDiv w:val="1"/>
      <w:marLeft w:val="0"/>
      <w:marRight w:val="0"/>
      <w:marTop w:val="0"/>
      <w:marBottom w:val="0"/>
      <w:divBdr>
        <w:top w:val="none" w:sz="0" w:space="0" w:color="auto"/>
        <w:left w:val="none" w:sz="0" w:space="0" w:color="auto"/>
        <w:bottom w:val="none" w:sz="0" w:space="0" w:color="auto"/>
        <w:right w:val="none" w:sz="0" w:space="0" w:color="auto"/>
      </w:divBdr>
    </w:div>
    <w:div w:id="1457718734">
      <w:bodyDiv w:val="1"/>
      <w:marLeft w:val="0"/>
      <w:marRight w:val="0"/>
      <w:marTop w:val="0"/>
      <w:marBottom w:val="0"/>
      <w:divBdr>
        <w:top w:val="none" w:sz="0" w:space="0" w:color="auto"/>
        <w:left w:val="none" w:sz="0" w:space="0" w:color="auto"/>
        <w:bottom w:val="none" w:sz="0" w:space="0" w:color="auto"/>
        <w:right w:val="none" w:sz="0" w:space="0" w:color="auto"/>
      </w:divBdr>
    </w:div>
    <w:div w:id="1458791392">
      <w:bodyDiv w:val="1"/>
      <w:marLeft w:val="0"/>
      <w:marRight w:val="0"/>
      <w:marTop w:val="0"/>
      <w:marBottom w:val="0"/>
      <w:divBdr>
        <w:top w:val="none" w:sz="0" w:space="0" w:color="auto"/>
        <w:left w:val="none" w:sz="0" w:space="0" w:color="auto"/>
        <w:bottom w:val="none" w:sz="0" w:space="0" w:color="auto"/>
        <w:right w:val="none" w:sz="0" w:space="0" w:color="auto"/>
      </w:divBdr>
      <w:divsChild>
        <w:div w:id="663781112">
          <w:marLeft w:val="640"/>
          <w:marRight w:val="0"/>
          <w:marTop w:val="0"/>
          <w:marBottom w:val="0"/>
          <w:divBdr>
            <w:top w:val="none" w:sz="0" w:space="0" w:color="auto"/>
            <w:left w:val="none" w:sz="0" w:space="0" w:color="auto"/>
            <w:bottom w:val="none" w:sz="0" w:space="0" w:color="auto"/>
            <w:right w:val="none" w:sz="0" w:space="0" w:color="auto"/>
          </w:divBdr>
        </w:div>
        <w:div w:id="189152039">
          <w:marLeft w:val="640"/>
          <w:marRight w:val="0"/>
          <w:marTop w:val="0"/>
          <w:marBottom w:val="0"/>
          <w:divBdr>
            <w:top w:val="none" w:sz="0" w:space="0" w:color="auto"/>
            <w:left w:val="none" w:sz="0" w:space="0" w:color="auto"/>
            <w:bottom w:val="none" w:sz="0" w:space="0" w:color="auto"/>
            <w:right w:val="none" w:sz="0" w:space="0" w:color="auto"/>
          </w:divBdr>
        </w:div>
        <w:div w:id="1519350118">
          <w:marLeft w:val="640"/>
          <w:marRight w:val="0"/>
          <w:marTop w:val="0"/>
          <w:marBottom w:val="0"/>
          <w:divBdr>
            <w:top w:val="none" w:sz="0" w:space="0" w:color="auto"/>
            <w:left w:val="none" w:sz="0" w:space="0" w:color="auto"/>
            <w:bottom w:val="none" w:sz="0" w:space="0" w:color="auto"/>
            <w:right w:val="none" w:sz="0" w:space="0" w:color="auto"/>
          </w:divBdr>
        </w:div>
        <w:div w:id="211692225">
          <w:marLeft w:val="640"/>
          <w:marRight w:val="0"/>
          <w:marTop w:val="0"/>
          <w:marBottom w:val="0"/>
          <w:divBdr>
            <w:top w:val="none" w:sz="0" w:space="0" w:color="auto"/>
            <w:left w:val="none" w:sz="0" w:space="0" w:color="auto"/>
            <w:bottom w:val="none" w:sz="0" w:space="0" w:color="auto"/>
            <w:right w:val="none" w:sz="0" w:space="0" w:color="auto"/>
          </w:divBdr>
        </w:div>
        <w:div w:id="1079325912">
          <w:marLeft w:val="640"/>
          <w:marRight w:val="0"/>
          <w:marTop w:val="0"/>
          <w:marBottom w:val="0"/>
          <w:divBdr>
            <w:top w:val="none" w:sz="0" w:space="0" w:color="auto"/>
            <w:left w:val="none" w:sz="0" w:space="0" w:color="auto"/>
            <w:bottom w:val="none" w:sz="0" w:space="0" w:color="auto"/>
            <w:right w:val="none" w:sz="0" w:space="0" w:color="auto"/>
          </w:divBdr>
        </w:div>
        <w:div w:id="1512601981">
          <w:marLeft w:val="640"/>
          <w:marRight w:val="0"/>
          <w:marTop w:val="0"/>
          <w:marBottom w:val="0"/>
          <w:divBdr>
            <w:top w:val="none" w:sz="0" w:space="0" w:color="auto"/>
            <w:left w:val="none" w:sz="0" w:space="0" w:color="auto"/>
            <w:bottom w:val="none" w:sz="0" w:space="0" w:color="auto"/>
            <w:right w:val="none" w:sz="0" w:space="0" w:color="auto"/>
          </w:divBdr>
        </w:div>
        <w:div w:id="1590650542">
          <w:marLeft w:val="640"/>
          <w:marRight w:val="0"/>
          <w:marTop w:val="0"/>
          <w:marBottom w:val="0"/>
          <w:divBdr>
            <w:top w:val="none" w:sz="0" w:space="0" w:color="auto"/>
            <w:left w:val="none" w:sz="0" w:space="0" w:color="auto"/>
            <w:bottom w:val="none" w:sz="0" w:space="0" w:color="auto"/>
            <w:right w:val="none" w:sz="0" w:space="0" w:color="auto"/>
          </w:divBdr>
        </w:div>
        <w:div w:id="962465205">
          <w:marLeft w:val="640"/>
          <w:marRight w:val="0"/>
          <w:marTop w:val="0"/>
          <w:marBottom w:val="0"/>
          <w:divBdr>
            <w:top w:val="none" w:sz="0" w:space="0" w:color="auto"/>
            <w:left w:val="none" w:sz="0" w:space="0" w:color="auto"/>
            <w:bottom w:val="none" w:sz="0" w:space="0" w:color="auto"/>
            <w:right w:val="none" w:sz="0" w:space="0" w:color="auto"/>
          </w:divBdr>
        </w:div>
        <w:div w:id="1893227160">
          <w:marLeft w:val="640"/>
          <w:marRight w:val="0"/>
          <w:marTop w:val="0"/>
          <w:marBottom w:val="0"/>
          <w:divBdr>
            <w:top w:val="none" w:sz="0" w:space="0" w:color="auto"/>
            <w:left w:val="none" w:sz="0" w:space="0" w:color="auto"/>
            <w:bottom w:val="none" w:sz="0" w:space="0" w:color="auto"/>
            <w:right w:val="none" w:sz="0" w:space="0" w:color="auto"/>
          </w:divBdr>
        </w:div>
        <w:div w:id="716126753">
          <w:marLeft w:val="640"/>
          <w:marRight w:val="0"/>
          <w:marTop w:val="0"/>
          <w:marBottom w:val="0"/>
          <w:divBdr>
            <w:top w:val="none" w:sz="0" w:space="0" w:color="auto"/>
            <w:left w:val="none" w:sz="0" w:space="0" w:color="auto"/>
            <w:bottom w:val="none" w:sz="0" w:space="0" w:color="auto"/>
            <w:right w:val="none" w:sz="0" w:space="0" w:color="auto"/>
          </w:divBdr>
        </w:div>
        <w:div w:id="362676248">
          <w:marLeft w:val="640"/>
          <w:marRight w:val="0"/>
          <w:marTop w:val="0"/>
          <w:marBottom w:val="0"/>
          <w:divBdr>
            <w:top w:val="none" w:sz="0" w:space="0" w:color="auto"/>
            <w:left w:val="none" w:sz="0" w:space="0" w:color="auto"/>
            <w:bottom w:val="none" w:sz="0" w:space="0" w:color="auto"/>
            <w:right w:val="none" w:sz="0" w:space="0" w:color="auto"/>
          </w:divBdr>
        </w:div>
        <w:div w:id="832990789">
          <w:marLeft w:val="640"/>
          <w:marRight w:val="0"/>
          <w:marTop w:val="0"/>
          <w:marBottom w:val="0"/>
          <w:divBdr>
            <w:top w:val="none" w:sz="0" w:space="0" w:color="auto"/>
            <w:left w:val="none" w:sz="0" w:space="0" w:color="auto"/>
            <w:bottom w:val="none" w:sz="0" w:space="0" w:color="auto"/>
            <w:right w:val="none" w:sz="0" w:space="0" w:color="auto"/>
          </w:divBdr>
        </w:div>
        <w:div w:id="1825586895">
          <w:marLeft w:val="640"/>
          <w:marRight w:val="0"/>
          <w:marTop w:val="0"/>
          <w:marBottom w:val="0"/>
          <w:divBdr>
            <w:top w:val="none" w:sz="0" w:space="0" w:color="auto"/>
            <w:left w:val="none" w:sz="0" w:space="0" w:color="auto"/>
            <w:bottom w:val="none" w:sz="0" w:space="0" w:color="auto"/>
            <w:right w:val="none" w:sz="0" w:space="0" w:color="auto"/>
          </w:divBdr>
        </w:div>
        <w:div w:id="808091573">
          <w:marLeft w:val="640"/>
          <w:marRight w:val="0"/>
          <w:marTop w:val="0"/>
          <w:marBottom w:val="0"/>
          <w:divBdr>
            <w:top w:val="none" w:sz="0" w:space="0" w:color="auto"/>
            <w:left w:val="none" w:sz="0" w:space="0" w:color="auto"/>
            <w:bottom w:val="none" w:sz="0" w:space="0" w:color="auto"/>
            <w:right w:val="none" w:sz="0" w:space="0" w:color="auto"/>
          </w:divBdr>
        </w:div>
        <w:div w:id="1685857352">
          <w:marLeft w:val="640"/>
          <w:marRight w:val="0"/>
          <w:marTop w:val="0"/>
          <w:marBottom w:val="0"/>
          <w:divBdr>
            <w:top w:val="none" w:sz="0" w:space="0" w:color="auto"/>
            <w:left w:val="none" w:sz="0" w:space="0" w:color="auto"/>
            <w:bottom w:val="none" w:sz="0" w:space="0" w:color="auto"/>
            <w:right w:val="none" w:sz="0" w:space="0" w:color="auto"/>
          </w:divBdr>
        </w:div>
        <w:div w:id="1688021117">
          <w:marLeft w:val="640"/>
          <w:marRight w:val="0"/>
          <w:marTop w:val="0"/>
          <w:marBottom w:val="0"/>
          <w:divBdr>
            <w:top w:val="none" w:sz="0" w:space="0" w:color="auto"/>
            <w:left w:val="none" w:sz="0" w:space="0" w:color="auto"/>
            <w:bottom w:val="none" w:sz="0" w:space="0" w:color="auto"/>
            <w:right w:val="none" w:sz="0" w:space="0" w:color="auto"/>
          </w:divBdr>
        </w:div>
        <w:div w:id="1370833272">
          <w:marLeft w:val="640"/>
          <w:marRight w:val="0"/>
          <w:marTop w:val="0"/>
          <w:marBottom w:val="0"/>
          <w:divBdr>
            <w:top w:val="none" w:sz="0" w:space="0" w:color="auto"/>
            <w:left w:val="none" w:sz="0" w:space="0" w:color="auto"/>
            <w:bottom w:val="none" w:sz="0" w:space="0" w:color="auto"/>
            <w:right w:val="none" w:sz="0" w:space="0" w:color="auto"/>
          </w:divBdr>
        </w:div>
        <w:div w:id="1161116508">
          <w:marLeft w:val="640"/>
          <w:marRight w:val="0"/>
          <w:marTop w:val="0"/>
          <w:marBottom w:val="0"/>
          <w:divBdr>
            <w:top w:val="none" w:sz="0" w:space="0" w:color="auto"/>
            <w:left w:val="none" w:sz="0" w:space="0" w:color="auto"/>
            <w:bottom w:val="none" w:sz="0" w:space="0" w:color="auto"/>
            <w:right w:val="none" w:sz="0" w:space="0" w:color="auto"/>
          </w:divBdr>
        </w:div>
        <w:div w:id="1117720983">
          <w:marLeft w:val="640"/>
          <w:marRight w:val="0"/>
          <w:marTop w:val="0"/>
          <w:marBottom w:val="0"/>
          <w:divBdr>
            <w:top w:val="none" w:sz="0" w:space="0" w:color="auto"/>
            <w:left w:val="none" w:sz="0" w:space="0" w:color="auto"/>
            <w:bottom w:val="none" w:sz="0" w:space="0" w:color="auto"/>
            <w:right w:val="none" w:sz="0" w:space="0" w:color="auto"/>
          </w:divBdr>
        </w:div>
        <w:div w:id="1661543269">
          <w:marLeft w:val="640"/>
          <w:marRight w:val="0"/>
          <w:marTop w:val="0"/>
          <w:marBottom w:val="0"/>
          <w:divBdr>
            <w:top w:val="none" w:sz="0" w:space="0" w:color="auto"/>
            <w:left w:val="none" w:sz="0" w:space="0" w:color="auto"/>
            <w:bottom w:val="none" w:sz="0" w:space="0" w:color="auto"/>
            <w:right w:val="none" w:sz="0" w:space="0" w:color="auto"/>
          </w:divBdr>
        </w:div>
        <w:div w:id="2046059136">
          <w:marLeft w:val="640"/>
          <w:marRight w:val="0"/>
          <w:marTop w:val="0"/>
          <w:marBottom w:val="0"/>
          <w:divBdr>
            <w:top w:val="none" w:sz="0" w:space="0" w:color="auto"/>
            <w:left w:val="none" w:sz="0" w:space="0" w:color="auto"/>
            <w:bottom w:val="none" w:sz="0" w:space="0" w:color="auto"/>
            <w:right w:val="none" w:sz="0" w:space="0" w:color="auto"/>
          </w:divBdr>
        </w:div>
        <w:div w:id="1541043835">
          <w:marLeft w:val="640"/>
          <w:marRight w:val="0"/>
          <w:marTop w:val="0"/>
          <w:marBottom w:val="0"/>
          <w:divBdr>
            <w:top w:val="none" w:sz="0" w:space="0" w:color="auto"/>
            <w:left w:val="none" w:sz="0" w:space="0" w:color="auto"/>
            <w:bottom w:val="none" w:sz="0" w:space="0" w:color="auto"/>
            <w:right w:val="none" w:sz="0" w:space="0" w:color="auto"/>
          </w:divBdr>
        </w:div>
        <w:div w:id="1936205223">
          <w:marLeft w:val="640"/>
          <w:marRight w:val="0"/>
          <w:marTop w:val="0"/>
          <w:marBottom w:val="0"/>
          <w:divBdr>
            <w:top w:val="none" w:sz="0" w:space="0" w:color="auto"/>
            <w:left w:val="none" w:sz="0" w:space="0" w:color="auto"/>
            <w:bottom w:val="none" w:sz="0" w:space="0" w:color="auto"/>
            <w:right w:val="none" w:sz="0" w:space="0" w:color="auto"/>
          </w:divBdr>
        </w:div>
        <w:div w:id="492721509">
          <w:marLeft w:val="640"/>
          <w:marRight w:val="0"/>
          <w:marTop w:val="0"/>
          <w:marBottom w:val="0"/>
          <w:divBdr>
            <w:top w:val="none" w:sz="0" w:space="0" w:color="auto"/>
            <w:left w:val="none" w:sz="0" w:space="0" w:color="auto"/>
            <w:bottom w:val="none" w:sz="0" w:space="0" w:color="auto"/>
            <w:right w:val="none" w:sz="0" w:space="0" w:color="auto"/>
          </w:divBdr>
        </w:div>
        <w:div w:id="725572773">
          <w:marLeft w:val="640"/>
          <w:marRight w:val="0"/>
          <w:marTop w:val="0"/>
          <w:marBottom w:val="0"/>
          <w:divBdr>
            <w:top w:val="none" w:sz="0" w:space="0" w:color="auto"/>
            <w:left w:val="none" w:sz="0" w:space="0" w:color="auto"/>
            <w:bottom w:val="none" w:sz="0" w:space="0" w:color="auto"/>
            <w:right w:val="none" w:sz="0" w:space="0" w:color="auto"/>
          </w:divBdr>
        </w:div>
        <w:div w:id="1229000837">
          <w:marLeft w:val="640"/>
          <w:marRight w:val="0"/>
          <w:marTop w:val="0"/>
          <w:marBottom w:val="0"/>
          <w:divBdr>
            <w:top w:val="none" w:sz="0" w:space="0" w:color="auto"/>
            <w:left w:val="none" w:sz="0" w:space="0" w:color="auto"/>
            <w:bottom w:val="none" w:sz="0" w:space="0" w:color="auto"/>
            <w:right w:val="none" w:sz="0" w:space="0" w:color="auto"/>
          </w:divBdr>
        </w:div>
        <w:div w:id="1077632524">
          <w:marLeft w:val="640"/>
          <w:marRight w:val="0"/>
          <w:marTop w:val="0"/>
          <w:marBottom w:val="0"/>
          <w:divBdr>
            <w:top w:val="none" w:sz="0" w:space="0" w:color="auto"/>
            <w:left w:val="none" w:sz="0" w:space="0" w:color="auto"/>
            <w:bottom w:val="none" w:sz="0" w:space="0" w:color="auto"/>
            <w:right w:val="none" w:sz="0" w:space="0" w:color="auto"/>
          </w:divBdr>
        </w:div>
        <w:div w:id="664361567">
          <w:marLeft w:val="640"/>
          <w:marRight w:val="0"/>
          <w:marTop w:val="0"/>
          <w:marBottom w:val="0"/>
          <w:divBdr>
            <w:top w:val="none" w:sz="0" w:space="0" w:color="auto"/>
            <w:left w:val="none" w:sz="0" w:space="0" w:color="auto"/>
            <w:bottom w:val="none" w:sz="0" w:space="0" w:color="auto"/>
            <w:right w:val="none" w:sz="0" w:space="0" w:color="auto"/>
          </w:divBdr>
        </w:div>
        <w:div w:id="30039974">
          <w:marLeft w:val="640"/>
          <w:marRight w:val="0"/>
          <w:marTop w:val="0"/>
          <w:marBottom w:val="0"/>
          <w:divBdr>
            <w:top w:val="none" w:sz="0" w:space="0" w:color="auto"/>
            <w:left w:val="none" w:sz="0" w:space="0" w:color="auto"/>
            <w:bottom w:val="none" w:sz="0" w:space="0" w:color="auto"/>
            <w:right w:val="none" w:sz="0" w:space="0" w:color="auto"/>
          </w:divBdr>
        </w:div>
        <w:div w:id="328993425">
          <w:marLeft w:val="640"/>
          <w:marRight w:val="0"/>
          <w:marTop w:val="0"/>
          <w:marBottom w:val="0"/>
          <w:divBdr>
            <w:top w:val="none" w:sz="0" w:space="0" w:color="auto"/>
            <w:left w:val="none" w:sz="0" w:space="0" w:color="auto"/>
            <w:bottom w:val="none" w:sz="0" w:space="0" w:color="auto"/>
            <w:right w:val="none" w:sz="0" w:space="0" w:color="auto"/>
          </w:divBdr>
        </w:div>
        <w:div w:id="1538589245">
          <w:marLeft w:val="640"/>
          <w:marRight w:val="0"/>
          <w:marTop w:val="0"/>
          <w:marBottom w:val="0"/>
          <w:divBdr>
            <w:top w:val="none" w:sz="0" w:space="0" w:color="auto"/>
            <w:left w:val="none" w:sz="0" w:space="0" w:color="auto"/>
            <w:bottom w:val="none" w:sz="0" w:space="0" w:color="auto"/>
            <w:right w:val="none" w:sz="0" w:space="0" w:color="auto"/>
          </w:divBdr>
        </w:div>
        <w:div w:id="2042051399">
          <w:marLeft w:val="640"/>
          <w:marRight w:val="0"/>
          <w:marTop w:val="0"/>
          <w:marBottom w:val="0"/>
          <w:divBdr>
            <w:top w:val="none" w:sz="0" w:space="0" w:color="auto"/>
            <w:left w:val="none" w:sz="0" w:space="0" w:color="auto"/>
            <w:bottom w:val="none" w:sz="0" w:space="0" w:color="auto"/>
            <w:right w:val="none" w:sz="0" w:space="0" w:color="auto"/>
          </w:divBdr>
        </w:div>
        <w:div w:id="937369917">
          <w:marLeft w:val="640"/>
          <w:marRight w:val="0"/>
          <w:marTop w:val="0"/>
          <w:marBottom w:val="0"/>
          <w:divBdr>
            <w:top w:val="none" w:sz="0" w:space="0" w:color="auto"/>
            <w:left w:val="none" w:sz="0" w:space="0" w:color="auto"/>
            <w:bottom w:val="none" w:sz="0" w:space="0" w:color="auto"/>
            <w:right w:val="none" w:sz="0" w:space="0" w:color="auto"/>
          </w:divBdr>
        </w:div>
        <w:div w:id="1032876399">
          <w:marLeft w:val="640"/>
          <w:marRight w:val="0"/>
          <w:marTop w:val="0"/>
          <w:marBottom w:val="0"/>
          <w:divBdr>
            <w:top w:val="none" w:sz="0" w:space="0" w:color="auto"/>
            <w:left w:val="none" w:sz="0" w:space="0" w:color="auto"/>
            <w:bottom w:val="none" w:sz="0" w:space="0" w:color="auto"/>
            <w:right w:val="none" w:sz="0" w:space="0" w:color="auto"/>
          </w:divBdr>
        </w:div>
        <w:div w:id="1595626679">
          <w:marLeft w:val="640"/>
          <w:marRight w:val="0"/>
          <w:marTop w:val="0"/>
          <w:marBottom w:val="0"/>
          <w:divBdr>
            <w:top w:val="none" w:sz="0" w:space="0" w:color="auto"/>
            <w:left w:val="none" w:sz="0" w:space="0" w:color="auto"/>
            <w:bottom w:val="none" w:sz="0" w:space="0" w:color="auto"/>
            <w:right w:val="none" w:sz="0" w:space="0" w:color="auto"/>
          </w:divBdr>
        </w:div>
        <w:div w:id="82726215">
          <w:marLeft w:val="640"/>
          <w:marRight w:val="0"/>
          <w:marTop w:val="0"/>
          <w:marBottom w:val="0"/>
          <w:divBdr>
            <w:top w:val="none" w:sz="0" w:space="0" w:color="auto"/>
            <w:left w:val="none" w:sz="0" w:space="0" w:color="auto"/>
            <w:bottom w:val="none" w:sz="0" w:space="0" w:color="auto"/>
            <w:right w:val="none" w:sz="0" w:space="0" w:color="auto"/>
          </w:divBdr>
        </w:div>
        <w:div w:id="795755791">
          <w:marLeft w:val="640"/>
          <w:marRight w:val="0"/>
          <w:marTop w:val="0"/>
          <w:marBottom w:val="0"/>
          <w:divBdr>
            <w:top w:val="none" w:sz="0" w:space="0" w:color="auto"/>
            <w:left w:val="none" w:sz="0" w:space="0" w:color="auto"/>
            <w:bottom w:val="none" w:sz="0" w:space="0" w:color="auto"/>
            <w:right w:val="none" w:sz="0" w:space="0" w:color="auto"/>
          </w:divBdr>
        </w:div>
        <w:div w:id="1845246252">
          <w:marLeft w:val="640"/>
          <w:marRight w:val="0"/>
          <w:marTop w:val="0"/>
          <w:marBottom w:val="0"/>
          <w:divBdr>
            <w:top w:val="none" w:sz="0" w:space="0" w:color="auto"/>
            <w:left w:val="none" w:sz="0" w:space="0" w:color="auto"/>
            <w:bottom w:val="none" w:sz="0" w:space="0" w:color="auto"/>
            <w:right w:val="none" w:sz="0" w:space="0" w:color="auto"/>
          </w:divBdr>
        </w:div>
      </w:divsChild>
    </w:div>
    <w:div w:id="1459058457">
      <w:bodyDiv w:val="1"/>
      <w:marLeft w:val="0"/>
      <w:marRight w:val="0"/>
      <w:marTop w:val="0"/>
      <w:marBottom w:val="0"/>
      <w:divBdr>
        <w:top w:val="none" w:sz="0" w:space="0" w:color="auto"/>
        <w:left w:val="none" w:sz="0" w:space="0" w:color="auto"/>
        <w:bottom w:val="none" w:sz="0" w:space="0" w:color="auto"/>
        <w:right w:val="none" w:sz="0" w:space="0" w:color="auto"/>
      </w:divBdr>
    </w:div>
    <w:div w:id="1460491288">
      <w:bodyDiv w:val="1"/>
      <w:marLeft w:val="0"/>
      <w:marRight w:val="0"/>
      <w:marTop w:val="0"/>
      <w:marBottom w:val="0"/>
      <w:divBdr>
        <w:top w:val="none" w:sz="0" w:space="0" w:color="auto"/>
        <w:left w:val="none" w:sz="0" w:space="0" w:color="auto"/>
        <w:bottom w:val="none" w:sz="0" w:space="0" w:color="auto"/>
        <w:right w:val="none" w:sz="0" w:space="0" w:color="auto"/>
      </w:divBdr>
    </w:div>
    <w:div w:id="1462647520">
      <w:bodyDiv w:val="1"/>
      <w:marLeft w:val="0"/>
      <w:marRight w:val="0"/>
      <w:marTop w:val="0"/>
      <w:marBottom w:val="0"/>
      <w:divBdr>
        <w:top w:val="none" w:sz="0" w:space="0" w:color="auto"/>
        <w:left w:val="none" w:sz="0" w:space="0" w:color="auto"/>
        <w:bottom w:val="none" w:sz="0" w:space="0" w:color="auto"/>
        <w:right w:val="none" w:sz="0" w:space="0" w:color="auto"/>
      </w:divBdr>
      <w:divsChild>
        <w:div w:id="383068515">
          <w:marLeft w:val="640"/>
          <w:marRight w:val="0"/>
          <w:marTop w:val="0"/>
          <w:marBottom w:val="0"/>
          <w:divBdr>
            <w:top w:val="none" w:sz="0" w:space="0" w:color="auto"/>
            <w:left w:val="none" w:sz="0" w:space="0" w:color="auto"/>
            <w:bottom w:val="none" w:sz="0" w:space="0" w:color="auto"/>
            <w:right w:val="none" w:sz="0" w:space="0" w:color="auto"/>
          </w:divBdr>
        </w:div>
        <w:div w:id="1333948459">
          <w:marLeft w:val="640"/>
          <w:marRight w:val="0"/>
          <w:marTop w:val="0"/>
          <w:marBottom w:val="0"/>
          <w:divBdr>
            <w:top w:val="none" w:sz="0" w:space="0" w:color="auto"/>
            <w:left w:val="none" w:sz="0" w:space="0" w:color="auto"/>
            <w:bottom w:val="none" w:sz="0" w:space="0" w:color="auto"/>
            <w:right w:val="none" w:sz="0" w:space="0" w:color="auto"/>
          </w:divBdr>
        </w:div>
        <w:div w:id="1498182386">
          <w:marLeft w:val="640"/>
          <w:marRight w:val="0"/>
          <w:marTop w:val="0"/>
          <w:marBottom w:val="0"/>
          <w:divBdr>
            <w:top w:val="none" w:sz="0" w:space="0" w:color="auto"/>
            <w:left w:val="none" w:sz="0" w:space="0" w:color="auto"/>
            <w:bottom w:val="none" w:sz="0" w:space="0" w:color="auto"/>
            <w:right w:val="none" w:sz="0" w:space="0" w:color="auto"/>
          </w:divBdr>
        </w:div>
        <w:div w:id="1376806396">
          <w:marLeft w:val="640"/>
          <w:marRight w:val="0"/>
          <w:marTop w:val="0"/>
          <w:marBottom w:val="0"/>
          <w:divBdr>
            <w:top w:val="none" w:sz="0" w:space="0" w:color="auto"/>
            <w:left w:val="none" w:sz="0" w:space="0" w:color="auto"/>
            <w:bottom w:val="none" w:sz="0" w:space="0" w:color="auto"/>
            <w:right w:val="none" w:sz="0" w:space="0" w:color="auto"/>
          </w:divBdr>
        </w:div>
        <w:div w:id="374424861">
          <w:marLeft w:val="640"/>
          <w:marRight w:val="0"/>
          <w:marTop w:val="0"/>
          <w:marBottom w:val="0"/>
          <w:divBdr>
            <w:top w:val="none" w:sz="0" w:space="0" w:color="auto"/>
            <w:left w:val="none" w:sz="0" w:space="0" w:color="auto"/>
            <w:bottom w:val="none" w:sz="0" w:space="0" w:color="auto"/>
            <w:right w:val="none" w:sz="0" w:space="0" w:color="auto"/>
          </w:divBdr>
        </w:div>
        <w:div w:id="1991012840">
          <w:marLeft w:val="640"/>
          <w:marRight w:val="0"/>
          <w:marTop w:val="0"/>
          <w:marBottom w:val="0"/>
          <w:divBdr>
            <w:top w:val="none" w:sz="0" w:space="0" w:color="auto"/>
            <w:left w:val="none" w:sz="0" w:space="0" w:color="auto"/>
            <w:bottom w:val="none" w:sz="0" w:space="0" w:color="auto"/>
            <w:right w:val="none" w:sz="0" w:space="0" w:color="auto"/>
          </w:divBdr>
        </w:div>
        <w:div w:id="1957059077">
          <w:marLeft w:val="640"/>
          <w:marRight w:val="0"/>
          <w:marTop w:val="0"/>
          <w:marBottom w:val="0"/>
          <w:divBdr>
            <w:top w:val="none" w:sz="0" w:space="0" w:color="auto"/>
            <w:left w:val="none" w:sz="0" w:space="0" w:color="auto"/>
            <w:bottom w:val="none" w:sz="0" w:space="0" w:color="auto"/>
            <w:right w:val="none" w:sz="0" w:space="0" w:color="auto"/>
          </w:divBdr>
        </w:div>
        <w:div w:id="106319660">
          <w:marLeft w:val="640"/>
          <w:marRight w:val="0"/>
          <w:marTop w:val="0"/>
          <w:marBottom w:val="0"/>
          <w:divBdr>
            <w:top w:val="none" w:sz="0" w:space="0" w:color="auto"/>
            <w:left w:val="none" w:sz="0" w:space="0" w:color="auto"/>
            <w:bottom w:val="none" w:sz="0" w:space="0" w:color="auto"/>
            <w:right w:val="none" w:sz="0" w:space="0" w:color="auto"/>
          </w:divBdr>
        </w:div>
        <w:div w:id="1974214850">
          <w:marLeft w:val="640"/>
          <w:marRight w:val="0"/>
          <w:marTop w:val="0"/>
          <w:marBottom w:val="0"/>
          <w:divBdr>
            <w:top w:val="none" w:sz="0" w:space="0" w:color="auto"/>
            <w:left w:val="none" w:sz="0" w:space="0" w:color="auto"/>
            <w:bottom w:val="none" w:sz="0" w:space="0" w:color="auto"/>
            <w:right w:val="none" w:sz="0" w:space="0" w:color="auto"/>
          </w:divBdr>
        </w:div>
        <w:div w:id="1238980032">
          <w:marLeft w:val="640"/>
          <w:marRight w:val="0"/>
          <w:marTop w:val="0"/>
          <w:marBottom w:val="0"/>
          <w:divBdr>
            <w:top w:val="none" w:sz="0" w:space="0" w:color="auto"/>
            <w:left w:val="none" w:sz="0" w:space="0" w:color="auto"/>
            <w:bottom w:val="none" w:sz="0" w:space="0" w:color="auto"/>
            <w:right w:val="none" w:sz="0" w:space="0" w:color="auto"/>
          </w:divBdr>
        </w:div>
        <w:div w:id="1298149649">
          <w:marLeft w:val="640"/>
          <w:marRight w:val="0"/>
          <w:marTop w:val="0"/>
          <w:marBottom w:val="0"/>
          <w:divBdr>
            <w:top w:val="none" w:sz="0" w:space="0" w:color="auto"/>
            <w:left w:val="none" w:sz="0" w:space="0" w:color="auto"/>
            <w:bottom w:val="none" w:sz="0" w:space="0" w:color="auto"/>
            <w:right w:val="none" w:sz="0" w:space="0" w:color="auto"/>
          </w:divBdr>
        </w:div>
        <w:div w:id="1707288665">
          <w:marLeft w:val="640"/>
          <w:marRight w:val="0"/>
          <w:marTop w:val="0"/>
          <w:marBottom w:val="0"/>
          <w:divBdr>
            <w:top w:val="none" w:sz="0" w:space="0" w:color="auto"/>
            <w:left w:val="none" w:sz="0" w:space="0" w:color="auto"/>
            <w:bottom w:val="none" w:sz="0" w:space="0" w:color="auto"/>
            <w:right w:val="none" w:sz="0" w:space="0" w:color="auto"/>
          </w:divBdr>
        </w:div>
        <w:div w:id="1958096620">
          <w:marLeft w:val="640"/>
          <w:marRight w:val="0"/>
          <w:marTop w:val="0"/>
          <w:marBottom w:val="0"/>
          <w:divBdr>
            <w:top w:val="none" w:sz="0" w:space="0" w:color="auto"/>
            <w:left w:val="none" w:sz="0" w:space="0" w:color="auto"/>
            <w:bottom w:val="none" w:sz="0" w:space="0" w:color="auto"/>
            <w:right w:val="none" w:sz="0" w:space="0" w:color="auto"/>
          </w:divBdr>
        </w:div>
        <w:div w:id="961690225">
          <w:marLeft w:val="640"/>
          <w:marRight w:val="0"/>
          <w:marTop w:val="0"/>
          <w:marBottom w:val="0"/>
          <w:divBdr>
            <w:top w:val="none" w:sz="0" w:space="0" w:color="auto"/>
            <w:left w:val="none" w:sz="0" w:space="0" w:color="auto"/>
            <w:bottom w:val="none" w:sz="0" w:space="0" w:color="auto"/>
            <w:right w:val="none" w:sz="0" w:space="0" w:color="auto"/>
          </w:divBdr>
        </w:div>
        <w:div w:id="559442031">
          <w:marLeft w:val="640"/>
          <w:marRight w:val="0"/>
          <w:marTop w:val="0"/>
          <w:marBottom w:val="0"/>
          <w:divBdr>
            <w:top w:val="none" w:sz="0" w:space="0" w:color="auto"/>
            <w:left w:val="none" w:sz="0" w:space="0" w:color="auto"/>
            <w:bottom w:val="none" w:sz="0" w:space="0" w:color="auto"/>
            <w:right w:val="none" w:sz="0" w:space="0" w:color="auto"/>
          </w:divBdr>
        </w:div>
        <w:div w:id="488402344">
          <w:marLeft w:val="640"/>
          <w:marRight w:val="0"/>
          <w:marTop w:val="0"/>
          <w:marBottom w:val="0"/>
          <w:divBdr>
            <w:top w:val="none" w:sz="0" w:space="0" w:color="auto"/>
            <w:left w:val="none" w:sz="0" w:space="0" w:color="auto"/>
            <w:bottom w:val="none" w:sz="0" w:space="0" w:color="auto"/>
            <w:right w:val="none" w:sz="0" w:space="0" w:color="auto"/>
          </w:divBdr>
        </w:div>
        <w:div w:id="1571429616">
          <w:marLeft w:val="640"/>
          <w:marRight w:val="0"/>
          <w:marTop w:val="0"/>
          <w:marBottom w:val="0"/>
          <w:divBdr>
            <w:top w:val="none" w:sz="0" w:space="0" w:color="auto"/>
            <w:left w:val="none" w:sz="0" w:space="0" w:color="auto"/>
            <w:bottom w:val="none" w:sz="0" w:space="0" w:color="auto"/>
            <w:right w:val="none" w:sz="0" w:space="0" w:color="auto"/>
          </w:divBdr>
        </w:div>
        <w:div w:id="573664279">
          <w:marLeft w:val="640"/>
          <w:marRight w:val="0"/>
          <w:marTop w:val="0"/>
          <w:marBottom w:val="0"/>
          <w:divBdr>
            <w:top w:val="none" w:sz="0" w:space="0" w:color="auto"/>
            <w:left w:val="none" w:sz="0" w:space="0" w:color="auto"/>
            <w:bottom w:val="none" w:sz="0" w:space="0" w:color="auto"/>
            <w:right w:val="none" w:sz="0" w:space="0" w:color="auto"/>
          </w:divBdr>
        </w:div>
        <w:div w:id="1378774418">
          <w:marLeft w:val="640"/>
          <w:marRight w:val="0"/>
          <w:marTop w:val="0"/>
          <w:marBottom w:val="0"/>
          <w:divBdr>
            <w:top w:val="none" w:sz="0" w:space="0" w:color="auto"/>
            <w:left w:val="none" w:sz="0" w:space="0" w:color="auto"/>
            <w:bottom w:val="none" w:sz="0" w:space="0" w:color="auto"/>
            <w:right w:val="none" w:sz="0" w:space="0" w:color="auto"/>
          </w:divBdr>
        </w:div>
        <w:div w:id="702555082">
          <w:marLeft w:val="640"/>
          <w:marRight w:val="0"/>
          <w:marTop w:val="0"/>
          <w:marBottom w:val="0"/>
          <w:divBdr>
            <w:top w:val="none" w:sz="0" w:space="0" w:color="auto"/>
            <w:left w:val="none" w:sz="0" w:space="0" w:color="auto"/>
            <w:bottom w:val="none" w:sz="0" w:space="0" w:color="auto"/>
            <w:right w:val="none" w:sz="0" w:space="0" w:color="auto"/>
          </w:divBdr>
        </w:div>
        <w:div w:id="1395362">
          <w:marLeft w:val="640"/>
          <w:marRight w:val="0"/>
          <w:marTop w:val="0"/>
          <w:marBottom w:val="0"/>
          <w:divBdr>
            <w:top w:val="none" w:sz="0" w:space="0" w:color="auto"/>
            <w:left w:val="none" w:sz="0" w:space="0" w:color="auto"/>
            <w:bottom w:val="none" w:sz="0" w:space="0" w:color="auto"/>
            <w:right w:val="none" w:sz="0" w:space="0" w:color="auto"/>
          </w:divBdr>
        </w:div>
        <w:div w:id="1325821640">
          <w:marLeft w:val="640"/>
          <w:marRight w:val="0"/>
          <w:marTop w:val="0"/>
          <w:marBottom w:val="0"/>
          <w:divBdr>
            <w:top w:val="none" w:sz="0" w:space="0" w:color="auto"/>
            <w:left w:val="none" w:sz="0" w:space="0" w:color="auto"/>
            <w:bottom w:val="none" w:sz="0" w:space="0" w:color="auto"/>
            <w:right w:val="none" w:sz="0" w:space="0" w:color="auto"/>
          </w:divBdr>
        </w:div>
        <w:div w:id="161706148">
          <w:marLeft w:val="640"/>
          <w:marRight w:val="0"/>
          <w:marTop w:val="0"/>
          <w:marBottom w:val="0"/>
          <w:divBdr>
            <w:top w:val="none" w:sz="0" w:space="0" w:color="auto"/>
            <w:left w:val="none" w:sz="0" w:space="0" w:color="auto"/>
            <w:bottom w:val="none" w:sz="0" w:space="0" w:color="auto"/>
            <w:right w:val="none" w:sz="0" w:space="0" w:color="auto"/>
          </w:divBdr>
        </w:div>
        <w:div w:id="1564559966">
          <w:marLeft w:val="640"/>
          <w:marRight w:val="0"/>
          <w:marTop w:val="0"/>
          <w:marBottom w:val="0"/>
          <w:divBdr>
            <w:top w:val="none" w:sz="0" w:space="0" w:color="auto"/>
            <w:left w:val="none" w:sz="0" w:space="0" w:color="auto"/>
            <w:bottom w:val="none" w:sz="0" w:space="0" w:color="auto"/>
            <w:right w:val="none" w:sz="0" w:space="0" w:color="auto"/>
          </w:divBdr>
        </w:div>
        <w:div w:id="294794540">
          <w:marLeft w:val="640"/>
          <w:marRight w:val="0"/>
          <w:marTop w:val="0"/>
          <w:marBottom w:val="0"/>
          <w:divBdr>
            <w:top w:val="none" w:sz="0" w:space="0" w:color="auto"/>
            <w:left w:val="none" w:sz="0" w:space="0" w:color="auto"/>
            <w:bottom w:val="none" w:sz="0" w:space="0" w:color="auto"/>
            <w:right w:val="none" w:sz="0" w:space="0" w:color="auto"/>
          </w:divBdr>
        </w:div>
        <w:div w:id="1904411171">
          <w:marLeft w:val="640"/>
          <w:marRight w:val="0"/>
          <w:marTop w:val="0"/>
          <w:marBottom w:val="0"/>
          <w:divBdr>
            <w:top w:val="none" w:sz="0" w:space="0" w:color="auto"/>
            <w:left w:val="none" w:sz="0" w:space="0" w:color="auto"/>
            <w:bottom w:val="none" w:sz="0" w:space="0" w:color="auto"/>
            <w:right w:val="none" w:sz="0" w:space="0" w:color="auto"/>
          </w:divBdr>
        </w:div>
        <w:div w:id="292370051">
          <w:marLeft w:val="640"/>
          <w:marRight w:val="0"/>
          <w:marTop w:val="0"/>
          <w:marBottom w:val="0"/>
          <w:divBdr>
            <w:top w:val="none" w:sz="0" w:space="0" w:color="auto"/>
            <w:left w:val="none" w:sz="0" w:space="0" w:color="auto"/>
            <w:bottom w:val="none" w:sz="0" w:space="0" w:color="auto"/>
            <w:right w:val="none" w:sz="0" w:space="0" w:color="auto"/>
          </w:divBdr>
        </w:div>
        <w:div w:id="1434087055">
          <w:marLeft w:val="640"/>
          <w:marRight w:val="0"/>
          <w:marTop w:val="0"/>
          <w:marBottom w:val="0"/>
          <w:divBdr>
            <w:top w:val="none" w:sz="0" w:space="0" w:color="auto"/>
            <w:left w:val="none" w:sz="0" w:space="0" w:color="auto"/>
            <w:bottom w:val="none" w:sz="0" w:space="0" w:color="auto"/>
            <w:right w:val="none" w:sz="0" w:space="0" w:color="auto"/>
          </w:divBdr>
        </w:div>
        <w:div w:id="212079670">
          <w:marLeft w:val="640"/>
          <w:marRight w:val="0"/>
          <w:marTop w:val="0"/>
          <w:marBottom w:val="0"/>
          <w:divBdr>
            <w:top w:val="none" w:sz="0" w:space="0" w:color="auto"/>
            <w:left w:val="none" w:sz="0" w:space="0" w:color="auto"/>
            <w:bottom w:val="none" w:sz="0" w:space="0" w:color="auto"/>
            <w:right w:val="none" w:sz="0" w:space="0" w:color="auto"/>
          </w:divBdr>
        </w:div>
        <w:div w:id="1753887492">
          <w:marLeft w:val="640"/>
          <w:marRight w:val="0"/>
          <w:marTop w:val="0"/>
          <w:marBottom w:val="0"/>
          <w:divBdr>
            <w:top w:val="none" w:sz="0" w:space="0" w:color="auto"/>
            <w:left w:val="none" w:sz="0" w:space="0" w:color="auto"/>
            <w:bottom w:val="none" w:sz="0" w:space="0" w:color="auto"/>
            <w:right w:val="none" w:sz="0" w:space="0" w:color="auto"/>
          </w:divBdr>
        </w:div>
        <w:div w:id="1088886446">
          <w:marLeft w:val="640"/>
          <w:marRight w:val="0"/>
          <w:marTop w:val="0"/>
          <w:marBottom w:val="0"/>
          <w:divBdr>
            <w:top w:val="none" w:sz="0" w:space="0" w:color="auto"/>
            <w:left w:val="none" w:sz="0" w:space="0" w:color="auto"/>
            <w:bottom w:val="none" w:sz="0" w:space="0" w:color="auto"/>
            <w:right w:val="none" w:sz="0" w:space="0" w:color="auto"/>
          </w:divBdr>
        </w:div>
        <w:div w:id="630330164">
          <w:marLeft w:val="640"/>
          <w:marRight w:val="0"/>
          <w:marTop w:val="0"/>
          <w:marBottom w:val="0"/>
          <w:divBdr>
            <w:top w:val="none" w:sz="0" w:space="0" w:color="auto"/>
            <w:left w:val="none" w:sz="0" w:space="0" w:color="auto"/>
            <w:bottom w:val="none" w:sz="0" w:space="0" w:color="auto"/>
            <w:right w:val="none" w:sz="0" w:space="0" w:color="auto"/>
          </w:divBdr>
        </w:div>
        <w:div w:id="745810587">
          <w:marLeft w:val="640"/>
          <w:marRight w:val="0"/>
          <w:marTop w:val="0"/>
          <w:marBottom w:val="0"/>
          <w:divBdr>
            <w:top w:val="none" w:sz="0" w:space="0" w:color="auto"/>
            <w:left w:val="none" w:sz="0" w:space="0" w:color="auto"/>
            <w:bottom w:val="none" w:sz="0" w:space="0" w:color="auto"/>
            <w:right w:val="none" w:sz="0" w:space="0" w:color="auto"/>
          </w:divBdr>
        </w:div>
        <w:div w:id="306784452">
          <w:marLeft w:val="640"/>
          <w:marRight w:val="0"/>
          <w:marTop w:val="0"/>
          <w:marBottom w:val="0"/>
          <w:divBdr>
            <w:top w:val="none" w:sz="0" w:space="0" w:color="auto"/>
            <w:left w:val="none" w:sz="0" w:space="0" w:color="auto"/>
            <w:bottom w:val="none" w:sz="0" w:space="0" w:color="auto"/>
            <w:right w:val="none" w:sz="0" w:space="0" w:color="auto"/>
          </w:divBdr>
        </w:div>
        <w:div w:id="590976">
          <w:marLeft w:val="640"/>
          <w:marRight w:val="0"/>
          <w:marTop w:val="0"/>
          <w:marBottom w:val="0"/>
          <w:divBdr>
            <w:top w:val="none" w:sz="0" w:space="0" w:color="auto"/>
            <w:left w:val="none" w:sz="0" w:space="0" w:color="auto"/>
            <w:bottom w:val="none" w:sz="0" w:space="0" w:color="auto"/>
            <w:right w:val="none" w:sz="0" w:space="0" w:color="auto"/>
          </w:divBdr>
        </w:div>
        <w:div w:id="469715190">
          <w:marLeft w:val="640"/>
          <w:marRight w:val="0"/>
          <w:marTop w:val="0"/>
          <w:marBottom w:val="0"/>
          <w:divBdr>
            <w:top w:val="none" w:sz="0" w:space="0" w:color="auto"/>
            <w:left w:val="none" w:sz="0" w:space="0" w:color="auto"/>
            <w:bottom w:val="none" w:sz="0" w:space="0" w:color="auto"/>
            <w:right w:val="none" w:sz="0" w:space="0" w:color="auto"/>
          </w:divBdr>
        </w:div>
        <w:div w:id="401682048">
          <w:marLeft w:val="640"/>
          <w:marRight w:val="0"/>
          <w:marTop w:val="0"/>
          <w:marBottom w:val="0"/>
          <w:divBdr>
            <w:top w:val="none" w:sz="0" w:space="0" w:color="auto"/>
            <w:left w:val="none" w:sz="0" w:space="0" w:color="auto"/>
            <w:bottom w:val="none" w:sz="0" w:space="0" w:color="auto"/>
            <w:right w:val="none" w:sz="0" w:space="0" w:color="auto"/>
          </w:divBdr>
        </w:div>
        <w:div w:id="1858349900">
          <w:marLeft w:val="640"/>
          <w:marRight w:val="0"/>
          <w:marTop w:val="0"/>
          <w:marBottom w:val="0"/>
          <w:divBdr>
            <w:top w:val="none" w:sz="0" w:space="0" w:color="auto"/>
            <w:left w:val="none" w:sz="0" w:space="0" w:color="auto"/>
            <w:bottom w:val="none" w:sz="0" w:space="0" w:color="auto"/>
            <w:right w:val="none" w:sz="0" w:space="0" w:color="auto"/>
          </w:divBdr>
        </w:div>
        <w:div w:id="535125501">
          <w:marLeft w:val="640"/>
          <w:marRight w:val="0"/>
          <w:marTop w:val="0"/>
          <w:marBottom w:val="0"/>
          <w:divBdr>
            <w:top w:val="none" w:sz="0" w:space="0" w:color="auto"/>
            <w:left w:val="none" w:sz="0" w:space="0" w:color="auto"/>
            <w:bottom w:val="none" w:sz="0" w:space="0" w:color="auto"/>
            <w:right w:val="none" w:sz="0" w:space="0" w:color="auto"/>
          </w:divBdr>
        </w:div>
      </w:divsChild>
    </w:div>
    <w:div w:id="1468888306">
      <w:bodyDiv w:val="1"/>
      <w:marLeft w:val="0"/>
      <w:marRight w:val="0"/>
      <w:marTop w:val="0"/>
      <w:marBottom w:val="0"/>
      <w:divBdr>
        <w:top w:val="none" w:sz="0" w:space="0" w:color="auto"/>
        <w:left w:val="none" w:sz="0" w:space="0" w:color="auto"/>
        <w:bottom w:val="none" w:sz="0" w:space="0" w:color="auto"/>
        <w:right w:val="none" w:sz="0" w:space="0" w:color="auto"/>
      </w:divBdr>
    </w:div>
    <w:div w:id="1469589196">
      <w:bodyDiv w:val="1"/>
      <w:marLeft w:val="0"/>
      <w:marRight w:val="0"/>
      <w:marTop w:val="0"/>
      <w:marBottom w:val="0"/>
      <w:divBdr>
        <w:top w:val="none" w:sz="0" w:space="0" w:color="auto"/>
        <w:left w:val="none" w:sz="0" w:space="0" w:color="auto"/>
        <w:bottom w:val="none" w:sz="0" w:space="0" w:color="auto"/>
        <w:right w:val="none" w:sz="0" w:space="0" w:color="auto"/>
      </w:divBdr>
    </w:div>
    <w:div w:id="1471097724">
      <w:bodyDiv w:val="1"/>
      <w:marLeft w:val="0"/>
      <w:marRight w:val="0"/>
      <w:marTop w:val="0"/>
      <w:marBottom w:val="0"/>
      <w:divBdr>
        <w:top w:val="none" w:sz="0" w:space="0" w:color="auto"/>
        <w:left w:val="none" w:sz="0" w:space="0" w:color="auto"/>
        <w:bottom w:val="none" w:sz="0" w:space="0" w:color="auto"/>
        <w:right w:val="none" w:sz="0" w:space="0" w:color="auto"/>
      </w:divBdr>
    </w:div>
    <w:div w:id="1478650063">
      <w:bodyDiv w:val="1"/>
      <w:marLeft w:val="0"/>
      <w:marRight w:val="0"/>
      <w:marTop w:val="0"/>
      <w:marBottom w:val="0"/>
      <w:divBdr>
        <w:top w:val="none" w:sz="0" w:space="0" w:color="auto"/>
        <w:left w:val="none" w:sz="0" w:space="0" w:color="auto"/>
        <w:bottom w:val="none" w:sz="0" w:space="0" w:color="auto"/>
        <w:right w:val="none" w:sz="0" w:space="0" w:color="auto"/>
      </w:divBdr>
      <w:divsChild>
        <w:div w:id="1784574039">
          <w:marLeft w:val="640"/>
          <w:marRight w:val="0"/>
          <w:marTop w:val="0"/>
          <w:marBottom w:val="0"/>
          <w:divBdr>
            <w:top w:val="none" w:sz="0" w:space="0" w:color="auto"/>
            <w:left w:val="none" w:sz="0" w:space="0" w:color="auto"/>
            <w:bottom w:val="none" w:sz="0" w:space="0" w:color="auto"/>
            <w:right w:val="none" w:sz="0" w:space="0" w:color="auto"/>
          </w:divBdr>
        </w:div>
        <w:div w:id="1365055673">
          <w:marLeft w:val="640"/>
          <w:marRight w:val="0"/>
          <w:marTop w:val="0"/>
          <w:marBottom w:val="0"/>
          <w:divBdr>
            <w:top w:val="none" w:sz="0" w:space="0" w:color="auto"/>
            <w:left w:val="none" w:sz="0" w:space="0" w:color="auto"/>
            <w:bottom w:val="none" w:sz="0" w:space="0" w:color="auto"/>
            <w:right w:val="none" w:sz="0" w:space="0" w:color="auto"/>
          </w:divBdr>
        </w:div>
        <w:div w:id="2126339231">
          <w:marLeft w:val="640"/>
          <w:marRight w:val="0"/>
          <w:marTop w:val="0"/>
          <w:marBottom w:val="0"/>
          <w:divBdr>
            <w:top w:val="none" w:sz="0" w:space="0" w:color="auto"/>
            <w:left w:val="none" w:sz="0" w:space="0" w:color="auto"/>
            <w:bottom w:val="none" w:sz="0" w:space="0" w:color="auto"/>
            <w:right w:val="none" w:sz="0" w:space="0" w:color="auto"/>
          </w:divBdr>
        </w:div>
        <w:div w:id="1566717471">
          <w:marLeft w:val="640"/>
          <w:marRight w:val="0"/>
          <w:marTop w:val="0"/>
          <w:marBottom w:val="0"/>
          <w:divBdr>
            <w:top w:val="none" w:sz="0" w:space="0" w:color="auto"/>
            <w:left w:val="none" w:sz="0" w:space="0" w:color="auto"/>
            <w:bottom w:val="none" w:sz="0" w:space="0" w:color="auto"/>
            <w:right w:val="none" w:sz="0" w:space="0" w:color="auto"/>
          </w:divBdr>
        </w:div>
        <w:div w:id="1329479242">
          <w:marLeft w:val="640"/>
          <w:marRight w:val="0"/>
          <w:marTop w:val="0"/>
          <w:marBottom w:val="0"/>
          <w:divBdr>
            <w:top w:val="none" w:sz="0" w:space="0" w:color="auto"/>
            <w:left w:val="none" w:sz="0" w:space="0" w:color="auto"/>
            <w:bottom w:val="none" w:sz="0" w:space="0" w:color="auto"/>
            <w:right w:val="none" w:sz="0" w:space="0" w:color="auto"/>
          </w:divBdr>
        </w:div>
        <w:div w:id="813527090">
          <w:marLeft w:val="640"/>
          <w:marRight w:val="0"/>
          <w:marTop w:val="0"/>
          <w:marBottom w:val="0"/>
          <w:divBdr>
            <w:top w:val="none" w:sz="0" w:space="0" w:color="auto"/>
            <w:left w:val="none" w:sz="0" w:space="0" w:color="auto"/>
            <w:bottom w:val="none" w:sz="0" w:space="0" w:color="auto"/>
            <w:right w:val="none" w:sz="0" w:space="0" w:color="auto"/>
          </w:divBdr>
        </w:div>
        <w:div w:id="1377776310">
          <w:marLeft w:val="640"/>
          <w:marRight w:val="0"/>
          <w:marTop w:val="0"/>
          <w:marBottom w:val="0"/>
          <w:divBdr>
            <w:top w:val="none" w:sz="0" w:space="0" w:color="auto"/>
            <w:left w:val="none" w:sz="0" w:space="0" w:color="auto"/>
            <w:bottom w:val="none" w:sz="0" w:space="0" w:color="auto"/>
            <w:right w:val="none" w:sz="0" w:space="0" w:color="auto"/>
          </w:divBdr>
        </w:div>
        <w:div w:id="204292563">
          <w:marLeft w:val="640"/>
          <w:marRight w:val="0"/>
          <w:marTop w:val="0"/>
          <w:marBottom w:val="0"/>
          <w:divBdr>
            <w:top w:val="none" w:sz="0" w:space="0" w:color="auto"/>
            <w:left w:val="none" w:sz="0" w:space="0" w:color="auto"/>
            <w:bottom w:val="none" w:sz="0" w:space="0" w:color="auto"/>
            <w:right w:val="none" w:sz="0" w:space="0" w:color="auto"/>
          </w:divBdr>
        </w:div>
        <w:div w:id="1693994024">
          <w:marLeft w:val="640"/>
          <w:marRight w:val="0"/>
          <w:marTop w:val="0"/>
          <w:marBottom w:val="0"/>
          <w:divBdr>
            <w:top w:val="none" w:sz="0" w:space="0" w:color="auto"/>
            <w:left w:val="none" w:sz="0" w:space="0" w:color="auto"/>
            <w:bottom w:val="none" w:sz="0" w:space="0" w:color="auto"/>
            <w:right w:val="none" w:sz="0" w:space="0" w:color="auto"/>
          </w:divBdr>
        </w:div>
        <w:div w:id="1129276534">
          <w:marLeft w:val="640"/>
          <w:marRight w:val="0"/>
          <w:marTop w:val="0"/>
          <w:marBottom w:val="0"/>
          <w:divBdr>
            <w:top w:val="none" w:sz="0" w:space="0" w:color="auto"/>
            <w:left w:val="none" w:sz="0" w:space="0" w:color="auto"/>
            <w:bottom w:val="none" w:sz="0" w:space="0" w:color="auto"/>
            <w:right w:val="none" w:sz="0" w:space="0" w:color="auto"/>
          </w:divBdr>
        </w:div>
        <w:div w:id="723024742">
          <w:marLeft w:val="640"/>
          <w:marRight w:val="0"/>
          <w:marTop w:val="0"/>
          <w:marBottom w:val="0"/>
          <w:divBdr>
            <w:top w:val="none" w:sz="0" w:space="0" w:color="auto"/>
            <w:left w:val="none" w:sz="0" w:space="0" w:color="auto"/>
            <w:bottom w:val="none" w:sz="0" w:space="0" w:color="auto"/>
            <w:right w:val="none" w:sz="0" w:space="0" w:color="auto"/>
          </w:divBdr>
        </w:div>
        <w:div w:id="885337032">
          <w:marLeft w:val="640"/>
          <w:marRight w:val="0"/>
          <w:marTop w:val="0"/>
          <w:marBottom w:val="0"/>
          <w:divBdr>
            <w:top w:val="none" w:sz="0" w:space="0" w:color="auto"/>
            <w:left w:val="none" w:sz="0" w:space="0" w:color="auto"/>
            <w:bottom w:val="none" w:sz="0" w:space="0" w:color="auto"/>
            <w:right w:val="none" w:sz="0" w:space="0" w:color="auto"/>
          </w:divBdr>
        </w:div>
        <w:div w:id="753430587">
          <w:marLeft w:val="640"/>
          <w:marRight w:val="0"/>
          <w:marTop w:val="0"/>
          <w:marBottom w:val="0"/>
          <w:divBdr>
            <w:top w:val="none" w:sz="0" w:space="0" w:color="auto"/>
            <w:left w:val="none" w:sz="0" w:space="0" w:color="auto"/>
            <w:bottom w:val="none" w:sz="0" w:space="0" w:color="auto"/>
            <w:right w:val="none" w:sz="0" w:space="0" w:color="auto"/>
          </w:divBdr>
        </w:div>
        <w:div w:id="514616406">
          <w:marLeft w:val="640"/>
          <w:marRight w:val="0"/>
          <w:marTop w:val="0"/>
          <w:marBottom w:val="0"/>
          <w:divBdr>
            <w:top w:val="none" w:sz="0" w:space="0" w:color="auto"/>
            <w:left w:val="none" w:sz="0" w:space="0" w:color="auto"/>
            <w:bottom w:val="none" w:sz="0" w:space="0" w:color="auto"/>
            <w:right w:val="none" w:sz="0" w:space="0" w:color="auto"/>
          </w:divBdr>
        </w:div>
        <w:div w:id="1237669899">
          <w:marLeft w:val="640"/>
          <w:marRight w:val="0"/>
          <w:marTop w:val="0"/>
          <w:marBottom w:val="0"/>
          <w:divBdr>
            <w:top w:val="none" w:sz="0" w:space="0" w:color="auto"/>
            <w:left w:val="none" w:sz="0" w:space="0" w:color="auto"/>
            <w:bottom w:val="none" w:sz="0" w:space="0" w:color="auto"/>
            <w:right w:val="none" w:sz="0" w:space="0" w:color="auto"/>
          </w:divBdr>
        </w:div>
        <w:div w:id="1327902620">
          <w:marLeft w:val="640"/>
          <w:marRight w:val="0"/>
          <w:marTop w:val="0"/>
          <w:marBottom w:val="0"/>
          <w:divBdr>
            <w:top w:val="none" w:sz="0" w:space="0" w:color="auto"/>
            <w:left w:val="none" w:sz="0" w:space="0" w:color="auto"/>
            <w:bottom w:val="none" w:sz="0" w:space="0" w:color="auto"/>
            <w:right w:val="none" w:sz="0" w:space="0" w:color="auto"/>
          </w:divBdr>
        </w:div>
        <w:div w:id="187721589">
          <w:marLeft w:val="640"/>
          <w:marRight w:val="0"/>
          <w:marTop w:val="0"/>
          <w:marBottom w:val="0"/>
          <w:divBdr>
            <w:top w:val="none" w:sz="0" w:space="0" w:color="auto"/>
            <w:left w:val="none" w:sz="0" w:space="0" w:color="auto"/>
            <w:bottom w:val="none" w:sz="0" w:space="0" w:color="auto"/>
            <w:right w:val="none" w:sz="0" w:space="0" w:color="auto"/>
          </w:divBdr>
        </w:div>
        <w:div w:id="408431396">
          <w:marLeft w:val="640"/>
          <w:marRight w:val="0"/>
          <w:marTop w:val="0"/>
          <w:marBottom w:val="0"/>
          <w:divBdr>
            <w:top w:val="none" w:sz="0" w:space="0" w:color="auto"/>
            <w:left w:val="none" w:sz="0" w:space="0" w:color="auto"/>
            <w:bottom w:val="none" w:sz="0" w:space="0" w:color="auto"/>
            <w:right w:val="none" w:sz="0" w:space="0" w:color="auto"/>
          </w:divBdr>
        </w:div>
        <w:div w:id="579214689">
          <w:marLeft w:val="640"/>
          <w:marRight w:val="0"/>
          <w:marTop w:val="0"/>
          <w:marBottom w:val="0"/>
          <w:divBdr>
            <w:top w:val="none" w:sz="0" w:space="0" w:color="auto"/>
            <w:left w:val="none" w:sz="0" w:space="0" w:color="auto"/>
            <w:bottom w:val="none" w:sz="0" w:space="0" w:color="auto"/>
            <w:right w:val="none" w:sz="0" w:space="0" w:color="auto"/>
          </w:divBdr>
        </w:div>
        <w:div w:id="897475506">
          <w:marLeft w:val="640"/>
          <w:marRight w:val="0"/>
          <w:marTop w:val="0"/>
          <w:marBottom w:val="0"/>
          <w:divBdr>
            <w:top w:val="none" w:sz="0" w:space="0" w:color="auto"/>
            <w:left w:val="none" w:sz="0" w:space="0" w:color="auto"/>
            <w:bottom w:val="none" w:sz="0" w:space="0" w:color="auto"/>
            <w:right w:val="none" w:sz="0" w:space="0" w:color="auto"/>
          </w:divBdr>
        </w:div>
        <w:div w:id="1337734827">
          <w:marLeft w:val="640"/>
          <w:marRight w:val="0"/>
          <w:marTop w:val="0"/>
          <w:marBottom w:val="0"/>
          <w:divBdr>
            <w:top w:val="none" w:sz="0" w:space="0" w:color="auto"/>
            <w:left w:val="none" w:sz="0" w:space="0" w:color="auto"/>
            <w:bottom w:val="none" w:sz="0" w:space="0" w:color="auto"/>
            <w:right w:val="none" w:sz="0" w:space="0" w:color="auto"/>
          </w:divBdr>
        </w:div>
        <w:div w:id="1246576413">
          <w:marLeft w:val="640"/>
          <w:marRight w:val="0"/>
          <w:marTop w:val="0"/>
          <w:marBottom w:val="0"/>
          <w:divBdr>
            <w:top w:val="none" w:sz="0" w:space="0" w:color="auto"/>
            <w:left w:val="none" w:sz="0" w:space="0" w:color="auto"/>
            <w:bottom w:val="none" w:sz="0" w:space="0" w:color="auto"/>
            <w:right w:val="none" w:sz="0" w:space="0" w:color="auto"/>
          </w:divBdr>
        </w:div>
        <w:div w:id="1181361665">
          <w:marLeft w:val="640"/>
          <w:marRight w:val="0"/>
          <w:marTop w:val="0"/>
          <w:marBottom w:val="0"/>
          <w:divBdr>
            <w:top w:val="none" w:sz="0" w:space="0" w:color="auto"/>
            <w:left w:val="none" w:sz="0" w:space="0" w:color="auto"/>
            <w:bottom w:val="none" w:sz="0" w:space="0" w:color="auto"/>
            <w:right w:val="none" w:sz="0" w:space="0" w:color="auto"/>
          </w:divBdr>
        </w:div>
        <w:div w:id="245041748">
          <w:marLeft w:val="640"/>
          <w:marRight w:val="0"/>
          <w:marTop w:val="0"/>
          <w:marBottom w:val="0"/>
          <w:divBdr>
            <w:top w:val="none" w:sz="0" w:space="0" w:color="auto"/>
            <w:left w:val="none" w:sz="0" w:space="0" w:color="auto"/>
            <w:bottom w:val="none" w:sz="0" w:space="0" w:color="auto"/>
            <w:right w:val="none" w:sz="0" w:space="0" w:color="auto"/>
          </w:divBdr>
        </w:div>
        <w:div w:id="1161041492">
          <w:marLeft w:val="640"/>
          <w:marRight w:val="0"/>
          <w:marTop w:val="0"/>
          <w:marBottom w:val="0"/>
          <w:divBdr>
            <w:top w:val="none" w:sz="0" w:space="0" w:color="auto"/>
            <w:left w:val="none" w:sz="0" w:space="0" w:color="auto"/>
            <w:bottom w:val="none" w:sz="0" w:space="0" w:color="auto"/>
            <w:right w:val="none" w:sz="0" w:space="0" w:color="auto"/>
          </w:divBdr>
        </w:div>
        <w:div w:id="515196704">
          <w:marLeft w:val="640"/>
          <w:marRight w:val="0"/>
          <w:marTop w:val="0"/>
          <w:marBottom w:val="0"/>
          <w:divBdr>
            <w:top w:val="none" w:sz="0" w:space="0" w:color="auto"/>
            <w:left w:val="none" w:sz="0" w:space="0" w:color="auto"/>
            <w:bottom w:val="none" w:sz="0" w:space="0" w:color="auto"/>
            <w:right w:val="none" w:sz="0" w:space="0" w:color="auto"/>
          </w:divBdr>
        </w:div>
        <w:div w:id="775247276">
          <w:marLeft w:val="640"/>
          <w:marRight w:val="0"/>
          <w:marTop w:val="0"/>
          <w:marBottom w:val="0"/>
          <w:divBdr>
            <w:top w:val="none" w:sz="0" w:space="0" w:color="auto"/>
            <w:left w:val="none" w:sz="0" w:space="0" w:color="auto"/>
            <w:bottom w:val="none" w:sz="0" w:space="0" w:color="auto"/>
            <w:right w:val="none" w:sz="0" w:space="0" w:color="auto"/>
          </w:divBdr>
        </w:div>
        <w:div w:id="987784124">
          <w:marLeft w:val="640"/>
          <w:marRight w:val="0"/>
          <w:marTop w:val="0"/>
          <w:marBottom w:val="0"/>
          <w:divBdr>
            <w:top w:val="none" w:sz="0" w:space="0" w:color="auto"/>
            <w:left w:val="none" w:sz="0" w:space="0" w:color="auto"/>
            <w:bottom w:val="none" w:sz="0" w:space="0" w:color="auto"/>
            <w:right w:val="none" w:sz="0" w:space="0" w:color="auto"/>
          </w:divBdr>
        </w:div>
        <w:div w:id="1519663265">
          <w:marLeft w:val="640"/>
          <w:marRight w:val="0"/>
          <w:marTop w:val="0"/>
          <w:marBottom w:val="0"/>
          <w:divBdr>
            <w:top w:val="none" w:sz="0" w:space="0" w:color="auto"/>
            <w:left w:val="none" w:sz="0" w:space="0" w:color="auto"/>
            <w:bottom w:val="none" w:sz="0" w:space="0" w:color="auto"/>
            <w:right w:val="none" w:sz="0" w:space="0" w:color="auto"/>
          </w:divBdr>
        </w:div>
        <w:div w:id="288362319">
          <w:marLeft w:val="640"/>
          <w:marRight w:val="0"/>
          <w:marTop w:val="0"/>
          <w:marBottom w:val="0"/>
          <w:divBdr>
            <w:top w:val="none" w:sz="0" w:space="0" w:color="auto"/>
            <w:left w:val="none" w:sz="0" w:space="0" w:color="auto"/>
            <w:bottom w:val="none" w:sz="0" w:space="0" w:color="auto"/>
            <w:right w:val="none" w:sz="0" w:space="0" w:color="auto"/>
          </w:divBdr>
        </w:div>
        <w:div w:id="1243221679">
          <w:marLeft w:val="640"/>
          <w:marRight w:val="0"/>
          <w:marTop w:val="0"/>
          <w:marBottom w:val="0"/>
          <w:divBdr>
            <w:top w:val="none" w:sz="0" w:space="0" w:color="auto"/>
            <w:left w:val="none" w:sz="0" w:space="0" w:color="auto"/>
            <w:bottom w:val="none" w:sz="0" w:space="0" w:color="auto"/>
            <w:right w:val="none" w:sz="0" w:space="0" w:color="auto"/>
          </w:divBdr>
        </w:div>
        <w:div w:id="1621450572">
          <w:marLeft w:val="640"/>
          <w:marRight w:val="0"/>
          <w:marTop w:val="0"/>
          <w:marBottom w:val="0"/>
          <w:divBdr>
            <w:top w:val="none" w:sz="0" w:space="0" w:color="auto"/>
            <w:left w:val="none" w:sz="0" w:space="0" w:color="auto"/>
            <w:bottom w:val="none" w:sz="0" w:space="0" w:color="auto"/>
            <w:right w:val="none" w:sz="0" w:space="0" w:color="auto"/>
          </w:divBdr>
        </w:div>
        <w:div w:id="2016035289">
          <w:marLeft w:val="640"/>
          <w:marRight w:val="0"/>
          <w:marTop w:val="0"/>
          <w:marBottom w:val="0"/>
          <w:divBdr>
            <w:top w:val="none" w:sz="0" w:space="0" w:color="auto"/>
            <w:left w:val="none" w:sz="0" w:space="0" w:color="auto"/>
            <w:bottom w:val="none" w:sz="0" w:space="0" w:color="auto"/>
            <w:right w:val="none" w:sz="0" w:space="0" w:color="auto"/>
          </w:divBdr>
        </w:div>
        <w:div w:id="1242645786">
          <w:marLeft w:val="640"/>
          <w:marRight w:val="0"/>
          <w:marTop w:val="0"/>
          <w:marBottom w:val="0"/>
          <w:divBdr>
            <w:top w:val="none" w:sz="0" w:space="0" w:color="auto"/>
            <w:left w:val="none" w:sz="0" w:space="0" w:color="auto"/>
            <w:bottom w:val="none" w:sz="0" w:space="0" w:color="auto"/>
            <w:right w:val="none" w:sz="0" w:space="0" w:color="auto"/>
          </w:divBdr>
        </w:div>
        <w:div w:id="412506996">
          <w:marLeft w:val="640"/>
          <w:marRight w:val="0"/>
          <w:marTop w:val="0"/>
          <w:marBottom w:val="0"/>
          <w:divBdr>
            <w:top w:val="none" w:sz="0" w:space="0" w:color="auto"/>
            <w:left w:val="none" w:sz="0" w:space="0" w:color="auto"/>
            <w:bottom w:val="none" w:sz="0" w:space="0" w:color="auto"/>
            <w:right w:val="none" w:sz="0" w:space="0" w:color="auto"/>
          </w:divBdr>
        </w:div>
        <w:div w:id="561991813">
          <w:marLeft w:val="640"/>
          <w:marRight w:val="0"/>
          <w:marTop w:val="0"/>
          <w:marBottom w:val="0"/>
          <w:divBdr>
            <w:top w:val="none" w:sz="0" w:space="0" w:color="auto"/>
            <w:left w:val="none" w:sz="0" w:space="0" w:color="auto"/>
            <w:bottom w:val="none" w:sz="0" w:space="0" w:color="auto"/>
            <w:right w:val="none" w:sz="0" w:space="0" w:color="auto"/>
          </w:divBdr>
        </w:div>
        <w:div w:id="335425202">
          <w:marLeft w:val="640"/>
          <w:marRight w:val="0"/>
          <w:marTop w:val="0"/>
          <w:marBottom w:val="0"/>
          <w:divBdr>
            <w:top w:val="none" w:sz="0" w:space="0" w:color="auto"/>
            <w:left w:val="none" w:sz="0" w:space="0" w:color="auto"/>
            <w:bottom w:val="none" w:sz="0" w:space="0" w:color="auto"/>
            <w:right w:val="none" w:sz="0" w:space="0" w:color="auto"/>
          </w:divBdr>
        </w:div>
        <w:div w:id="2145082329">
          <w:marLeft w:val="640"/>
          <w:marRight w:val="0"/>
          <w:marTop w:val="0"/>
          <w:marBottom w:val="0"/>
          <w:divBdr>
            <w:top w:val="none" w:sz="0" w:space="0" w:color="auto"/>
            <w:left w:val="none" w:sz="0" w:space="0" w:color="auto"/>
            <w:bottom w:val="none" w:sz="0" w:space="0" w:color="auto"/>
            <w:right w:val="none" w:sz="0" w:space="0" w:color="auto"/>
          </w:divBdr>
        </w:div>
        <w:div w:id="681933432">
          <w:marLeft w:val="640"/>
          <w:marRight w:val="0"/>
          <w:marTop w:val="0"/>
          <w:marBottom w:val="0"/>
          <w:divBdr>
            <w:top w:val="none" w:sz="0" w:space="0" w:color="auto"/>
            <w:left w:val="none" w:sz="0" w:space="0" w:color="auto"/>
            <w:bottom w:val="none" w:sz="0" w:space="0" w:color="auto"/>
            <w:right w:val="none" w:sz="0" w:space="0" w:color="auto"/>
          </w:divBdr>
        </w:div>
        <w:div w:id="59406790">
          <w:marLeft w:val="640"/>
          <w:marRight w:val="0"/>
          <w:marTop w:val="0"/>
          <w:marBottom w:val="0"/>
          <w:divBdr>
            <w:top w:val="none" w:sz="0" w:space="0" w:color="auto"/>
            <w:left w:val="none" w:sz="0" w:space="0" w:color="auto"/>
            <w:bottom w:val="none" w:sz="0" w:space="0" w:color="auto"/>
            <w:right w:val="none" w:sz="0" w:space="0" w:color="auto"/>
          </w:divBdr>
        </w:div>
      </w:divsChild>
    </w:div>
    <w:div w:id="1481849148">
      <w:bodyDiv w:val="1"/>
      <w:marLeft w:val="0"/>
      <w:marRight w:val="0"/>
      <w:marTop w:val="0"/>
      <w:marBottom w:val="0"/>
      <w:divBdr>
        <w:top w:val="none" w:sz="0" w:space="0" w:color="auto"/>
        <w:left w:val="none" w:sz="0" w:space="0" w:color="auto"/>
        <w:bottom w:val="none" w:sz="0" w:space="0" w:color="auto"/>
        <w:right w:val="none" w:sz="0" w:space="0" w:color="auto"/>
      </w:divBdr>
    </w:div>
    <w:div w:id="1484352527">
      <w:bodyDiv w:val="1"/>
      <w:marLeft w:val="0"/>
      <w:marRight w:val="0"/>
      <w:marTop w:val="0"/>
      <w:marBottom w:val="0"/>
      <w:divBdr>
        <w:top w:val="none" w:sz="0" w:space="0" w:color="auto"/>
        <w:left w:val="none" w:sz="0" w:space="0" w:color="auto"/>
        <w:bottom w:val="none" w:sz="0" w:space="0" w:color="auto"/>
        <w:right w:val="none" w:sz="0" w:space="0" w:color="auto"/>
      </w:divBdr>
    </w:div>
    <w:div w:id="1485506406">
      <w:bodyDiv w:val="1"/>
      <w:marLeft w:val="0"/>
      <w:marRight w:val="0"/>
      <w:marTop w:val="0"/>
      <w:marBottom w:val="0"/>
      <w:divBdr>
        <w:top w:val="none" w:sz="0" w:space="0" w:color="auto"/>
        <w:left w:val="none" w:sz="0" w:space="0" w:color="auto"/>
        <w:bottom w:val="none" w:sz="0" w:space="0" w:color="auto"/>
        <w:right w:val="none" w:sz="0" w:space="0" w:color="auto"/>
      </w:divBdr>
      <w:divsChild>
        <w:div w:id="2034526067">
          <w:marLeft w:val="480"/>
          <w:marRight w:val="0"/>
          <w:marTop w:val="0"/>
          <w:marBottom w:val="0"/>
          <w:divBdr>
            <w:top w:val="none" w:sz="0" w:space="0" w:color="auto"/>
            <w:left w:val="none" w:sz="0" w:space="0" w:color="auto"/>
            <w:bottom w:val="none" w:sz="0" w:space="0" w:color="auto"/>
            <w:right w:val="none" w:sz="0" w:space="0" w:color="auto"/>
          </w:divBdr>
        </w:div>
        <w:div w:id="1008022643">
          <w:marLeft w:val="480"/>
          <w:marRight w:val="0"/>
          <w:marTop w:val="0"/>
          <w:marBottom w:val="0"/>
          <w:divBdr>
            <w:top w:val="none" w:sz="0" w:space="0" w:color="auto"/>
            <w:left w:val="none" w:sz="0" w:space="0" w:color="auto"/>
            <w:bottom w:val="none" w:sz="0" w:space="0" w:color="auto"/>
            <w:right w:val="none" w:sz="0" w:space="0" w:color="auto"/>
          </w:divBdr>
        </w:div>
        <w:div w:id="834228917">
          <w:marLeft w:val="480"/>
          <w:marRight w:val="0"/>
          <w:marTop w:val="0"/>
          <w:marBottom w:val="0"/>
          <w:divBdr>
            <w:top w:val="none" w:sz="0" w:space="0" w:color="auto"/>
            <w:left w:val="none" w:sz="0" w:space="0" w:color="auto"/>
            <w:bottom w:val="none" w:sz="0" w:space="0" w:color="auto"/>
            <w:right w:val="none" w:sz="0" w:space="0" w:color="auto"/>
          </w:divBdr>
        </w:div>
        <w:div w:id="359360033">
          <w:marLeft w:val="480"/>
          <w:marRight w:val="0"/>
          <w:marTop w:val="0"/>
          <w:marBottom w:val="0"/>
          <w:divBdr>
            <w:top w:val="none" w:sz="0" w:space="0" w:color="auto"/>
            <w:left w:val="none" w:sz="0" w:space="0" w:color="auto"/>
            <w:bottom w:val="none" w:sz="0" w:space="0" w:color="auto"/>
            <w:right w:val="none" w:sz="0" w:space="0" w:color="auto"/>
          </w:divBdr>
        </w:div>
        <w:div w:id="428358758">
          <w:marLeft w:val="480"/>
          <w:marRight w:val="0"/>
          <w:marTop w:val="0"/>
          <w:marBottom w:val="0"/>
          <w:divBdr>
            <w:top w:val="none" w:sz="0" w:space="0" w:color="auto"/>
            <w:left w:val="none" w:sz="0" w:space="0" w:color="auto"/>
            <w:bottom w:val="none" w:sz="0" w:space="0" w:color="auto"/>
            <w:right w:val="none" w:sz="0" w:space="0" w:color="auto"/>
          </w:divBdr>
        </w:div>
        <w:div w:id="913247910">
          <w:marLeft w:val="480"/>
          <w:marRight w:val="0"/>
          <w:marTop w:val="0"/>
          <w:marBottom w:val="0"/>
          <w:divBdr>
            <w:top w:val="none" w:sz="0" w:space="0" w:color="auto"/>
            <w:left w:val="none" w:sz="0" w:space="0" w:color="auto"/>
            <w:bottom w:val="none" w:sz="0" w:space="0" w:color="auto"/>
            <w:right w:val="none" w:sz="0" w:space="0" w:color="auto"/>
          </w:divBdr>
        </w:div>
        <w:div w:id="1919705828">
          <w:marLeft w:val="480"/>
          <w:marRight w:val="0"/>
          <w:marTop w:val="0"/>
          <w:marBottom w:val="0"/>
          <w:divBdr>
            <w:top w:val="none" w:sz="0" w:space="0" w:color="auto"/>
            <w:left w:val="none" w:sz="0" w:space="0" w:color="auto"/>
            <w:bottom w:val="none" w:sz="0" w:space="0" w:color="auto"/>
            <w:right w:val="none" w:sz="0" w:space="0" w:color="auto"/>
          </w:divBdr>
        </w:div>
        <w:div w:id="1880703012">
          <w:marLeft w:val="480"/>
          <w:marRight w:val="0"/>
          <w:marTop w:val="0"/>
          <w:marBottom w:val="0"/>
          <w:divBdr>
            <w:top w:val="none" w:sz="0" w:space="0" w:color="auto"/>
            <w:left w:val="none" w:sz="0" w:space="0" w:color="auto"/>
            <w:bottom w:val="none" w:sz="0" w:space="0" w:color="auto"/>
            <w:right w:val="none" w:sz="0" w:space="0" w:color="auto"/>
          </w:divBdr>
        </w:div>
        <w:div w:id="1301350690">
          <w:marLeft w:val="480"/>
          <w:marRight w:val="0"/>
          <w:marTop w:val="0"/>
          <w:marBottom w:val="0"/>
          <w:divBdr>
            <w:top w:val="none" w:sz="0" w:space="0" w:color="auto"/>
            <w:left w:val="none" w:sz="0" w:space="0" w:color="auto"/>
            <w:bottom w:val="none" w:sz="0" w:space="0" w:color="auto"/>
            <w:right w:val="none" w:sz="0" w:space="0" w:color="auto"/>
          </w:divBdr>
        </w:div>
        <w:div w:id="1737624095">
          <w:marLeft w:val="480"/>
          <w:marRight w:val="0"/>
          <w:marTop w:val="0"/>
          <w:marBottom w:val="0"/>
          <w:divBdr>
            <w:top w:val="none" w:sz="0" w:space="0" w:color="auto"/>
            <w:left w:val="none" w:sz="0" w:space="0" w:color="auto"/>
            <w:bottom w:val="none" w:sz="0" w:space="0" w:color="auto"/>
            <w:right w:val="none" w:sz="0" w:space="0" w:color="auto"/>
          </w:divBdr>
        </w:div>
        <w:div w:id="1070614743">
          <w:marLeft w:val="480"/>
          <w:marRight w:val="0"/>
          <w:marTop w:val="0"/>
          <w:marBottom w:val="0"/>
          <w:divBdr>
            <w:top w:val="none" w:sz="0" w:space="0" w:color="auto"/>
            <w:left w:val="none" w:sz="0" w:space="0" w:color="auto"/>
            <w:bottom w:val="none" w:sz="0" w:space="0" w:color="auto"/>
            <w:right w:val="none" w:sz="0" w:space="0" w:color="auto"/>
          </w:divBdr>
        </w:div>
        <w:div w:id="1872186947">
          <w:marLeft w:val="480"/>
          <w:marRight w:val="0"/>
          <w:marTop w:val="0"/>
          <w:marBottom w:val="0"/>
          <w:divBdr>
            <w:top w:val="none" w:sz="0" w:space="0" w:color="auto"/>
            <w:left w:val="none" w:sz="0" w:space="0" w:color="auto"/>
            <w:bottom w:val="none" w:sz="0" w:space="0" w:color="auto"/>
            <w:right w:val="none" w:sz="0" w:space="0" w:color="auto"/>
          </w:divBdr>
        </w:div>
        <w:div w:id="1867132845">
          <w:marLeft w:val="480"/>
          <w:marRight w:val="0"/>
          <w:marTop w:val="0"/>
          <w:marBottom w:val="0"/>
          <w:divBdr>
            <w:top w:val="none" w:sz="0" w:space="0" w:color="auto"/>
            <w:left w:val="none" w:sz="0" w:space="0" w:color="auto"/>
            <w:bottom w:val="none" w:sz="0" w:space="0" w:color="auto"/>
            <w:right w:val="none" w:sz="0" w:space="0" w:color="auto"/>
          </w:divBdr>
        </w:div>
        <w:div w:id="337583940">
          <w:marLeft w:val="480"/>
          <w:marRight w:val="0"/>
          <w:marTop w:val="0"/>
          <w:marBottom w:val="0"/>
          <w:divBdr>
            <w:top w:val="none" w:sz="0" w:space="0" w:color="auto"/>
            <w:left w:val="none" w:sz="0" w:space="0" w:color="auto"/>
            <w:bottom w:val="none" w:sz="0" w:space="0" w:color="auto"/>
            <w:right w:val="none" w:sz="0" w:space="0" w:color="auto"/>
          </w:divBdr>
        </w:div>
        <w:div w:id="2074574817">
          <w:marLeft w:val="480"/>
          <w:marRight w:val="0"/>
          <w:marTop w:val="0"/>
          <w:marBottom w:val="0"/>
          <w:divBdr>
            <w:top w:val="none" w:sz="0" w:space="0" w:color="auto"/>
            <w:left w:val="none" w:sz="0" w:space="0" w:color="auto"/>
            <w:bottom w:val="none" w:sz="0" w:space="0" w:color="auto"/>
            <w:right w:val="none" w:sz="0" w:space="0" w:color="auto"/>
          </w:divBdr>
        </w:div>
        <w:div w:id="380910417">
          <w:marLeft w:val="480"/>
          <w:marRight w:val="0"/>
          <w:marTop w:val="0"/>
          <w:marBottom w:val="0"/>
          <w:divBdr>
            <w:top w:val="none" w:sz="0" w:space="0" w:color="auto"/>
            <w:left w:val="none" w:sz="0" w:space="0" w:color="auto"/>
            <w:bottom w:val="none" w:sz="0" w:space="0" w:color="auto"/>
            <w:right w:val="none" w:sz="0" w:space="0" w:color="auto"/>
          </w:divBdr>
        </w:div>
        <w:div w:id="465397439">
          <w:marLeft w:val="480"/>
          <w:marRight w:val="0"/>
          <w:marTop w:val="0"/>
          <w:marBottom w:val="0"/>
          <w:divBdr>
            <w:top w:val="none" w:sz="0" w:space="0" w:color="auto"/>
            <w:left w:val="none" w:sz="0" w:space="0" w:color="auto"/>
            <w:bottom w:val="none" w:sz="0" w:space="0" w:color="auto"/>
            <w:right w:val="none" w:sz="0" w:space="0" w:color="auto"/>
          </w:divBdr>
        </w:div>
        <w:div w:id="1595822826">
          <w:marLeft w:val="480"/>
          <w:marRight w:val="0"/>
          <w:marTop w:val="0"/>
          <w:marBottom w:val="0"/>
          <w:divBdr>
            <w:top w:val="none" w:sz="0" w:space="0" w:color="auto"/>
            <w:left w:val="none" w:sz="0" w:space="0" w:color="auto"/>
            <w:bottom w:val="none" w:sz="0" w:space="0" w:color="auto"/>
            <w:right w:val="none" w:sz="0" w:space="0" w:color="auto"/>
          </w:divBdr>
        </w:div>
        <w:div w:id="1936355072">
          <w:marLeft w:val="480"/>
          <w:marRight w:val="0"/>
          <w:marTop w:val="0"/>
          <w:marBottom w:val="0"/>
          <w:divBdr>
            <w:top w:val="none" w:sz="0" w:space="0" w:color="auto"/>
            <w:left w:val="none" w:sz="0" w:space="0" w:color="auto"/>
            <w:bottom w:val="none" w:sz="0" w:space="0" w:color="auto"/>
            <w:right w:val="none" w:sz="0" w:space="0" w:color="auto"/>
          </w:divBdr>
        </w:div>
        <w:div w:id="231165075">
          <w:marLeft w:val="480"/>
          <w:marRight w:val="0"/>
          <w:marTop w:val="0"/>
          <w:marBottom w:val="0"/>
          <w:divBdr>
            <w:top w:val="none" w:sz="0" w:space="0" w:color="auto"/>
            <w:left w:val="none" w:sz="0" w:space="0" w:color="auto"/>
            <w:bottom w:val="none" w:sz="0" w:space="0" w:color="auto"/>
            <w:right w:val="none" w:sz="0" w:space="0" w:color="auto"/>
          </w:divBdr>
        </w:div>
        <w:div w:id="796293269">
          <w:marLeft w:val="480"/>
          <w:marRight w:val="0"/>
          <w:marTop w:val="0"/>
          <w:marBottom w:val="0"/>
          <w:divBdr>
            <w:top w:val="none" w:sz="0" w:space="0" w:color="auto"/>
            <w:left w:val="none" w:sz="0" w:space="0" w:color="auto"/>
            <w:bottom w:val="none" w:sz="0" w:space="0" w:color="auto"/>
            <w:right w:val="none" w:sz="0" w:space="0" w:color="auto"/>
          </w:divBdr>
        </w:div>
        <w:div w:id="193347274">
          <w:marLeft w:val="480"/>
          <w:marRight w:val="0"/>
          <w:marTop w:val="0"/>
          <w:marBottom w:val="0"/>
          <w:divBdr>
            <w:top w:val="none" w:sz="0" w:space="0" w:color="auto"/>
            <w:left w:val="none" w:sz="0" w:space="0" w:color="auto"/>
            <w:bottom w:val="none" w:sz="0" w:space="0" w:color="auto"/>
            <w:right w:val="none" w:sz="0" w:space="0" w:color="auto"/>
          </w:divBdr>
        </w:div>
        <w:div w:id="1531339485">
          <w:marLeft w:val="480"/>
          <w:marRight w:val="0"/>
          <w:marTop w:val="0"/>
          <w:marBottom w:val="0"/>
          <w:divBdr>
            <w:top w:val="none" w:sz="0" w:space="0" w:color="auto"/>
            <w:left w:val="none" w:sz="0" w:space="0" w:color="auto"/>
            <w:bottom w:val="none" w:sz="0" w:space="0" w:color="auto"/>
            <w:right w:val="none" w:sz="0" w:space="0" w:color="auto"/>
          </w:divBdr>
        </w:div>
        <w:div w:id="1870950422">
          <w:marLeft w:val="480"/>
          <w:marRight w:val="0"/>
          <w:marTop w:val="0"/>
          <w:marBottom w:val="0"/>
          <w:divBdr>
            <w:top w:val="none" w:sz="0" w:space="0" w:color="auto"/>
            <w:left w:val="none" w:sz="0" w:space="0" w:color="auto"/>
            <w:bottom w:val="none" w:sz="0" w:space="0" w:color="auto"/>
            <w:right w:val="none" w:sz="0" w:space="0" w:color="auto"/>
          </w:divBdr>
        </w:div>
        <w:div w:id="415244527">
          <w:marLeft w:val="480"/>
          <w:marRight w:val="0"/>
          <w:marTop w:val="0"/>
          <w:marBottom w:val="0"/>
          <w:divBdr>
            <w:top w:val="none" w:sz="0" w:space="0" w:color="auto"/>
            <w:left w:val="none" w:sz="0" w:space="0" w:color="auto"/>
            <w:bottom w:val="none" w:sz="0" w:space="0" w:color="auto"/>
            <w:right w:val="none" w:sz="0" w:space="0" w:color="auto"/>
          </w:divBdr>
        </w:div>
        <w:div w:id="191039364">
          <w:marLeft w:val="480"/>
          <w:marRight w:val="0"/>
          <w:marTop w:val="0"/>
          <w:marBottom w:val="0"/>
          <w:divBdr>
            <w:top w:val="none" w:sz="0" w:space="0" w:color="auto"/>
            <w:left w:val="none" w:sz="0" w:space="0" w:color="auto"/>
            <w:bottom w:val="none" w:sz="0" w:space="0" w:color="auto"/>
            <w:right w:val="none" w:sz="0" w:space="0" w:color="auto"/>
          </w:divBdr>
        </w:div>
        <w:div w:id="1478689294">
          <w:marLeft w:val="480"/>
          <w:marRight w:val="0"/>
          <w:marTop w:val="0"/>
          <w:marBottom w:val="0"/>
          <w:divBdr>
            <w:top w:val="none" w:sz="0" w:space="0" w:color="auto"/>
            <w:left w:val="none" w:sz="0" w:space="0" w:color="auto"/>
            <w:bottom w:val="none" w:sz="0" w:space="0" w:color="auto"/>
            <w:right w:val="none" w:sz="0" w:space="0" w:color="auto"/>
          </w:divBdr>
        </w:div>
      </w:divsChild>
    </w:div>
    <w:div w:id="1487283796">
      <w:bodyDiv w:val="1"/>
      <w:marLeft w:val="0"/>
      <w:marRight w:val="0"/>
      <w:marTop w:val="0"/>
      <w:marBottom w:val="0"/>
      <w:divBdr>
        <w:top w:val="none" w:sz="0" w:space="0" w:color="auto"/>
        <w:left w:val="none" w:sz="0" w:space="0" w:color="auto"/>
        <w:bottom w:val="none" w:sz="0" w:space="0" w:color="auto"/>
        <w:right w:val="none" w:sz="0" w:space="0" w:color="auto"/>
      </w:divBdr>
    </w:div>
    <w:div w:id="1489250001">
      <w:bodyDiv w:val="1"/>
      <w:marLeft w:val="0"/>
      <w:marRight w:val="0"/>
      <w:marTop w:val="0"/>
      <w:marBottom w:val="0"/>
      <w:divBdr>
        <w:top w:val="none" w:sz="0" w:space="0" w:color="auto"/>
        <w:left w:val="none" w:sz="0" w:space="0" w:color="auto"/>
        <w:bottom w:val="none" w:sz="0" w:space="0" w:color="auto"/>
        <w:right w:val="none" w:sz="0" w:space="0" w:color="auto"/>
      </w:divBdr>
      <w:divsChild>
        <w:div w:id="357509824">
          <w:marLeft w:val="640"/>
          <w:marRight w:val="0"/>
          <w:marTop w:val="0"/>
          <w:marBottom w:val="0"/>
          <w:divBdr>
            <w:top w:val="none" w:sz="0" w:space="0" w:color="auto"/>
            <w:left w:val="none" w:sz="0" w:space="0" w:color="auto"/>
            <w:bottom w:val="none" w:sz="0" w:space="0" w:color="auto"/>
            <w:right w:val="none" w:sz="0" w:space="0" w:color="auto"/>
          </w:divBdr>
        </w:div>
        <w:div w:id="324281302">
          <w:marLeft w:val="640"/>
          <w:marRight w:val="0"/>
          <w:marTop w:val="0"/>
          <w:marBottom w:val="0"/>
          <w:divBdr>
            <w:top w:val="none" w:sz="0" w:space="0" w:color="auto"/>
            <w:left w:val="none" w:sz="0" w:space="0" w:color="auto"/>
            <w:bottom w:val="none" w:sz="0" w:space="0" w:color="auto"/>
            <w:right w:val="none" w:sz="0" w:space="0" w:color="auto"/>
          </w:divBdr>
        </w:div>
        <w:div w:id="1608736171">
          <w:marLeft w:val="640"/>
          <w:marRight w:val="0"/>
          <w:marTop w:val="0"/>
          <w:marBottom w:val="0"/>
          <w:divBdr>
            <w:top w:val="none" w:sz="0" w:space="0" w:color="auto"/>
            <w:left w:val="none" w:sz="0" w:space="0" w:color="auto"/>
            <w:bottom w:val="none" w:sz="0" w:space="0" w:color="auto"/>
            <w:right w:val="none" w:sz="0" w:space="0" w:color="auto"/>
          </w:divBdr>
        </w:div>
        <w:div w:id="2102793293">
          <w:marLeft w:val="640"/>
          <w:marRight w:val="0"/>
          <w:marTop w:val="0"/>
          <w:marBottom w:val="0"/>
          <w:divBdr>
            <w:top w:val="none" w:sz="0" w:space="0" w:color="auto"/>
            <w:left w:val="none" w:sz="0" w:space="0" w:color="auto"/>
            <w:bottom w:val="none" w:sz="0" w:space="0" w:color="auto"/>
            <w:right w:val="none" w:sz="0" w:space="0" w:color="auto"/>
          </w:divBdr>
        </w:div>
        <w:div w:id="1571960151">
          <w:marLeft w:val="640"/>
          <w:marRight w:val="0"/>
          <w:marTop w:val="0"/>
          <w:marBottom w:val="0"/>
          <w:divBdr>
            <w:top w:val="none" w:sz="0" w:space="0" w:color="auto"/>
            <w:left w:val="none" w:sz="0" w:space="0" w:color="auto"/>
            <w:bottom w:val="none" w:sz="0" w:space="0" w:color="auto"/>
            <w:right w:val="none" w:sz="0" w:space="0" w:color="auto"/>
          </w:divBdr>
        </w:div>
        <w:div w:id="1449008871">
          <w:marLeft w:val="640"/>
          <w:marRight w:val="0"/>
          <w:marTop w:val="0"/>
          <w:marBottom w:val="0"/>
          <w:divBdr>
            <w:top w:val="none" w:sz="0" w:space="0" w:color="auto"/>
            <w:left w:val="none" w:sz="0" w:space="0" w:color="auto"/>
            <w:bottom w:val="none" w:sz="0" w:space="0" w:color="auto"/>
            <w:right w:val="none" w:sz="0" w:space="0" w:color="auto"/>
          </w:divBdr>
        </w:div>
        <w:div w:id="527522555">
          <w:marLeft w:val="640"/>
          <w:marRight w:val="0"/>
          <w:marTop w:val="0"/>
          <w:marBottom w:val="0"/>
          <w:divBdr>
            <w:top w:val="none" w:sz="0" w:space="0" w:color="auto"/>
            <w:left w:val="none" w:sz="0" w:space="0" w:color="auto"/>
            <w:bottom w:val="none" w:sz="0" w:space="0" w:color="auto"/>
            <w:right w:val="none" w:sz="0" w:space="0" w:color="auto"/>
          </w:divBdr>
        </w:div>
        <w:div w:id="1713387090">
          <w:marLeft w:val="640"/>
          <w:marRight w:val="0"/>
          <w:marTop w:val="0"/>
          <w:marBottom w:val="0"/>
          <w:divBdr>
            <w:top w:val="none" w:sz="0" w:space="0" w:color="auto"/>
            <w:left w:val="none" w:sz="0" w:space="0" w:color="auto"/>
            <w:bottom w:val="none" w:sz="0" w:space="0" w:color="auto"/>
            <w:right w:val="none" w:sz="0" w:space="0" w:color="auto"/>
          </w:divBdr>
        </w:div>
        <w:div w:id="2134905007">
          <w:marLeft w:val="640"/>
          <w:marRight w:val="0"/>
          <w:marTop w:val="0"/>
          <w:marBottom w:val="0"/>
          <w:divBdr>
            <w:top w:val="none" w:sz="0" w:space="0" w:color="auto"/>
            <w:left w:val="none" w:sz="0" w:space="0" w:color="auto"/>
            <w:bottom w:val="none" w:sz="0" w:space="0" w:color="auto"/>
            <w:right w:val="none" w:sz="0" w:space="0" w:color="auto"/>
          </w:divBdr>
        </w:div>
        <w:div w:id="216018393">
          <w:marLeft w:val="640"/>
          <w:marRight w:val="0"/>
          <w:marTop w:val="0"/>
          <w:marBottom w:val="0"/>
          <w:divBdr>
            <w:top w:val="none" w:sz="0" w:space="0" w:color="auto"/>
            <w:left w:val="none" w:sz="0" w:space="0" w:color="auto"/>
            <w:bottom w:val="none" w:sz="0" w:space="0" w:color="auto"/>
            <w:right w:val="none" w:sz="0" w:space="0" w:color="auto"/>
          </w:divBdr>
        </w:div>
        <w:div w:id="2015643531">
          <w:marLeft w:val="640"/>
          <w:marRight w:val="0"/>
          <w:marTop w:val="0"/>
          <w:marBottom w:val="0"/>
          <w:divBdr>
            <w:top w:val="none" w:sz="0" w:space="0" w:color="auto"/>
            <w:left w:val="none" w:sz="0" w:space="0" w:color="auto"/>
            <w:bottom w:val="none" w:sz="0" w:space="0" w:color="auto"/>
            <w:right w:val="none" w:sz="0" w:space="0" w:color="auto"/>
          </w:divBdr>
        </w:div>
        <w:div w:id="1090850192">
          <w:marLeft w:val="640"/>
          <w:marRight w:val="0"/>
          <w:marTop w:val="0"/>
          <w:marBottom w:val="0"/>
          <w:divBdr>
            <w:top w:val="none" w:sz="0" w:space="0" w:color="auto"/>
            <w:left w:val="none" w:sz="0" w:space="0" w:color="auto"/>
            <w:bottom w:val="none" w:sz="0" w:space="0" w:color="auto"/>
            <w:right w:val="none" w:sz="0" w:space="0" w:color="auto"/>
          </w:divBdr>
        </w:div>
        <w:div w:id="1211960773">
          <w:marLeft w:val="640"/>
          <w:marRight w:val="0"/>
          <w:marTop w:val="0"/>
          <w:marBottom w:val="0"/>
          <w:divBdr>
            <w:top w:val="none" w:sz="0" w:space="0" w:color="auto"/>
            <w:left w:val="none" w:sz="0" w:space="0" w:color="auto"/>
            <w:bottom w:val="none" w:sz="0" w:space="0" w:color="auto"/>
            <w:right w:val="none" w:sz="0" w:space="0" w:color="auto"/>
          </w:divBdr>
        </w:div>
        <w:div w:id="1319185336">
          <w:marLeft w:val="640"/>
          <w:marRight w:val="0"/>
          <w:marTop w:val="0"/>
          <w:marBottom w:val="0"/>
          <w:divBdr>
            <w:top w:val="none" w:sz="0" w:space="0" w:color="auto"/>
            <w:left w:val="none" w:sz="0" w:space="0" w:color="auto"/>
            <w:bottom w:val="none" w:sz="0" w:space="0" w:color="auto"/>
            <w:right w:val="none" w:sz="0" w:space="0" w:color="auto"/>
          </w:divBdr>
        </w:div>
        <w:div w:id="1071123128">
          <w:marLeft w:val="640"/>
          <w:marRight w:val="0"/>
          <w:marTop w:val="0"/>
          <w:marBottom w:val="0"/>
          <w:divBdr>
            <w:top w:val="none" w:sz="0" w:space="0" w:color="auto"/>
            <w:left w:val="none" w:sz="0" w:space="0" w:color="auto"/>
            <w:bottom w:val="none" w:sz="0" w:space="0" w:color="auto"/>
            <w:right w:val="none" w:sz="0" w:space="0" w:color="auto"/>
          </w:divBdr>
        </w:div>
        <w:div w:id="1234003153">
          <w:marLeft w:val="640"/>
          <w:marRight w:val="0"/>
          <w:marTop w:val="0"/>
          <w:marBottom w:val="0"/>
          <w:divBdr>
            <w:top w:val="none" w:sz="0" w:space="0" w:color="auto"/>
            <w:left w:val="none" w:sz="0" w:space="0" w:color="auto"/>
            <w:bottom w:val="none" w:sz="0" w:space="0" w:color="auto"/>
            <w:right w:val="none" w:sz="0" w:space="0" w:color="auto"/>
          </w:divBdr>
        </w:div>
        <w:div w:id="1431271626">
          <w:marLeft w:val="640"/>
          <w:marRight w:val="0"/>
          <w:marTop w:val="0"/>
          <w:marBottom w:val="0"/>
          <w:divBdr>
            <w:top w:val="none" w:sz="0" w:space="0" w:color="auto"/>
            <w:left w:val="none" w:sz="0" w:space="0" w:color="auto"/>
            <w:bottom w:val="none" w:sz="0" w:space="0" w:color="auto"/>
            <w:right w:val="none" w:sz="0" w:space="0" w:color="auto"/>
          </w:divBdr>
        </w:div>
        <w:div w:id="95634632">
          <w:marLeft w:val="640"/>
          <w:marRight w:val="0"/>
          <w:marTop w:val="0"/>
          <w:marBottom w:val="0"/>
          <w:divBdr>
            <w:top w:val="none" w:sz="0" w:space="0" w:color="auto"/>
            <w:left w:val="none" w:sz="0" w:space="0" w:color="auto"/>
            <w:bottom w:val="none" w:sz="0" w:space="0" w:color="auto"/>
            <w:right w:val="none" w:sz="0" w:space="0" w:color="auto"/>
          </w:divBdr>
        </w:div>
        <w:div w:id="1123503475">
          <w:marLeft w:val="640"/>
          <w:marRight w:val="0"/>
          <w:marTop w:val="0"/>
          <w:marBottom w:val="0"/>
          <w:divBdr>
            <w:top w:val="none" w:sz="0" w:space="0" w:color="auto"/>
            <w:left w:val="none" w:sz="0" w:space="0" w:color="auto"/>
            <w:bottom w:val="none" w:sz="0" w:space="0" w:color="auto"/>
            <w:right w:val="none" w:sz="0" w:space="0" w:color="auto"/>
          </w:divBdr>
        </w:div>
        <w:div w:id="1163350537">
          <w:marLeft w:val="640"/>
          <w:marRight w:val="0"/>
          <w:marTop w:val="0"/>
          <w:marBottom w:val="0"/>
          <w:divBdr>
            <w:top w:val="none" w:sz="0" w:space="0" w:color="auto"/>
            <w:left w:val="none" w:sz="0" w:space="0" w:color="auto"/>
            <w:bottom w:val="none" w:sz="0" w:space="0" w:color="auto"/>
            <w:right w:val="none" w:sz="0" w:space="0" w:color="auto"/>
          </w:divBdr>
        </w:div>
        <w:div w:id="1372730690">
          <w:marLeft w:val="640"/>
          <w:marRight w:val="0"/>
          <w:marTop w:val="0"/>
          <w:marBottom w:val="0"/>
          <w:divBdr>
            <w:top w:val="none" w:sz="0" w:space="0" w:color="auto"/>
            <w:left w:val="none" w:sz="0" w:space="0" w:color="auto"/>
            <w:bottom w:val="none" w:sz="0" w:space="0" w:color="auto"/>
            <w:right w:val="none" w:sz="0" w:space="0" w:color="auto"/>
          </w:divBdr>
        </w:div>
        <w:div w:id="873691201">
          <w:marLeft w:val="640"/>
          <w:marRight w:val="0"/>
          <w:marTop w:val="0"/>
          <w:marBottom w:val="0"/>
          <w:divBdr>
            <w:top w:val="none" w:sz="0" w:space="0" w:color="auto"/>
            <w:left w:val="none" w:sz="0" w:space="0" w:color="auto"/>
            <w:bottom w:val="none" w:sz="0" w:space="0" w:color="auto"/>
            <w:right w:val="none" w:sz="0" w:space="0" w:color="auto"/>
          </w:divBdr>
        </w:div>
        <w:div w:id="1941796520">
          <w:marLeft w:val="640"/>
          <w:marRight w:val="0"/>
          <w:marTop w:val="0"/>
          <w:marBottom w:val="0"/>
          <w:divBdr>
            <w:top w:val="none" w:sz="0" w:space="0" w:color="auto"/>
            <w:left w:val="none" w:sz="0" w:space="0" w:color="auto"/>
            <w:bottom w:val="none" w:sz="0" w:space="0" w:color="auto"/>
            <w:right w:val="none" w:sz="0" w:space="0" w:color="auto"/>
          </w:divBdr>
        </w:div>
        <w:div w:id="904798039">
          <w:marLeft w:val="640"/>
          <w:marRight w:val="0"/>
          <w:marTop w:val="0"/>
          <w:marBottom w:val="0"/>
          <w:divBdr>
            <w:top w:val="none" w:sz="0" w:space="0" w:color="auto"/>
            <w:left w:val="none" w:sz="0" w:space="0" w:color="auto"/>
            <w:bottom w:val="none" w:sz="0" w:space="0" w:color="auto"/>
            <w:right w:val="none" w:sz="0" w:space="0" w:color="auto"/>
          </w:divBdr>
        </w:div>
        <w:div w:id="1502962592">
          <w:marLeft w:val="640"/>
          <w:marRight w:val="0"/>
          <w:marTop w:val="0"/>
          <w:marBottom w:val="0"/>
          <w:divBdr>
            <w:top w:val="none" w:sz="0" w:space="0" w:color="auto"/>
            <w:left w:val="none" w:sz="0" w:space="0" w:color="auto"/>
            <w:bottom w:val="none" w:sz="0" w:space="0" w:color="auto"/>
            <w:right w:val="none" w:sz="0" w:space="0" w:color="auto"/>
          </w:divBdr>
        </w:div>
        <w:div w:id="580219669">
          <w:marLeft w:val="640"/>
          <w:marRight w:val="0"/>
          <w:marTop w:val="0"/>
          <w:marBottom w:val="0"/>
          <w:divBdr>
            <w:top w:val="none" w:sz="0" w:space="0" w:color="auto"/>
            <w:left w:val="none" w:sz="0" w:space="0" w:color="auto"/>
            <w:bottom w:val="none" w:sz="0" w:space="0" w:color="auto"/>
            <w:right w:val="none" w:sz="0" w:space="0" w:color="auto"/>
          </w:divBdr>
        </w:div>
        <w:div w:id="639461281">
          <w:marLeft w:val="640"/>
          <w:marRight w:val="0"/>
          <w:marTop w:val="0"/>
          <w:marBottom w:val="0"/>
          <w:divBdr>
            <w:top w:val="none" w:sz="0" w:space="0" w:color="auto"/>
            <w:left w:val="none" w:sz="0" w:space="0" w:color="auto"/>
            <w:bottom w:val="none" w:sz="0" w:space="0" w:color="auto"/>
            <w:right w:val="none" w:sz="0" w:space="0" w:color="auto"/>
          </w:divBdr>
        </w:div>
        <w:div w:id="1159687883">
          <w:marLeft w:val="640"/>
          <w:marRight w:val="0"/>
          <w:marTop w:val="0"/>
          <w:marBottom w:val="0"/>
          <w:divBdr>
            <w:top w:val="none" w:sz="0" w:space="0" w:color="auto"/>
            <w:left w:val="none" w:sz="0" w:space="0" w:color="auto"/>
            <w:bottom w:val="none" w:sz="0" w:space="0" w:color="auto"/>
            <w:right w:val="none" w:sz="0" w:space="0" w:color="auto"/>
          </w:divBdr>
        </w:div>
        <w:div w:id="6904718">
          <w:marLeft w:val="640"/>
          <w:marRight w:val="0"/>
          <w:marTop w:val="0"/>
          <w:marBottom w:val="0"/>
          <w:divBdr>
            <w:top w:val="none" w:sz="0" w:space="0" w:color="auto"/>
            <w:left w:val="none" w:sz="0" w:space="0" w:color="auto"/>
            <w:bottom w:val="none" w:sz="0" w:space="0" w:color="auto"/>
            <w:right w:val="none" w:sz="0" w:space="0" w:color="auto"/>
          </w:divBdr>
        </w:div>
        <w:div w:id="2064790853">
          <w:marLeft w:val="640"/>
          <w:marRight w:val="0"/>
          <w:marTop w:val="0"/>
          <w:marBottom w:val="0"/>
          <w:divBdr>
            <w:top w:val="none" w:sz="0" w:space="0" w:color="auto"/>
            <w:left w:val="none" w:sz="0" w:space="0" w:color="auto"/>
            <w:bottom w:val="none" w:sz="0" w:space="0" w:color="auto"/>
            <w:right w:val="none" w:sz="0" w:space="0" w:color="auto"/>
          </w:divBdr>
        </w:div>
        <w:div w:id="835265309">
          <w:marLeft w:val="640"/>
          <w:marRight w:val="0"/>
          <w:marTop w:val="0"/>
          <w:marBottom w:val="0"/>
          <w:divBdr>
            <w:top w:val="none" w:sz="0" w:space="0" w:color="auto"/>
            <w:left w:val="none" w:sz="0" w:space="0" w:color="auto"/>
            <w:bottom w:val="none" w:sz="0" w:space="0" w:color="auto"/>
            <w:right w:val="none" w:sz="0" w:space="0" w:color="auto"/>
          </w:divBdr>
        </w:div>
        <w:div w:id="499273537">
          <w:marLeft w:val="640"/>
          <w:marRight w:val="0"/>
          <w:marTop w:val="0"/>
          <w:marBottom w:val="0"/>
          <w:divBdr>
            <w:top w:val="none" w:sz="0" w:space="0" w:color="auto"/>
            <w:left w:val="none" w:sz="0" w:space="0" w:color="auto"/>
            <w:bottom w:val="none" w:sz="0" w:space="0" w:color="auto"/>
            <w:right w:val="none" w:sz="0" w:space="0" w:color="auto"/>
          </w:divBdr>
        </w:div>
        <w:div w:id="304435932">
          <w:marLeft w:val="640"/>
          <w:marRight w:val="0"/>
          <w:marTop w:val="0"/>
          <w:marBottom w:val="0"/>
          <w:divBdr>
            <w:top w:val="none" w:sz="0" w:space="0" w:color="auto"/>
            <w:left w:val="none" w:sz="0" w:space="0" w:color="auto"/>
            <w:bottom w:val="none" w:sz="0" w:space="0" w:color="auto"/>
            <w:right w:val="none" w:sz="0" w:space="0" w:color="auto"/>
          </w:divBdr>
        </w:div>
      </w:divsChild>
    </w:div>
    <w:div w:id="1490170960">
      <w:bodyDiv w:val="1"/>
      <w:marLeft w:val="0"/>
      <w:marRight w:val="0"/>
      <w:marTop w:val="0"/>
      <w:marBottom w:val="0"/>
      <w:divBdr>
        <w:top w:val="none" w:sz="0" w:space="0" w:color="auto"/>
        <w:left w:val="none" w:sz="0" w:space="0" w:color="auto"/>
        <w:bottom w:val="none" w:sz="0" w:space="0" w:color="auto"/>
        <w:right w:val="none" w:sz="0" w:space="0" w:color="auto"/>
      </w:divBdr>
      <w:divsChild>
        <w:div w:id="1485200746">
          <w:marLeft w:val="640"/>
          <w:marRight w:val="0"/>
          <w:marTop w:val="0"/>
          <w:marBottom w:val="0"/>
          <w:divBdr>
            <w:top w:val="none" w:sz="0" w:space="0" w:color="auto"/>
            <w:left w:val="none" w:sz="0" w:space="0" w:color="auto"/>
            <w:bottom w:val="none" w:sz="0" w:space="0" w:color="auto"/>
            <w:right w:val="none" w:sz="0" w:space="0" w:color="auto"/>
          </w:divBdr>
        </w:div>
        <w:div w:id="1231228482">
          <w:marLeft w:val="640"/>
          <w:marRight w:val="0"/>
          <w:marTop w:val="0"/>
          <w:marBottom w:val="0"/>
          <w:divBdr>
            <w:top w:val="none" w:sz="0" w:space="0" w:color="auto"/>
            <w:left w:val="none" w:sz="0" w:space="0" w:color="auto"/>
            <w:bottom w:val="none" w:sz="0" w:space="0" w:color="auto"/>
            <w:right w:val="none" w:sz="0" w:space="0" w:color="auto"/>
          </w:divBdr>
        </w:div>
        <w:div w:id="369913993">
          <w:marLeft w:val="640"/>
          <w:marRight w:val="0"/>
          <w:marTop w:val="0"/>
          <w:marBottom w:val="0"/>
          <w:divBdr>
            <w:top w:val="none" w:sz="0" w:space="0" w:color="auto"/>
            <w:left w:val="none" w:sz="0" w:space="0" w:color="auto"/>
            <w:bottom w:val="none" w:sz="0" w:space="0" w:color="auto"/>
            <w:right w:val="none" w:sz="0" w:space="0" w:color="auto"/>
          </w:divBdr>
        </w:div>
        <w:div w:id="1712876643">
          <w:marLeft w:val="640"/>
          <w:marRight w:val="0"/>
          <w:marTop w:val="0"/>
          <w:marBottom w:val="0"/>
          <w:divBdr>
            <w:top w:val="none" w:sz="0" w:space="0" w:color="auto"/>
            <w:left w:val="none" w:sz="0" w:space="0" w:color="auto"/>
            <w:bottom w:val="none" w:sz="0" w:space="0" w:color="auto"/>
            <w:right w:val="none" w:sz="0" w:space="0" w:color="auto"/>
          </w:divBdr>
        </w:div>
        <w:div w:id="922644939">
          <w:marLeft w:val="640"/>
          <w:marRight w:val="0"/>
          <w:marTop w:val="0"/>
          <w:marBottom w:val="0"/>
          <w:divBdr>
            <w:top w:val="none" w:sz="0" w:space="0" w:color="auto"/>
            <w:left w:val="none" w:sz="0" w:space="0" w:color="auto"/>
            <w:bottom w:val="none" w:sz="0" w:space="0" w:color="auto"/>
            <w:right w:val="none" w:sz="0" w:space="0" w:color="auto"/>
          </w:divBdr>
        </w:div>
        <w:div w:id="799110856">
          <w:marLeft w:val="640"/>
          <w:marRight w:val="0"/>
          <w:marTop w:val="0"/>
          <w:marBottom w:val="0"/>
          <w:divBdr>
            <w:top w:val="none" w:sz="0" w:space="0" w:color="auto"/>
            <w:left w:val="none" w:sz="0" w:space="0" w:color="auto"/>
            <w:bottom w:val="none" w:sz="0" w:space="0" w:color="auto"/>
            <w:right w:val="none" w:sz="0" w:space="0" w:color="auto"/>
          </w:divBdr>
        </w:div>
        <w:div w:id="217938716">
          <w:marLeft w:val="640"/>
          <w:marRight w:val="0"/>
          <w:marTop w:val="0"/>
          <w:marBottom w:val="0"/>
          <w:divBdr>
            <w:top w:val="none" w:sz="0" w:space="0" w:color="auto"/>
            <w:left w:val="none" w:sz="0" w:space="0" w:color="auto"/>
            <w:bottom w:val="none" w:sz="0" w:space="0" w:color="auto"/>
            <w:right w:val="none" w:sz="0" w:space="0" w:color="auto"/>
          </w:divBdr>
        </w:div>
        <w:div w:id="72241186">
          <w:marLeft w:val="640"/>
          <w:marRight w:val="0"/>
          <w:marTop w:val="0"/>
          <w:marBottom w:val="0"/>
          <w:divBdr>
            <w:top w:val="none" w:sz="0" w:space="0" w:color="auto"/>
            <w:left w:val="none" w:sz="0" w:space="0" w:color="auto"/>
            <w:bottom w:val="none" w:sz="0" w:space="0" w:color="auto"/>
            <w:right w:val="none" w:sz="0" w:space="0" w:color="auto"/>
          </w:divBdr>
        </w:div>
        <w:div w:id="1388647431">
          <w:marLeft w:val="640"/>
          <w:marRight w:val="0"/>
          <w:marTop w:val="0"/>
          <w:marBottom w:val="0"/>
          <w:divBdr>
            <w:top w:val="none" w:sz="0" w:space="0" w:color="auto"/>
            <w:left w:val="none" w:sz="0" w:space="0" w:color="auto"/>
            <w:bottom w:val="none" w:sz="0" w:space="0" w:color="auto"/>
            <w:right w:val="none" w:sz="0" w:space="0" w:color="auto"/>
          </w:divBdr>
        </w:div>
        <w:div w:id="1682313117">
          <w:marLeft w:val="640"/>
          <w:marRight w:val="0"/>
          <w:marTop w:val="0"/>
          <w:marBottom w:val="0"/>
          <w:divBdr>
            <w:top w:val="none" w:sz="0" w:space="0" w:color="auto"/>
            <w:left w:val="none" w:sz="0" w:space="0" w:color="auto"/>
            <w:bottom w:val="none" w:sz="0" w:space="0" w:color="auto"/>
            <w:right w:val="none" w:sz="0" w:space="0" w:color="auto"/>
          </w:divBdr>
        </w:div>
        <w:div w:id="2129539627">
          <w:marLeft w:val="640"/>
          <w:marRight w:val="0"/>
          <w:marTop w:val="0"/>
          <w:marBottom w:val="0"/>
          <w:divBdr>
            <w:top w:val="none" w:sz="0" w:space="0" w:color="auto"/>
            <w:left w:val="none" w:sz="0" w:space="0" w:color="auto"/>
            <w:bottom w:val="none" w:sz="0" w:space="0" w:color="auto"/>
            <w:right w:val="none" w:sz="0" w:space="0" w:color="auto"/>
          </w:divBdr>
        </w:div>
        <w:div w:id="1138649427">
          <w:marLeft w:val="640"/>
          <w:marRight w:val="0"/>
          <w:marTop w:val="0"/>
          <w:marBottom w:val="0"/>
          <w:divBdr>
            <w:top w:val="none" w:sz="0" w:space="0" w:color="auto"/>
            <w:left w:val="none" w:sz="0" w:space="0" w:color="auto"/>
            <w:bottom w:val="none" w:sz="0" w:space="0" w:color="auto"/>
            <w:right w:val="none" w:sz="0" w:space="0" w:color="auto"/>
          </w:divBdr>
        </w:div>
        <w:div w:id="920026183">
          <w:marLeft w:val="640"/>
          <w:marRight w:val="0"/>
          <w:marTop w:val="0"/>
          <w:marBottom w:val="0"/>
          <w:divBdr>
            <w:top w:val="none" w:sz="0" w:space="0" w:color="auto"/>
            <w:left w:val="none" w:sz="0" w:space="0" w:color="auto"/>
            <w:bottom w:val="none" w:sz="0" w:space="0" w:color="auto"/>
            <w:right w:val="none" w:sz="0" w:space="0" w:color="auto"/>
          </w:divBdr>
        </w:div>
        <w:div w:id="1671638483">
          <w:marLeft w:val="640"/>
          <w:marRight w:val="0"/>
          <w:marTop w:val="0"/>
          <w:marBottom w:val="0"/>
          <w:divBdr>
            <w:top w:val="none" w:sz="0" w:space="0" w:color="auto"/>
            <w:left w:val="none" w:sz="0" w:space="0" w:color="auto"/>
            <w:bottom w:val="none" w:sz="0" w:space="0" w:color="auto"/>
            <w:right w:val="none" w:sz="0" w:space="0" w:color="auto"/>
          </w:divBdr>
        </w:div>
        <w:div w:id="2059745208">
          <w:marLeft w:val="640"/>
          <w:marRight w:val="0"/>
          <w:marTop w:val="0"/>
          <w:marBottom w:val="0"/>
          <w:divBdr>
            <w:top w:val="none" w:sz="0" w:space="0" w:color="auto"/>
            <w:left w:val="none" w:sz="0" w:space="0" w:color="auto"/>
            <w:bottom w:val="none" w:sz="0" w:space="0" w:color="auto"/>
            <w:right w:val="none" w:sz="0" w:space="0" w:color="auto"/>
          </w:divBdr>
        </w:div>
        <w:div w:id="397942062">
          <w:marLeft w:val="640"/>
          <w:marRight w:val="0"/>
          <w:marTop w:val="0"/>
          <w:marBottom w:val="0"/>
          <w:divBdr>
            <w:top w:val="none" w:sz="0" w:space="0" w:color="auto"/>
            <w:left w:val="none" w:sz="0" w:space="0" w:color="auto"/>
            <w:bottom w:val="none" w:sz="0" w:space="0" w:color="auto"/>
            <w:right w:val="none" w:sz="0" w:space="0" w:color="auto"/>
          </w:divBdr>
        </w:div>
        <w:div w:id="1909344055">
          <w:marLeft w:val="640"/>
          <w:marRight w:val="0"/>
          <w:marTop w:val="0"/>
          <w:marBottom w:val="0"/>
          <w:divBdr>
            <w:top w:val="none" w:sz="0" w:space="0" w:color="auto"/>
            <w:left w:val="none" w:sz="0" w:space="0" w:color="auto"/>
            <w:bottom w:val="none" w:sz="0" w:space="0" w:color="auto"/>
            <w:right w:val="none" w:sz="0" w:space="0" w:color="auto"/>
          </w:divBdr>
        </w:div>
        <w:div w:id="374888667">
          <w:marLeft w:val="640"/>
          <w:marRight w:val="0"/>
          <w:marTop w:val="0"/>
          <w:marBottom w:val="0"/>
          <w:divBdr>
            <w:top w:val="none" w:sz="0" w:space="0" w:color="auto"/>
            <w:left w:val="none" w:sz="0" w:space="0" w:color="auto"/>
            <w:bottom w:val="none" w:sz="0" w:space="0" w:color="auto"/>
            <w:right w:val="none" w:sz="0" w:space="0" w:color="auto"/>
          </w:divBdr>
        </w:div>
        <w:div w:id="1551458159">
          <w:marLeft w:val="640"/>
          <w:marRight w:val="0"/>
          <w:marTop w:val="0"/>
          <w:marBottom w:val="0"/>
          <w:divBdr>
            <w:top w:val="none" w:sz="0" w:space="0" w:color="auto"/>
            <w:left w:val="none" w:sz="0" w:space="0" w:color="auto"/>
            <w:bottom w:val="none" w:sz="0" w:space="0" w:color="auto"/>
            <w:right w:val="none" w:sz="0" w:space="0" w:color="auto"/>
          </w:divBdr>
        </w:div>
        <w:div w:id="1184518981">
          <w:marLeft w:val="640"/>
          <w:marRight w:val="0"/>
          <w:marTop w:val="0"/>
          <w:marBottom w:val="0"/>
          <w:divBdr>
            <w:top w:val="none" w:sz="0" w:space="0" w:color="auto"/>
            <w:left w:val="none" w:sz="0" w:space="0" w:color="auto"/>
            <w:bottom w:val="none" w:sz="0" w:space="0" w:color="auto"/>
            <w:right w:val="none" w:sz="0" w:space="0" w:color="auto"/>
          </w:divBdr>
        </w:div>
        <w:div w:id="700981099">
          <w:marLeft w:val="640"/>
          <w:marRight w:val="0"/>
          <w:marTop w:val="0"/>
          <w:marBottom w:val="0"/>
          <w:divBdr>
            <w:top w:val="none" w:sz="0" w:space="0" w:color="auto"/>
            <w:left w:val="none" w:sz="0" w:space="0" w:color="auto"/>
            <w:bottom w:val="none" w:sz="0" w:space="0" w:color="auto"/>
            <w:right w:val="none" w:sz="0" w:space="0" w:color="auto"/>
          </w:divBdr>
        </w:div>
        <w:div w:id="1742940771">
          <w:marLeft w:val="640"/>
          <w:marRight w:val="0"/>
          <w:marTop w:val="0"/>
          <w:marBottom w:val="0"/>
          <w:divBdr>
            <w:top w:val="none" w:sz="0" w:space="0" w:color="auto"/>
            <w:left w:val="none" w:sz="0" w:space="0" w:color="auto"/>
            <w:bottom w:val="none" w:sz="0" w:space="0" w:color="auto"/>
            <w:right w:val="none" w:sz="0" w:space="0" w:color="auto"/>
          </w:divBdr>
        </w:div>
        <w:div w:id="764575433">
          <w:marLeft w:val="640"/>
          <w:marRight w:val="0"/>
          <w:marTop w:val="0"/>
          <w:marBottom w:val="0"/>
          <w:divBdr>
            <w:top w:val="none" w:sz="0" w:space="0" w:color="auto"/>
            <w:left w:val="none" w:sz="0" w:space="0" w:color="auto"/>
            <w:bottom w:val="none" w:sz="0" w:space="0" w:color="auto"/>
            <w:right w:val="none" w:sz="0" w:space="0" w:color="auto"/>
          </w:divBdr>
        </w:div>
        <w:div w:id="338626856">
          <w:marLeft w:val="640"/>
          <w:marRight w:val="0"/>
          <w:marTop w:val="0"/>
          <w:marBottom w:val="0"/>
          <w:divBdr>
            <w:top w:val="none" w:sz="0" w:space="0" w:color="auto"/>
            <w:left w:val="none" w:sz="0" w:space="0" w:color="auto"/>
            <w:bottom w:val="none" w:sz="0" w:space="0" w:color="auto"/>
            <w:right w:val="none" w:sz="0" w:space="0" w:color="auto"/>
          </w:divBdr>
        </w:div>
        <w:div w:id="1308242757">
          <w:marLeft w:val="640"/>
          <w:marRight w:val="0"/>
          <w:marTop w:val="0"/>
          <w:marBottom w:val="0"/>
          <w:divBdr>
            <w:top w:val="none" w:sz="0" w:space="0" w:color="auto"/>
            <w:left w:val="none" w:sz="0" w:space="0" w:color="auto"/>
            <w:bottom w:val="none" w:sz="0" w:space="0" w:color="auto"/>
            <w:right w:val="none" w:sz="0" w:space="0" w:color="auto"/>
          </w:divBdr>
        </w:div>
        <w:div w:id="1791514977">
          <w:marLeft w:val="640"/>
          <w:marRight w:val="0"/>
          <w:marTop w:val="0"/>
          <w:marBottom w:val="0"/>
          <w:divBdr>
            <w:top w:val="none" w:sz="0" w:space="0" w:color="auto"/>
            <w:left w:val="none" w:sz="0" w:space="0" w:color="auto"/>
            <w:bottom w:val="none" w:sz="0" w:space="0" w:color="auto"/>
            <w:right w:val="none" w:sz="0" w:space="0" w:color="auto"/>
          </w:divBdr>
        </w:div>
        <w:div w:id="110128045">
          <w:marLeft w:val="640"/>
          <w:marRight w:val="0"/>
          <w:marTop w:val="0"/>
          <w:marBottom w:val="0"/>
          <w:divBdr>
            <w:top w:val="none" w:sz="0" w:space="0" w:color="auto"/>
            <w:left w:val="none" w:sz="0" w:space="0" w:color="auto"/>
            <w:bottom w:val="none" w:sz="0" w:space="0" w:color="auto"/>
            <w:right w:val="none" w:sz="0" w:space="0" w:color="auto"/>
          </w:divBdr>
        </w:div>
        <w:div w:id="1750033664">
          <w:marLeft w:val="640"/>
          <w:marRight w:val="0"/>
          <w:marTop w:val="0"/>
          <w:marBottom w:val="0"/>
          <w:divBdr>
            <w:top w:val="none" w:sz="0" w:space="0" w:color="auto"/>
            <w:left w:val="none" w:sz="0" w:space="0" w:color="auto"/>
            <w:bottom w:val="none" w:sz="0" w:space="0" w:color="auto"/>
            <w:right w:val="none" w:sz="0" w:space="0" w:color="auto"/>
          </w:divBdr>
        </w:div>
      </w:divsChild>
    </w:div>
    <w:div w:id="1491286228">
      <w:bodyDiv w:val="1"/>
      <w:marLeft w:val="0"/>
      <w:marRight w:val="0"/>
      <w:marTop w:val="0"/>
      <w:marBottom w:val="0"/>
      <w:divBdr>
        <w:top w:val="none" w:sz="0" w:space="0" w:color="auto"/>
        <w:left w:val="none" w:sz="0" w:space="0" w:color="auto"/>
        <w:bottom w:val="none" w:sz="0" w:space="0" w:color="auto"/>
        <w:right w:val="none" w:sz="0" w:space="0" w:color="auto"/>
      </w:divBdr>
    </w:div>
    <w:div w:id="1497989116">
      <w:bodyDiv w:val="1"/>
      <w:marLeft w:val="0"/>
      <w:marRight w:val="0"/>
      <w:marTop w:val="0"/>
      <w:marBottom w:val="0"/>
      <w:divBdr>
        <w:top w:val="none" w:sz="0" w:space="0" w:color="auto"/>
        <w:left w:val="none" w:sz="0" w:space="0" w:color="auto"/>
        <w:bottom w:val="none" w:sz="0" w:space="0" w:color="auto"/>
        <w:right w:val="none" w:sz="0" w:space="0" w:color="auto"/>
      </w:divBdr>
      <w:divsChild>
        <w:div w:id="1281961499">
          <w:marLeft w:val="640"/>
          <w:marRight w:val="0"/>
          <w:marTop w:val="0"/>
          <w:marBottom w:val="0"/>
          <w:divBdr>
            <w:top w:val="none" w:sz="0" w:space="0" w:color="auto"/>
            <w:left w:val="none" w:sz="0" w:space="0" w:color="auto"/>
            <w:bottom w:val="none" w:sz="0" w:space="0" w:color="auto"/>
            <w:right w:val="none" w:sz="0" w:space="0" w:color="auto"/>
          </w:divBdr>
        </w:div>
        <w:div w:id="1309359897">
          <w:marLeft w:val="640"/>
          <w:marRight w:val="0"/>
          <w:marTop w:val="0"/>
          <w:marBottom w:val="0"/>
          <w:divBdr>
            <w:top w:val="none" w:sz="0" w:space="0" w:color="auto"/>
            <w:left w:val="none" w:sz="0" w:space="0" w:color="auto"/>
            <w:bottom w:val="none" w:sz="0" w:space="0" w:color="auto"/>
            <w:right w:val="none" w:sz="0" w:space="0" w:color="auto"/>
          </w:divBdr>
        </w:div>
        <w:div w:id="791481707">
          <w:marLeft w:val="640"/>
          <w:marRight w:val="0"/>
          <w:marTop w:val="0"/>
          <w:marBottom w:val="0"/>
          <w:divBdr>
            <w:top w:val="none" w:sz="0" w:space="0" w:color="auto"/>
            <w:left w:val="none" w:sz="0" w:space="0" w:color="auto"/>
            <w:bottom w:val="none" w:sz="0" w:space="0" w:color="auto"/>
            <w:right w:val="none" w:sz="0" w:space="0" w:color="auto"/>
          </w:divBdr>
        </w:div>
        <w:div w:id="1548369083">
          <w:marLeft w:val="640"/>
          <w:marRight w:val="0"/>
          <w:marTop w:val="0"/>
          <w:marBottom w:val="0"/>
          <w:divBdr>
            <w:top w:val="none" w:sz="0" w:space="0" w:color="auto"/>
            <w:left w:val="none" w:sz="0" w:space="0" w:color="auto"/>
            <w:bottom w:val="none" w:sz="0" w:space="0" w:color="auto"/>
            <w:right w:val="none" w:sz="0" w:space="0" w:color="auto"/>
          </w:divBdr>
        </w:div>
        <w:div w:id="2126657841">
          <w:marLeft w:val="640"/>
          <w:marRight w:val="0"/>
          <w:marTop w:val="0"/>
          <w:marBottom w:val="0"/>
          <w:divBdr>
            <w:top w:val="none" w:sz="0" w:space="0" w:color="auto"/>
            <w:left w:val="none" w:sz="0" w:space="0" w:color="auto"/>
            <w:bottom w:val="none" w:sz="0" w:space="0" w:color="auto"/>
            <w:right w:val="none" w:sz="0" w:space="0" w:color="auto"/>
          </w:divBdr>
        </w:div>
        <w:div w:id="395051528">
          <w:marLeft w:val="640"/>
          <w:marRight w:val="0"/>
          <w:marTop w:val="0"/>
          <w:marBottom w:val="0"/>
          <w:divBdr>
            <w:top w:val="none" w:sz="0" w:space="0" w:color="auto"/>
            <w:left w:val="none" w:sz="0" w:space="0" w:color="auto"/>
            <w:bottom w:val="none" w:sz="0" w:space="0" w:color="auto"/>
            <w:right w:val="none" w:sz="0" w:space="0" w:color="auto"/>
          </w:divBdr>
        </w:div>
        <w:div w:id="1732002817">
          <w:marLeft w:val="640"/>
          <w:marRight w:val="0"/>
          <w:marTop w:val="0"/>
          <w:marBottom w:val="0"/>
          <w:divBdr>
            <w:top w:val="none" w:sz="0" w:space="0" w:color="auto"/>
            <w:left w:val="none" w:sz="0" w:space="0" w:color="auto"/>
            <w:bottom w:val="none" w:sz="0" w:space="0" w:color="auto"/>
            <w:right w:val="none" w:sz="0" w:space="0" w:color="auto"/>
          </w:divBdr>
        </w:div>
        <w:div w:id="2059426978">
          <w:marLeft w:val="640"/>
          <w:marRight w:val="0"/>
          <w:marTop w:val="0"/>
          <w:marBottom w:val="0"/>
          <w:divBdr>
            <w:top w:val="none" w:sz="0" w:space="0" w:color="auto"/>
            <w:left w:val="none" w:sz="0" w:space="0" w:color="auto"/>
            <w:bottom w:val="none" w:sz="0" w:space="0" w:color="auto"/>
            <w:right w:val="none" w:sz="0" w:space="0" w:color="auto"/>
          </w:divBdr>
        </w:div>
        <w:div w:id="1401053399">
          <w:marLeft w:val="640"/>
          <w:marRight w:val="0"/>
          <w:marTop w:val="0"/>
          <w:marBottom w:val="0"/>
          <w:divBdr>
            <w:top w:val="none" w:sz="0" w:space="0" w:color="auto"/>
            <w:left w:val="none" w:sz="0" w:space="0" w:color="auto"/>
            <w:bottom w:val="none" w:sz="0" w:space="0" w:color="auto"/>
            <w:right w:val="none" w:sz="0" w:space="0" w:color="auto"/>
          </w:divBdr>
        </w:div>
        <w:div w:id="832256315">
          <w:marLeft w:val="640"/>
          <w:marRight w:val="0"/>
          <w:marTop w:val="0"/>
          <w:marBottom w:val="0"/>
          <w:divBdr>
            <w:top w:val="none" w:sz="0" w:space="0" w:color="auto"/>
            <w:left w:val="none" w:sz="0" w:space="0" w:color="auto"/>
            <w:bottom w:val="none" w:sz="0" w:space="0" w:color="auto"/>
            <w:right w:val="none" w:sz="0" w:space="0" w:color="auto"/>
          </w:divBdr>
        </w:div>
        <w:div w:id="858079509">
          <w:marLeft w:val="640"/>
          <w:marRight w:val="0"/>
          <w:marTop w:val="0"/>
          <w:marBottom w:val="0"/>
          <w:divBdr>
            <w:top w:val="none" w:sz="0" w:space="0" w:color="auto"/>
            <w:left w:val="none" w:sz="0" w:space="0" w:color="auto"/>
            <w:bottom w:val="none" w:sz="0" w:space="0" w:color="auto"/>
            <w:right w:val="none" w:sz="0" w:space="0" w:color="auto"/>
          </w:divBdr>
        </w:div>
      </w:divsChild>
    </w:div>
    <w:div w:id="1499077090">
      <w:bodyDiv w:val="1"/>
      <w:marLeft w:val="0"/>
      <w:marRight w:val="0"/>
      <w:marTop w:val="0"/>
      <w:marBottom w:val="0"/>
      <w:divBdr>
        <w:top w:val="none" w:sz="0" w:space="0" w:color="auto"/>
        <w:left w:val="none" w:sz="0" w:space="0" w:color="auto"/>
        <w:bottom w:val="none" w:sz="0" w:space="0" w:color="auto"/>
        <w:right w:val="none" w:sz="0" w:space="0" w:color="auto"/>
      </w:divBdr>
    </w:div>
    <w:div w:id="1501658938">
      <w:bodyDiv w:val="1"/>
      <w:marLeft w:val="0"/>
      <w:marRight w:val="0"/>
      <w:marTop w:val="0"/>
      <w:marBottom w:val="0"/>
      <w:divBdr>
        <w:top w:val="none" w:sz="0" w:space="0" w:color="auto"/>
        <w:left w:val="none" w:sz="0" w:space="0" w:color="auto"/>
        <w:bottom w:val="none" w:sz="0" w:space="0" w:color="auto"/>
        <w:right w:val="none" w:sz="0" w:space="0" w:color="auto"/>
      </w:divBdr>
    </w:div>
    <w:div w:id="1504277661">
      <w:bodyDiv w:val="1"/>
      <w:marLeft w:val="0"/>
      <w:marRight w:val="0"/>
      <w:marTop w:val="0"/>
      <w:marBottom w:val="0"/>
      <w:divBdr>
        <w:top w:val="none" w:sz="0" w:space="0" w:color="auto"/>
        <w:left w:val="none" w:sz="0" w:space="0" w:color="auto"/>
        <w:bottom w:val="none" w:sz="0" w:space="0" w:color="auto"/>
        <w:right w:val="none" w:sz="0" w:space="0" w:color="auto"/>
      </w:divBdr>
      <w:divsChild>
        <w:div w:id="1581216759">
          <w:marLeft w:val="640"/>
          <w:marRight w:val="0"/>
          <w:marTop w:val="0"/>
          <w:marBottom w:val="0"/>
          <w:divBdr>
            <w:top w:val="none" w:sz="0" w:space="0" w:color="auto"/>
            <w:left w:val="none" w:sz="0" w:space="0" w:color="auto"/>
            <w:bottom w:val="none" w:sz="0" w:space="0" w:color="auto"/>
            <w:right w:val="none" w:sz="0" w:space="0" w:color="auto"/>
          </w:divBdr>
        </w:div>
        <w:div w:id="2095395999">
          <w:marLeft w:val="640"/>
          <w:marRight w:val="0"/>
          <w:marTop w:val="0"/>
          <w:marBottom w:val="0"/>
          <w:divBdr>
            <w:top w:val="none" w:sz="0" w:space="0" w:color="auto"/>
            <w:left w:val="none" w:sz="0" w:space="0" w:color="auto"/>
            <w:bottom w:val="none" w:sz="0" w:space="0" w:color="auto"/>
            <w:right w:val="none" w:sz="0" w:space="0" w:color="auto"/>
          </w:divBdr>
        </w:div>
        <w:div w:id="1587304033">
          <w:marLeft w:val="640"/>
          <w:marRight w:val="0"/>
          <w:marTop w:val="0"/>
          <w:marBottom w:val="0"/>
          <w:divBdr>
            <w:top w:val="none" w:sz="0" w:space="0" w:color="auto"/>
            <w:left w:val="none" w:sz="0" w:space="0" w:color="auto"/>
            <w:bottom w:val="none" w:sz="0" w:space="0" w:color="auto"/>
            <w:right w:val="none" w:sz="0" w:space="0" w:color="auto"/>
          </w:divBdr>
        </w:div>
        <w:div w:id="1802141563">
          <w:marLeft w:val="640"/>
          <w:marRight w:val="0"/>
          <w:marTop w:val="0"/>
          <w:marBottom w:val="0"/>
          <w:divBdr>
            <w:top w:val="none" w:sz="0" w:space="0" w:color="auto"/>
            <w:left w:val="none" w:sz="0" w:space="0" w:color="auto"/>
            <w:bottom w:val="none" w:sz="0" w:space="0" w:color="auto"/>
            <w:right w:val="none" w:sz="0" w:space="0" w:color="auto"/>
          </w:divBdr>
        </w:div>
        <w:div w:id="986402993">
          <w:marLeft w:val="640"/>
          <w:marRight w:val="0"/>
          <w:marTop w:val="0"/>
          <w:marBottom w:val="0"/>
          <w:divBdr>
            <w:top w:val="none" w:sz="0" w:space="0" w:color="auto"/>
            <w:left w:val="none" w:sz="0" w:space="0" w:color="auto"/>
            <w:bottom w:val="none" w:sz="0" w:space="0" w:color="auto"/>
            <w:right w:val="none" w:sz="0" w:space="0" w:color="auto"/>
          </w:divBdr>
        </w:div>
        <w:div w:id="983201750">
          <w:marLeft w:val="640"/>
          <w:marRight w:val="0"/>
          <w:marTop w:val="0"/>
          <w:marBottom w:val="0"/>
          <w:divBdr>
            <w:top w:val="none" w:sz="0" w:space="0" w:color="auto"/>
            <w:left w:val="none" w:sz="0" w:space="0" w:color="auto"/>
            <w:bottom w:val="none" w:sz="0" w:space="0" w:color="auto"/>
            <w:right w:val="none" w:sz="0" w:space="0" w:color="auto"/>
          </w:divBdr>
        </w:div>
        <w:div w:id="1814445894">
          <w:marLeft w:val="640"/>
          <w:marRight w:val="0"/>
          <w:marTop w:val="0"/>
          <w:marBottom w:val="0"/>
          <w:divBdr>
            <w:top w:val="none" w:sz="0" w:space="0" w:color="auto"/>
            <w:left w:val="none" w:sz="0" w:space="0" w:color="auto"/>
            <w:bottom w:val="none" w:sz="0" w:space="0" w:color="auto"/>
            <w:right w:val="none" w:sz="0" w:space="0" w:color="auto"/>
          </w:divBdr>
        </w:div>
        <w:div w:id="1785078070">
          <w:marLeft w:val="640"/>
          <w:marRight w:val="0"/>
          <w:marTop w:val="0"/>
          <w:marBottom w:val="0"/>
          <w:divBdr>
            <w:top w:val="none" w:sz="0" w:space="0" w:color="auto"/>
            <w:left w:val="none" w:sz="0" w:space="0" w:color="auto"/>
            <w:bottom w:val="none" w:sz="0" w:space="0" w:color="auto"/>
            <w:right w:val="none" w:sz="0" w:space="0" w:color="auto"/>
          </w:divBdr>
        </w:div>
        <w:div w:id="948438650">
          <w:marLeft w:val="640"/>
          <w:marRight w:val="0"/>
          <w:marTop w:val="0"/>
          <w:marBottom w:val="0"/>
          <w:divBdr>
            <w:top w:val="none" w:sz="0" w:space="0" w:color="auto"/>
            <w:left w:val="none" w:sz="0" w:space="0" w:color="auto"/>
            <w:bottom w:val="none" w:sz="0" w:space="0" w:color="auto"/>
            <w:right w:val="none" w:sz="0" w:space="0" w:color="auto"/>
          </w:divBdr>
        </w:div>
        <w:div w:id="2007125463">
          <w:marLeft w:val="640"/>
          <w:marRight w:val="0"/>
          <w:marTop w:val="0"/>
          <w:marBottom w:val="0"/>
          <w:divBdr>
            <w:top w:val="none" w:sz="0" w:space="0" w:color="auto"/>
            <w:left w:val="none" w:sz="0" w:space="0" w:color="auto"/>
            <w:bottom w:val="none" w:sz="0" w:space="0" w:color="auto"/>
            <w:right w:val="none" w:sz="0" w:space="0" w:color="auto"/>
          </w:divBdr>
        </w:div>
        <w:div w:id="1273974895">
          <w:marLeft w:val="640"/>
          <w:marRight w:val="0"/>
          <w:marTop w:val="0"/>
          <w:marBottom w:val="0"/>
          <w:divBdr>
            <w:top w:val="none" w:sz="0" w:space="0" w:color="auto"/>
            <w:left w:val="none" w:sz="0" w:space="0" w:color="auto"/>
            <w:bottom w:val="none" w:sz="0" w:space="0" w:color="auto"/>
            <w:right w:val="none" w:sz="0" w:space="0" w:color="auto"/>
          </w:divBdr>
        </w:div>
        <w:div w:id="1172523180">
          <w:marLeft w:val="640"/>
          <w:marRight w:val="0"/>
          <w:marTop w:val="0"/>
          <w:marBottom w:val="0"/>
          <w:divBdr>
            <w:top w:val="none" w:sz="0" w:space="0" w:color="auto"/>
            <w:left w:val="none" w:sz="0" w:space="0" w:color="auto"/>
            <w:bottom w:val="none" w:sz="0" w:space="0" w:color="auto"/>
            <w:right w:val="none" w:sz="0" w:space="0" w:color="auto"/>
          </w:divBdr>
        </w:div>
        <w:div w:id="487525363">
          <w:marLeft w:val="640"/>
          <w:marRight w:val="0"/>
          <w:marTop w:val="0"/>
          <w:marBottom w:val="0"/>
          <w:divBdr>
            <w:top w:val="none" w:sz="0" w:space="0" w:color="auto"/>
            <w:left w:val="none" w:sz="0" w:space="0" w:color="auto"/>
            <w:bottom w:val="none" w:sz="0" w:space="0" w:color="auto"/>
            <w:right w:val="none" w:sz="0" w:space="0" w:color="auto"/>
          </w:divBdr>
        </w:div>
        <w:div w:id="1749300011">
          <w:marLeft w:val="640"/>
          <w:marRight w:val="0"/>
          <w:marTop w:val="0"/>
          <w:marBottom w:val="0"/>
          <w:divBdr>
            <w:top w:val="none" w:sz="0" w:space="0" w:color="auto"/>
            <w:left w:val="none" w:sz="0" w:space="0" w:color="auto"/>
            <w:bottom w:val="none" w:sz="0" w:space="0" w:color="auto"/>
            <w:right w:val="none" w:sz="0" w:space="0" w:color="auto"/>
          </w:divBdr>
        </w:div>
        <w:div w:id="8218028">
          <w:marLeft w:val="640"/>
          <w:marRight w:val="0"/>
          <w:marTop w:val="0"/>
          <w:marBottom w:val="0"/>
          <w:divBdr>
            <w:top w:val="none" w:sz="0" w:space="0" w:color="auto"/>
            <w:left w:val="none" w:sz="0" w:space="0" w:color="auto"/>
            <w:bottom w:val="none" w:sz="0" w:space="0" w:color="auto"/>
            <w:right w:val="none" w:sz="0" w:space="0" w:color="auto"/>
          </w:divBdr>
        </w:div>
        <w:div w:id="820275590">
          <w:marLeft w:val="640"/>
          <w:marRight w:val="0"/>
          <w:marTop w:val="0"/>
          <w:marBottom w:val="0"/>
          <w:divBdr>
            <w:top w:val="none" w:sz="0" w:space="0" w:color="auto"/>
            <w:left w:val="none" w:sz="0" w:space="0" w:color="auto"/>
            <w:bottom w:val="none" w:sz="0" w:space="0" w:color="auto"/>
            <w:right w:val="none" w:sz="0" w:space="0" w:color="auto"/>
          </w:divBdr>
        </w:div>
        <w:div w:id="1340738794">
          <w:marLeft w:val="640"/>
          <w:marRight w:val="0"/>
          <w:marTop w:val="0"/>
          <w:marBottom w:val="0"/>
          <w:divBdr>
            <w:top w:val="none" w:sz="0" w:space="0" w:color="auto"/>
            <w:left w:val="none" w:sz="0" w:space="0" w:color="auto"/>
            <w:bottom w:val="none" w:sz="0" w:space="0" w:color="auto"/>
            <w:right w:val="none" w:sz="0" w:space="0" w:color="auto"/>
          </w:divBdr>
        </w:div>
        <w:div w:id="184754464">
          <w:marLeft w:val="640"/>
          <w:marRight w:val="0"/>
          <w:marTop w:val="0"/>
          <w:marBottom w:val="0"/>
          <w:divBdr>
            <w:top w:val="none" w:sz="0" w:space="0" w:color="auto"/>
            <w:left w:val="none" w:sz="0" w:space="0" w:color="auto"/>
            <w:bottom w:val="none" w:sz="0" w:space="0" w:color="auto"/>
            <w:right w:val="none" w:sz="0" w:space="0" w:color="auto"/>
          </w:divBdr>
        </w:div>
        <w:div w:id="1663393407">
          <w:marLeft w:val="640"/>
          <w:marRight w:val="0"/>
          <w:marTop w:val="0"/>
          <w:marBottom w:val="0"/>
          <w:divBdr>
            <w:top w:val="none" w:sz="0" w:space="0" w:color="auto"/>
            <w:left w:val="none" w:sz="0" w:space="0" w:color="auto"/>
            <w:bottom w:val="none" w:sz="0" w:space="0" w:color="auto"/>
            <w:right w:val="none" w:sz="0" w:space="0" w:color="auto"/>
          </w:divBdr>
        </w:div>
        <w:div w:id="1420054958">
          <w:marLeft w:val="640"/>
          <w:marRight w:val="0"/>
          <w:marTop w:val="0"/>
          <w:marBottom w:val="0"/>
          <w:divBdr>
            <w:top w:val="none" w:sz="0" w:space="0" w:color="auto"/>
            <w:left w:val="none" w:sz="0" w:space="0" w:color="auto"/>
            <w:bottom w:val="none" w:sz="0" w:space="0" w:color="auto"/>
            <w:right w:val="none" w:sz="0" w:space="0" w:color="auto"/>
          </w:divBdr>
        </w:div>
        <w:div w:id="600575010">
          <w:marLeft w:val="640"/>
          <w:marRight w:val="0"/>
          <w:marTop w:val="0"/>
          <w:marBottom w:val="0"/>
          <w:divBdr>
            <w:top w:val="none" w:sz="0" w:space="0" w:color="auto"/>
            <w:left w:val="none" w:sz="0" w:space="0" w:color="auto"/>
            <w:bottom w:val="none" w:sz="0" w:space="0" w:color="auto"/>
            <w:right w:val="none" w:sz="0" w:space="0" w:color="auto"/>
          </w:divBdr>
        </w:div>
        <w:div w:id="187447666">
          <w:marLeft w:val="640"/>
          <w:marRight w:val="0"/>
          <w:marTop w:val="0"/>
          <w:marBottom w:val="0"/>
          <w:divBdr>
            <w:top w:val="none" w:sz="0" w:space="0" w:color="auto"/>
            <w:left w:val="none" w:sz="0" w:space="0" w:color="auto"/>
            <w:bottom w:val="none" w:sz="0" w:space="0" w:color="auto"/>
            <w:right w:val="none" w:sz="0" w:space="0" w:color="auto"/>
          </w:divBdr>
        </w:div>
        <w:div w:id="1481772147">
          <w:marLeft w:val="640"/>
          <w:marRight w:val="0"/>
          <w:marTop w:val="0"/>
          <w:marBottom w:val="0"/>
          <w:divBdr>
            <w:top w:val="none" w:sz="0" w:space="0" w:color="auto"/>
            <w:left w:val="none" w:sz="0" w:space="0" w:color="auto"/>
            <w:bottom w:val="none" w:sz="0" w:space="0" w:color="auto"/>
            <w:right w:val="none" w:sz="0" w:space="0" w:color="auto"/>
          </w:divBdr>
        </w:div>
        <w:div w:id="415245934">
          <w:marLeft w:val="640"/>
          <w:marRight w:val="0"/>
          <w:marTop w:val="0"/>
          <w:marBottom w:val="0"/>
          <w:divBdr>
            <w:top w:val="none" w:sz="0" w:space="0" w:color="auto"/>
            <w:left w:val="none" w:sz="0" w:space="0" w:color="auto"/>
            <w:bottom w:val="none" w:sz="0" w:space="0" w:color="auto"/>
            <w:right w:val="none" w:sz="0" w:space="0" w:color="auto"/>
          </w:divBdr>
        </w:div>
        <w:div w:id="1288857368">
          <w:marLeft w:val="640"/>
          <w:marRight w:val="0"/>
          <w:marTop w:val="0"/>
          <w:marBottom w:val="0"/>
          <w:divBdr>
            <w:top w:val="none" w:sz="0" w:space="0" w:color="auto"/>
            <w:left w:val="none" w:sz="0" w:space="0" w:color="auto"/>
            <w:bottom w:val="none" w:sz="0" w:space="0" w:color="auto"/>
            <w:right w:val="none" w:sz="0" w:space="0" w:color="auto"/>
          </w:divBdr>
        </w:div>
        <w:div w:id="881985148">
          <w:marLeft w:val="640"/>
          <w:marRight w:val="0"/>
          <w:marTop w:val="0"/>
          <w:marBottom w:val="0"/>
          <w:divBdr>
            <w:top w:val="none" w:sz="0" w:space="0" w:color="auto"/>
            <w:left w:val="none" w:sz="0" w:space="0" w:color="auto"/>
            <w:bottom w:val="none" w:sz="0" w:space="0" w:color="auto"/>
            <w:right w:val="none" w:sz="0" w:space="0" w:color="auto"/>
          </w:divBdr>
        </w:div>
        <w:div w:id="1083532344">
          <w:marLeft w:val="640"/>
          <w:marRight w:val="0"/>
          <w:marTop w:val="0"/>
          <w:marBottom w:val="0"/>
          <w:divBdr>
            <w:top w:val="none" w:sz="0" w:space="0" w:color="auto"/>
            <w:left w:val="none" w:sz="0" w:space="0" w:color="auto"/>
            <w:bottom w:val="none" w:sz="0" w:space="0" w:color="auto"/>
            <w:right w:val="none" w:sz="0" w:space="0" w:color="auto"/>
          </w:divBdr>
        </w:div>
        <w:div w:id="1863787915">
          <w:marLeft w:val="640"/>
          <w:marRight w:val="0"/>
          <w:marTop w:val="0"/>
          <w:marBottom w:val="0"/>
          <w:divBdr>
            <w:top w:val="none" w:sz="0" w:space="0" w:color="auto"/>
            <w:left w:val="none" w:sz="0" w:space="0" w:color="auto"/>
            <w:bottom w:val="none" w:sz="0" w:space="0" w:color="auto"/>
            <w:right w:val="none" w:sz="0" w:space="0" w:color="auto"/>
          </w:divBdr>
        </w:div>
      </w:divsChild>
    </w:div>
    <w:div w:id="1505703262">
      <w:bodyDiv w:val="1"/>
      <w:marLeft w:val="0"/>
      <w:marRight w:val="0"/>
      <w:marTop w:val="0"/>
      <w:marBottom w:val="0"/>
      <w:divBdr>
        <w:top w:val="none" w:sz="0" w:space="0" w:color="auto"/>
        <w:left w:val="none" w:sz="0" w:space="0" w:color="auto"/>
        <w:bottom w:val="none" w:sz="0" w:space="0" w:color="auto"/>
        <w:right w:val="none" w:sz="0" w:space="0" w:color="auto"/>
      </w:divBdr>
    </w:div>
    <w:div w:id="1507473531">
      <w:bodyDiv w:val="1"/>
      <w:marLeft w:val="0"/>
      <w:marRight w:val="0"/>
      <w:marTop w:val="0"/>
      <w:marBottom w:val="0"/>
      <w:divBdr>
        <w:top w:val="none" w:sz="0" w:space="0" w:color="auto"/>
        <w:left w:val="none" w:sz="0" w:space="0" w:color="auto"/>
        <w:bottom w:val="none" w:sz="0" w:space="0" w:color="auto"/>
        <w:right w:val="none" w:sz="0" w:space="0" w:color="auto"/>
      </w:divBdr>
    </w:div>
    <w:div w:id="1512338120">
      <w:bodyDiv w:val="1"/>
      <w:marLeft w:val="0"/>
      <w:marRight w:val="0"/>
      <w:marTop w:val="0"/>
      <w:marBottom w:val="0"/>
      <w:divBdr>
        <w:top w:val="none" w:sz="0" w:space="0" w:color="auto"/>
        <w:left w:val="none" w:sz="0" w:space="0" w:color="auto"/>
        <w:bottom w:val="none" w:sz="0" w:space="0" w:color="auto"/>
        <w:right w:val="none" w:sz="0" w:space="0" w:color="auto"/>
      </w:divBdr>
      <w:divsChild>
        <w:div w:id="299113261">
          <w:marLeft w:val="640"/>
          <w:marRight w:val="0"/>
          <w:marTop w:val="0"/>
          <w:marBottom w:val="0"/>
          <w:divBdr>
            <w:top w:val="none" w:sz="0" w:space="0" w:color="auto"/>
            <w:left w:val="none" w:sz="0" w:space="0" w:color="auto"/>
            <w:bottom w:val="none" w:sz="0" w:space="0" w:color="auto"/>
            <w:right w:val="none" w:sz="0" w:space="0" w:color="auto"/>
          </w:divBdr>
        </w:div>
        <w:div w:id="700588331">
          <w:marLeft w:val="640"/>
          <w:marRight w:val="0"/>
          <w:marTop w:val="0"/>
          <w:marBottom w:val="0"/>
          <w:divBdr>
            <w:top w:val="none" w:sz="0" w:space="0" w:color="auto"/>
            <w:left w:val="none" w:sz="0" w:space="0" w:color="auto"/>
            <w:bottom w:val="none" w:sz="0" w:space="0" w:color="auto"/>
            <w:right w:val="none" w:sz="0" w:space="0" w:color="auto"/>
          </w:divBdr>
        </w:div>
        <w:div w:id="2025128353">
          <w:marLeft w:val="640"/>
          <w:marRight w:val="0"/>
          <w:marTop w:val="0"/>
          <w:marBottom w:val="0"/>
          <w:divBdr>
            <w:top w:val="none" w:sz="0" w:space="0" w:color="auto"/>
            <w:left w:val="none" w:sz="0" w:space="0" w:color="auto"/>
            <w:bottom w:val="none" w:sz="0" w:space="0" w:color="auto"/>
            <w:right w:val="none" w:sz="0" w:space="0" w:color="auto"/>
          </w:divBdr>
        </w:div>
        <w:div w:id="92437981">
          <w:marLeft w:val="640"/>
          <w:marRight w:val="0"/>
          <w:marTop w:val="0"/>
          <w:marBottom w:val="0"/>
          <w:divBdr>
            <w:top w:val="none" w:sz="0" w:space="0" w:color="auto"/>
            <w:left w:val="none" w:sz="0" w:space="0" w:color="auto"/>
            <w:bottom w:val="none" w:sz="0" w:space="0" w:color="auto"/>
            <w:right w:val="none" w:sz="0" w:space="0" w:color="auto"/>
          </w:divBdr>
        </w:div>
        <w:div w:id="669913140">
          <w:marLeft w:val="640"/>
          <w:marRight w:val="0"/>
          <w:marTop w:val="0"/>
          <w:marBottom w:val="0"/>
          <w:divBdr>
            <w:top w:val="none" w:sz="0" w:space="0" w:color="auto"/>
            <w:left w:val="none" w:sz="0" w:space="0" w:color="auto"/>
            <w:bottom w:val="none" w:sz="0" w:space="0" w:color="auto"/>
            <w:right w:val="none" w:sz="0" w:space="0" w:color="auto"/>
          </w:divBdr>
        </w:div>
        <w:div w:id="869532217">
          <w:marLeft w:val="640"/>
          <w:marRight w:val="0"/>
          <w:marTop w:val="0"/>
          <w:marBottom w:val="0"/>
          <w:divBdr>
            <w:top w:val="none" w:sz="0" w:space="0" w:color="auto"/>
            <w:left w:val="none" w:sz="0" w:space="0" w:color="auto"/>
            <w:bottom w:val="none" w:sz="0" w:space="0" w:color="auto"/>
            <w:right w:val="none" w:sz="0" w:space="0" w:color="auto"/>
          </w:divBdr>
        </w:div>
        <w:div w:id="1464621045">
          <w:marLeft w:val="640"/>
          <w:marRight w:val="0"/>
          <w:marTop w:val="0"/>
          <w:marBottom w:val="0"/>
          <w:divBdr>
            <w:top w:val="none" w:sz="0" w:space="0" w:color="auto"/>
            <w:left w:val="none" w:sz="0" w:space="0" w:color="auto"/>
            <w:bottom w:val="none" w:sz="0" w:space="0" w:color="auto"/>
            <w:right w:val="none" w:sz="0" w:space="0" w:color="auto"/>
          </w:divBdr>
        </w:div>
        <w:div w:id="1630671403">
          <w:marLeft w:val="640"/>
          <w:marRight w:val="0"/>
          <w:marTop w:val="0"/>
          <w:marBottom w:val="0"/>
          <w:divBdr>
            <w:top w:val="none" w:sz="0" w:space="0" w:color="auto"/>
            <w:left w:val="none" w:sz="0" w:space="0" w:color="auto"/>
            <w:bottom w:val="none" w:sz="0" w:space="0" w:color="auto"/>
            <w:right w:val="none" w:sz="0" w:space="0" w:color="auto"/>
          </w:divBdr>
        </w:div>
        <w:div w:id="243495044">
          <w:marLeft w:val="640"/>
          <w:marRight w:val="0"/>
          <w:marTop w:val="0"/>
          <w:marBottom w:val="0"/>
          <w:divBdr>
            <w:top w:val="none" w:sz="0" w:space="0" w:color="auto"/>
            <w:left w:val="none" w:sz="0" w:space="0" w:color="auto"/>
            <w:bottom w:val="none" w:sz="0" w:space="0" w:color="auto"/>
            <w:right w:val="none" w:sz="0" w:space="0" w:color="auto"/>
          </w:divBdr>
        </w:div>
        <w:div w:id="558827755">
          <w:marLeft w:val="640"/>
          <w:marRight w:val="0"/>
          <w:marTop w:val="0"/>
          <w:marBottom w:val="0"/>
          <w:divBdr>
            <w:top w:val="none" w:sz="0" w:space="0" w:color="auto"/>
            <w:left w:val="none" w:sz="0" w:space="0" w:color="auto"/>
            <w:bottom w:val="none" w:sz="0" w:space="0" w:color="auto"/>
            <w:right w:val="none" w:sz="0" w:space="0" w:color="auto"/>
          </w:divBdr>
        </w:div>
        <w:div w:id="395202660">
          <w:marLeft w:val="640"/>
          <w:marRight w:val="0"/>
          <w:marTop w:val="0"/>
          <w:marBottom w:val="0"/>
          <w:divBdr>
            <w:top w:val="none" w:sz="0" w:space="0" w:color="auto"/>
            <w:left w:val="none" w:sz="0" w:space="0" w:color="auto"/>
            <w:bottom w:val="none" w:sz="0" w:space="0" w:color="auto"/>
            <w:right w:val="none" w:sz="0" w:space="0" w:color="auto"/>
          </w:divBdr>
        </w:div>
        <w:div w:id="904070454">
          <w:marLeft w:val="640"/>
          <w:marRight w:val="0"/>
          <w:marTop w:val="0"/>
          <w:marBottom w:val="0"/>
          <w:divBdr>
            <w:top w:val="none" w:sz="0" w:space="0" w:color="auto"/>
            <w:left w:val="none" w:sz="0" w:space="0" w:color="auto"/>
            <w:bottom w:val="none" w:sz="0" w:space="0" w:color="auto"/>
            <w:right w:val="none" w:sz="0" w:space="0" w:color="auto"/>
          </w:divBdr>
        </w:div>
        <w:div w:id="2041854908">
          <w:marLeft w:val="640"/>
          <w:marRight w:val="0"/>
          <w:marTop w:val="0"/>
          <w:marBottom w:val="0"/>
          <w:divBdr>
            <w:top w:val="none" w:sz="0" w:space="0" w:color="auto"/>
            <w:left w:val="none" w:sz="0" w:space="0" w:color="auto"/>
            <w:bottom w:val="none" w:sz="0" w:space="0" w:color="auto"/>
            <w:right w:val="none" w:sz="0" w:space="0" w:color="auto"/>
          </w:divBdr>
        </w:div>
        <w:div w:id="1065685796">
          <w:marLeft w:val="640"/>
          <w:marRight w:val="0"/>
          <w:marTop w:val="0"/>
          <w:marBottom w:val="0"/>
          <w:divBdr>
            <w:top w:val="none" w:sz="0" w:space="0" w:color="auto"/>
            <w:left w:val="none" w:sz="0" w:space="0" w:color="auto"/>
            <w:bottom w:val="none" w:sz="0" w:space="0" w:color="auto"/>
            <w:right w:val="none" w:sz="0" w:space="0" w:color="auto"/>
          </w:divBdr>
        </w:div>
        <w:div w:id="1557351164">
          <w:marLeft w:val="640"/>
          <w:marRight w:val="0"/>
          <w:marTop w:val="0"/>
          <w:marBottom w:val="0"/>
          <w:divBdr>
            <w:top w:val="none" w:sz="0" w:space="0" w:color="auto"/>
            <w:left w:val="none" w:sz="0" w:space="0" w:color="auto"/>
            <w:bottom w:val="none" w:sz="0" w:space="0" w:color="auto"/>
            <w:right w:val="none" w:sz="0" w:space="0" w:color="auto"/>
          </w:divBdr>
        </w:div>
        <w:div w:id="1316180443">
          <w:marLeft w:val="640"/>
          <w:marRight w:val="0"/>
          <w:marTop w:val="0"/>
          <w:marBottom w:val="0"/>
          <w:divBdr>
            <w:top w:val="none" w:sz="0" w:space="0" w:color="auto"/>
            <w:left w:val="none" w:sz="0" w:space="0" w:color="auto"/>
            <w:bottom w:val="none" w:sz="0" w:space="0" w:color="auto"/>
            <w:right w:val="none" w:sz="0" w:space="0" w:color="auto"/>
          </w:divBdr>
        </w:div>
        <w:div w:id="1868565592">
          <w:marLeft w:val="640"/>
          <w:marRight w:val="0"/>
          <w:marTop w:val="0"/>
          <w:marBottom w:val="0"/>
          <w:divBdr>
            <w:top w:val="none" w:sz="0" w:space="0" w:color="auto"/>
            <w:left w:val="none" w:sz="0" w:space="0" w:color="auto"/>
            <w:bottom w:val="none" w:sz="0" w:space="0" w:color="auto"/>
            <w:right w:val="none" w:sz="0" w:space="0" w:color="auto"/>
          </w:divBdr>
        </w:div>
        <w:div w:id="296647480">
          <w:marLeft w:val="640"/>
          <w:marRight w:val="0"/>
          <w:marTop w:val="0"/>
          <w:marBottom w:val="0"/>
          <w:divBdr>
            <w:top w:val="none" w:sz="0" w:space="0" w:color="auto"/>
            <w:left w:val="none" w:sz="0" w:space="0" w:color="auto"/>
            <w:bottom w:val="none" w:sz="0" w:space="0" w:color="auto"/>
            <w:right w:val="none" w:sz="0" w:space="0" w:color="auto"/>
          </w:divBdr>
        </w:div>
        <w:div w:id="1285114733">
          <w:marLeft w:val="640"/>
          <w:marRight w:val="0"/>
          <w:marTop w:val="0"/>
          <w:marBottom w:val="0"/>
          <w:divBdr>
            <w:top w:val="none" w:sz="0" w:space="0" w:color="auto"/>
            <w:left w:val="none" w:sz="0" w:space="0" w:color="auto"/>
            <w:bottom w:val="none" w:sz="0" w:space="0" w:color="auto"/>
            <w:right w:val="none" w:sz="0" w:space="0" w:color="auto"/>
          </w:divBdr>
        </w:div>
        <w:div w:id="620501072">
          <w:marLeft w:val="640"/>
          <w:marRight w:val="0"/>
          <w:marTop w:val="0"/>
          <w:marBottom w:val="0"/>
          <w:divBdr>
            <w:top w:val="none" w:sz="0" w:space="0" w:color="auto"/>
            <w:left w:val="none" w:sz="0" w:space="0" w:color="auto"/>
            <w:bottom w:val="none" w:sz="0" w:space="0" w:color="auto"/>
            <w:right w:val="none" w:sz="0" w:space="0" w:color="auto"/>
          </w:divBdr>
        </w:div>
        <w:div w:id="866719817">
          <w:marLeft w:val="640"/>
          <w:marRight w:val="0"/>
          <w:marTop w:val="0"/>
          <w:marBottom w:val="0"/>
          <w:divBdr>
            <w:top w:val="none" w:sz="0" w:space="0" w:color="auto"/>
            <w:left w:val="none" w:sz="0" w:space="0" w:color="auto"/>
            <w:bottom w:val="none" w:sz="0" w:space="0" w:color="auto"/>
            <w:right w:val="none" w:sz="0" w:space="0" w:color="auto"/>
          </w:divBdr>
        </w:div>
        <w:div w:id="696199702">
          <w:marLeft w:val="640"/>
          <w:marRight w:val="0"/>
          <w:marTop w:val="0"/>
          <w:marBottom w:val="0"/>
          <w:divBdr>
            <w:top w:val="none" w:sz="0" w:space="0" w:color="auto"/>
            <w:left w:val="none" w:sz="0" w:space="0" w:color="auto"/>
            <w:bottom w:val="none" w:sz="0" w:space="0" w:color="auto"/>
            <w:right w:val="none" w:sz="0" w:space="0" w:color="auto"/>
          </w:divBdr>
        </w:div>
        <w:div w:id="676688250">
          <w:marLeft w:val="640"/>
          <w:marRight w:val="0"/>
          <w:marTop w:val="0"/>
          <w:marBottom w:val="0"/>
          <w:divBdr>
            <w:top w:val="none" w:sz="0" w:space="0" w:color="auto"/>
            <w:left w:val="none" w:sz="0" w:space="0" w:color="auto"/>
            <w:bottom w:val="none" w:sz="0" w:space="0" w:color="auto"/>
            <w:right w:val="none" w:sz="0" w:space="0" w:color="auto"/>
          </w:divBdr>
        </w:div>
        <w:div w:id="110781530">
          <w:marLeft w:val="640"/>
          <w:marRight w:val="0"/>
          <w:marTop w:val="0"/>
          <w:marBottom w:val="0"/>
          <w:divBdr>
            <w:top w:val="none" w:sz="0" w:space="0" w:color="auto"/>
            <w:left w:val="none" w:sz="0" w:space="0" w:color="auto"/>
            <w:bottom w:val="none" w:sz="0" w:space="0" w:color="auto"/>
            <w:right w:val="none" w:sz="0" w:space="0" w:color="auto"/>
          </w:divBdr>
        </w:div>
        <w:div w:id="1818953617">
          <w:marLeft w:val="640"/>
          <w:marRight w:val="0"/>
          <w:marTop w:val="0"/>
          <w:marBottom w:val="0"/>
          <w:divBdr>
            <w:top w:val="none" w:sz="0" w:space="0" w:color="auto"/>
            <w:left w:val="none" w:sz="0" w:space="0" w:color="auto"/>
            <w:bottom w:val="none" w:sz="0" w:space="0" w:color="auto"/>
            <w:right w:val="none" w:sz="0" w:space="0" w:color="auto"/>
          </w:divBdr>
        </w:div>
        <w:div w:id="1032656865">
          <w:marLeft w:val="640"/>
          <w:marRight w:val="0"/>
          <w:marTop w:val="0"/>
          <w:marBottom w:val="0"/>
          <w:divBdr>
            <w:top w:val="none" w:sz="0" w:space="0" w:color="auto"/>
            <w:left w:val="none" w:sz="0" w:space="0" w:color="auto"/>
            <w:bottom w:val="none" w:sz="0" w:space="0" w:color="auto"/>
            <w:right w:val="none" w:sz="0" w:space="0" w:color="auto"/>
          </w:divBdr>
        </w:div>
        <w:div w:id="558394623">
          <w:marLeft w:val="640"/>
          <w:marRight w:val="0"/>
          <w:marTop w:val="0"/>
          <w:marBottom w:val="0"/>
          <w:divBdr>
            <w:top w:val="none" w:sz="0" w:space="0" w:color="auto"/>
            <w:left w:val="none" w:sz="0" w:space="0" w:color="auto"/>
            <w:bottom w:val="none" w:sz="0" w:space="0" w:color="auto"/>
            <w:right w:val="none" w:sz="0" w:space="0" w:color="auto"/>
          </w:divBdr>
        </w:div>
        <w:div w:id="399795351">
          <w:marLeft w:val="640"/>
          <w:marRight w:val="0"/>
          <w:marTop w:val="0"/>
          <w:marBottom w:val="0"/>
          <w:divBdr>
            <w:top w:val="none" w:sz="0" w:space="0" w:color="auto"/>
            <w:left w:val="none" w:sz="0" w:space="0" w:color="auto"/>
            <w:bottom w:val="none" w:sz="0" w:space="0" w:color="auto"/>
            <w:right w:val="none" w:sz="0" w:space="0" w:color="auto"/>
          </w:divBdr>
        </w:div>
        <w:div w:id="467088684">
          <w:marLeft w:val="640"/>
          <w:marRight w:val="0"/>
          <w:marTop w:val="0"/>
          <w:marBottom w:val="0"/>
          <w:divBdr>
            <w:top w:val="none" w:sz="0" w:space="0" w:color="auto"/>
            <w:left w:val="none" w:sz="0" w:space="0" w:color="auto"/>
            <w:bottom w:val="none" w:sz="0" w:space="0" w:color="auto"/>
            <w:right w:val="none" w:sz="0" w:space="0" w:color="auto"/>
          </w:divBdr>
        </w:div>
        <w:div w:id="2086104524">
          <w:marLeft w:val="640"/>
          <w:marRight w:val="0"/>
          <w:marTop w:val="0"/>
          <w:marBottom w:val="0"/>
          <w:divBdr>
            <w:top w:val="none" w:sz="0" w:space="0" w:color="auto"/>
            <w:left w:val="none" w:sz="0" w:space="0" w:color="auto"/>
            <w:bottom w:val="none" w:sz="0" w:space="0" w:color="auto"/>
            <w:right w:val="none" w:sz="0" w:space="0" w:color="auto"/>
          </w:divBdr>
        </w:div>
      </w:divsChild>
    </w:div>
    <w:div w:id="1521818205">
      <w:bodyDiv w:val="1"/>
      <w:marLeft w:val="0"/>
      <w:marRight w:val="0"/>
      <w:marTop w:val="0"/>
      <w:marBottom w:val="0"/>
      <w:divBdr>
        <w:top w:val="none" w:sz="0" w:space="0" w:color="auto"/>
        <w:left w:val="none" w:sz="0" w:space="0" w:color="auto"/>
        <w:bottom w:val="none" w:sz="0" w:space="0" w:color="auto"/>
        <w:right w:val="none" w:sz="0" w:space="0" w:color="auto"/>
      </w:divBdr>
      <w:divsChild>
        <w:div w:id="406414617">
          <w:marLeft w:val="640"/>
          <w:marRight w:val="0"/>
          <w:marTop w:val="0"/>
          <w:marBottom w:val="0"/>
          <w:divBdr>
            <w:top w:val="none" w:sz="0" w:space="0" w:color="auto"/>
            <w:left w:val="none" w:sz="0" w:space="0" w:color="auto"/>
            <w:bottom w:val="none" w:sz="0" w:space="0" w:color="auto"/>
            <w:right w:val="none" w:sz="0" w:space="0" w:color="auto"/>
          </w:divBdr>
        </w:div>
        <w:div w:id="622612092">
          <w:marLeft w:val="640"/>
          <w:marRight w:val="0"/>
          <w:marTop w:val="0"/>
          <w:marBottom w:val="0"/>
          <w:divBdr>
            <w:top w:val="none" w:sz="0" w:space="0" w:color="auto"/>
            <w:left w:val="none" w:sz="0" w:space="0" w:color="auto"/>
            <w:bottom w:val="none" w:sz="0" w:space="0" w:color="auto"/>
            <w:right w:val="none" w:sz="0" w:space="0" w:color="auto"/>
          </w:divBdr>
        </w:div>
        <w:div w:id="271133551">
          <w:marLeft w:val="640"/>
          <w:marRight w:val="0"/>
          <w:marTop w:val="0"/>
          <w:marBottom w:val="0"/>
          <w:divBdr>
            <w:top w:val="none" w:sz="0" w:space="0" w:color="auto"/>
            <w:left w:val="none" w:sz="0" w:space="0" w:color="auto"/>
            <w:bottom w:val="none" w:sz="0" w:space="0" w:color="auto"/>
            <w:right w:val="none" w:sz="0" w:space="0" w:color="auto"/>
          </w:divBdr>
        </w:div>
        <w:div w:id="1686321315">
          <w:marLeft w:val="640"/>
          <w:marRight w:val="0"/>
          <w:marTop w:val="0"/>
          <w:marBottom w:val="0"/>
          <w:divBdr>
            <w:top w:val="none" w:sz="0" w:space="0" w:color="auto"/>
            <w:left w:val="none" w:sz="0" w:space="0" w:color="auto"/>
            <w:bottom w:val="none" w:sz="0" w:space="0" w:color="auto"/>
            <w:right w:val="none" w:sz="0" w:space="0" w:color="auto"/>
          </w:divBdr>
        </w:div>
        <w:div w:id="1817868611">
          <w:marLeft w:val="640"/>
          <w:marRight w:val="0"/>
          <w:marTop w:val="0"/>
          <w:marBottom w:val="0"/>
          <w:divBdr>
            <w:top w:val="none" w:sz="0" w:space="0" w:color="auto"/>
            <w:left w:val="none" w:sz="0" w:space="0" w:color="auto"/>
            <w:bottom w:val="none" w:sz="0" w:space="0" w:color="auto"/>
            <w:right w:val="none" w:sz="0" w:space="0" w:color="auto"/>
          </w:divBdr>
        </w:div>
        <w:div w:id="568541352">
          <w:marLeft w:val="640"/>
          <w:marRight w:val="0"/>
          <w:marTop w:val="0"/>
          <w:marBottom w:val="0"/>
          <w:divBdr>
            <w:top w:val="none" w:sz="0" w:space="0" w:color="auto"/>
            <w:left w:val="none" w:sz="0" w:space="0" w:color="auto"/>
            <w:bottom w:val="none" w:sz="0" w:space="0" w:color="auto"/>
            <w:right w:val="none" w:sz="0" w:space="0" w:color="auto"/>
          </w:divBdr>
        </w:div>
        <w:div w:id="8262082">
          <w:marLeft w:val="640"/>
          <w:marRight w:val="0"/>
          <w:marTop w:val="0"/>
          <w:marBottom w:val="0"/>
          <w:divBdr>
            <w:top w:val="none" w:sz="0" w:space="0" w:color="auto"/>
            <w:left w:val="none" w:sz="0" w:space="0" w:color="auto"/>
            <w:bottom w:val="none" w:sz="0" w:space="0" w:color="auto"/>
            <w:right w:val="none" w:sz="0" w:space="0" w:color="auto"/>
          </w:divBdr>
        </w:div>
        <w:div w:id="1135834679">
          <w:marLeft w:val="640"/>
          <w:marRight w:val="0"/>
          <w:marTop w:val="0"/>
          <w:marBottom w:val="0"/>
          <w:divBdr>
            <w:top w:val="none" w:sz="0" w:space="0" w:color="auto"/>
            <w:left w:val="none" w:sz="0" w:space="0" w:color="auto"/>
            <w:bottom w:val="none" w:sz="0" w:space="0" w:color="auto"/>
            <w:right w:val="none" w:sz="0" w:space="0" w:color="auto"/>
          </w:divBdr>
        </w:div>
        <w:div w:id="948195488">
          <w:marLeft w:val="640"/>
          <w:marRight w:val="0"/>
          <w:marTop w:val="0"/>
          <w:marBottom w:val="0"/>
          <w:divBdr>
            <w:top w:val="none" w:sz="0" w:space="0" w:color="auto"/>
            <w:left w:val="none" w:sz="0" w:space="0" w:color="auto"/>
            <w:bottom w:val="none" w:sz="0" w:space="0" w:color="auto"/>
            <w:right w:val="none" w:sz="0" w:space="0" w:color="auto"/>
          </w:divBdr>
        </w:div>
        <w:div w:id="551306035">
          <w:marLeft w:val="640"/>
          <w:marRight w:val="0"/>
          <w:marTop w:val="0"/>
          <w:marBottom w:val="0"/>
          <w:divBdr>
            <w:top w:val="none" w:sz="0" w:space="0" w:color="auto"/>
            <w:left w:val="none" w:sz="0" w:space="0" w:color="auto"/>
            <w:bottom w:val="none" w:sz="0" w:space="0" w:color="auto"/>
            <w:right w:val="none" w:sz="0" w:space="0" w:color="auto"/>
          </w:divBdr>
        </w:div>
        <w:div w:id="206727353">
          <w:marLeft w:val="640"/>
          <w:marRight w:val="0"/>
          <w:marTop w:val="0"/>
          <w:marBottom w:val="0"/>
          <w:divBdr>
            <w:top w:val="none" w:sz="0" w:space="0" w:color="auto"/>
            <w:left w:val="none" w:sz="0" w:space="0" w:color="auto"/>
            <w:bottom w:val="none" w:sz="0" w:space="0" w:color="auto"/>
            <w:right w:val="none" w:sz="0" w:space="0" w:color="auto"/>
          </w:divBdr>
        </w:div>
        <w:div w:id="897009412">
          <w:marLeft w:val="640"/>
          <w:marRight w:val="0"/>
          <w:marTop w:val="0"/>
          <w:marBottom w:val="0"/>
          <w:divBdr>
            <w:top w:val="none" w:sz="0" w:space="0" w:color="auto"/>
            <w:left w:val="none" w:sz="0" w:space="0" w:color="auto"/>
            <w:bottom w:val="none" w:sz="0" w:space="0" w:color="auto"/>
            <w:right w:val="none" w:sz="0" w:space="0" w:color="auto"/>
          </w:divBdr>
        </w:div>
        <w:div w:id="2082634720">
          <w:marLeft w:val="640"/>
          <w:marRight w:val="0"/>
          <w:marTop w:val="0"/>
          <w:marBottom w:val="0"/>
          <w:divBdr>
            <w:top w:val="none" w:sz="0" w:space="0" w:color="auto"/>
            <w:left w:val="none" w:sz="0" w:space="0" w:color="auto"/>
            <w:bottom w:val="none" w:sz="0" w:space="0" w:color="auto"/>
            <w:right w:val="none" w:sz="0" w:space="0" w:color="auto"/>
          </w:divBdr>
        </w:div>
        <w:div w:id="1727602263">
          <w:marLeft w:val="640"/>
          <w:marRight w:val="0"/>
          <w:marTop w:val="0"/>
          <w:marBottom w:val="0"/>
          <w:divBdr>
            <w:top w:val="none" w:sz="0" w:space="0" w:color="auto"/>
            <w:left w:val="none" w:sz="0" w:space="0" w:color="auto"/>
            <w:bottom w:val="none" w:sz="0" w:space="0" w:color="auto"/>
            <w:right w:val="none" w:sz="0" w:space="0" w:color="auto"/>
          </w:divBdr>
        </w:div>
        <w:div w:id="1949042080">
          <w:marLeft w:val="640"/>
          <w:marRight w:val="0"/>
          <w:marTop w:val="0"/>
          <w:marBottom w:val="0"/>
          <w:divBdr>
            <w:top w:val="none" w:sz="0" w:space="0" w:color="auto"/>
            <w:left w:val="none" w:sz="0" w:space="0" w:color="auto"/>
            <w:bottom w:val="none" w:sz="0" w:space="0" w:color="auto"/>
            <w:right w:val="none" w:sz="0" w:space="0" w:color="auto"/>
          </w:divBdr>
        </w:div>
        <w:div w:id="1695381265">
          <w:marLeft w:val="640"/>
          <w:marRight w:val="0"/>
          <w:marTop w:val="0"/>
          <w:marBottom w:val="0"/>
          <w:divBdr>
            <w:top w:val="none" w:sz="0" w:space="0" w:color="auto"/>
            <w:left w:val="none" w:sz="0" w:space="0" w:color="auto"/>
            <w:bottom w:val="none" w:sz="0" w:space="0" w:color="auto"/>
            <w:right w:val="none" w:sz="0" w:space="0" w:color="auto"/>
          </w:divBdr>
        </w:div>
        <w:div w:id="1916163147">
          <w:marLeft w:val="640"/>
          <w:marRight w:val="0"/>
          <w:marTop w:val="0"/>
          <w:marBottom w:val="0"/>
          <w:divBdr>
            <w:top w:val="none" w:sz="0" w:space="0" w:color="auto"/>
            <w:left w:val="none" w:sz="0" w:space="0" w:color="auto"/>
            <w:bottom w:val="none" w:sz="0" w:space="0" w:color="auto"/>
            <w:right w:val="none" w:sz="0" w:space="0" w:color="auto"/>
          </w:divBdr>
        </w:div>
        <w:div w:id="1765762303">
          <w:marLeft w:val="640"/>
          <w:marRight w:val="0"/>
          <w:marTop w:val="0"/>
          <w:marBottom w:val="0"/>
          <w:divBdr>
            <w:top w:val="none" w:sz="0" w:space="0" w:color="auto"/>
            <w:left w:val="none" w:sz="0" w:space="0" w:color="auto"/>
            <w:bottom w:val="none" w:sz="0" w:space="0" w:color="auto"/>
            <w:right w:val="none" w:sz="0" w:space="0" w:color="auto"/>
          </w:divBdr>
        </w:div>
        <w:div w:id="1015959549">
          <w:marLeft w:val="640"/>
          <w:marRight w:val="0"/>
          <w:marTop w:val="0"/>
          <w:marBottom w:val="0"/>
          <w:divBdr>
            <w:top w:val="none" w:sz="0" w:space="0" w:color="auto"/>
            <w:left w:val="none" w:sz="0" w:space="0" w:color="auto"/>
            <w:bottom w:val="none" w:sz="0" w:space="0" w:color="auto"/>
            <w:right w:val="none" w:sz="0" w:space="0" w:color="auto"/>
          </w:divBdr>
        </w:div>
        <w:div w:id="865364032">
          <w:marLeft w:val="640"/>
          <w:marRight w:val="0"/>
          <w:marTop w:val="0"/>
          <w:marBottom w:val="0"/>
          <w:divBdr>
            <w:top w:val="none" w:sz="0" w:space="0" w:color="auto"/>
            <w:left w:val="none" w:sz="0" w:space="0" w:color="auto"/>
            <w:bottom w:val="none" w:sz="0" w:space="0" w:color="auto"/>
            <w:right w:val="none" w:sz="0" w:space="0" w:color="auto"/>
          </w:divBdr>
        </w:div>
        <w:div w:id="277836131">
          <w:marLeft w:val="640"/>
          <w:marRight w:val="0"/>
          <w:marTop w:val="0"/>
          <w:marBottom w:val="0"/>
          <w:divBdr>
            <w:top w:val="none" w:sz="0" w:space="0" w:color="auto"/>
            <w:left w:val="none" w:sz="0" w:space="0" w:color="auto"/>
            <w:bottom w:val="none" w:sz="0" w:space="0" w:color="auto"/>
            <w:right w:val="none" w:sz="0" w:space="0" w:color="auto"/>
          </w:divBdr>
        </w:div>
        <w:div w:id="2142720450">
          <w:marLeft w:val="640"/>
          <w:marRight w:val="0"/>
          <w:marTop w:val="0"/>
          <w:marBottom w:val="0"/>
          <w:divBdr>
            <w:top w:val="none" w:sz="0" w:space="0" w:color="auto"/>
            <w:left w:val="none" w:sz="0" w:space="0" w:color="auto"/>
            <w:bottom w:val="none" w:sz="0" w:space="0" w:color="auto"/>
            <w:right w:val="none" w:sz="0" w:space="0" w:color="auto"/>
          </w:divBdr>
        </w:div>
        <w:div w:id="471021290">
          <w:marLeft w:val="640"/>
          <w:marRight w:val="0"/>
          <w:marTop w:val="0"/>
          <w:marBottom w:val="0"/>
          <w:divBdr>
            <w:top w:val="none" w:sz="0" w:space="0" w:color="auto"/>
            <w:left w:val="none" w:sz="0" w:space="0" w:color="auto"/>
            <w:bottom w:val="none" w:sz="0" w:space="0" w:color="auto"/>
            <w:right w:val="none" w:sz="0" w:space="0" w:color="auto"/>
          </w:divBdr>
        </w:div>
        <w:div w:id="1297636984">
          <w:marLeft w:val="640"/>
          <w:marRight w:val="0"/>
          <w:marTop w:val="0"/>
          <w:marBottom w:val="0"/>
          <w:divBdr>
            <w:top w:val="none" w:sz="0" w:space="0" w:color="auto"/>
            <w:left w:val="none" w:sz="0" w:space="0" w:color="auto"/>
            <w:bottom w:val="none" w:sz="0" w:space="0" w:color="auto"/>
            <w:right w:val="none" w:sz="0" w:space="0" w:color="auto"/>
          </w:divBdr>
        </w:div>
        <w:div w:id="1410465888">
          <w:marLeft w:val="640"/>
          <w:marRight w:val="0"/>
          <w:marTop w:val="0"/>
          <w:marBottom w:val="0"/>
          <w:divBdr>
            <w:top w:val="none" w:sz="0" w:space="0" w:color="auto"/>
            <w:left w:val="none" w:sz="0" w:space="0" w:color="auto"/>
            <w:bottom w:val="none" w:sz="0" w:space="0" w:color="auto"/>
            <w:right w:val="none" w:sz="0" w:space="0" w:color="auto"/>
          </w:divBdr>
        </w:div>
        <w:div w:id="1606881507">
          <w:marLeft w:val="640"/>
          <w:marRight w:val="0"/>
          <w:marTop w:val="0"/>
          <w:marBottom w:val="0"/>
          <w:divBdr>
            <w:top w:val="none" w:sz="0" w:space="0" w:color="auto"/>
            <w:left w:val="none" w:sz="0" w:space="0" w:color="auto"/>
            <w:bottom w:val="none" w:sz="0" w:space="0" w:color="auto"/>
            <w:right w:val="none" w:sz="0" w:space="0" w:color="auto"/>
          </w:divBdr>
        </w:div>
        <w:div w:id="1633168155">
          <w:marLeft w:val="640"/>
          <w:marRight w:val="0"/>
          <w:marTop w:val="0"/>
          <w:marBottom w:val="0"/>
          <w:divBdr>
            <w:top w:val="none" w:sz="0" w:space="0" w:color="auto"/>
            <w:left w:val="none" w:sz="0" w:space="0" w:color="auto"/>
            <w:bottom w:val="none" w:sz="0" w:space="0" w:color="auto"/>
            <w:right w:val="none" w:sz="0" w:space="0" w:color="auto"/>
          </w:divBdr>
        </w:div>
        <w:div w:id="1136802779">
          <w:marLeft w:val="640"/>
          <w:marRight w:val="0"/>
          <w:marTop w:val="0"/>
          <w:marBottom w:val="0"/>
          <w:divBdr>
            <w:top w:val="none" w:sz="0" w:space="0" w:color="auto"/>
            <w:left w:val="none" w:sz="0" w:space="0" w:color="auto"/>
            <w:bottom w:val="none" w:sz="0" w:space="0" w:color="auto"/>
            <w:right w:val="none" w:sz="0" w:space="0" w:color="auto"/>
          </w:divBdr>
        </w:div>
        <w:div w:id="1832329213">
          <w:marLeft w:val="640"/>
          <w:marRight w:val="0"/>
          <w:marTop w:val="0"/>
          <w:marBottom w:val="0"/>
          <w:divBdr>
            <w:top w:val="none" w:sz="0" w:space="0" w:color="auto"/>
            <w:left w:val="none" w:sz="0" w:space="0" w:color="auto"/>
            <w:bottom w:val="none" w:sz="0" w:space="0" w:color="auto"/>
            <w:right w:val="none" w:sz="0" w:space="0" w:color="auto"/>
          </w:divBdr>
        </w:div>
        <w:div w:id="1197162494">
          <w:marLeft w:val="640"/>
          <w:marRight w:val="0"/>
          <w:marTop w:val="0"/>
          <w:marBottom w:val="0"/>
          <w:divBdr>
            <w:top w:val="none" w:sz="0" w:space="0" w:color="auto"/>
            <w:left w:val="none" w:sz="0" w:space="0" w:color="auto"/>
            <w:bottom w:val="none" w:sz="0" w:space="0" w:color="auto"/>
            <w:right w:val="none" w:sz="0" w:space="0" w:color="auto"/>
          </w:divBdr>
        </w:div>
        <w:div w:id="29843491">
          <w:marLeft w:val="640"/>
          <w:marRight w:val="0"/>
          <w:marTop w:val="0"/>
          <w:marBottom w:val="0"/>
          <w:divBdr>
            <w:top w:val="none" w:sz="0" w:space="0" w:color="auto"/>
            <w:left w:val="none" w:sz="0" w:space="0" w:color="auto"/>
            <w:bottom w:val="none" w:sz="0" w:space="0" w:color="auto"/>
            <w:right w:val="none" w:sz="0" w:space="0" w:color="auto"/>
          </w:divBdr>
        </w:div>
        <w:div w:id="1148863631">
          <w:marLeft w:val="640"/>
          <w:marRight w:val="0"/>
          <w:marTop w:val="0"/>
          <w:marBottom w:val="0"/>
          <w:divBdr>
            <w:top w:val="none" w:sz="0" w:space="0" w:color="auto"/>
            <w:left w:val="none" w:sz="0" w:space="0" w:color="auto"/>
            <w:bottom w:val="none" w:sz="0" w:space="0" w:color="auto"/>
            <w:right w:val="none" w:sz="0" w:space="0" w:color="auto"/>
          </w:divBdr>
        </w:div>
        <w:div w:id="1339041727">
          <w:marLeft w:val="640"/>
          <w:marRight w:val="0"/>
          <w:marTop w:val="0"/>
          <w:marBottom w:val="0"/>
          <w:divBdr>
            <w:top w:val="none" w:sz="0" w:space="0" w:color="auto"/>
            <w:left w:val="none" w:sz="0" w:space="0" w:color="auto"/>
            <w:bottom w:val="none" w:sz="0" w:space="0" w:color="auto"/>
            <w:right w:val="none" w:sz="0" w:space="0" w:color="auto"/>
          </w:divBdr>
        </w:div>
        <w:div w:id="1392191037">
          <w:marLeft w:val="640"/>
          <w:marRight w:val="0"/>
          <w:marTop w:val="0"/>
          <w:marBottom w:val="0"/>
          <w:divBdr>
            <w:top w:val="none" w:sz="0" w:space="0" w:color="auto"/>
            <w:left w:val="none" w:sz="0" w:space="0" w:color="auto"/>
            <w:bottom w:val="none" w:sz="0" w:space="0" w:color="auto"/>
            <w:right w:val="none" w:sz="0" w:space="0" w:color="auto"/>
          </w:divBdr>
        </w:div>
        <w:div w:id="2012485975">
          <w:marLeft w:val="640"/>
          <w:marRight w:val="0"/>
          <w:marTop w:val="0"/>
          <w:marBottom w:val="0"/>
          <w:divBdr>
            <w:top w:val="none" w:sz="0" w:space="0" w:color="auto"/>
            <w:left w:val="none" w:sz="0" w:space="0" w:color="auto"/>
            <w:bottom w:val="none" w:sz="0" w:space="0" w:color="auto"/>
            <w:right w:val="none" w:sz="0" w:space="0" w:color="auto"/>
          </w:divBdr>
        </w:div>
        <w:div w:id="1015963064">
          <w:marLeft w:val="640"/>
          <w:marRight w:val="0"/>
          <w:marTop w:val="0"/>
          <w:marBottom w:val="0"/>
          <w:divBdr>
            <w:top w:val="none" w:sz="0" w:space="0" w:color="auto"/>
            <w:left w:val="none" w:sz="0" w:space="0" w:color="auto"/>
            <w:bottom w:val="none" w:sz="0" w:space="0" w:color="auto"/>
            <w:right w:val="none" w:sz="0" w:space="0" w:color="auto"/>
          </w:divBdr>
        </w:div>
        <w:div w:id="44186147">
          <w:marLeft w:val="640"/>
          <w:marRight w:val="0"/>
          <w:marTop w:val="0"/>
          <w:marBottom w:val="0"/>
          <w:divBdr>
            <w:top w:val="none" w:sz="0" w:space="0" w:color="auto"/>
            <w:left w:val="none" w:sz="0" w:space="0" w:color="auto"/>
            <w:bottom w:val="none" w:sz="0" w:space="0" w:color="auto"/>
            <w:right w:val="none" w:sz="0" w:space="0" w:color="auto"/>
          </w:divBdr>
        </w:div>
        <w:div w:id="1735008595">
          <w:marLeft w:val="640"/>
          <w:marRight w:val="0"/>
          <w:marTop w:val="0"/>
          <w:marBottom w:val="0"/>
          <w:divBdr>
            <w:top w:val="none" w:sz="0" w:space="0" w:color="auto"/>
            <w:left w:val="none" w:sz="0" w:space="0" w:color="auto"/>
            <w:bottom w:val="none" w:sz="0" w:space="0" w:color="auto"/>
            <w:right w:val="none" w:sz="0" w:space="0" w:color="auto"/>
          </w:divBdr>
        </w:div>
        <w:div w:id="78142723">
          <w:marLeft w:val="640"/>
          <w:marRight w:val="0"/>
          <w:marTop w:val="0"/>
          <w:marBottom w:val="0"/>
          <w:divBdr>
            <w:top w:val="none" w:sz="0" w:space="0" w:color="auto"/>
            <w:left w:val="none" w:sz="0" w:space="0" w:color="auto"/>
            <w:bottom w:val="none" w:sz="0" w:space="0" w:color="auto"/>
            <w:right w:val="none" w:sz="0" w:space="0" w:color="auto"/>
          </w:divBdr>
        </w:div>
        <w:div w:id="1597130442">
          <w:marLeft w:val="640"/>
          <w:marRight w:val="0"/>
          <w:marTop w:val="0"/>
          <w:marBottom w:val="0"/>
          <w:divBdr>
            <w:top w:val="none" w:sz="0" w:space="0" w:color="auto"/>
            <w:left w:val="none" w:sz="0" w:space="0" w:color="auto"/>
            <w:bottom w:val="none" w:sz="0" w:space="0" w:color="auto"/>
            <w:right w:val="none" w:sz="0" w:space="0" w:color="auto"/>
          </w:divBdr>
        </w:div>
      </w:divsChild>
    </w:div>
    <w:div w:id="1523279564">
      <w:bodyDiv w:val="1"/>
      <w:marLeft w:val="0"/>
      <w:marRight w:val="0"/>
      <w:marTop w:val="0"/>
      <w:marBottom w:val="0"/>
      <w:divBdr>
        <w:top w:val="none" w:sz="0" w:space="0" w:color="auto"/>
        <w:left w:val="none" w:sz="0" w:space="0" w:color="auto"/>
        <w:bottom w:val="none" w:sz="0" w:space="0" w:color="auto"/>
        <w:right w:val="none" w:sz="0" w:space="0" w:color="auto"/>
      </w:divBdr>
    </w:div>
    <w:div w:id="1527328634">
      <w:bodyDiv w:val="1"/>
      <w:marLeft w:val="0"/>
      <w:marRight w:val="0"/>
      <w:marTop w:val="0"/>
      <w:marBottom w:val="0"/>
      <w:divBdr>
        <w:top w:val="none" w:sz="0" w:space="0" w:color="auto"/>
        <w:left w:val="none" w:sz="0" w:space="0" w:color="auto"/>
        <w:bottom w:val="none" w:sz="0" w:space="0" w:color="auto"/>
        <w:right w:val="none" w:sz="0" w:space="0" w:color="auto"/>
      </w:divBdr>
      <w:divsChild>
        <w:div w:id="1992515997">
          <w:marLeft w:val="640"/>
          <w:marRight w:val="0"/>
          <w:marTop w:val="0"/>
          <w:marBottom w:val="0"/>
          <w:divBdr>
            <w:top w:val="none" w:sz="0" w:space="0" w:color="auto"/>
            <w:left w:val="none" w:sz="0" w:space="0" w:color="auto"/>
            <w:bottom w:val="none" w:sz="0" w:space="0" w:color="auto"/>
            <w:right w:val="none" w:sz="0" w:space="0" w:color="auto"/>
          </w:divBdr>
        </w:div>
        <w:div w:id="1951662733">
          <w:marLeft w:val="640"/>
          <w:marRight w:val="0"/>
          <w:marTop w:val="0"/>
          <w:marBottom w:val="0"/>
          <w:divBdr>
            <w:top w:val="none" w:sz="0" w:space="0" w:color="auto"/>
            <w:left w:val="none" w:sz="0" w:space="0" w:color="auto"/>
            <w:bottom w:val="none" w:sz="0" w:space="0" w:color="auto"/>
            <w:right w:val="none" w:sz="0" w:space="0" w:color="auto"/>
          </w:divBdr>
        </w:div>
        <w:div w:id="1422137469">
          <w:marLeft w:val="640"/>
          <w:marRight w:val="0"/>
          <w:marTop w:val="0"/>
          <w:marBottom w:val="0"/>
          <w:divBdr>
            <w:top w:val="none" w:sz="0" w:space="0" w:color="auto"/>
            <w:left w:val="none" w:sz="0" w:space="0" w:color="auto"/>
            <w:bottom w:val="none" w:sz="0" w:space="0" w:color="auto"/>
            <w:right w:val="none" w:sz="0" w:space="0" w:color="auto"/>
          </w:divBdr>
        </w:div>
        <w:div w:id="255749136">
          <w:marLeft w:val="640"/>
          <w:marRight w:val="0"/>
          <w:marTop w:val="0"/>
          <w:marBottom w:val="0"/>
          <w:divBdr>
            <w:top w:val="none" w:sz="0" w:space="0" w:color="auto"/>
            <w:left w:val="none" w:sz="0" w:space="0" w:color="auto"/>
            <w:bottom w:val="none" w:sz="0" w:space="0" w:color="auto"/>
            <w:right w:val="none" w:sz="0" w:space="0" w:color="auto"/>
          </w:divBdr>
        </w:div>
        <w:div w:id="964433402">
          <w:marLeft w:val="640"/>
          <w:marRight w:val="0"/>
          <w:marTop w:val="0"/>
          <w:marBottom w:val="0"/>
          <w:divBdr>
            <w:top w:val="none" w:sz="0" w:space="0" w:color="auto"/>
            <w:left w:val="none" w:sz="0" w:space="0" w:color="auto"/>
            <w:bottom w:val="none" w:sz="0" w:space="0" w:color="auto"/>
            <w:right w:val="none" w:sz="0" w:space="0" w:color="auto"/>
          </w:divBdr>
        </w:div>
        <w:div w:id="547960532">
          <w:marLeft w:val="640"/>
          <w:marRight w:val="0"/>
          <w:marTop w:val="0"/>
          <w:marBottom w:val="0"/>
          <w:divBdr>
            <w:top w:val="none" w:sz="0" w:space="0" w:color="auto"/>
            <w:left w:val="none" w:sz="0" w:space="0" w:color="auto"/>
            <w:bottom w:val="none" w:sz="0" w:space="0" w:color="auto"/>
            <w:right w:val="none" w:sz="0" w:space="0" w:color="auto"/>
          </w:divBdr>
        </w:div>
        <w:div w:id="2122213719">
          <w:marLeft w:val="640"/>
          <w:marRight w:val="0"/>
          <w:marTop w:val="0"/>
          <w:marBottom w:val="0"/>
          <w:divBdr>
            <w:top w:val="none" w:sz="0" w:space="0" w:color="auto"/>
            <w:left w:val="none" w:sz="0" w:space="0" w:color="auto"/>
            <w:bottom w:val="none" w:sz="0" w:space="0" w:color="auto"/>
            <w:right w:val="none" w:sz="0" w:space="0" w:color="auto"/>
          </w:divBdr>
        </w:div>
        <w:div w:id="1313876761">
          <w:marLeft w:val="640"/>
          <w:marRight w:val="0"/>
          <w:marTop w:val="0"/>
          <w:marBottom w:val="0"/>
          <w:divBdr>
            <w:top w:val="none" w:sz="0" w:space="0" w:color="auto"/>
            <w:left w:val="none" w:sz="0" w:space="0" w:color="auto"/>
            <w:bottom w:val="none" w:sz="0" w:space="0" w:color="auto"/>
            <w:right w:val="none" w:sz="0" w:space="0" w:color="auto"/>
          </w:divBdr>
        </w:div>
        <w:div w:id="1699349796">
          <w:marLeft w:val="640"/>
          <w:marRight w:val="0"/>
          <w:marTop w:val="0"/>
          <w:marBottom w:val="0"/>
          <w:divBdr>
            <w:top w:val="none" w:sz="0" w:space="0" w:color="auto"/>
            <w:left w:val="none" w:sz="0" w:space="0" w:color="auto"/>
            <w:bottom w:val="none" w:sz="0" w:space="0" w:color="auto"/>
            <w:right w:val="none" w:sz="0" w:space="0" w:color="auto"/>
          </w:divBdr>
        </w:div>
        <w:div w:id="1283918638">
          <w:marLeft w:val="640"/>
          <w:marRight w:val="0"/>
          <w:marTop w:val="0"/>
          <w:marBottom w:val="0"/>
          <w:divBdr>
            <w:top w:val="none" w:sz="0" w:space="0" w:color="auto"/>
            <w:left w:val="none" w:sz="0" w:space="0" w:color="auto"/>
            <w:bottom w:val="none" w:sz="0" w:space="0" w:color="auto"/>
            <w:right w:val="none" w:sz="0" w:space="0" w:color="auto"/>
          </w:divBdr>
        </w:div>
        <w:div w:id="1616205126">
          <w:marLeft w:val="640"/>
          <w:marRight w:val="0"/>
          <w:marTop w:val="0"/>
          <w:marBottom w:val="0"/>
          <w:divBdr>
            <w:top w:val="none" w:sz="0" w:space="0" w:color="auto"/>
            <w:left w:val="none" w:sz="0" w:space="0" w:color="auto"/>
            <w:bottom w:val="none" w:sz="0" w:space="0" w:color="auto"/>
            <w:right w:val="none" w:sz="0" w:space="0" w:color="auto"/>
          </w:divBdr>
        </w:div>
        <w:div w:id="2067758427">
          <w:marLeft w:val="640"/>
          <w:marRight w:val="0"/>
          <w:marTop w:val="0"/>
          <w:marBottom w:val="0"/>
          <w:divBdr>
            <w:top w:val="none" w:sz="0" w:space="0" w:color="auto"/>
            <w:left w:val="none" w:sz="0" w:space="0" w:color="auto"/>
            <w:bottom w:val="none" w:sz="0" w:space="0" w:color="auto"/>
            <w:right w:val="none" w:sz="0" w:space="0" w:color="auto"/>
          </w:divBdr>
        </w:div>
        <w:div w:id="961619493">
          <w:marLeft w:val="640"/>
          <w:marRight w:val="0"/>
          <w:marTop w:val="0"/>
          <w:marBottom w:val="0"/>
          <w:divBdr>
            <w:top w:val="none" w:sz="0" w:space="0" w:color="auto"/>
            <w:left w:val="none" w:sz="0" w:space="0" w:color="auto"/>
            <w:bottom w:val="none" w:sz="0" w:space="0" w:color="auto"/>
            <w:right w:val="none" w:sz="0" w:space="0" w:color="auto"/>
          </w:divBdr>
        </w:div>
        <w:div w:id="1934631787">
          <w:marLeft w:val="640"/>
          <w:marRight w:val="0"/>
          <w:marTop w:val="0"/>
          <w:marBottom w:val="0"/>
          <w:divBdr>
            <w:top w:val="none" w:sz="0" w:space="0" w:color="auto"/>
            <w:left w:val="none" w:sz="0" w:space="0" w:color="auto"/>
            <w:bottom w:val="none" w:sz="0" w:space="0" w:color="auto"/>
            <w:right w:val="none" w:sz="0" w:space="0" w:color="auto"/>
          </w:divBdr>
        </w:div>
        <w:div w:id="1149202148">
          <w:marLeft w:val="640"/>
          <w:marRight w:val="0"/>
          <w:marTop w:val="0"/>
          <w:marBottom w:val="0"/>
          <w:divBdr>
            <w:top w:val="none" w:sz="0" w:space="0" w:color="auto"/>
            <w:left w:val="none" w:sz="0" w:space="0" w:color="auto"/>
            <w:bottom w:val="none" w:sz="0" w:space="0" w:color="auto"/>
            <w:right w:val="none" w:sz="0" w:space="0" w:color="auto"/>
          </w:divBdr>
        </w:div>
        <w:div w:id="1477912352">
          <w:marLeft w:val="640"/>
          <w:marRight w:val="0"/>
          <w:marTop w:val="0"/>
          <w:marBottom w:val="0"/>
          <w:divBdr>
            <w:top w:val="none" w:sz="0" w:space="0" w:color="auto"/>
            <w:left w:val="none" w:sz="0" w:space="0" w:color="auto"/>
            <w:bottom w:val="none" w:sz="0" w:space="0" w:color="auto"/>
            <w:right w:val="none" w:sz="0" w:space="0" w:color="auto"/>
          </w:divBdr>
        </w:div>
        <w:div w:id="269508601">
          <w:marLeft w:val="640"/>
          <w:marRight w:val="0"/>
          <w:marTop w:val="0"/>
          <w:marBottom w:val="0"/>
          <w:divBdr>
            <w:top w:val="none" w:sz="0" w:space="0" w:color="auto"/>
            <w:left w:val="none" w:sz="0" w:space="0" w:color="auto"/>
            <w:bottom w:val="none" w:sz="0" w:space="0" w:color="auto"/>
            <w:right w:val="none" w:sz="0" w:space="0" w:color="auto"/>
          </w:divBdr>
        </w:div>
        <w:div w:id="1785877715">
          <w:marLeft w:val="640"/>
          <w:marRight w:val="0"/>
          <w:marTop w:val="0"/>
          <w:marBottom w:val="0"/>
          <w:divBdr>
            <w:top w:val="none" w:sz="0" w:space="0" w:color="auto"/>
            <w:left w:val="none" w:sz="0" w:space="0" w:color="auto"/>
            <w:bottom w:val="none" w:sz="0" w:space="0" w:color="auto"/>
            <w:right w:val="none" w:sz="0" w:space="0" w:color="auto"/>
          </w:divBdr>
        </w:div>
        <w:div w:id="1020470348">
          <w:marLeft w:val="640"/>
          <w:marRight w:val="0"/>
          <w:marTop w:val="0"/>
          <w:marBottom w:val="0"/>
          <w:divBdr>
            <w:top w:val="none" w:sz="0" w:space="0" w:color="auto"/>
            <w:left w:val="none" w:sz="0" w:space="0" w:color="auto"/>
            <w:bottom w:val="none" w:sz="0" w:space="0" w:color="auto"/>
            <w:right w:val="none" w:sz="0" w:space="0" w:color="auto"/>
          </w:divBdr>
        </w:div>
        <w:div w:id="448402216">
          <w:marLeft w:val="640"/>
          <w:marRight w:val="0"/>
          <w:marTop w:val="0"/>
          <w:marBottom w:val="0"/>
          <w:divBdr>
            <w:top w:val="none" w:sz="0" w:space="0" w:color="auto"/>
            <w:left w:val="none" w:sz="0" w:space="0" w:color="auto"/>
            <w:bottom w:val="none" w:sz="0" w:space="0" w:color="auto"/>
            <w:right w:val="none" w:sz="0" w:space="0" w:color="auto"/>
          </w:divBdr>
        </w:div>
        <w:div w:id="57284137">
          <w:marLeft w:val="640"/>
          <w:marRight w:val="0"/>
          <w:marTop w:val="0"/>
          <w:marBottom w:val="0"/>
          <w:divBdr>
            <w:top w:val="none" w:sz="0" w:space="0" w:color="auto"/>
            <w:left w:val="none" w:sz="0" w:space="0" w:color="auto"/>
            <w:bottom w:val="none" w:sz="0" w:space="0" w:color="auto"/>
            <w:right w:val="none" w:sz="0" w:space="0" w:color="auto"/>
          </w:divBdr>
        </w:div>
        <w:div w:id="601181182">
          <w:marLeft w:val="640"/>
          <w:marRight w:val="0"/>
          <w:marTop w:val="0"/>
          <w:marBottom w:val="0"/>
          <w:divBdr>
            <w:top w:val="none" w:sz="0" w:space="0" w:color="auto"/>
            <w:left w:val="none" w:sz="0" w:space="0" w:color="auto"/>
            <w:bottom w:val="none" w:sz="0" w:space="0" w:color="auto"/>
            <w:right w:val="none" w:sz="0" w:space="0" w:color="auto"/>
          </w:divBdr>
        </w:div>
        <w:div w:id="1855486767">
          <w:marLeft w:val="640"/>
          <w:marRight w:val="0"/>
          <w:marTop w:val="0"/>
          <w:marBottom w:val="0"/>
          <w:divBdr>
            <w:top w:val="none" w:sz="0" w:space="0" w:color="auto"/>
            <w:left w:val="none" w:sz="0" w:space="0" w:color="auto"/>
            <w:bottom w:val="none" w:sz="0" w:space="0" w:color="auto"/>
            <w:right w:val="none" w:sz="0" w:space="0" w:color="auto"/>
          </w:divBdr>
        </w:div>
      </w:divsChild>
    </w:div>
    <w:div w:id="1530680189">
      <w:bodyDiv w:val="1"/>
      <w:marLeft w:val="0"/>
      <w:marRight w:val="0"/>
      <w:marTop w:val="0"/>
      <w:marBottom w:val="0"/>
      <w:divBdr>
        <w:top w:val="none" w:sz="0" w:space="0" w:color="auto"/>
        <w:left w:val="none" w:sz="0" w:space="0" w:color="auto"/>
        <w:bottom w:val="none" w:sz="0" w:space="0" w:color="auto"/>
        <w:right w:val="none" w:sz="0" w:space="0" w:color="auto"/>
      </w:divBdr>
      <w:divsChild>
        <w:div w:id="2086491778">
          <w:marLeft w:val="640"/>
          <w:marRight w:val="0"/>
          <w:marTop w:val="0"/>
          <w:marBottom w:val="0"/>
          <w:divBdr>
            <w:top w:val="none" w:sz="0" w:space="0" w:color="auto"/>
            <w:left w:val="none" w:sz="0" w:space="0" w:color="auto"/>
            <w:bottom w:val="none" w:sz="0" w:space="0" w:color="auto"/>
            <w:right w:val="none" w:sz="0" w:space="0" w:color="auto"/>
          </w:divBdr>
        </w:div>
        <w:div w:id="1692874945">
          <w:marLeft w:val="640"/>
          <w:marRight w:val="0"/>
          <w:marTop w:val="0"/>
          <w:marBottom w:val="0"/>
          <w:divBdr>
            <w:top w:val="none" w:sz="0" w:space="0" w:color="auto"/>
            <w:left w:val="none" w:sz="0" w:space="0" w:color="auto"/>
            <w:bottom w:val="none" w:sz="0" w:space="0" w:color="auto"/>
            <w:right w:val="none" w:sz="0" w:space="0" w:color="auto"/>
          </w:divBdr>
        </w:div>
        <w:div w:id="1793982998">
          <w:marLeft w:val="640"/>
          <w:marRight w:val="0"/>
          <w:marTop w:val="0"/>
          <w:marBottom w:val="0"/>
          <w:divBdr>
            <w:top w:val="none" w:sz="0" w:space="0" w:color="auto"/>
            <w:left w:val="none" w:sz="0" w:space="0" w:color="auto"/>
            <w:bottom w:val="none" w:sz="0" w:space="0" w:color="auto"/>
            <w:right w:val="none" w:sz="0" w:space="0" w:color="auto"/>
          </w:divBdr>
        </w:div>
        <w:div w:id="251671655">
          <w:marLeft w:val="640"/>
          <w:marRight w:val="0"/>
          <w:marTop w:val="0"/>
          <w:marBottom w:val="0"/>
          <w:divBdr>
            <w:top w:val="none" w:sz="0" w:space="0" w:color="auto"/>
            <w:left w:val="none" w:sz="0" w:space="0" w:color="auto"/>
            <w:bottom w:val="none" w:sz="0" w:space="0" w:color="auto"/>
            <w:right w:val="none" w:sz="0" w:space="0" w:color="auto"/>
          </w:divBdr>
        </w:div>
        <w:div w:id="2020497300">
          <w:marLeft w:val="640"/>
          <w:marRight w:val="0"/>
          <w:marTop w:val="0"/>
          <w:marBottom w:val="0"/>
          <w:divBdr>
            <w:top w:val="none" w:sz="0" w:space="0" w:color="auto"/>
            <w:left w:val="none" w:sz="0" w:space="0" w:color="auto"/>
            <w:bottom w:val="none" w:sz="0" w:space="0" w:color="auto"/>
            <w:right w:val="none" w:sz="0" w:space="0" w:color="auto"/>
          </w:divBdr>
        </w:div>
        <w:div w:id="1593969684">
          <w:marLeft w:val="640"/>
          <w:marRight w:val="0"/>
          <w:marTop w:val="0"/>
          <w:marBottom w:val="0"/>
          <w:divBdr>
            <w:top w:val="none" w:sz="0" w:space="0" w:color="auto"/>
            <w:left w:val="none" w:sz="0" w:space="0" w:color="auto"/>
            <w:bottom w:val="none" w:sz="0" w:space="0" w:color="auto"/>
            <w:right w:val="none" w:sz="0" w:space="0" w:color="auto"/>
          </w:divBdr>
        </w:div>
        <w:div w:id="1865825584">
          <w:marLeft w:val="640"/>
          <w:marRight w:val="0"/>
          <w:marTop w:val="0"/>
          <w:marBottom w:val="0"/>
          <w:divBdr>
            <w:top w:val="none" w:sz="0" w:space="0" w:color="auto"/>
            <w:left w:val="none" w:sz="0" w:space="0" w:color="auto"/>
            <w:bottom w:val="none" w:sz="0" w:space="0" w:color="auto"/>
            <w:right w:val="none" w:sz="0" w:space="0" w:color="auto"/>
          </w:divBdr>
        </w:div>
        <w:div w:id="113524933">
          <w:marLeft w:val="640"/>
          <w:marRight w:val="0"/>
          <w:marTop w:val="0"/>
          <w:marBottom w:val="0"/>
          <w:divBdr>
            <w:top w:val="none" w:sz="0" w:space="0" w:color="auto"/>
            <w:left w:val="none" w:sz="0" w:space="0" w:color="auto"/>
            <w:bottom w:val="none" w:sz="0" w:space="0" w:color="auto"/>
            <w:right w:val="none" w:sz="0" w:space="0" w:color="auto"/>
          </w:divBdr>
        </w:div>
        <w:div w:id="1577518958">
          <w:marLeft w:val="640"/>
          <w:marRight w:val="0"/>
          <w:marTop w:val="0"/>
          <w:marBottom w:val="0"/>
          <w:divBdr>
            <w:top w:val="none" w:sz="0" w:space="0" w:color="auto"/>
            <w:left w:val="none" w:sz="0" w:space="0" w:color="auto"/>
            <w:bottom w:val="none" w:sz="0" w:space="0" w:color="auto"/>
            <w:right w:val="none" w:sz="0" w:space="0" w:color="auto"/>
          </w:divBdr>
        </w:div>
        <w:div w:id="310410677">
          <w:marLeft w:val="640"/>
          <w:marRight w:val="0"/>
          <w:marTop w:val="0"/>
          <w:marBottom w:val="0"/>
          <w:divBdr>
            <w:top w:val="none" w:sz="0" w:space="0" w:color="auto"/>
            <w:left w:val="none" w:sz="0" w:space="0" w:color="auto"/>
            <w:bottom w:val="none" w:sz="0" w:space="0" w:color="auto"/>
            <w:right w:val="none" w:sz="0" w:space="0" w:color="auto"/>
          </w:divBdr>
        </w:div>
        <w:div w:id="1014845427">
          <w:marLeft w:val="640"/>
          <w:marRight w:val="0"/>
          <w:marTop w:val="0"/>
          <w:marBottom w:val="0"/>
          <w:divBdr>
            <w:top w:val="none" w:sz="0" w:space="0" w:color="auto"/>
            <w:left w:val="none" w:sz="0" w:space="0" w:color="auto"/>
            <w:bottom w:val="none" w:sz="0" w:space="0" w:color="auto"/>
            <w:right w:val="none" w:sz="0" w:space="0" w:color="auto"/>
          </w:divBdr>
        </w:div>
        <w:div w:id="785543828">
          <w:marLeft w:val="640"/>
          <w:marRight w:val="0"/>
          <w:marTop w:val="0"/>
          <w:marBottom w:val="0"/>
          <w:divBdr>
            <w:top w:val="none" w:sz="0" w:space="0" w:color="auto"/>
            <w:left w:val="none" w:sz="0" w:space="0" w:color="auto"/>
            <w:bottom w:val="none" w:sz="0" w:space="0" w:color="auto"/>
            <w:right w:val="none" w:sz="0" w:space="0" w:color="auto"/>
          </w:divBdr>
        </w:div>
        <w:div w:id="1306277061">
          <w:marLeft w:val="640"/>
          <w:marRight w:val="0"/>
          <w:marTop w:val="0"/>
          <w:marBottom w:val="0"/>
          <w:divBdr>
            <w:top w:val="none" w:sz="0" w:space="0" w:color="auto"/>
            <w:left w:val="none" w:sz="0" w:space="0" w:color="auto"/>
            <w:bottom w:val="none" w:sz="0" w:space="0" w:color="auto"/>
            <w:right w:val="none" w:sz="0" w:space="0" w:color="auto"/>
          </w:divBdr>
        </w:div>
        <w:div w:id="294600457">
          <w:marLeft w:val="640"/>
          <w:marRight w:val="0"/>
          <w:marTop w:val="0"/>
          <w:marBottom w:val="0"/>
          <w:divBdr>
            <w:top w:val="none" w:sz="0" w:space="0" w:color="auto"/>
            <w:left w:val="none" w:sz="0" w:space="0" w:color="auto"/>
            <w:bottom w:val="none" w:sz="0" w:space="0" w:color="auto"/>
            <w:right w:val="none" w:sz="0" w:space="0" w:color="auto"/>
          </w:divBdr>
        </w:div>
        <w:div w:id="1535001438">
          <w:marLeft w:val="640"/>
          <w:marRight w:val="0"/>
          <w:marTop w:val="0"/>
          <w:marBottom w:val="0"/>
          <w:divBdr>
            <w:top w:val="none" w:sz="0" w:space="0" w:color="auto"/>
            <w:left w:val="none" w:sz="0" w:space="0" w:color="auto"/>
            <w:bottom w:val="none" w:sz="0" w:space="0" w:color="auto"/>
            <w:right w:val="none" w:sz="0" w:space="0" w:color="auto"/>
          </w:divBdr>
        </w:div>
        <w:div w:id="2044282865">
          <w:marLeft w:val="640"/>
          <w:marRight w:val="0"/>
          <w:marTop w:val="0"/>
          <w:marBottom w:val="0"/>
          <w:divBdr>
            <w:top w:val="none" w:sz="0" w:space="0" w:color="auto"/>
            <w:left w:val="none" w:sz="0" w:space="0" w:color="auto"/>
            <w:bottom w:val="none" w:sz="0" w:space="0" w:color="auto"/>
            <w:right w:val="none" w:sz="0" w:space="0" w:color="auto"/>
          </w:divBdr>
        </w:div>
        <w:div w:id="219708948">
          <w:marLeft w:val="640"/>
          <w:marRight w:val="0"/>
          <w:marTop w:val="0"/>
          <w:marBottom w:val="0"/>
          <w:divBdr>
            <w:top w:val="none" w:sz="0" w:space="0" w:color="auto"/>
            <w:left w:val="none" w:sz="0" w:space="0" w:color="auto"/>
            <w:bottom w:val="none" w:sz="0" w:space="0" w:color="auto"/>
            <w:right w:val="none" w:sz="0" w:space="0" w:color="auto"/>
          </w:divBdr>
        </w:div>
        <w:div w:id="57562431">
          <w:marLeft w:val="640"/>
          <w:marRight w:val="0"/>
          <w:marTop w:val="0"/>
          <w:marBottom w:val="0"/>
          <w:divBdr>
            <w:top w:val="none" w:sz="0" w:space="0" w:color="auto"/>
            <w:left w:val="none" w:sz="0" w:space="0" w:color="auto"/>
            <w:bottom w:val="none" w:sz="0" w:space="0" w:color="auto"/>
            <w:right w:val="none" w:sz="0" w:space="0" w:color="auto"/>
          </w:divBdr>
        </w:div>
        <w:div w:id="1747877532">
          <w:marLeft w:val="640"/>
          <w:marRight w:val="0"/>
          <w:marTop w:val="0"/>
          <w:marBottom w:val="0"/>
          <w:divBdr>
            <w:top w:val="none" w:sz="0" w:space="0" w:color="auto"/>
            <w:left w:val="none" w:sz="0" w:space="0" w:color="auto"/>
            <w:bottom w:val="none" w:sz="0" w:space="0" w:color="auto"/>
            <w:right w:val="none" w:sz="0" w:space="0" w:color="auto"/>
          </w:divBdr>
        </w:div>
        <w:div w:id="1445270580">
          <w:marLeft w:val="640"/>
          <w:marRight w:val="0"/>
          <w:marTop w:val="0"/>
          <w:marBottom w:val="0"/>
          <w:divBdr>
            <w:top w:val="none" w:sz="0" w:space="0" w:color="auto"/>
            <w:left w:val="none" w:sz="0" w:space="0" w:color="auto"/>
            <w:bottom w:val="none" w:sz="0" w:space="0" w:color="auto"/>
            <w:right w:val="none" w:sz="0" w:space="0" w:color="auto"/>
          </w:divBdr>
        </w:div>
        <w:div w:id="599292767">
          <w:marLeft w:val="640"/>
          <w:marRight w:val="0"/>
          <w:marTop w:val="0"/>
          <w:marBottom w:val="0"/>
          <w:divBdr>
            <w:top w:val="none" w:sz="0" w:space="0" w:color="auto"/>
            <w:left w:val="none" w:sz="0" w:space="0" w:color="auto"/>
            <w:bottom w:val="none" w:sz="0" w:space="0" w:color="auto"/>
            <w:right w:val="none" w:sz="0" w:space="0" w:color="auto"/>
          </w:divBdr>
        </w:div>
        <w:div w:id="584458796">
          <w:marLeft w:val="640"/>
          <w:marRight w:val="0"/>
          <w:marTop w:val="0"/>
          <w:marBottom w:val="0"/>
          <w:divBdr>
            <w:top w:val="none" w:sz="0" w:space="0" w:color="auto"/>
            <w:left w:val="none" w:sz="0" w:space="0" w:color="auto"/>
            <w:bottom w:val="none" w:sz="0" w:space="0" w:color="auto"/>
            <w:right w:val="none" w:sz="0" w:space="0" w:color="auto"/>
          </w:divBdr>
        </w:div>
        <w:div w:id="219946383">
          <w:marLeft w:val="640"/>
          <w:marRight w:val="0"/>
          <w:marTop w:val="0"/>
          <w:marBottom w:val="0"/>
          <w:divBdr>
            <w:top w:val="none" w:sz="0" w:space="0" w:color="auto"/>
            <w:left w:val="none" w:sz="0" w:space="0" w:color="auto"/>
            <w:bottom w:val="none" w:sz="0" w:space="0" w:color="auto"/>
            <w:right w:val="none" w:sz="0" w:space="0" w:color="auto"/>
          </w:divBdr>
        </w:div>
        <w:div w:id="233785679">
          <w:marLeft w:val="640"/>
          <w:marRight w:val="0"/>
          <w:marTop w:val="0"/>
          <w:marBottom w:val="0"/>
          <w:divBdr>
            <w:top w:val="none" w:sz="0" w:space="0" w:color="auto"/>
            <w:left w:val="none" w:sz="0" w:space="0" w:color="auto"/>
            <w:bottom w:val="none" w:sz="0" w:space="0" w:color="auto"/>
            <w:right w:val="none" w:sz="0" w:space="0" w:color="auto"/>
          </w:divBdr>
        </w:div>
        <w:div w:id="1741169230">
          <w:marLeft w:val="640"/>
          <w:marRight w:val="0"/>
          <w:marTop w:val="0"/>
          <w:marBottom w:val="0"/>
          <w:divBdr>
            <w:top w:val="none" w:sz="0" w:space="0" w:color="auto"/>
            <w:left w:val="none" w:sz="0" w:space="0" w:color="auto"/>
            <w:bottom w:val="none" w:sz="0" w:space="0" w:color="auto"/>
            <w:right w:val="none" w:sz="0" w:space="0" w:color="auto"/>
          </w:divBdr>
        </w:div>
        <w:div w:id="402222017">
          <w:marLeft w:val="640"/>
          <w:marRight w:val="0"/>
          <w:marTop w:val="0"/>
          <w:marBottom w:val="0"/>
          <w:divBdr>
            <w:top w:val="none" w:sz="0" w:space="0" w:color="auto"/>
            <w:left w:val="none" w:sz="0" w:space="0" w:color="auto"/>
            <w:bottom w:val="none" w:sz="0" w:space="0" w:color="auto"/>
            <w:right w:val="none" w:sz="0" w:space="0" w:color="auto"/>
          </w:divBdr>
        </w:div>
        <w:div w:id="1958558615">
          <w:marLeft w:val="640"/>
          <w:marRight w:val="0"/>
          <w:marTop w:val="0"/>
          <w:marBottom w:val="0"/>
          <w:divBdr>
            <w:top w:val="none" w:sz="0" w:space="0" w:color="auto"/>
            <w:left w:val="none" w:sz="0" w:space="0" w:color="auto"/>
            <w:bottom w:val="none" w:sz="0" w:space="0" w:color="auto"/>
            <w:right w:val="none" w:sz="0" w:space="0" w:color="auto"/>
          </w:divBdr>
        </w:div>
        <w:div w:id="826480159">
          <w:marLeft w:val="640"/>
          <w:marRight w:val="0"/>
          <w:marTop w:val="0"/>
          <w:marBottom w:val="0"/>
          <w:divBdr>
            <w:top w:val="none" w:sz="0" w:space="0" w:color="auto"/>
            <w:left w:val="none" w:sz="0" w:space="0" w:color="auto"/>
            <w:bottom w:val="none" w:sz="0" w:space="0" w:color="auto"/>
            <w:right w:val="none" w:sz="0" w:space="0" w:color="auto"/>
          </w:divBdr>
        </w:div>
        <w:div w:id="601962921">
          <w:marLeft w:val="640"/>
          <w:marRight w:val="0"/>
          <w:marTop w:val="0"/>
          <w:marBottom w:val="0"/>
          <w:divBdr>
            <w:top w:val="none" w:sz="0" w:space="0" w:color="auto"/>
            <w:left w:val="none" w:sz="0" w:space="0" w:color="auto"/>
            <w:bottom w:val="none" w:sz="0" w:space="0" w:color="auto"/>
            <w:right w:val="none" w:sz="0" w:space="0" w:color="auto"/>
          </w:divBdr>
        </w:div>
        <w:div w:id="285426822">
          <w:marLeft w:val="640"/>
          <w:marRight w:val="0"/>
          <w:marTop w:val="0"/>
          <w:marBottom w:val="0"/>
          <w:divBdr>
            <w:top w:val="none" w:sz="0" w:space="0" w:color="auto"/>
            <w:left w:val="none" w:sz="0" w:space="0" w:color="auto"/>
            <w:bottom w:val="none" w:sz="0" w:space="0" w:color="auto"/>
            <w:right w:val="none" w:sz="0" w:space="0" w:color="auto"/>
          </w:divBdr>
        </w:div>
        <w:div w:id="1777823388">
          <w:marLeft w:val="640"/>
          <w:marRight w:val="0"/>
          <w:marTop w:val="0"/>
          <w:marBottom w:val="0"/>
          <w:divBdr>
            <w:top w:val="none" w:sz="0" w:space="0" w:color="auto"/>
            <w:left w:val="none" w:sz="0" w:space="0" w:color="auto"/>
            <w:bottom w:val="none" w:sz="0" w:space="0" w:color="auto"/>
            <w:right w:val="none" w:sz="0" w:space="0" w:color="auto"/>
          </w:divBdr>
        </w:div>
        <w:div w:id="241454935">
          <w:marLeft w:val="640"/>
          <w:marRight w:val="0"/>
          <w:marTop w:val="0"/>
          <w:marBottom w:val="0"/>
          <w:divBdr>
            <w:top w:val="none" w:sz="0" w:space="0" w:color="auto"/>
            <w:left w:val="none" w:sz="0" w:space="0" w:color="auto"/>
            <w:bottom w:val="none" w:sz="0" w:space="0" w:color="auto"/>
            <w:right w:val="none" w:sz="0" w:space="0" w:color="auto"/>
          </w:divBdr>
        </w:div>
        <w:div w:id="1795975771">
          <w:marLeft w:val="640"/>
          <w:marRight w:val="0"/>
          <w:marTop w:val="0"/>
          <w:marBottom w:val="0"/>
          <w:divBdr>
            <w:top w:val="none" w:sz="0" w:space="0" w:color="auto"/>
            <w:left w:val="none" w:sz="0" w:space="0" w:color="auto"/>
            <w:bottom w:val="none" w:sz="0" w:space="0" w:color="auto"/>
            <w:right w:val="none" w:sz="0" w:space="0" w:color="auto"/>
          </w:divBdr>
        </w:div>
        <w:div w:id="1577400038">
          <w:marLeft w:val="640"/>
          <w:marRight w:val="0"/>
          <w:marTop w:val="0"/>
          <w:marBottom w:val="0"/>
          <w:divBdr>
            <w:top w:val="none" w:sz="0" w:space="0" w:color="auto"/>
            <w:left w:val="none" w:sz="0" w:space="0" w:color="auto"/>
            <w:bottom w:val="none" w:sz="0" w:space="0" w:color="auto"/>
            <w:right w:val="none" w:sz="0" w:space="0" w:color="auto"/>
          </w:divBdr>
        </w:div>
        <w:div w:id="484586702">
          <w:marLeft w:val="640"/>
          <w:marRight w:val="0"/>
          <w:marTop w:val="0"/>
          <w:marBottom w:val="0"/>
          <w:divBdr>
            <w:top w:val="none" w:sz="0" w:space="0" w:color="auto"/>
            <w:left w:val="none" w:sz="0" w:space="0" w:color="auto"/>
            <w:bottom w:val="none" w:sz="0" w:space="0" w:color="auto"/>
            <w:right w:val="none" w:sz="0" w:space="0" w:color="auto"/>
          </w:divBdr>
        </w:div>
        <w:div w:id="1226990314">
          <w:marLeft w:val="640"/>
          <w:marRight w:val="0"/>
          <w:marTop w:val="0"/>
          <w:marBottom w:val="0"/>
          <w:divBdr>
            <w:top w:val="none" w:sz="0" w:space="0" w:color="auto"/>
            <w:left w:val="none" w:sz="0" w:space="0" w:color="auto"/>
            <w:bottom w:val="none" w:sz="0" w:space="0" w:color="auto"/>
            <w:right w:val="none" w:sz="0" w:space="0" w:color="auto"/>
          </w:divBdr>
        </w:div>
        <w:div w:id="1602251936">
          <w:marLeft w:val="640"/>
          <w:marRight w:val="0"/>
          <w:marTop w:val="0"/>
          <w:marBottom w:val="0"/>
          <w:divBdr>
            <w:top w:val="none" w:sz="0" w:space="0" w:color="auto"/>
            <w:left w:val="none" w:sz="0" w:space="0" w:color="auto"/>
            <w:bottom w:val="none" w:sz="0" w:space="0" w:color="auto"/>
            <w:right w:val="none" w:sz="0" w:space="0" w:color="auto"/>
          </w:divBdr>
        </w:div>
      </w:divsChild>
    </w:div>
    <w:div w:id="1535190069">
      <w:bodyDiv w:val="1"/>
      <w:marLeft w:val="0"/>
      <w:marRight w:val="0"/>
      <w:marTop w:val="0"/>
      <w:marBottom w:val="0"/>
      <w:divBdr>
        <w:top w:val="none" w:sz="0" w:space="0" w:color="auto"/>
        <w:left w:val="none" w:sz="0" w:space="0" w:color="auto"/>
        <w:bottom w:val="none" w:sz="0" w:space="0" w:color="auto"/>
        <w:right w:val="none" w:sz="0" w:space="0" w:color="auto"/>
      </w:divBdr>
    </w:div>
    <w:div w:id="1538466420">
      <w:bodyDiv w:val="1"/>
      <w:marLeft w:val="0"/>
      <w:marRight w:val="0"/>
      <w:marTop w:val="0"/>
      <w:marBottom w:val="0"/>
      <w:divBdr>
        <w:top w:val="none" w:sz="0" w:space="0" w:color="auto"/>
        <w:left w:val="none" w:sz="0" w:space="0" w:color="auto"/>
        <w:bottom w:val="none" w:sz="0" w:space="0" w:color="auto"/>
        <w:right w:val="none" w:sz="0" w:space="0" w:color="auto"/>
      </w:divBdr>
      <w:divsChild>
        <w:div w:id="254941407">
          <w:marLeft w:val="640"/>
          <w:marRight w:val="0"/>
          <w:marTop w:val="0"/>
          <w:marBottom w:val="0"/>
          <w:divBdr>
            <w:top w:val="none" w:sz="0" w:space="0" w:color="auto"/>
            <w:left w:val="none" w:sz="0" w:space="0" w:color="auto"/>
            <w:bottom w:val="none" w:sz="0" w:space="0" w:color="auto"/>
            <w:right w:val="none" w:sz="0" w:space="0" w:color="auto"/>
          </w:divBdr>
        </w:div>
        <w:div w:id="672996652">
          <w:marLeft w:val="640"/>
          <w:marRight w:val="0"/>
          <w:marTop w:val="0"/>
          <w:marBottom w:val="0"/>
          <w:divBdr>
            <w:top w:val="none" w:sz="0" w:space="0" w:color="auto"/>
            <w:left w:val="none" w:sz="0" w:space="0" w:color="auto"/>
            <w:bottom w:val="none" w:sz="0" w:space="0" w:color="auto"/>
            <w:right w:val="none" w:sz="0" w:space="0" w:color="auto"/>
          </w:divBdr>
        </w:div>
        <w:div w:id="746264368">
          <w:marLeft w:val="640"/>
          <w:marRight w:val="0"/>
          <w:marTop w:val="0"/>
          <w:marBottom w:val="0"/>
          <w:divBdr>
            <w:top w:val="none" w:sz="0" w:space="0" w:color="auto"/>
            <w:left w:val="none" w:sz="0" w:space="0" w:color="auto"/>
            <w:bottom w:val="none" w:sz="0" w:space="0" w:color="auto"/>
            <w:right w:val="none" w:sz="0" w:space="0" w:color="auto"/>
          </w:divBdr>
        </w:div>
        <w:div w:id="415398349">
          <w:marLeft w:val="640"/>
          <w:marRight w:val="0"/>
          <w:marTop w:val="0"/>
          <w:marBottom w:val="0"/>
          <w:divBdr>
            <w:top w:val="none" w:sz="0" w:space="0" w:color="auto"/>
            <w:left w:val="none" w:sz="0" w:space="0" w:color="auto"/>
            <w:bottom w:val="none" w:sz="0" w:space="0" w:color="auto"/>
            <w:right w:val="none" w:sz="0" w:space="0" w:color="auto"/>
          </w:divBdr>
        </w:div>
        <w:div w:id="1251506228">
          <w:marLeft w:val="640"/>
          <w:marRight w:val="0"/>
          <w:marTop w:val="0"/>
          <w:marBottom w:val="0"/>
          <w:divBdr>
            <w:top w:val="none" w:sz="0" w:space="0" w:color="auto"/>
            <w:left w:val="none" w:sz="0" w:space="0" w:color="auto"/>
            <w:bottom w:val="none" w:sz="0" w:space="0" w:color="auto"/>
            <w:right w:val="none" w:sz="0" w:space="0" w:color="auto"/>
          </w:divBdr>
        </w:div>
        <w:div w:id="527792544">
          <w:marLeft w:val="640"/>
          <w:marRight w:val="0"/>
          <w:marTop w:val="0"/>
          <w:marBottom w:val="0"/>
          <w:divBdr>
            <w:top w:val="none" w:sz="0" w:space="0" w:color="auto"/>
            <w:left w:val="none" w:sz="0" w:space="0" w:color="auto"/>
            <w:bottom w:val="none" w:sz="0" w:space="0" w:color="auto"/>
            <w:right w:val="none" w:sz="0" w:space="0" w:color="auto"/>
          </w:divBdr>
        </w:div>
        <w:div w:id="711657126">
          <w:marLeft w:val="640"/>
          <w:marRight w:val="0"/>
          <w:marTop w:val="0"/>
          <w:marBottom w:val="0"/>
          <w:divBdr>
            <w:top w:val="none" w:sz="0" w:space="0" w:color="auto"/>
            <w:left w:val="none" w:sz="0" w:space="0" w:color="auto"/>
            <w:bottom w:val="none" w:sz="0" w:space="0" w:color="auto"/>
            <w:right w:val="none" w:sz="0" w:space="0" w:color="auto"/>
          </w:divBdr>
        </w:div>
        <w:div w:id="308172874">
          <w:marLeft w:val="640"/>
          <w:marRight w:val="0"/>
          <w:marTop w:val="0"/>
          <w:marBottom w:val="0"/>
          <w:divBdr>
            <w:top w:val="none" w:sz="0" w:space="0" w:color="auto"/>
            <w:left w:val="none" w:sz="0" w:space="0" w:color="auto"/>
            <w:bottom w:val="none" w:sz="0" w:space="0" w:color="auto"/>
            <w:right w:val="none" w:sz="0" w:space="0" w:color="auto"/>
          </w:divBdr>
        </w:div>
        <w:div w:id="646589301">
          <w:marLeft w:val="640"/>
          <w:marRight w:val="0"/>
          <w:marTop w:val="0"/>
          <w:marBottom w:val="0"/>
          <w:divBdr>
            <w:top w:val="none" w:sz="0" w:space="0" w:color="auto"/>
            <w:left w:val="none" w:sz="0" w:space="0" w:color="auto"/>
            <w:bottom w:val="none" w:sz="0" w:space="0" w:color="auto"/>
            <w:right w:val="none" w:sz="0" w:space="0" w:color="auto"/>
          </w:divBdr>
        </w:div>
        <w:div w:id="772745282">
          <w:marLeft w:val="640"/>
          <w:marRight w:val="0"/>
          <w:marTop w:val="0"/>
          <w:marBottom w:val="0"/>
          <w:divBdr>
            <w:top w:val="none" w:sz="0" w:space="0" w:color="auto"/>
            <w:left w:val="none" w:sz="0" w:space="0" w:color="auto"/>
            <w:bottom w:val="none" w:sz="0" w:space="0" w:color="auto"/>
            <w:right w:val="none" w:sz="0" w:space="0" w:color="auto"/>
          </w:divBdr>
        </w:div>
        <w:div w:id="1921913070">
          <w:marLeft w:val="640"/>
          <w:marRight w:val="0"/>
          <w:marTop w:val="0"/>
          <w:marBottom w:val="0"/>
          <w:divBdr>
            <w:top w:val="none" w:sz="0" w:space="0" w:color="auto"/>
            <w:left w:val="none" w:sz="0" w:space="0" w:color="auto"/>
            <w:bottom w:val="none" w:sz="0" w:space="0" w:color="auto"/>
            <w:right w:val="none" w:sz="0" w:space="0" w:color="auto"/>
          </w:divBdr>
        </w:div>
        <w:div w:id="268706455">
          <w:marLeft w:val="640"/>
          <w:marRight w:val="0"/>
          <w:marTop w:val="0"/>
          <w:marBottom w:val="0"/>
          <w:divBdr>
            <w:top w:val="none" w:sz="0" w:space="0" w:color="auto"/>
            <w:left w:val="none" w:sz="0" w:space="0" w:color="auto"/>
            <w:bottom w:val="none" w:sz="0" w:space="0" w:color="auto"/>
            <w:right w:val="none" w:sz="0" w:space="0" w:color="auto"/>
          </w:divBdr>
        </w:div>
        <w:div w:id="196748044">
          <w:marLeft w:val="640"/>
          <w:marRight w:val="0"/>
          <w:marTop w:val="0"/>
          <w:marBottom w:val="0"/>
          <w:divBdr>
            <w:top w:val="none" w:sz="0" w:space="0" w:color="auto"/>
            <w:left w:val="none" w:sz="0" w:space="0" w:color="auto"/>
            <w:bottom w:val="none" w:sz="0" w:space="0" w:color="auto"/>
            <w:right w:val="none" w:sz="0" w:space="0" w:color="auto"/>
          </w:divBdr>
        </w:div>
        <w:div w:id="151682350">
          <w:marLeft w:val="640"/>
          <w:marRight w:val="0"/>
          <w:marTop w:val="0"/>
          <w:marBottom w:val="0"/>
          <w:divBdr>
            <w:top w:val="none" w:sz="0" w:space="0" w:color="auto"/>
            <w:left w:val="none" w:sz="0" w:space="0" w:color="auto"/>
            <w:bottom w:val="none" w:sz="0" w:space="0" w:color="auto"/>
            <w:right w:val="none" w:sz="0" w:space="0" w:color="auto"/>
          </w:divBdr>
        </w:div>
        <w:div w:id="64572201">
          <w:marLeft w:val="640"/>
          <w:marRight w:val="0"/>
          <w:marTop w:val="0"/>
          <w:marBottom w:val="0"/>
          <w:divBdr>
            <w:top w:val="none" w:sz="0" w:space="0" w:color="auto"/>
            <w:left w:val="none" w:sz="0" w:space="0" w:color="auto"/>
            <w:bottom w:val="none" w:sz="0" w:space="0" w:color="auto"/>
            <w:right w:val="none" w:sz="0" w:space="0" w:color="auto"/>
          </w:divBdr>
        </w:div>
        <w:div w:id="2064912899">
          <w:marLeft w:val="640"/>
          <w:marRight w:val="0"/>
          <w:marTop w:val="0"/>
          <w:marBottom w:val="0"/>
          <w:divBdr>
            <w:top w:val="none" w:sz="0" w:space="0" w:color="auto"/>
            <w:left w:val="none" w:sz="0" w:space="0" w:color="auto"/>
            <w:bottom w:val="none" w:sz="0" w:space="0" w:color="auto"/>
            <w:right w:val="none" w:sz="0" w:space="0" w:color="auto"/>
          </w:divBdr>
        </w:div>
        <w:div w:id="52775020">
          <w:marLeft w:val="640"/>
          <w:marRight w:val="0"/>
          <w:marTop w:val="0"/>
          <w:marBottom w:val="0"/>
          <w:divBdr>
            <w:top w:val="none" w:sz="0" w:space="0" w:color="auto"/>
            <w:left w:val="none" w:sz="0" w:space="0" w:color="auto"/>
            <w:bottom w:val="none" w:sz="0" w:space="0" w:color="auto"/>
            <w:right w:val="none" w:sz="0" w:space="0" w:color="auto"/>
          </w:divBdr>
        </w:div>
        <w:div w:id="2139951456">
          <w:marLeft w:val="640"/>
          <w:marRight w:val="0"/>
          <w:marTop w:val="0"/>
          <w:marBottom w:val="0"/>
          <w:divBdr>
            <w:top w:val="none" w:sz="0" w:space="0" w:color="auto"/>
            <w:left w:val="none" w:sz="0" w:space="0" w:color="auto"/>
            <w:bottom w:val="none" w:sz="0" w:space="0" w:color="auto"/>
            <w:right w:val="none" w:sz="0" w:space="0" w:color="auto"/>
          </w:divBdr>
        </w:div>
        <w:div w:id="539049873">
          <w:marLeft w:val="640"/>
          <w:marRight w:val="0"/>
          <w:marTop w:val="0"/>
          <w:marBottom w:val="0"/>
          <w:divBdr>
            <w:top w:val="none" w:sz="0" w:space="0" w:color="auto"/>
            <w:left w:val="none" w:sz="0" w:space="0" w:color="auto"/>
            <w:bottom w:val="none" w:sz="0" w:space="0" w:color="auto"/>
            <w:right w:val="none" w:sz="0" w:space="0" w:color="auto"/>
          </w:divBdr>
        </w:div>
        <w:div w:id="906912734">
          <w:marLeft w:val="640"/>
          <w:marRight w:val="0"/>
          <w:marTop w:val="0"/>
          <w:marBottom w:val="0"/>
          <w:divBdr>
            <w:top w:val="none" w:sz="0" w:space="0" w:color="auto"/>
            <w:left w:val="none" w:sz="0" w:space="0" w:color="auto"/>
            <w:bottom w:val="none" w:sz="0" w:space="0" w:color="auto"/>
            <w:right w:val="none" w:sz="0" w:space="0" w:color="auto"/>
          </w:divBdr>
        </w:div>
        <w:div w:id="1870215541">
          <w:marLeft w:val="640"/>
          <w:marRight w:val="0"/>
          <w:marTop w:val="0"/>
          <w:marBottom w:val="0"/>
          <w:divBdr>
            <w:top w:val="none" w:sz="0" w:space="0" w:color="auto"/>
            <w:left w:val="none" w:sz="0" w:space="0" w:color="auto"/>
            <w:bottom w:val="none" w:sz="0" w:space="0" w:color="auto"/>
            <w:right w:val="none" w:sz="0" w:space="0" w:color="auto"/>
          </w:divBdr>
        </w:div>
        <w:div w:id="1154755248">
          <w:marLeft w:val="640"/>
          <w:marRight w:val="0"/>
          <w:marTop w:val="0"/>
          <w:marBottom w:val="0"/>
          <w:divBdr>
            <w:top w:val="none" w:sz="0" w:space="0" w:color="auto"/>
            <w:left w:val="none" w:sz="0" w:space="0" w:color="auto"/>
            <w:bottom w:val="none" w:sz="0" w:space="0" w:color="auto"/>
            <w:right w:val="none" w:sz="0" w:space="0" w:color="auto"/>
          </w:divBdr>
        </w:div>
        <w:div w:id="618757421">
          <w:marLeft w:val="640"/>
          <w:marRight w:val="0"/>
          <w:marTop w:val="0"/>
          <w:marBottom w:val="0"/>
          <w:divBdr>
            <w:top w:val="none" w:sz="0" w:space="0" w:color="auto"/>
            <w:left w:val="none" w:sz="0" w:space="0" w:color="auto"/>
            <w:bottom w:val="none" w:sz="0" w:space="0" w:color="auto"/>
            <w:right w:val="none" w:sz="0" w:space="0" w:color="auto"/>
          </w:divBdr>
        </w:div>
        <w:div w:id="1563566005">
          <w:marLeft w:val="640"/>
          <w:marRight w:val="0"/>
          <w:marTop w:val="0"/>
          <w:marBottom w:val="0"/>
          <w:divBdr>
            <w:top w:val="none" w:sz="0" w:space="0" w:color="auto"/>
            <w:left w:val="none" w:sz="0" w:space="0" w:color="auto"/>
            <w:bottom w:val="none" w:sz="0" w:space="0" w:color="auto"/>
            <w:right w:val="none" w:sz="0" w:space="0" w:color="auto"/>
          </w:divBdr>
        </w:div>
        <w:div w:id="1800877694">
          <w:marLeft w:val="640"/>
          <w:marRight w:val="0"/>
          <w:marTop w:val="0"/>
          <w:marBottom w:val="0"/>
          <w:divBdr>
            <w:top w:val="none" w:sz="0" w:space="0" w:color="auto"/>
            <w:left w:val="none" w:sz="0" w:space="0" w:color="auto"/>
            <w:bottom w:val="none" w:sz="0" w:space="0" w:color="auto"/>
            <w:right w:val="none" w:sz="0" w:space="0" w:color="auto"/>
          </w:divBdr>
        </w:div>
        <w:div w:id="598409234">
          <w:marLeft w:val="640"/>
          <w:marRight w:val="0"/>
          <w:marTop w:val="0"/>
          <w:marBottom w:val="0"/>
          <w:divBdr>
            <w:top w:val="none" w:sz="0" w:space="0" w:color="auto"/>
            <w:left w:val="none" w:sz="0" w:space="0" w:color="auto"/>
            <w:bottom w:val="none" w:sz="0" w:space="0" w:color="auto"/>
            <w:right w:val="none" w:sz="0" w:space="0" w:color="auto"/>
          </w:divBdr>
        </w:div>
        <w:div w:id="712384055">
          <w:marLeft w:val="640"/>
          <w:marRight w:val="0"/>
          <w:marTop w:val="0"/>
          <w:marBottom w:val="0"/>
          <w:divBdr>
            <w:top w:val="none" w:sz="0" w:space="0" w:color="auto"/>
            <w:left w:val="none" w:sz="0" w:space="0" w:color="auto"/>
            <w:bottom w:val="none" w:sz="0" w:space="0" w:color="auto"/>
            <w:right w:val="none" w:sz="0" w:space="0" w:color="auto"/>
          </w:divBdr>
        </w:div>
        <w:div w:id="1164007803">
          <w:marLeft w:val="640"/>
          <w:marRight w:val="0"/>
          <w:marTop w:val="0"/>
          <w:marBottom w:val="0"/>
          <w:divBdr>
            <w:top w:val="none" w:sz="0" w:space="0" w:color="auto"/>
            <w:left w:val="none" w:sz="0" w:space="0" w:color="auto"/>
            <w:bottom w:val="none" w:sz="0" w:space="0" w:color="auto"/>
            <w:right w:val="none" w:sz="0" w:space="0" w:color="auto"/>
          </w:divBdr>
        </w:div>
        <w:div w:id="1423449497">
          <w:marLeft w:val="640"/>
          <w:marRight w:val="0"/>
          <w:marTop w:val="0"/>
          <w:marBottom w:val="0"/>
          <w:divBdr>
            <w:top w:val="none" w:sz="0" w:space="0" w:color="auto"/>
            <w:left w:val="none" w:sz="0" w:space="0" w:color="auto"/>
            <w:bottom w:val="none" w:sz="0" w:space="0" w:color="auto"/>
            <w:right w:val="none" w:sz="0" w:space="0" w:color="auto"/>
          </w:divBdr>
        </w:div>
        <w:div w:id="64032007">
          <w:marLeft w:val="640"/>
          <w:marRight w:val="0"/>
          <w:marTop w:val="0"/>
          <w:marBottom w:val="0"/>
          <w:divBdr>
            <w:top w:val="none" w:sz="0" w:space="0" w:color="auto"/>
            <w:left w:val="none" w:sz="0" w:space="0" w:color="auto"/>
            <w:bottom w:val="none" w:sz="0" w:space="0" w:color="auto"/>
            <w:right w:val="none" w:sz="0" w:space="0" w:color="auto"/>
          </w:divBdr>
        </w:div>
        <w:div w:id="1653439832">
          <w:marLeft w:val="640"/>
          <w:marRight w:val="0"/>
          <w:marTop w:val="0"/>
          <w:marBottom w:val="0"/>
          <w:divBdr>
            <w:top w:val="none" w:sz="0" w:space="0" w:color="auto"/>
            <w:left w:val="none" w:sz="0" w:space="0" w:color="auto"/>
            <w:bottom w:val="none" w:sz="0" w:space="0" w:color="auto"/>
            <w:right w:val="none" w:sz="0" w:space="0" w:color="auto"/>
          </w:divBdr>
        </w:div>
        <w:div w:id="1439908718">
          <w:marLeft w:val="640"/>
          <w:marRight w:val="0"/>
          <w:marTop w:val="0"/>
          <w:marBottom w:val="0"/>
          <w:divBdr>
            <w:top w:val="none" w:sz="0" w:space="0" w:color="auto"/>
            <w:left w:val="none" w:sz="0" w:space="0" w:color="auto"/>
            <w:bottom w:val="none" w:sz="0" w:space="0" w:color="auto"/>
            <w:right w:val="none" w:sz="0" w:space="0" w:color="auto"/>
          </w:divBdr>
        </w:div>
        <w:div w:id="31153284">
          <w:marLeft w:val="640"/>
          <w:marRight w:val="0"/>
          <w:marTop w:val="0"/>
          <w:marBottom w:val="0"/>
          <w:divBdr>
            <w:top w:val="none" w:sz="0" w:space="0" w:color="auto"/>
            <w:left w:val="none" w:sz="0" w:space="0" w:color="auto"/>
            <w:bottom w:val="none" w:sz="0" w:space="0" w:color="auto"/>
            <w:right w:val="none" w:sz="0" w:space="0" w:color="auto"/>
          </w:divBdr>
        </w:div>
      </w:divsChild>
    </w:div>
    <w:div w:id="1538815999">
      <w:bodyDiv w:val="1"/>
      <w:marLeft w:val="0"/>
      <w:marRight w:val="0"/>
      <w:marTop w:val="0"/>
      <w:marBottom w:val="0"/>
      <w:divBdr>
        <w:top w:val="none" w:sz="0" w:space="0" w:color="auto"/>
        <w:left w:val="none" w:sz="0" w:space="0" w:color="auto"/>
        <w:bottom w:val="none" w:sz="0" w:space="0" w:color="auto"/>
        <w:right w:val="none" w:sz="0" w:space="0" w:color="auto"/>
      </w:divBdr>
      <w:divsChild>
        <w:div w:id="1020007298">
          <w:marLeft w:val="480"/>
          <w:marRight w:val="0"/>
          <w:marTop w:val="0"/>
          <w:marBottom w:val="0"/>
          <w:divBdr>
            <w:top w:val="none" w:sz="0" w:space="0" w:color="auto"/>
            <w:left w:val="none" w:sz="0" w:space="0" w:color="auto"/>
            <w:bottom w:val="none" w:sz="0" w:space="0" w:color="auto"/>
            <w:right w:val="none" w:sz="0" w:space="0" w:color="auto"/>
          </w:divBdr>
        </w:div>
        <w:div w:id="40061310">
          <w:marLeft w:val="480"/>
          <w:marRight w:val="0"/>
          <w:marTop w:val="0"/>
          <w:marBottom w:val="0"/>
          <w:divBdr>
            <w:top w:val="none" w:sz="0" w:space="0" w:color="auto"/>
            <w:left w:val="none" w:sz="0" w:space="0" w:color="auto"/>
            <w:bottom w:val="none" w:sz="0" w:space="0" w:color="auto"/>
            <w:right w:val="none" w:sz="0" w:space="0" w:color="auto"/>
          </w:divBdr>
        </w:div>
        <w:div w:id="361902238">
          <w:marLeft w:val="480"/>
          <w:marRight w:val="0"/>
          <w:marTop w:val="0"/>
          <w:marBottom w:val="0"/>
          <w:divBdr>
            <w:top w:val="none" w:sz="0" w:space="0" w:color="auto"/>
            <w:left w:val="none" w:sz="0" w:space="0" w:color="auto"/>
            <w:bottom w:val="none" w:sz="0" w:space="0" w:color="auto"/>
            <w:right w:val="none" w:sz="0" w:space="0" w:color="auto"/>
          </w:divBdr>
        </w:div>
        <w:div w:id="652873279">
          <w:marLeft w:val="480"/>
          <w:marRight w:val="0"/>
          <w:marTop w:val="0"/>
          <w:marBottom w:val="0"/>
          <w:divBdr>
            <w:top w:val="none" w:sz="0" w:space="0" w:color="auto"/>
            <w:left w:val="none" w:sz="0" w:space="0" w:color="auto"/>
            <w:bottom w:val="none" w:sz="0" w:space="0" w:color="auto"/>
            <w:right w:val="none" w:sz="0" w:space="0" w:color="auto"/>
          </w:divBdr>
        </w:div>
        <w:div w:id="53042637">
          <w:marLeft w:val="480"/>
          <w:marRight w:val="0"/>
          <w:marTop w:val="0"/>
          <w:marBottom w:val="0"/>
          <w:divBdr>
            <w:top w:val="none" w:sz="0" w:space="0" w:color="auto"/>
            <w:left w:val="none" w:sz="0" w:space="0" w:color="auto"/>
            <w:bottom w:val="none" w:sz="0" w:space="0" w:color="auto"/>
            <w:right w:val="none" w:sz="0" w:space="0" w:color="auto"/>
          </w:divBdr>
        </w:div>
        <w:div w:id="910625577">
          <w:marLeft w:val="480"/>
          <w:marRight w:val="0"/>
          <w:marTop w:val="0"/>
          <w:marBottom w:val="0"/>
          <w:divBdr>
            <w:top w:val="none" w:sz="0" w:space="0" w:color="auto"/>
            <w:left w:val="none" w:sz="0" w:space="0" w:color="auto"/>
            <w:bottom w:val="none" w:sz="0" w:space="0" w:color="auto"/>
            <w:right w:val="none" w:sz="0" w:space="0" w:color="auto"/>
          </w:divBdr>
        </w:div>
        <w:div w:id="497379070">
          <w:marLeft w:val="480"/>
          <w:marRight w:val="0"/>
          <w:marTop w:val="0"/>
          <w:marBottom w:val="0"/>
          <w:divBdr>
            <w:top w:val="none" w:sz="0" w:space="0" w:color="auto"/>
            <w:left w:val="none" w:sz="0" w:space="0" w:color="auto"/>
            <w:bottom w:val="none" w:sz="0" w:space="0" w:color="auto"/>
            <w:right w:val="none" w:sz="0" w:space="0" w:color="auto"/>
          </w:divBdr>
        </w:div>
        <w:div w:id="1085952287">
          <w:marLeft w:val="480"/>
          <w:marRight w:val="0"/>
          <w:marTop w:val="0"/>
          <w:marBottom w:val="0"/>
          <w:divBdr>
            <w:top w:val="none" w:sz="0" w:space="0" w:color="auto"/>
            <w:left w:val="none" w:sz="0" w:space="0" w:color="auto"/>
            <w:bottom w:val="none" w:sz="0" w:space="0" w:color="auto"/>
            <w:right w:val="none" w:sz="0" w:space="0" w:color="auto"/>
          </w:divBdr>
        </w:div>
        <w:div w:id="1059088756">
          <w:marLeft w:val="480"/>
          <w:marRight w:val="0"/>
          <w:marTop w:val="0"/>
          <w:marBottom w:val="0"/>
          <w:divBdr>
            <w:top w:val="none" w:sz="0" w:space="0" w:color="auto"/>
            <w:left w:val="none" w:sz="0" w:space="0" w:color="auto"/>
            <w:bottom w:val="none" w:sz="0" w:space="0" w:color="auto"/>
            <w:right w:val="none" w:sz="0" w:space="0" w:color="auto"/>
          </w:divBdr>
        </w:div>
        <w:div w:id="586159799">
          <w:marLeft w:val="480"/>
          <w:marRight w:val="0"/>
          <w:marTop w:val="0"/>
          <w:marBottom w:val="0"/>
          <w:divBdr>
            <w:top w:val="none" w:sz="0" w:space="0" w:color="auto"/>
            <w:left w:val="none" w:sz="0" w:space="0" w:color="auto"/>
            <w:bottom w:val="none" w:sz="0" w:space="0" w:color="auto"/>
            <w:right w:val="none" w:sz="0" w:space="0" w:color="auto"/>
          </w:divBdr>
        </w:div>
        <w:div w:id="196889240">
          <w:marLeft w:val="480"/>
          <w:marRight w:val="0"/>
          <w:marTop w:val="0"/>
          <w:marBottom w:val="0"/>
          <w:divBdr>
            <w:top w:val="none" w:sz="0" w:space="0" w:color="auto"/>
            <w:left w:val="none" w:sz="0" w:space="0" w:color="auto"/>
            <w:bottom w:val="none" w:sz="0" w:space="0" w:color="auto"/>
            <w:right w:val="none" w:sz="0" w:space="0" w:color="auto"/>
          </w:divBdr>
        </w:div>
        <w:div w:id="1413232933">
          <w:marLeft w:val="480"/>
          <w:marRight w:val="0"/>
          <w:marTop w:val="0"/>
          <w:marBottom w:val="0"/>
          <w:divBdr>
            <w:top w:val="none" w:sz="0" w:space="0" w:color="auto"/>
            <w:left w:val="none" w:sz="0" w:space="0" w:color="auto"/>
            <w:bottom w:val="none" w:sz="0" w:space="0" w:color="auto"/>
            <w:right w:val="none" w:sz="0" w:space="0" w:color="auto"/>
          </w:divBdr>
        </w:div>
        <w:div w:id="1420298223">
          <w:marLeft w:val="480"/>
          <w:marRight w:val="0"/>
          <w:marTop w:val="0"/>
          <w:marBottom w:val="0"/>
          <w:divBdr>
            <w:top w:val="none" w:sz="0" w:space="0" w:color="auto"/>
            <w:left w:val="none" w:sz="0" w:space="0" w:color="auto"/>
            <w:bottom w:val="none" w:sz="0" w:space="0" w:color="auto"/>
            <w:right w:val="none" w:sz="0" w:space="0" w:color="auto"/>
          </w:divBdr>
        </w:div>
        <w:div w:id="1857159684">
          <w:marLeft w:val="480"/>
          <w:marRight w:val="0"/>
          <w:marTop w:val="0"/>
          <w:marBottom w:val="0"/>
          <w:divBdr>
            <w:top w:val="none" w:sz="0" w:space="0" w:color="auto"/>
            <w:left w:val="none" w:sz="0" w:space="0" w:color="auto"/>
            <w:bottom w:val="none" w:sz="0" w:space="0" w:color="auto"/>
            <w:right w:val="none" w:sz="0" w:space="0" w:color="auto"/>
          </w:divBdr>
        </w:div>
        <w:div w:id="1789004445">
          <w:marLeft w:val="480"/>
          <w:marRight w:val="0"/>
          <w:marTop w:val="0"/>
          <w:marBottom w:val="0"/>
          <w:divBdr>
            <w:top w:val="none" w:sz="0" w:space="0" w:color="auto"/>
            <w:left w:val="none" w:sz="0" w:space="0" w:color="auto"/>
            <w:bottom w:val="none" w:sz="0" w:space="0" w:color="auto"/>
            <w:right w:val="none" w:sz="0" w:space="0" w:color="auto"/>
          </w:divBdr>
        </w:div>
        <w:div w:id="1195388929">
          <w:marLeft w:val="480"/>
          <w:marRight w:val="0"/>
          <w:marTop w:val="0"/>
          <w:marBottom w:val="0"/>
          <w:divBdr>
            <w:top w:val="none" w:sz="0" w:space="0" w:color="auto"/>
            <w:left w:val="none" w:sz="0" w:space="0" w:color="auto"/>
            <w:bottom w:val="none" w:sz="0" w:space="0" w:color="auto"/>
            <w:right w:val="none" w:sz="0" w:space="0" w:color="auto"/>
          </w:divBdr>
        </w:div>
        <w:div w:id="443230277">
          <w:marLeft w:val="480"/>
          <w:marRight w:val="0"/>
          <w:marTop w:val="0"/>
          <w:marBottom w:val="0"/>
          <w:divBdr>
            <w:top w:val="none" w:sz="0" w:space="0" w:color="auto"/>
            <w:left w:val="none" w:sz="0" w:space="0" w:color="auto"/>
            <w:bottom w:val="none" w:sz="0" w:space="0" w:color="auto"/>
            <w:right w:val="none" w:sz="0" w:space="0" w:color="auto"/>
          </w:divBdr>
        </w:div>
        <w:div w:id="1789276047">
          <w:marLeft w:val="480"/>
          <w:marRight w:val="0"/>
          <w:marTop w:val="0"/>
          <w:marBottom w:val="0"/>
          <w:divBdr>
            <w:top w:val="none" w:sz="0" w:space="0" w:color="auto"/>
            <w:left w:val="none" w:sz="0" w:space="0" w:color="auto"/>
            <w:bottom w:val="none" w:sz="0" w:space="0" w:color="auto"/>
            <w:right w:val="none" w:sz="0" w:space="0" w:color="auto"/>
          </w:divBdr>
        </w:div>
        <w:div w:id="418646621">
          <w:marLeft w:val="480"/>
          <w:marRight w:val="0"/>
          <w:marTop w:val="0"/>
          <w:marBottom w:val="0"/>
          <w:divBdr>
            <w:top w:val="none" w:sz="0" w:space="0" w:color="auto"/>
            <w:left w:val="none" w:sz="0" w:space="0" w:color="auto"/>
            <w:bottom w:val="none" w:sz="0" w:space="0" w:color="auto"/>
            <w:right w:val="none" w:sz="0" w:space="0" w:color="auto"/>
          </w:divBdr>
        </w:div>
        <w:div w:id="446121001">
          <w:marLeft w:val="480"/>
          <w:marRight w:val="0"/>
          <w:marTop w:val="0"/>
          <w:marBottom w:val="0"/>
          <w:divBdr>
            <w:top w:val="none" w:sz="0" w:space="0" w:color="auto"/>
            <w:left w:val="none" w:sz="0" w:space="0" w:color="auto"/>
            <w:bottom w:val="none" w:sz="0" w:space="0" w:color="auto"/>
            <w:right w:val="none" w:sz="0" w:space="0" w:color="auto"/>
          </w:divBdr>
        </w:div>
        <w:div w:id="1855606655">
          <w:marLeft w:val="480"/>
          <w:marRight w:val="0"/>
          <w:marTop w:val="0"/>
          <w:marBottom w:val="0"/>
          <w:divBdr>
            <w:top w:val="none" w:sz="0" w:space="0" w:color="auto"/>
            <w:left w:val="none" w:sz="0" w:space="0" w:color="auto"/>
            <w:bottom w:val="none" w:sz="0" w:space="0" w:color="auto"/>
            <w:right w:val="none" w:sz="0" w:space="0" w:color="auto"/>
          </w:divBdr>
        </w:div>
        <w:div w:id="1276909745">
          <w:marLeft w:val="480"/>
          <w:marRight w:val="0"/>
          <w:marTop w:val="0"/>
          <w:marBottom w:val="0"/>
          <w:divBdr>
            <w:top w:val="none" w:sz="0" w:space="0" w:color="auto"/>
            <w:left w:val="none" w:sz="0" w:space="0" w:color="auto"/>
            <w:bottom w:val="none" w:sz="0" w:space="0" w:color="auto"/>
            <w:right w:val="none" w:sz="0" w:space="0" w:color="auto"/>
          </w:divBdr>
        </w:div>
        <w:div w:id="1528061357">
          <w:marLeft w:val="480"/>
          <w:marRight w:val="0"/>
          <w:marTop w:val="0"/>
          <w:marBottom w:val="0"/>
          <w:divBdr>
            <w:top w:val="none" w:sz="0" w:space="0" w:color="auto"/>
            <w:left w:val="none" w:sz="0" w:space="0" w:color="auto"/>
            <w:bottom w:val="none" w:sz="0" w:space="0" w:color="auto"/>
            <w:right w:val="none" w:sz="0" w:space="0" w:color="auto"/>
          </w:divBdr>
        </w:div>
        <w:div w:id="1754427754">
          <w:marLeft w:val="480"/>
          <w:marRight w:val="0"/>
          <w:marTop w:val="0"/>
          <w:marBottom w:val="0"/>
          <w:divBdr>
            <w:top w:val="none" w:sz="0" w:space="0" w:color="auto"/>
            <w:left w:val="none" w:sz="0" w:space="0" w:color="auto"/>
            <w:bottom w:val="none" w:sz="0" w:space="0" w:color="auto"/>
            <w:right w:val="none" w:sz="0" w:space="0" w:color="auto"/>
          </w:divBdr>
        </w:div>
        <w:div w:id="204218362">
          <w:marLeft w:val="480"/>
          <w:marRight w:val="0"/>
          <w:marTop w:val="0"/>
          <w:marBottom w:val="0"/>
          <w:divBdr>
            <w:top w:val="none" w:sz="0" w:space="0" w:color="auto"/>
            <w:left w:val="none" w:sz="0" w:space="0" w:color="auto"/>
            <w:bottom w:val="none" w:sz="0" w:space="0" w:color="auto"/>
            <w:right w:val="none" w:sz="0" w:space="0" w:color="auto"/>
          </w:divBdr>
        </w:div>
        <w:div w:id="1272585548">
          <w:marLeft w:val="480"/>
          <w:marRight w:val="0"/>
          <w:marTop w:val="0"/>
          <w:marBottom w:val="0"/>
          <w:divBdr>
            <w:top w:val="none" w:sz="0" w:space="0" w:color="auto"/>
            <w:left w:val="none" w:sz="0" w:space="0" w:color="auto"/>
            <w:bottom w:val="none" w:sz="0" w:space="0" w:color="auto"/>
            <w:right w:val="none" w:sz="0" w:space="0" w:color="auto"/>
          </w:divBdr>
        </w:div>
        <w:div w:id="2101557668">
          <w:marLeft w:val="480"/>
          <w:marRight w:val="0"/>
          <w:marTop w:val="0"/>
          <w:marBottom w:val="0"/>
          <w:divBdr>
            <w:top w:val="none" w:sz="0" w:space="0" w:color="auto"/>
            <w:left w:val="none" w:sz="0" w:space="0" w:color="auto"/>
            <w:bottom w:val="none" w:sz="0" w:space="0" w:color="auto"/>
            <w:right w:val="none" w:sz="0" w:space="0" w:color="auto"/>
          </w:divBdr>
        </w:div>
        <w:div w:id="1601644112">
          <w:marLeft w:val="480"/>
          <w:marRight w:val="0"/>
          <w:marTop w:val="0"/>
          <w:marBottom w:val="0"/>
          <w:divBdr>
            <w:top w:val="none" w:sz="0" w:space="0" w:color="auto"/>
            <w:left w:val="none" w:sz="0" w:space="0" w:color="auto"/>
            <w:bottom w:val="none" w:sz="0" w:space="0" w:color="auto"/>
            <w:right w:val="none" w:sz="0" w:space="0" w:color="auto"/>
          </w:divBdr>
        </w:div>
        <w:div w:id="1377195742">
          <w:marLeft w:val="480"/>
          <w:marRight w:val="0"/>
          <w:marTop w:val="0"/>
          <w:marBottom w:val="0"/>
          <w:divBdr>
            <w:top w:val="none" w:sz="0" w:space="0" w:color="auto"/>
            <w:left w:val="none" w:sz="0" w:space="0" w:color="auto"/>
            <w:bottom w:val="none" w:sz="0" w:space="0" w:color="auto"/>
            <w:right w:val="none" w:sz="0" w:space="0" w:color="auto"/>
          </w:divBdr>
        </w:div>
        <w:div w:id="555622749">
          <w:marLeft w:val="480"/>
          <w:marRight w:val="0"/>
          <w:marTop w:val="0"/>
          <w:marBottom w:val="0"/>
          <w:divBdr>
            <w:top w:val="none" w:sz="0" w:space="0" w:color="auto"/>
            <w:left w:val="none" w:sz="0" w:space="0" w:color="auto"/>
            <w:bottom w:val="none" w:sz="0" w:space="0" w:color="auto"/>
            <w:right w:val="none" w:sz="0" w:space="0" w:color="auto"/>
          </w:divBdr>
        </w:div>
        <w:div w:id="2052681021">
          <w:marLeft w:val="480"/>
          <w:marRight w:val="0"/>
          <w:marTop w:val="0"/>
          <w:marBottom w:val="0"/>
          <w:divBdr>
            <w:top w:val="none" w:sz="0" w:space="0" w:color="auto"/>
            <w:left w:val="none" w:sz="0" w:space="0" w:color="auto"/>
            <w:bottom w:val="none" w:sz="0" w:space="0" w:color="auto"/>
            <w:right w:val="none" w:sz="0" w:space="0" w:color="auto"/>
          </w:divBdr>
        </w:div>
      </w:divsChild>
    </w:div>
    <w:div w:id="1542785593">
      <w:bodyDiv w:val="1"/>
      <w:marLeft w:val="0"/>
      <w:marRight w:val="0"/>
      <w:marTop w:val="0"/>
      <w:marBottom w:val="0"/>
      <w:divBdr>
        <w:top w:val="none" w:sz="0" w:space="0" w:color="auto"/>
        <w:left w:val="none" w:sz="0" w:space="0" w:color="auto"/>
        <w:bottom w:val="none" w:sz="0" w:space="0" w:color="auto"/>
        <w:right w:val="none" w:sz="0" w:space="0" w:color="auto"/>
      </w:divBdr>
    </w:div>
    <w:div w:id="1542787457">
      <w:bodyDiv w:val="1"/>
      <w:marLeft w:val="0"/>
      <w:marRight w:val="0"/>
      <w:marTop w:val="0"/>
      <w:marBottom w:val="0"/>
      <w:divBdr>
        <w:top w:val="none" w:sz="0" w:space="0" w:color="auto"/>
        <w:left w:val="none" w:sz="0" w:space="0" w:color="auto"/>
        <w:bottom w:val="none" w:sz="0" w:space="0" w:color="auto"/>
        <w:right w:val="none" w:sz="0" w:space="0" w:color="auto"/>
      </w:divBdr>
    </w:div>
    <w:div w:id="1544635701">
      <w:bodyDiv w:val="1"/>
      <w:marLeft w:val="0"/>
      <w:marRight w:val="0"/>
      <w:marTop w:val="0"/>
      <w:marBottom w:val="0"/>
      <w:divBdr>
        <w:top w:val="none" w:sz="0" w:space="0" w:color="auto"/>
        <w:left w:val="none" w:sz="0" w:space="0" w:color="auto"/>
        <w:bottom w:val="none" w:sz="0" w:space="0" w:color="auto"/>
        <w:right w:val="none" w:sz="0" w:space="0" w:color="auto"/>
      </w:divBdr>
      <w:divsChild>
        <w:div w:id="1484540699">
          <w:marLeft w:val="480"/>
          <w:marRight w:val="0"/>
          <w:marTop w:val="0"/>
          <w:marBottom w:val="0"/>
          <w:divBdr>
            <w:top w:val="none" w:sz="0" w:space="0" w:color="auto"/>
            <w:left w:val="none" w:sz="0" w:space="0" w:color="auto"/>
            <w:bottom w:val="none" w:sz="0" w:space="0" w:color="auto"/>
            <w:right w:val="none" w:sz="0" w:space="0" w:color="auto"/>
          </w:divBdr>
        </w:div>
        <w:div w:id="1477378564">
          <w:marLeft w:val="480"/>
          <w:marRight w:val="0"/>
          <w:marTop w:val="0"/>
          <w:marBottom w:val="0"/>
          <w:divBdr>
            <w:top w:val="none" w:sz="0" w:space="0" w:color="auto"/>
            <w:left w:val="none" w:sz="0" w:space="0" w:color="auto"/>
            <w:bottom w:val="none" w:sz="0" w:space="0" w:color="auto"/>
            <w:right w:val="none" w:sz="0" w:space="0" w:color="auto"/>
          </w:divBdr>
        </w:div>
        <w:div w:id="1800218006">
          <w:marLeft w:val="480"/>
          <w:marRight w:val="0"/>
          <w:marTop w:val="0"/>
          <w:marBottom w:val="0"/>
          <w:divBdr>
            <w:top w:val="none" w:sz="0" w:space="0" w:color="auto"/>
            <w:left w:val="none" w:sz="0" w:space="0" w:color="auto"/>
            <w:bottom w:val="none" w:sz="0" w:space="0" w:color="auto"/>
            <w:right w:val="none" w:sz="0" w:space="0" w:color="auto"/>
          </w:divBdr>
        </w:div>
        <w:div w:id="2044208161">
          <w:marLeft w:val="480"/>
          <w:marRight w:val="0"/>
          <w:marTop w:val="0"/>
          <w:marBottom w:val="0"/>
          <w:divBdr>
            <w:top w:val="none" w:sz="0" w:space="0" w:color="auto"/>
            <w:left w:val="none" w:sz="0" w:space="0" w:color="auto"/>
            <w:bottom w:val="none" w:sz="0" w:space="0" w:color="auto"/>
            <w:right w:val="none" w:sz="0" w:space="0" w:color="auto"/>
          </w:divBdr>
        </w:div>
        <w:div w:id="497497964">
          <w:marLeft w:val="480"/>
          <w:marRight w:val="0"/>
          <w:marTop w:val="0"/>
          <w:marBottom w:val="0"/>
          <w:divBdr>
            <w:top w:val="none" w:sz="0" w:space="0" w:color="auto"/>
            <w:left w:val="none" w:sz="0" w:space="0" w:color="auto"/>
            <w:bottom w:val="none" w:sz="0" w:space="0" w:color="auto"/>
            <w:right w:val="none" w:sz="0" w:space="0" w:color="auto"/>
          </w:divBdr>
        </w:div>
        <w:div w:id="827288774">
          <w:marLeft w:val="480"/>
          <w:marRight w:val="0"/>
          <w:marTop w:val="0"/>
          <w:marBottom w:val="0"/>
          <w:divBdr>
            <w:top w:val="none" w:sz="0" w:space="0" w:color="auto"/>
            <w:left w:val="none" w:sz="0" w:space="0" w:color="auto"/>
            <w:bottom w:val="none" w:sz="0" w:space="0" w:color="auto"/>
            <w:right w:val="none" w:sz="0" w:space="0" w:color="auto"/>
          </w:divBdr>
        </w:div>
        <w:div w:id="70810928">
          <w:marLeft w:val="480"/>
          <w:marRight w:val="0"/>
          <w:marTop w:val="0"/>
          <w:marBottom w:val="0"/>
          <w:divBdr>
            <w:top w:val="none" w:sz="0" w:space="0" w:color="auto"/>
            <w:left w:val="none" w:sz="0" w:space="0" w:color="auto"/>
            <w:bottom w:val="none" w:sz="0" w:space="0" w:color="auto"/>
            <w:right w:val="none" w:sz="0" w:space="0" w:color="auto"/>
          </w:divBdr>
        </w:div>
        <w:div w:id="1239746867">
          <w:marLeft w:val="480"/>
          <w:marRight w:val="0"/>
          <w:marTop w:val="0"/>
          <w:marBottom w:val="0"/>
          <w:divBdr>
            <w:top w:val="none" w:sz="0" w:space="0" w:color="auto"/>
            <w:left w:val="none" w:sz="0" w:space="0" w:color="auto"/>
            <w:bottom w:val="none" w:sz="0" w:space="0" w:color="auto"/>
            <w:right w:val="none" w:sz="0" w:space="0" w:color="auto"/>
          </w:divBdr>
        </w:div>
        <w:div w:id="1941792808">
          <w:marLeft w:val="480"/>
          <w:marRight w:val="0"/>
          <w:marTop w:val="0"/>
          <w:marBottom w:val="0"/>
          <w:divBdr>
            <w:top w:val="none" w:sz="0" w:space="0" w:color="auto"/>
            <w:left w:val="none" w:sz="0" w:space="0" w:color="auto"/>
            <w:bottom w:val="none" w:sz="0" w:space="0" w:color="auto"/>
            <w:right w:val="none" w:sz="0" w:space="0" w:color="auto"/>
          </w:divBdr>
        </w:div>
        <w:div w:id="1758821283">
          <w:marLeft w:val="480"/>
          <w:marRight w:val="0"/>
          <w:marTop w:val="0"/>
          <w:marBottom w:val="0"/>
          <w:divBdr>
            <w:top w:val="none" w:sz="0" w:space="0" w:color="auto"/>
            <w:left w:val="none" w:sz="0" w:space="0" w:color="auto"/>
            <w:bottom w:val="none" w:sz="0" w:space="0" w:color="auto"/>
            <w:right w:val="none" w:sz="0" w:space="0" w:color="auto"/>
          </w:divBdr>
        </w:div>
        <w:div w:id="1494493626">
          <w:marLeft w:val="480"/>
          <w:marRight w:val="0"/>
          <w:marTop w:val="0"/>
          <w:marBottom w:val="0"/>
          <w:divBdr>
            <w:top w:val="none" w:sz="0" w:space="0" w:color="auto"/>
            <w:left w:val="none" w:sz="0" w:space="0" w:color="auto"/>
            <w:bottom w:val="none" w:sz="0" w:space="0" w:color="auto"/>
            <w:right w:val="none" w:sz="0" w:space="0" w:color="auto"/>
          </w:divBdr>
        </w:div>
        <w:div w:id="1777825577">
          <w:marLeft w:val="480"/>
          <w:marRight w:val="0"/>
          <w:marTop w:val="0"/>
          <w:marBottom w:val="0"/>
          <w:divBdr>
            <w:top w:val="none" w:sz="0" w:space="0" w:color="auto"/>
            <w:left w:val="none" w:sz="0" w:space="0" w:color="auto"/>
            <w:bottom w:val="none" w:sz="0" w:space="0" w:color="auto"/>
            <w:right w:val="none" w:sz="0" w:space="0" w:color="auto"/>
          </w:divBdr>
        </w:div>
        <w:div w:id="230966892">
          <w:marLeft w:val="480"/>
          <w:marRight w:val="0"/>
          <w:marTop w:val="0"/>
          <w:marBottom w:val="0"/>
          <w:divBdr>
            <w:top w:val="none" w:sz="0" w:space="0" w:color="auto"/>
            <w:left w:val="none" w:sz="0" w:space="0" w:color="auto"/>
            <w:bottom w:val="none" w:sz="0" w:space="0" w:color="auto"/>
            <w:right w:val="none" w:sz="0" w:space="0" w:color="auto"/>
          </w:divBdr>
        </w:div>
        <w:div w:id="1124468003">
          <w:marLeft w:val="480"/>
          <w:marRight w:val="0"/>
          <w:marTop w:val="0"/>
          <w:marBottom w:val="0"/>
          <w:divBdr>
            <w:top w:val="none" w:sz="0" w:space="0" w:color="auto"/>
            <w:left w:val="none" w:sz="0" w:space="0" w:color="auto"/>
            <w:bottom w:val="none" w:sz="0" w:space="0" w:color="auto"/>
            <w:right w:val="none" w:sz="0" w:space="0" w:color="auto"/>
          </w:divBdr>
        </w:div>
        <w:div w:id="689378504">
          <w:marLeft w:val="480"/>
          <w:marRight w:val="0"/>
          <w:marTop w:val="0"/>
          <w:marBottom w:val="0"/>
          <w:divBdr>
            <w:top w:val="none" w:sz="0" w:space="0" w:color="auto"/>
            <w:left w:val="none" w:sz="0" w:space="0" w:color="auto"/>
            <w:bottom w:val="none" w:sz="0" w:space="0" w:color="auto"/>
            <w:right w:val="none" w:sz="0" w:space="0" w:color="auto"/>
          </w:divBdr>
        </w:div>
        <w:div w:id="1081024497">
          <w:marLeft w:val="480"/>
          <w:marRight w:val="0"/>
          <w:marTop w:val="0"/>
          <w:marBottom w:val="0"/>
          <w:divBdr>
            <w:top w:val="none" w:sz="0" w:space="0" w:color="auto"/>
            <w:left w:val="none" w:sz="0" w:space="0" w:color="auto"/>
            <w:bottom w:val="none" w:sz="0" w:space="0" w:color="auto"/>
            <w:right w:val="none" w:sz="0" w:space="0" w:color="auto"/>
          </w:divBdr>
        </w:div>
        <w:div w:id="30962500">
          <w:marLeft w:val="480"/>
          <w:marRight w:val="0"/>
          <w:marTop w:val="0"/>
          <w:marBottom w:val="0"/>
          <w:divBdr>
            <w:top w:val="none" w:sz="0" w:space="0" w:color="auto"/>
            <w:left w:val="none" w:sz="0" w:space="0" w:color="auto"/>
            <w:bottom w:val="none" w:sz="0" w:space="0" w:color="auto"/>
            <w:right w:val="none" w:sz="0" w:space="0" w:color="auto"/>
          </w:divBdr>
        </w:div>
        <w:div w:id="671178442">
          <w:marLeft w:val="480"/>
          <w:marRight w:val="0"/>
          <w:marTop w:val="0"/>
          <w:marBottom w:val="0"/>
          <w:divBdr>
            <w:top w:val="none" w:sz="0" w:space="0" w:color="auto"/>
            <w:left w:val="none" w:sz="0" w:space="0" w:color="auto"/>
            <w:bottom w:val="none" w:sz="0" w:space="0" w:color="auto"/>
            <w:right w:val="none" w:sz="0" w:space="0" w:color="auto"/>
          </w:divBdr>
        </w:div>
        <w:div w:id="398676692">
          <w:marLeft w:val="480"/>
          <w:marRight w:val="0"/>
          <w:marTop w:val="0"/>
          <w:marBottom w:val="0"/>
          <w:divBdr>
            <w:top w:val="none" w:sz="0" w:space="0" w:color="auto"/>
            <w:left w:val="none" w:sz="0" w:space="0" w:color="auto"/>
            <w:bottom w:val="none" w:sz="0" w:space="0" w:color="auto"/>
            <w:right w:val="none" w:sz="0" w:space="0" w:color="auto"/>
          </w:divBdr>
        </w:div>
        <w:div w:id="612908717">
          <w:marLeft w:val="480"/>
          <w:marRight w:val="0"/>
          <w:marTop w:val="0"/>
          <w:marBottom w:val="0"/>
          <w:divBdr>
            <w:top w:val="none" w:sz="0" w:space="0" w:color="auto"/>
            <w:left w:val="none" w:sz="0" w:space="0" w:color="auto"/>
            <w:bottom w:val="none" w:sz="0" w:space="0" w:color="auto"/>
            <w:right w:val="none" w:sz="0" w:space="0" w:color="auto"/>
          </w:divBdr>
        </w:div>
        <w:div w:id="486560344">
          <w:marLeft w:val="480"/>
          <w:marRight w:val="0"/>
          <w:marTop w:val="0"/>
          <w:marBottom w:val="0"/>
          <w:divBdr>
            <w:top w:val="none" w:sz="0" w:space="0" w:color="auto"/>
            <w:left w:val="none" w:sz="0" w:space="0" w:color="auto"/>
            <w:bottom w:val="none" w:sz="0" w:space="0" w:color="auto"/>
            <w:right w:val="none" w:sz="0" w:space="0" w:color="auto"/>
          </w:divBdr>
        </w:div>
        <w:div w:id="164246213">
          <w:marLeft w:val="480"/>
          <w:marRight w:val="0"/>
          <w:marTop w:val="0"/>
          <w:marBottom w:val="0"/>
          <w:divBdr>
            <w:top w:val="none" w:sz="0" w:space="0" w:color="auto"/>
            <w:left w:val="none" w:sz="0" w:space="0" w:color="auto"/>
            <w:bottom w:val="none" w:sz="0" w:space="0" w:color="auto"/>
            <w:right w:val="none" w:sz="0" w:space="0" w:color="auto"/>
          </w:divBdr>
        </w:div>
        <w:div w:id="1171023292">
          <w:marLeft w:val="480"/>
          <w:marRight w:val="0"/>
          <w:marTop w:val="0"/>
          <w:marBottom w:val="0"/>
          <w:divBdr>
            <w:top w:val="none" w:sz="0" w:space="0" w:color="auto"/>
            <w:left w:val="none" w:sz="0" w:space="0" w:color="auto"/>
            <w:bottom w:val="none" w:sz="0" w:space="0" w:color="auto"/>
            <w:right w:val="none" w:sz="0" w:space="0" w:color="auto"/>
          </w:divBdr>
        </w:div>
        <w:div w:id="2074086738">
          <w:marLeft w:val="480"/>
          <w:marRight w:val="0"/>
          <w:marTop w:val="0"/>
          <w:marBottom w:val="0"/>
          <w:divBdr>
            <w:top w:val="none" w:sz="0" w:space="0" w:color="auto"/>
            <w:left w:val="none" w:sz="0" w:space="0" w:color="auto"/>
            <w:bottom w:val="none" w:sz="0" w:space="0" w:color="auto"/>
            <w:right w:val="none" w:sz="0" w:space="0" w:color="auto"/>
          </w:divBdr>
        </w:div>
        <w:div w:id="73941354">
          <w:marLeft w:val="480"/>
          <w:marRight w:val="0"/>
          <w:marTop w:val="0"/>
          <w:marBottom w:val="0"/>
          <w:divBdr>
            <w:top w:val="none" w:sz="0" w:space="0" w:color="auto"/>
            <w:left w:val="none" w:sz="0" w:space="0" w:color="auto"/>
            <w:bottom w:val="none" w:sz="0" w:space="0" w:color="auto"/>
            <w:right w:val="none" w:sz="0" w:space="0" w:color="auto"/>
          </w:divBdr>
        </w:div>
        <w:div w:id="466436644">
          <w:marLeft w:val="480"/>
          <w:marRight w:val="0"/>
          <w:marTop w:val="0"/>
          <w:marBottom w:val="0"/>
          <w:divBdr>
            <w:top w:val="none" w:sz="0" w:space="0" w:color="auto"/>
            <w:left w:val="none" w:sz="0" w:space="0" w:color="auto"/>
            <w:bottom w:val="none" w:sz="0" w:space="0" w:color="auto"/>
            <w:right w:val="none" w:sz="0" w:space="0" w:color="auto"/>
          </w:divBdr>
        </w:div>
        <w:div w:id="1935556255">
          <w:marLeft w:val="480"/>
          <w:marRight w:val="0"/>
          <w:marTop w:val="0"/>
          <w:marBottom w:val="0"/>
          <w:divBdr>
            <w:top w:val="none" w:sz="0" w:space="0" w:color="auto"/>
            <w:left w:val="none" w:sz="0" w:space="0" w:color="auto"/>
            <w:bottom w:val="none" w:sz="0" w:space="0" w:color="auto"/>
            <w:right w:val="none" w:sz="0" w:space="0" w:color="auto"/>
          </w:divBdr>
        </w:div>
        <w:div w:id="64841239">
          <w:marLeft w:val="480"/>
          <w:marRight w:val="0"/>
          <w:marTop w:val="0"/>
          <w:marBottom w:val="0"/>
          <w:divBdr>
            <w:top w:val="none" w:sz="0" w:space="0" w:color="auto"/>
            <w:left w:val="none" w:sz="0" w:space="0" w:color="auto"/>
            <w:bottom w:val="none" w:sz="0" w:space="0" w:color="auto"/>
            <w:right w:val="none" w:sz="0" w:space="0" w:color="auto"/>
          </w:divBdr>
        </w:div>
        <w:div w:id="700589731">
          <w:marLeft w:val="480"/>
          <w:marRight w:val="0"/>
          <w:marTop w:val="0"/>
          <w:marBottom w:val="0"/>
          <w:divBdr>
            <w:top w:val="none" w:sz="0" w:space="0" w:color="auto"/>
            <w:left w:val="none" w:sz="0" w:space="0" w:color="auto"/>
            <w:bottom w:val="none" w:sz="0" w:space="0" w:color="auto"/>
            <w:right w:val="none" w:sz="0" w:space="0" w:color="auto"/>
          </w:divBdr>
        </w:div>
      </w:divsChild>
    </w:div>
    <w:div w:id="1552375633">
      <w:bodyDiv w:val="1"/>
      <w:marLeft w:val="0"/>
      <w:marRight w:val="0"/>
      <w:marTop w:val="0"/>
      <w:marBottom w:val="0"/>
      <w:divBdr>
        <w:top w:val="none" w:sz="0" w:space="0" w:color="auto"/>
        <w:left w:val="none" w:sz="0" w:space="0" w:color="auto"/>
        <w:bottom w:val="none" w:sz="0" w:space="0" w:color="auto"/>
        <w:right w:val="none" w:sz="0" w:space="0" w:color="auto"/>
      </w:divBdr>
    </w:div>
    <w:div w:id="1554197806">
      <w:bodyDiv w:val="1"/>
      <w:marLeft w:val="0"/>
      <w:marRight w:val="0"/>
      <w:marTop w:val="0"/>
      <w:marBottom w:val="0"/>
      <w:divBdr>
        <w:top w:val="none" w:sz="0" w:space="0" w:color="auto"/>
        <w:left w:val="none" w:sz="0" w:space="0" w:color="auto"/>
        <w:bottom w:val="none" w:sz="0" w:space="0" w:color="auto"/>
        <w:right w:val="none" w:sz="0" w:space="0" w:color="auto"/>
      </w:divBdr>
      <w:divsChild>
        <w:div w:id="1630815376">
          <w:marLeft w:val="640"/>
          <w:marRight w:val="0"/>
          <w:marTop w:val="0"/>
          <w:marBottom w:val="0"/>
          <w:divBdr>
            <w:top w:val="none" w:sz="0" w:space="0" w:color="auto"/>
            <w:left w:val="none" w:sz="0" w:space="0" w:color="auto"/>
            <w:bottom w:val="none" w:sz="0" w:space="0" w:color="auto"/>
            <w:right w:val="none" w:sz="0" w:space="0" w:color="auto"/>
          </w:divBdr>
        </w:div>
        <w:div w:id="1888443931">
          <w:marLeft w:val="640"/>
          <w:marRight w:val="0"/>
          <w:marTop w:val="0"/>
          <w:marBottom w:val="0"/>
          <w:divBdr>
            <w:top w:val="none" w:sz="0" w:space="0" w:color="auto"/>
            <w:left w:val="none" w:sz="0" w:space="0" w:color="auto"/>
            <w:bottom w:val="none" w:sz="0" w:space="0" w:color="auto"/>
            <w:right w:val="none" w:sz="0" w:space="0" w:color="auto"/>
          </w:divBdr>
        </w:div>
        <w:div w:id="1470439636">
          <w:marLeft w:val="640"/>
          <w:marRight w:val="0"/>
          <w:marTop w:val="0"/>
          <w:marBottom w:val="0"/>
          <w:divBdr>
            <w:top w:val="none" w:sz="0" w:space="0" w:color="auto"/>
            <w:left w:val="none" w:sz="0" w:space="0" w:color="auto"/>
            <w:bottom w:val="none" w:sz="0" w:space="0" w:color="auto"/>
            <w:right w:val="none" w:sz="0" w:space="0" w:color="auto"/>
          </w:divBdr>
        </w:div>
        <w:div w:id="1789855933">
          <w:marLeft w:val="640"/>
          <w:marRight w:val="0"/>
          <w:marTop w:val="0"/>
          <w:marBottom w:val="0"/>
          <w:divBdr>
            <w:top w:val="none" w:sz="0" w:space="0" w:color="auto"/>
            <w:left w:val="none" w:sz="0" w:space="0" w:color="auto"/>
            <w:bottom w:val="none" w:sz="0" w:space="0" w:color="auto"/>
            <w:right w:val="none" w:sz="0" w:space="0" w:color="auto"/>
          </w:divBdr>
        </w:div>
        <w:div w:id="1249119549">
          <w:marLeft w:val="640"/>
          <w:marRight w:val="0"/>
          <w:marTop w:val="0"/>
          <w:marBottom w:val="0"/>
          <w:divBdr>
            <w:top w:val="none" w:sz="0" w:space="0" w:color="auto"/>
            <w:left w:val="none" w:sz="0" w:space="0" w:color="auto"/>
            <w:bottom w:val="none" w:sz="0" w:space="0" w:color="auto"/>
            <w:right w:val="none" w:sz="0" w:space="0" w:color="auto"/>
          </w:divBdr>
        </w:div>
        <w:div w:id="1926454073">
          <w:marLeft w:val="640"/>
          <w:marRight w:val="0"/>
          <w:marTop w:val="0"/>
          <w:marBottom w:val="0"/>
          <w:divBdr>
            <w:top w:val="none" w:sz="0" w:space="0" w:color="auto"/>
            <w:left w:val="none" w:sz="0" w:space="0" w:color="auto"/>
            <w:bottom w:val="none" w:sz="0" w:space="0" w:color="auto"/>
            <w:right w:val="none" w:sz="0" w:space="0" w:color="auto"/>
          </w:divBdr>
        </w:div>
        <w:div w:id="893128540">
          <w:marLeft w:val="640"/>
          <w:marRight w:val="0"/>
          <w:marTop w:val="0"/>
          <w:marBottom w:val="0"/>
          <w:divBdr>
            <w:top w:val="none" w:sz="0" w:space="0" w:color="auto"/>
            <w:left w:val="none" w:sz="0" w:space="0" w:color="auto"/>
            <w:bottom w:val="none" w:sz="0" w:space="0" w:color="auto"/>
            <w:right w:val="none" w:sz="0" w:space="0" w:color="auto"/>
          </w:divBdr>
        </w:div>
        <w:div w:id="910192604">
          <w:marLeft w:val="640"/>
          <w:marRight w:val="0"/>
          <w:marTop w:val="0"/>
          <w:marBottom w:val="0"/>
          <w:divBdr>
            <w:top w:val="none" w:sz="0" w:space="0" w:color="auto"/>
            <w:left w:val="none" w:sz="0" w:space="0" w:color="auto"/>
            <w:bottom w:val="none" w:sz="0" w:space="0" w:color="auto"/>
            <w:right w:val="none" w:sz="0" w:space="0" w:color="auto"/>
          </w:divBdr>
        </w:div>
        <w:div w:id="1732148051">
          <w:marLeft w:val="640"/>
          <w:marRight w:val="0"/>
          <w:marTop w:val="0"/>
          <w:marBottom w:val="0"/>
          <w:divBdr>
            <w:top w:val="none" w:sz="0" w:space="0" w:color="auto"/>
            <w:left w:val="none" w:sz="0" w:space="0" w:color="auto"/>
            <w:bottom w:val="none" w:sz="0" w:space="0" w:color="auto"/>
            <w:right w:val="none" w:sz="0" w:space="0" w:color="auto"/>
          </w:divBdr>
        </w:div>
        <w:div w:id="1453480707">
          <w:marLeft w:val="640"/>
          <w:marRight w:val="0"/>
          <w:marTop w:val="0"/>
          <w:marBottom w:val="0"/>
          <w:divBdr>
            <w:top w:val="none" w:sz="0" w:space="0" w:color="auto"/>
            <w:left w:val="none" w:sz="0" w:space="0" w:color="auto"/>
            <w:bottom w:val="none" w:sz="0" w:space="0" w:color="auto"/>
            <w:right w:val="none" w:sz="0" w:space="0" w:color="auto"/>
          </w:divBdr>
        </w:div>
        <w:div w:id="672411677">
          <w:marLeft w:val="640"/>
          <w:marRight w:val="0"/>
          <w:marTop w:val="0"/>
          <w:marBottom w:val="0"/>
          <w:divBdr>
            <w:top w:val="none" w:sz="0" w:space="0" w:color="auto"/>
            <w:left w:val="none" w:sz="0" w:space="0" w:color="auto"/>
            <w:bottom w:val="none" w:sz="0" w:space="0" w:color="auto"/>
            <w:right w:val="none" w:sz="0" w:space="0" w:color="auto"/>
          </w:divBdr>
        </w:div>
        <w:div w:id="1561480664">
          <w:marLeft w:val="640"/>
          <w:marRight w:val="0"/>
          <w:marTop w:val="0"/>
          <w:marBottom w:val="0"/>
          <w:divBdr>
            <w:top w:val="none" w:sz="0" w:space="0" w:color="auto"/>
            <w:left w:val="none" w:sz="0" w:space="0" w:color="auto"/>
            <w:bottom w:val="none" w:sz="0" w:space="0" w:color="auto"/>
            <w:right w:val="none" w:sz="0" w:space="0" w:color="auto"/>
          </w:divBdr>
        </w:div>
        <w:div w:id="71238712">
          <w:marLeft w:val="640"/>
          <w:marRight w:val="0"/>
          <w:marTop w:val="0"/>
          <w:marBottom w:val="0"/>
          <w:divBdr>
            <w:top w:val="none" w:sz="0" w:space="0" w:color="auto"/>
            <w:left w:val="none" w:sz="0" w:space="0" w:color="auto"/>
            <w:bottom w:val="none" w:sz="0" w:space="0" w:color="auto"/>
            <w:right w:val="none" w:sz="0" w:space="0" w:color="auto"/>
          </w:divBdr>
        </w:div>
        <w:div w:id="1922133532">
          <w:marLeft w:val="640"/>
          <w:marRight w:val="0"/>
          <w:marTop w:val="0"/>
          <w:marBottom w:val="0"/>
          <w:divBdr>
            <w:top w:val="none" w:sz="0" w:space="0" w:color="auto"/>
            <w:left w:val="none" w:sz="0" w:space="0" w:color="auto"/>
            <w:bottom w:val="none" w:sz="0" w:space="0" w:color="auto"/>
            <w:right w:val="none" w:sz="0" w:space="0" w:color="auto"/>
          </w:divBdr>
        </w:div>
        <w:div w:id="1328561436">
          <w:marLeft w:val="640"/>
          <w:marRight w:val="0"/>
          <w:marTop w:val="0"/>
          <w:marBottom w:val="0"/>
          <w:divBdr>
            <w:top w:val="none" w:sz="0" w:space="0" w:color="auto"/>
            <w:left w:val="none" w:sz="0" w:space="0" w:color="auto"/>
            <w:bottom w:val="none" w:sz="0" w:space="0" w:color="auto"/>
            <w:right w:val="none" w:sz="0" w:space="0" w:color="auto"/>
          </w:divBdr>
        </w:div>
        <w:div w:id="1736976532">
          <w:marLeft w:val="640"/>
          <w:marRight w:val="0"/>
          <w:marTop w:val="0"/>
          <w:marBottom w:val="0"/>
          <w:divBdr>
            <w:top w:val="none" w:sz="0" w:space="0" w:color="auto"/>
            <w:left w:val="none" w:sz="0" w:space="0" w:color="auto"/>
            <w:bottom w:val="none" w:sz="0" w:space="0" w:color="auto"/>
            <w:right w:val="none" w:sz="0" w:space="0" w:color="auto"/>
          </w:divBdr>
        </w:div>
        <w:div w:id="1211957589">
          <w:marLeft w:val="640"/>
          <w:marRight w:val="0"/>
          <w:marTop w:val="0"/>
          <w:marBottom w:val="0"/>
          <w:divBdr>
            <w:top w:val="none" w:sz="0" w:space="0" w:color="auto"/>
            <w:left w:val="none" w:sz="0" w:space="0" w:color="auto"/>
            <w:bottom w:val="none" w:sz="0" w:space="0" w:color="auto"/>
            <w:right w:val="none" w:sz="0" w:space="0" w:color="auto"/>
          </w:divBdr>
        </w:div>
        <w:div w:id="307788034">
          <w:marLeft w:val="640"/>
          <w:marRight w:val="0"/>
          <w:marTop w:val="0"/>
          <w:marBottom w:val="0"/>
          <w:divBdr>
            <w:top w:val="none" w:sz="0" w:space="0" w:color="auto"/>
            <w:left w:val="none" w:sz="0" w:space="0" w:color="auto"/>
            <w:bottom w:val="none" w:sz="0" w:space="0" w:color="auto"/>
            <w:right w:val="none" w:sz="0" w:space="0" w:color="auto"/>
          </w:divBdr>
        </w:div>
        <w:div w:id="1608807902">
          <w:marLeft w:val="640"/>
          <w:marRight w:val="0"/>
          <w:marTop w:val="0"/>
          <w:marBottom w:val="0"/>
          <w:divBdr>
            <w:top w:val="none" w:sz="0" w:space="0" w:color="auto"/>
            <w:left w:val="none" w:sz="0" w:space="0" w:color="auto"/>
            <w:bottom w:val="none" w:sz="0" w:space="0" w:color="auto"/>
            <w:right w:val="none" w:sz="0" w:space="0" w:color="auto"/>
          </w:divBdr>
        </w:div>
        <w:div w:id="1724063085">
          <w:marLeft w:val="640"/>
          <w:marRight w:val="0"/>
          <w:marTop w:val="0"/>
          <w:marBottom w:val="0"/>
          <w:divBdr>
            <w:top w:val="none" w:sz="0" w:space="0" w:color="auto"/>
            <w:left w:val="none" w:sz="0" w:space="0" w:color="auto"/>
            <w:bottom w:val="none" w:sz="0" w:space="0" w:color="auto"/>
            <w:right w:val="none" w:sz="0" w:space="0" w:color="auto"/>
          </w:divBdr>
        </w:div>
        <w:div w:id="1600211409">
          <w:marLeft w:val="640"/>
          <w:marRight w:val="0"/>
          <w:marTop w:val="0"/>
          <w:marBottom w:val="0"/>
          <w:divBdr>
            <w:top w:val="none" w:sz="0" w:space="0" w:color="auto"/>
            <w:left w:val="none" w:sz="0" w:space="0" w:color="auto"/>
            <w:bottom w:val="none" w:sz="0" w:space="0" w:color="auto"/>
            <w:right w:val="none" w:sz="0" w:space="0" w:color="auto"/>
          </w:divBdr>
        </w:div>
        <w:div w:id="1914045017">
          <w:marLeft w:val="640"/>
          <w:marRight w:val="0"/>
          <w:marTop w:val="0"/>
          <w:marBottom w:val="0"/>
          <w:divBdr>
            <w:top w:val="none" w:sz="0" w:space="0" w:color="auto"/>
            <w:left w:val="none" w:sz="0" w:space="0" w:color="auto"/>
            <w:bottom w:val="none" w:sz="0" w:space="0" w:color="auto"/>
            <w:right w:val="none" w:sz="0" w:space="0" w:color="auto"/>
          </w:divBdr>
        </w:div>
        <w:div w:id="368606148">
          <w:marLeft w:val="640"/>
          <w:marRight w:val="0"/>
          <w:marTop w:val="0"/>
          <w:marBottom w:val="0"/>
          <w:divBdr>
            <w:top w:val="none" w:sz="0" w:space="0" w:color="auto"/>
            <w:left w:val="none" w:sz="0" w:space="0" w:color="auto"/>
            <w:bottom w:val="none" w:sz="0" w:space="0" w:color="auto"/>
            <w:right w:val="none" w:sz="0" w:space="0" w:color="auto"/>
          </w:divBdr>
        </w:div>
        <w:div w:id="1043750670">
          <w:marLeft w:val="640"/>
          <w:marRight w:val="0"/>
          <w:marTop w:val="0"/>
          <w:marBottom w:val="0"/>
          <w:divBdr>
            <w:top w:val="none" w:sz="0" w:space="0" w:color="auto"/>
            <w:left w:val="none" w:sz="0" w:space="0" w:color="auto"/>
            <w:bottom w:val="none" w:sz="0" w:space="0" w:color="auto"/>
            <w:right w:val="none" w:sz="0" w:space="0" w:color="auto"/>
          </w:divBdr>
        </w:div>
        <w:div w:id="1115445735">
          <w:marLeft w:val="640"/>
          <w:marRight w:val="0"/>
          <w:marTop w:val="0"/>
          <w:marBottom w:val="0"/>
          <w:divBdr>
            <w:top w:val="none" w:sz="0" w:space="0" w:color="auto"/>
            <w:left w:val="none" w:sz="0" w:space="0" w:color="auto"/>
            <w:bottom w:val="none" w:sz="0" w:space="0" w:color="auto"/>
            <w:right w:val="none" w:sz="0" w:space="0" w:color="auto"/>
          </w:divBdr>
        </w:div>
        <w:div w:id="601575328">
          <w:marLeft w:val="640"/>
          <w:marRight w:val="0"/>
          <w:marTop w:val="0"/>
          <w:marBottom w:val="0"/>
          <w:divBdr>
            <w:top w:val="none" w:sz="0" w:space="0" w:color="auto"/>
            <w:left w:val="none" w:sz="0" w:space="0" w:color="auto"/>
            <w:bottom w:val="none" w:sz="0" w:space="0" w:color="auto"/>
            <w:right w:val="none" w:sz="0" w:space="0" w:color="auto"/>
          </w:divBdr>
        </w:div>
        <w:div w:id="1053768233">
          <w:marLeft w:val="640"/>
          <w:marRight w:val="0"/>
          <w:marTop w:val="0"/>
          <w:marBottom w:val="0"/>
          <w:divBdr>
            <w:top w:val="none" w:sz="0" w:space="0" w:color="auto"/>
            <w:left w:val="none" w:sz="0" w:space="0" w:color="auto"/>
            <w:bottom w:val="none" w:sz="0" w:space="0" w:color="auto"/>
            <w:right w:val="none" w:sz="0" w:space="0" w:color="auto"/>
          </w:divBdr>
        </w:div>
      </w:divsChild>
    </w:div>
    <w:div w:id="1554924246">
      <w:bodyDiv w:val="1"/>
      <w:marLeft w:val="0"/>
      <w:marRight w:val="0"/>
      <w:marTop w:val="0"/>
      <w:marBottom w:val="0"/>
      <w:divBdr>
        <w:top w:val="none" w:sz="0" w:space="0" w:color="auto"/>
        <w:left w:val="none" w:sz="0" w:space="0" w:color="auto"/>
        <w:bottom w:val="none" w:sz="0" w:space="0" w:color="auto"/>
        <w:right w:val="none" w:sz="0" w:space="0" w:color="auto"/>
      </w:divBdr>
    </w:div>
    <w:div w:id="1554996371">
      <w:bodyDiv w:val="1"/>
      <w:marLeft w:val="0"/>
      <w:marRight w:val="0"/>
      <w:marTop w:val="0"/>
      <w:marBottom w:val="0"/>
      <w:divBdr>
        <w:top w:val="none" w:sz="0" w:space="0" w:color="auto"/>
        <w:left w:val="none" w:sz="0" w:space="0" w:color="auto"/>
        <w:bottom w:val="none" w:sz="0" w:space="0" w:color="auto"/>
        <w:right w:val="none" w:sz="0" w:space="0" w:color="auto"/>
      </w:divBdr>
      <w:divsChild>
        <w:div w:id="722679499">
          <w:marLeft w:val="640"/>
          <w:marRight w:val="0"/>
          <w:marTop w:val="0"/>
          <w:marBottom w:val="0"/>
          <w:divBdr>
            <w:top w:val="none" w:sz="0" w:space="0" w:color="auto"/>
            <w:left w:val="none" w:sz="0" w:space="0" w:color="auto"/>
            <w:bottom w:val="none" w:sz="0" w:space="0" w:color="auto"/>
            <w:right w:val="none" w:sz="0" w:space="0" w:color="auto"/>
          </w:divBdr>
        </w:div>
        <w:div w:id="407925582">
          <w:marLeft w:val="640"/>
          <w:marRight w:val="0"/>
          <w:marTop w:val="0"/>
          <w:marBottom w:val="0"/>
          <w:divBdr>
            <w:top w:val="none" w:sz="0" w:space="0" w:color="auto"/>
            <w:left w:val="none" w:sz="0" w:space="0" w:color="auto"/>
            <w:bottom w:val="none" w:sz="0" w:space="0" w:color="auto"/>
            <w:right w:val="none" w:sz="0" w:space="0" w:color="auto"/>
          </w:divBdr>
        </w:div>
        <w:div w:id="749691244">
          <w:marLeft w:val="640"/>
          <w:marRight w:val="0"/>
          <w:marTop w:val="0"/>
          <w:marBottom w:val="0"/>
          <w:divBdr>
            <w:top w:val="none" w:sz="0" w:space="0" w:color="auto"/>
            <w:left w:val="none" w:sz="0" w:space="0" w:color="auto"/>
            <w:bottom w:val="none" w:sz="0" w:space="0" w:color="auto"/>
            <w:right w:val="none" w:sz="0" w:space="0" w:color="auto"/>
          </w:divBdr>
        </w:div>
        <w:div w:id="496922936">
          <w:marLeft w:val="640"/>
          <w:marRight w:val="0"/>
          <w:marTop w:val="0"/>
          <w:marBottom w:val="0"/>
          <w:divBdr>
            <w:top w:val="none" w:sz="0" w:space="0" w:color="auto"/>
            <w:left w:val="none" w:sz="0" w:space="0" w:color="auto"/>
            <w:bottom w:val="none" w:sz="0" w:space="0" w:color="auto"/>
            <w:right w:val="none" w:sz="0" w:space="0" w:color="auto"/>
          </w:divBdr>
        </w:div>
        <w:div w:id="396705002">
          <w:marLeft w:val="640"/>
          <w:marRight w:val="0"/>
          <w:marTop w:val="0"/>
          <w:marBottom w:val="0"/>
          <w:divBdr>
            <w:top w:val="none" w:sz="0" w:space="0" w:color="auto"/>
            <w:left w:val="none" w:sz="0" w:space="0" w:color="auto"/>
            <w:bottom w:val="none" w:sz="0" w:space="0" w:color="auto"/>
            <w:right w:val="none" w:sz="0" w:space="0" w:color="auto"/>
          </w:divBdr>
        </w:div>
        <w:div w:id="1718163357">
          <w:marLeft w:val="640"/>
          <w:marRight w:val="0"/>
          <w:marTop w:val="0"/>
          <w:marBottom w:val="0"/>
          <w:divBdr>
            <w:top w:val="none" w:sz="0" w:space="0" w:color="auto"/>
            <w:left w:val="none" w:sz="0" w:space="0" w:color="auto"/>
            <w:bottom w:val="none" w:sz="0" w:space="0" w:color="auto"/>
            <w:right w:val="none" w:sz="0" w:space="0" w:color="auto"/>
          </w:divBdr>
        </w:div>
        <w:div w:id="1787309928">
          <w:marLeft w:val="640"/>
          <w:marRight w:val="0"/>
          <w:marTop w:val="0"/>
          <w:marBottom w:val="0"/>
          <w:divBdr>
            <w:top w:val="none" w:sz="0" w:space="0" w:color="auto"/>
            <w:left w:val="none" w:sz="0" w:space="0" w:color="auto"/>
            <w:bottom w:val="none" w:sz="0" w:space="0" w:color="auto"/>
            <w:right w:val="none" w:sz="0" w:space="0" w:color="auto"/>
          </w:divBdr>
        </w:div>
        <w:div w:id="985739055">
          <w:marLeft w:val="640"/>
          <w:marRight w:val="0"/>
          <w:marTop w:val="0"/>
          <w:marBottom w:val="0"/>
          <w:divBdr>
            <w:top w:val="none" w:sz="0" w:space="0" w:color="auto"/>
            <w:left w:val="none" w:sz="0" w:space="0" w:color="auto"/>
            <w:bottom w:val="none" w:sz="0" w:space="0" w:color="auto"/>
            <w:right w:val="none" w:sz="0" w:space="0" w:color="auto"/>
          </w:divBdr>
        </w:div>
        <w:div w:id="611090233">
          <w:marLeft w:val="640"/>
          <w:marRight w:val="0"/>
          <w:marTop w:val="0"/>
          <w:marBottom w:val="0"/>
          <w:divBdr>
            <w:top w:val="none" w:sz="0" w:space="0" w:color="auto"/>
            <w:left w:val="none" w:sz="0" w:space="0" w:color="auto"/>
            <w:bottom w:val="none" w:sz="0" w:space="0" w:color="auto"/>
            <w:right w:val="none" w:sz="0" w:space="0" w:color="auto"/>
          </w:divBdr>
        </w:div>
        <w:div w:id="1401559014">
          <w:marLeft w:val="640"/>
          <w:marRight w:val="0"/>
          <w:marTop w:val="0"/>
          <w:marBottom w:val="0"/>
          <w:divBdr>
            <w:top w:val="none" w:sz="0" w:space="0" w:color="auto"/>
            <w:left w:val="none" w:sz="0" w:space="0" w:color="auto"/>
            <w:bottom w:val="none" w:sz="0" w:space="0" w:color="auto"/>
            <w:right w:val="none" w:sz="0" w:space="0" w:color="auto"/>
          </w:divBdr>
        </w:div>
        <w:div w:id="1326974239">
          <w:marLeft w:val="640"/>
          <w:marRight w:val="0"/>
          <w:marTop w:val="0"/>
          <w:marBottom w:val="0"/>
          <w:divBdr>
            <w:top w:val="none" w:sz="0" w:space="0" w:color="auto"/>
            <w:left w:val="none" w:sz="0" w:space="0" w:color="auto"/>
            <w:bottom w:val="none" w:sz="0" w:space="0" w:color="auto"/>
            <w:right w:val="none" w:sz="0" w:space="0" w:color="auto"/>
          </w:divBdr>
        </w:div>
        <w:div w:id="47068445">
          <w:marLeft w:val="640"/>
          <w:marRight w:val="0"/>
          <w:marTop w:val="0"/>
          <w:marBottom w:val="0"/>
          <w:divBdr>
            <w:top w:val="none" w:sz="0" w:space="0" w:color="auto"/>
            <w:left w:val="none" w:sz="0" w:space="0" w:color="auto"/>
            <w:bottom w:val="none" w:sz="0" w:space="0" w:color="auto"/>
            <w:right w:val="none" w:sz="0" w:space="0" w:color="auto"/>
          </w:divBdr>
        </w:div>
        <w:div w:id="1061976909">
          <w:marLeft w:val="640"/>
          <w:marRight w:val="0"/>
          <w:marTop w:val="0"/>
          <w:marBottom w:val="0"/>
          <w:divBdr>
            <w:top w:val="none" w:sz="0" w:space="0" w:color="auto"/>
            <w:left w:val="none" w:sz="0" w:space="0" w:color="auto"/>
            <w:bottom w:val="none" w:sz="0" w:space="0" w:color="auto"/>
            <w:right w:val="none" w:sz="0" w:space="0" w:color="auto"/>
          </w:divBdr>
        </w:div>
        <w:div w:id="1406414811">
          <w:marLeft w:val="640"/>
          <w:marRight w:val="0"/>
          <w:marTop w:val="0"/>
          <w:marBottom w:val="0"/>
          <w:divBdr>
            <w:top w:val="none" w:sz="0" w:space="0" w:color="auto"/>
            <w:left w:val="none" w:sz="0" w:space="0" w:color="auto"/>
            <w:bottom w:val="none" w:sz="0" w:space="0" w:color="auto"/>
            <w:right w:val="none" w:sz="0" w:space="0" w:color="auto"/>
          </w:divBdr>
        </w:div>
        <w:div w:id="43524472">
          <w:marLeft w:val="640"/>
          <w:marRight w:val="0"/>
          <w:marTop w:val="0"/>
          <w:marBottom w:val="0"/>
          <w:divBdr>
            <w:top w:val="none" w:sz="0" w:space="0" w:color="auto"/>
            <w:left w:val="none" w:sz="0" w:space="0" w:color="auto"/>
            <w:bottom w:val="none" w:sz="0" w:space="0" w:color="auto"/>
            <w:right w:val="none" w:sz="0" w:space="0" w:color="auto"/>
          </w:divBdr>
        </w:div>
        <w:div w:id="228853655">
          <w:marLeft w:val="640"/>
          <w:marRight w:val="0"/>
          <w:marTop w:val="0"/>
          <w:marBottom w:val="0"/>
          <w:divBdr>
            <w:top w:val="none" w:sz="0" w:space="0" w:color="auto"/>
            <w:left w:val="none" w:sz="0" w:space="0" w:color="auto"/>
            <w:bottom w:val="none" w:sz="0" w:space="0" w:color="auto"/>
            <w:right w:val="none" w:sz="0" w:space="0" w:color="auto"/>
          </w:divBdr>
        </w:div>
        <w:div w:id="1186095607">
          <w:marLeft w:val="640"/>
          <w:marRight w:val="0"/>
          <w:marTop w:val="0"/>
          <w:marBottom w:val="0"/>
          <w:divBdr>
            <w:top w:val="none" w:sz="0" w:space="0" w:color="auto"/>
            <w:left w:val="none" w:sz="0" w:space="0" w:color="auto"/>
            <w:bottom w:val="none" w:sz="0" w:space="0" w:color="auto"/>
            <w:right w:val="none" w:sz="0" w:space="0" w:color="auto"/>
          </w:divBdr>
        </w:div>
        <w:div w:id="1910335898">
          <w:marLeft w:val="640"/>
          <w:marRight w:val="0"/>
          <w:marTop w:val="0"/>
          <w:marBottom w:val="0"/>
          <w:divBdr>
            <w:top w:val="none" w:sz="0" w:space="0" w:color="auto"/>
            <w:left w:val="none" w:sz="0" w:space="0" w:color="auto"/>
            <w:bottom w:val="none" w:sz="0" w:space="0" w:color="auto"/>
            <w:right w:val="none" w:sz="0" w:space="0" w:color="auto"/>
          </w:divBdr>
        </w:div>
        <w:div w:id="1714621503">
          <w:marLeft w:val="640"/>
          <w:marRight w:val="0"/>
          <w:marTop w:val="0"/>
          <w:marBottom w:val="0"/>
          <w:divBdr>
            <w:top w:val="none" w:sz="0" w:space="0" w:color="auto"/>
            <w:left w:val="none" w:sz="0" w:space="0" w:color="auto"/>
            <w:bottom w:val="none" w:sz="0" w:space="0" w:color="auto"/>
            <w:right w:val="none" w:sz="0" w:space="0" w:color="auto"/>
          </w:divBdr>
        </w:div>
        <w:div w:id="1521823140">
          <w:marLeft w:val="640"/>
          <w:marRight w:val="0"/>
          <w:marTop w:val="0"/>
          <w:marBottom w:val="0"/>
          <w:divBdr>
            <w:top w:val="none" w:sz="0" w:space="0" w:color="auto"/>
            <w:left w:val="none" w:sz="0" w:space="0" w:color="auto"/>
            <w:bottom w:val="none" w:sz="0" w:space="0" w:color="auto"/>
            <w:right w:val="none" w:sz="0" w:space="0" w:color="auto"/>
          </w:divBdr>
        </w:div>
        <w:div w:id="1884168315">
          <w:marLeft w:val="640"/>
          <w:marRight w:val="0"/>
          <w:marTop w:val="0"/>
          <w:marBottom w:val="0"/>
          <w:divBdr>
            <w:top w:val="none" w:sz="0" w:space="0" w:color="auto"/>
            <w:left w:val="none" w:sz="0" w:space="0" w:color="auto"/>
            <w:bottom w:val="none" w:sz="0" w:space="0" w:color="auto"/>
            <w:right w:val="none" w:sz="0" w:space="0" w:color="auto"/>
          </w:divBdr>
        </w:div>
        <w:div w:id="289632413">
          <w:marLeft w:val="640"/>
          <w:marRight w:val="0"/>
          <w:marTop w:val="0"/>
          <w:marBottom w:val="0"/>
          <w:divBdr>
            <w:top w:val="none" w:sz="0" w:space="0" w:color="auto"/>
            <w:left w:val="none" w:sz="0" w:space="0" w:color="auto"/>
            <w:bottom w:val="none" w:sz="0" w:space="0" w:color="auto"/>
            <w:right w:val="none" w:sz="0" w:space="0" w:color="auto"/>
          </w:divBdr>
        </w:div>
        <w:div w:id="1772119655">
          <w:marLeft w:val="640"/>
          <w:marRight w:val="0"/>
          <w:marTop w:val="0"/>
          <w:marBottom w:val="0"/>
          <w:divBdr>
            <w:top w:val="none" w:sz="0" w:space="0" w:color="auto"/>
            <w:left w:val="none" w:sz="0" w:space="0" w:color="auto"/>
            <w:bottom w:val="none" w:sz="0" w:space="0" w:color="auto"/>
            <w:right w:val="none" w:sz="0" w:space="0" w:color="auto"/>
          </w:divBdr>
        </w:div>
        <w:div w:id="748699808">
          <w:marLeft w:val="640"/>
          <w:marRight w:val="0"/>
          <w:marTop w:val="0"/>
          <w:marBottom w:val="0"/>
          <w:divBdr>
            <w:top w:val="none" w:sz="0" w:space="0" w:color="auto"/>
            <w:left w:val="none" w:sz="0" w:space="0" w:color="auto"/>
            <w:bottom w:val="none" w:sz="0" w:space="0" w:color="auto"/>
            <w:right w:val="none" w:sz="0" w:space="0" w:color="auto"/>
          </w:divBdr>
        </w:div>
        <w:div w:id="1568765248">
          <w:marLeft w:val="640"/>
          <w:marRight w:val="0"/>
          <w:marTop w:val="0"/>
          <w:marBottom w:val="0"/>
          <w:divBdr>
            <w:top w:val="none" w:sz="0" w:space="0" w:color="auto"/>
            <w:left w:val="none" w:sz="0" w:space="0" w:color="auto"/>
            <w:bottom w:val="none" w:sz="0" w:space="0" w:color="auto"/>
            <w:right w:val="none" w:sz="0" w:space="0" w:color="auto"/>
          </w:divBdr>
        </w:div>
        <w:div w:id="1311909385">
          <w:marLeft w:val="640"/>
          <w:marRight w:val="0"/>
          <w:marTop w:val="0"/>
          <w:marBottom w:val="0"/>
          <w:divBdr>
            <w:top w:val="none" w:sz="0" w:space="0" w:color="auto"/>
            <w:left w:val="none" w:sz="0" w:space="0" w:color="auto"/>
            <w:bottom w:val="none" w:sz="0" w:space="0" w:color="auto"/>
            <w:right w:val="none" w:sz="0" w:space="0" w:color="auto"/>
          </w:divBdr>
        </w:div>
        <w:div w:id="1140734149">
          <w:marLeft w:val="640"/>
          <w:marRight w:val="0"/>
          <w:marTop w:val="0"/>
          <w:marBottom w:val="0"/>
          <w:divBdr>
            <w:top w:val="none" w:sz="0" w:space="0" w:color="auto"/>
            <w:left w:val="none" w:sz="0" w:space="0" w:color="auto"/>
            <w:bottom w:val="none" w:sz="0" w:space="0" w:color="auto"/>
            <w:right w:val="none" w:sz="0" w:space="0" w:color="auto"/>
          </w:divBdr>
        </w:div>
        <w:div w:id="1741907390">
          <w:marLeft w:val="640"/>
          <w:marRight w:val="0"/>
          <w:marTop w:val="0"/>
          <w:marBottom w:val="0"/>
          <w:divBdr>
            <w:top w:val="none" w:sz="0" w:space="0" w:color="auto"/>
            <w:left w:val="none" w:sz="0" w:space="0" w:color="auto"/>
            <w:bottom w:val="none" w:sz="0" w:space="0" w:color="auto"/>
            <w:right w:val="none" w:sz="0" w:space="0" w:color="auto"/>
          </w:divBdr>
        </w:div>
      </w:divsChild>
    </w:div>
    <w:div w:id="1565294031">
      <w:bodyDiv w:val="1"/>
      <w:marLeft w:val="0"/>
      <w:marRight w:val="0"/>
      <w:marTop w:val="0"/>
      <w:marBottom w:val="0"/>
      <w:divBdr>
        <w:top w:val="none" w:sz="0" w:space="0" w:color="auto"/>
        <w:left w:val="none" w:sz="0" w:space="0" w:color="auto"/>
        <w:bottom w:val="none" w:sz="0" w:space="0" w:color="auto"/>
        <w:right w:val="none" w:sz="0" w:space="0" w:color="auto"/>
      </w:divBdr>
      <w:divsChild>
        <w:div w:id="975452354">
          <w:marLeft w:val="480"/>
          <w:marRight w:val="0"/>
          <w:marTop w:val="0"/>
          <w:marBottom w:val="0"/>
          <w:divBdr>
            <w:top w:val="none" w:sz="0" w:space="0" w:color="auto"/>
            <w:left w:val="none" w:sz="0" w:space="0" w:color="auto"/>
            <w:bottom w:val="none" w:sz="0" w:space="0" w:color="auto"/>
            <w:right w:val="none" w:sz="0" w:space="0" w:color="auto"/>
          </w:divBdr>
        </w:div>
        <w:div w:id="88353640">
          <w:marLeft w:val="480"/>
          <w:marRight w:val="0"/>
          <w:marTop w:val="0"/>
          <w:marBottom w:val="0"/>
          <w:divBdr>
            <w:top w:val="none" w:sz="0" w:space="0" w:color="auto"/>
            <w:left w:val="none" w:sz="0" w:space="0" w:color="auto"/>
            <w:bottom w:val="none" w:sz="0" w:space="0" w:color="auto"/>
            <w:right w:val="none" w:sz="0" w:space="0" w:color="auto"/>
          </w:divBdr>
        </w:div>
        <w:div w:id="1239755921">
          <w:marLeft w:val="480"/>
          <w:marRight w:val="0"/>
          <w:marTop w:val="0"/>
          <w:marBottom w:val="0"/>
          <w:divBdr>
            <w:top w:val="none" w:sz="0" w:space="0" w:color="auto"/>
            <w:left w:val="none" w:sz="0" w:space="0" w:color="auto"/>
            <w:bottom w:val="none" w:sz="0" w:space="0" w:color="auto"/>
            <w:right w:val="none" w:sz="0" w:space="0" w:color="auto"/>
          </w:divBdr>
        </w:div>
        <w:div w:id="1021541914">
          <w:marLeft w:val="480"/>
          <w:marRight w:val="0"/>
          <w:marTop w:val="0"/>
          <w:marBottom w:val="0"/>
          <w:divBdr>
            <w:top w:val="none" w:sz="0" w:space="0" w:color="auto"/>
            <w:left w:val="none" w:sz="0" w:space="0" w:color="auto"/>
            <w:bottom w:val="none" w:sz="0" w:space="0" w:color="auto"/>
            <w:right w:val="none" w:sz="0" w:space="0" w:color="auto"/>
          </w:divBdr>
        </w:div>
        <w:div w:id="1640650235">
          <w:marLeft w:val="480"/>
          <w:marRight w:val="0"/>
          <w:marTop w:val="0"/>
          <w:marBottom w:val="0"/>
          <w:divBdr>
            <w:top w:val="none" w:sz="0" w:space="0" w:color="auto"/>
            <w:left w:val="none" w:sz="0" w:space="0" w:color="auto"/>
            <w:bottom w:val="none" w:sz="0" w:space="0" w:color="auto"/>
            <w:right w:val="none" w:sz="0" w:space="0" w:color="auto"/>
          </w:divBdr>
        </w:div>
        <w:div w:id="448939845">
          <w:marLeft w:val="480"/>
          <w:marRight w:val="0"/>
          <w:marTop w:val="0"/>
          <w:marBottom w:val="0"/>
          <w:divBdr>
            <w:top w:val="none" w:sz="0" w:space="0" w:color="auto"/>
            <w:left w:val="none" w:sz="0" w:space="0" w:color="auto"/>
            <w:bottom w:val="none" w:sz="0" w:space="0" w:color="auto"/>
            <w:right w:val="none" w:sz="0" w:space="0" w:color="auto"/>
          </w:divBdr>
        </w:div>
        <w:div w:id="1225877411">
          <w:marLeft w:val="480"/>
          <w:marRight w:val="0"/>
          <w:marTop w:val="0"/>
          <w:marBottom w:val="0"/>
          <w:divBdr>
            <w:top w:val="none" w:sz="0" w:space="0" w:color="auto"/>
            <w:left w:val="none" w:sz="0" w:space="0" w:color="auto"/>
            <w:bottom w:val="none" w:sz="0" w:space="0" w:color="auto"/>
            <w:right w:val="none" w:sz="0" w:space="0" w:color="auto"/>
          </w:divBdr>
        </w:div>
        <w:div w:id="105081403">
          <w:marLeft w:val="480"/>
          <w:marRight w:val="0"/>
          <w:marTop w:val="0"/>
          <w:marBottom w:val="0"/>
          <w:divBdr>
            <w:top w:val="none" w:sz="0" w:space="0" w:color="auto"/>
            <w:left w:val="none" w:sz="0" w:space="0" w:color="auto"/>
            <w:bottom w:val="none" w:sz="0" w:space="0" w:color="auto"/>
            <w:right w:val="none" w:sz="0" w:space="0" w:color="auto"/>
          </w:divBdr>
        </w:div>
        <w:div w:id="2079745539">
          <w:marLeft w:val="480"/>
          <w:marRight w:val="0"/>
          <w:marTop w:val="0"/>
          <w:marBottom w:val="0"/>
          <w:divBdr>
            <w:top w:val="none" w:sz="0" w:space="0" w:color="auto"/>
            <w:left w:val="none" w:sz="0" w:space="0" w:color="auto"/>
            <w:bottom w:val="none" w:sz="0" w:space="0" w:color="auto"/>
            <w:right w:val="none" w:sz="0" w:space="0" w:color="auto"/>
          </w:divBdr>
        </w:div>
        <w:div w:id="547187420">
          <w:marLeft w:val="480"/>
          <w:marRight w:val="0"/>
          <w:marTop w:val="0"/>
          <w:marBottom w:val="0"/>
          <w:divBdr>
            <w:top w:val="none" w:sz="0" w:space="0" w:color="auto"/>
            <w:left w:val="none" w:sz="0" w:space="0" w:color="auto"/>
            <w:bottom w:val="none" w:sz="0" w:space="0" w:color="auto"/>
            <w:right w:val="none" w:sz="0" w:space="0" w:color="auto"/>
          </w:divBdr>
        </w:div>
        <w:div w:id="360712264">
          <w:marLeft w:val="480"/>
          <w:marRight w:val="0"/>
          <w:marTop w:val="0"/>
          <w:marBottom w:val="0"/>
          <w:divBdr>
            <w:top w:val="none" w:sz="0" w:space="0" w:color="auto"/>
            <w:left w:val="none" w:sz="0" w:space="0" w:color="auto"/>
            <w:bottom w:val="none" w:sz="0" w:space="0" w:color="auto"/>
            <w:right w:val="none" w:sz="0" w:space="0" w:color="auto"/>
          </w:divBdr>
        </w:div>
        <w:div w:id="983967281">
          <w:marLeft w:val="480"/>
          <w:marRight w:val="0"/>
          <w:marTop w:val="0"/>
          <w:marBottom w:val="0"/>
          <w:divBdr>
            <w:top w:val="none" w:sz="0" w:space="0" w:color="auto"/>
            <w:left w:val="none" w:sz="0" w:space="0" w:color="auto"/>
            <w:bottom w:val="none" w:sz="0" w:space="0" w:color="auto"/>
            <w:right w:val="none" w:sz="0" w:space="0" w:color="auto"/>
          </w:divBdr>
        </w:div>
        <w:div w:id="1135757610">
          <w:marLeft w:val="480"/>
          <w:marRight w:val="0"/>
          <w:marTop w:val="0"/>
          <w:marBottom w:val="0"/>
          <w:divBdr>
            <w:top w:val="none" w:sz="0" w:space="0" w:color="auto"/>
            <w:left w:val="none" w:sz="0" w:space="0" w:color="auto"/>
            <w:bottom w:val="none" w:sz="0" w:space="0" w:color="auto"/>
            <w:right w:val="none" w:sz="0" w:space="0" w:color="auto"/>
          </w:divBdr>
        </w:div>
        <w:div w:id="1995596118">
          <w:marLeft w:val="480"/>
          <w:marRight w:val="0"/>
          <w:marTop w:val="0"/>
          <w:marBottom w:val="0"/>
          <w:divBdr>
            <w:top w:val="none" w:sz="0" w:space="0" w:color="auto"/>
            <w:left w:val="none" w:sz="0" w:space="0" w:color="auto"/>
            <w:bottom w:val="none" w:sz="0" w:space="0" w:color="auto"/>
            <w:right w:val="none" w:sz="0" w:space="0" w:color="auto"/>
          </w:divBdr>
        </w:div>
        <w:div w:id="1066488513">
          <w:marLeft w:val="480"/>
          <w:marRight w:val="0"/>
          <w:marTop w:val="0"/>
          <w:marBottom w:val="0"/>
          <w:divBdr>
            <w:top w:val="none" w:sz="0" w:space="0" w:color="auto"/>
            <w:left w:val="none" w:sz="0" w:space="0" w:color="auto"/>
            <w:bottom w:val="none" w:sz="0" w:space="0" w:color="auto"/>
            <w:right w:val="none" w:sz="0" w:space="0" w:color="auto"/>
          </w:divBdr>
        </w:div>
        <w:div w:id="1170560465">
          <w:marLeft w:val="480"/>
          <w:marRight w:val="0"/>
          <w:marTop w:val="0"/>
          <w:marBottom w:val="0"/>
          <w:divBdr>
            <w:top w:val="none" w:sz="0" w:space="0" w:color="auto"/>
            <w:left w:val="none" w:sz="0" w:space="0" w:color="auto"/>
            <w:bottom w:val="none" w:sz="0" w:space="0" w:color="auto"/>
            <w:right w:val="none" w:sz="0" w:space="0" w:color="auto"/>
          </w:divBdr>
        </w:div>
        <w:div w:id="1284112923">
          <w:marLeft w:val="480"/>
          <w:marRight w:val="0"/>
          <w:marTop w:val="0"/>
          <w:marBottom w:val="0"/>
          <w:divBdr>
            <w:top w:val="none" w:sz="0" w:space="0" w:color="auto"/>
            <w:left w:val="none" w:sz="0" w:space="0" w:color="auto"/>
            <w:bottom w:val="none" w:sz="0" w:space="0" w:color="auto"/>
            <w:right w:val="none" w:sz="0" w:space="0" w:color="auto"/>
          </w:divBdr>
        </w:div>
        <w:div w:id="1289044937">
          <w:marLeft w:val="480"/>
          <w:marRight w:val="0"/>
          <w:marTop w:val="0"/>
          <w:marBottom w:val="0"/>
          <w:divBdr>
            <w:top w:val="none" w:sz="0" w:space="0" w:color="auto"/>
            <w:left w:val="none" w:sz="0" w:space="0" w:color="auto"/>
            <w:bottom w:val="none" w:sz="0" w:space="0" w:color="auto"/>
            <w:right w:val="none" w:sz="0" w:space="0" w:color="auto"/>
          </w:divBdr>
        </w:div>
        <w:div w:id="312222182">
          <w:marLeft w:val="480"/>
          <w:marRight w:val="0"/>
          <w:marTop w:val="0"/>
          <w:marBottom w:val="0"/>
          <w:divBdr>
            <w:top w:val="none" w:sz="0" w:space="0" w:color="auto"/>
            <w:left w:val="none" w:sz="0" w:space="0" w:color="auto"/>
            <w:bottom w:val="none" w:sz="0" w:space="0" w:color="auto"/>
            <w:right w:val="none" w:sz="0" w:space="0" w:color="auto"/>
          </w:divBdr>
        </w:div>
        <w:div w:id="2041199000">
          <w:marLeft w:val="480"/>
          <w:marRight w:val="0"/>
          <w:marTop w:val="0"/>
          <w:marBottom w:val="0"/>
          <w:divBdr>
            <w:top w:val="none" w:sz="0" w:space="0" w:color="auto"/>
            <w:left w:val="none" w:sz="0" w:space="0" w:color="auto"/>
            <w:bottom w:val="none" w:sz="0" w:space="0" w:color="auto"/>
            <w:right w:val="none" w:sz="0" w:space="0" w:color="auto"/>
          </w:divBdr>
        </w:div>
        <w:div w:id="553589483">
          <w:marLeft w:val="480"/>
          <w:marRight w:val="0"/>
          <w:marTop w:val="0"/>
          <w:marBottom w:val="0"/>
          <w:divBdr>
            <w:top w:val="none" w:sz="0" w:space="0" w:color="auto"/>
            <w:left w:val="none" w:sz="0" w:space="0" w:color="auto"/>
            <w:bottom w:val="none" w:sz="0" w:space="0" w:color="auto"/>
            <w:right w:val="none" w:sz="0" w:space="0" w:color="auto"/>
          </w:divBdr>
        </w:div>
        <w:div w:id="845169049">
          <w:marLeft w:val="480"/>
          <w:marRight w:val="0"/>
          <w:marTop w:val="0"/>
          <w:marBottom w:val="0"/>
          <w:divBdr>
            <w:top w:val="none" w:sz="0" w:space="0" w:color="auto"/>
            <w:left w:val="none" w:sz="0" w:space="0" w:color="auto"/>
            <w:bottom w:val="none" w:sz="0" w:space="0" w:color="auto"/>
            <w:right w:val="none" w:sz="0" w:space="0" w:color="auto"/>
          </w:divBdr>
        </w:div>
        <w:div w:id="506674142">
          <w:marLeft w:val="480"/>
          <w:marRight w:val="0"/>
          <w:marTop w:val="0"/>
          <w:marBottom w:val="0"/>
          <w:divBdr>
            <w:top w:val="none" w:sz="0" w:space="0" w:color="auto"/>
            <w:left w:val="none" w:sz="0" w:space="0" w:color="auto"/>
            <w:bottom w:val="none" w:sz="0" w:space="0" w:color="auto"/>
            <w:right w:val="none" w:sz="0" w:space="0" w:color="auto"/>
          </w:divBdr>
        </w:div>
        <w:div w:id="1435593833">
          <w:marLeft w:val="480"/>
          <w:marRight w:val="0"/>
          <w:marTop w:val="0"/>
          <w:marBottom w:val="0"/>
          <w:divBdr>
            <w:top w:val="none" w:sz="0" w:space="0" w:color="auto"/>
            <w:left w:val="none" w:sz="0" w:space="0" w:color="auto"/>
            <w:bottom w:val="none" w:sz="0" w:space="0" w:color="auto"/>
            <w:right w:val="none" w:sz="0" w:space="0" w:color="auto"/>
          </w:divBdr>
        </w:div>
        <w:div w:id="738939098">
          <w:marLeft w:val="480"/>
          <w:marRight w:val="0"/>
          <w:marTop w:val="0"/>
          <w:marBottom w:val="0"/>
          <w:divBdr>
            <w:top w:val="none" w:sz="0" w:space="0" w:color="auto"/>
            <w:left w:val="none" w:sz="0" w:space="0" w:color="auto"/>
            <w:bottom w:val="none" w:sz="0" w:space="0" w:color="auto"/>
            <w:right w:val="none" w:sz="0" w:space="0" w:color="auto"/>
          </w:divBdr>
        </w:div>
        <w:div w:id="1553693712">
          <w:marLeft w:val="480"/>
          <w:marRight w:val="0"/>
          <w:marTop w:val="0"/>
          <w:marBottom w:val="0"/>
          <w:divBdr>
            <w:top w:val="none" w:sz="0" w:space="0" w:color="auto"/>
            <w:left w:val="none" w:sz="0" w:space="0" w:color="auto"/>
            <w:bottom w:val="none" w:sz="0" w:space="0" w:color="auto"/>
            <w:right w:val="none" w:sz="0" w:space="0" w:color="auto"/>
          </w:divBdr>
        </w:div>
        <w:div w:id="651062239">
          <w:marLeft w:val="480"/>
          <w:marRight w:val="0"/>
          <w:marTop w:val="0"/>
          <w:marBottom w:val="0"/>
          <w:divBdr>
            <w:top w:val="none" w:sz="0" w:space="0" w:color="auto"/>
            <w:left w:val="none" w:sz="0" w:space="0" w:color="auto"/>
            <w:bottom w:val="none" w:sz="0" w:space="0" w:color="auto"/>
            <w:right w:val="none" w:sz="0" w:space="0" w:color="auto"/>
          </w:divBdr>
        </w:div>
        <w:div w:id="1717388879">
          <w:marLeft w:val="480"/>
          <w:marRight w:val="0"/>
          <w:marTop w:val="0"/>
          <w:marBottom w:val="0"/>
          <w:divBdr>
            <w:top w:val="none" w:sz="0" w:space="0" w:color="auto"/>
            <w:left w:val="none" w:sz="0" w:space="0" w:color="auto"/>
            <w:bottom w:val="none" w:sz="0" w:space="0" w:color="auto"/>
            <w:right w:val="none" w:sz="0" w:space="0" w:color="auto"/>
          </w:divBdr>
        </w:div>
      </w:divsChild>
    </w:div>
    <w:div w:id="1568875602">
      <w:bodyDiv w:val="1"/>
      <w:marLeft w:val="0"/>
      <w:marRight w:val="0"/>
      <w:marTop w:val="0"/>
      <w:marBottom w:val="0"/>
      <w:divBdr>
        <w:top w:val="none" w:sz="0" w:space="0" w:color="auto"/>
        <w:left w:val="none" w:sz="0" w:space="0" w:color="auto"/>
        <w:bottom w:val="none" w:sz="0" w:space="0" w:color="auto"/>
        <w:right w:val="none" w:sz="0" w:space="0" w:color="auto"/>
      </w:divBdr>
      <w:divsChild>
        <w:div w:id="586304339">
          <w:marLeft w:val="640"/>
          <w:marRight w:val="0"/>
          <w:marTop w:val="0"/>
          <w:marBottom w:val="0"/>
          <w:divBdr>
            <w:top w:val="none" w:sz="0" w:space="0" w:color="auto"/>
            <w:left w:val="none" w:sz="0" w:space="0" w:color="auto"/>
            <w:bottom w:val="none" w:sz="0" w:space="0" w:color="auto"/>
            <w:right w:val="none" w:sz="0" w:space="0" w:color="auto"/>
          </w:divBdr>
        </w:div>
        <w:div w:id="1595437085">
          <w:marLeft w:val="640"/>
          <w:marRight w:val="0"/>
          <w:marTop w:val="0"/>
          <w:marBottom w:val="0"/>
          <w:divBdr>
            <w:top w:val="none" w:sz="0" w:space="0" w:color="auto"/>
            <w:left w:val="none" w:sz="0" w:space="0" w:color="auto"/>
            <w:bottom w:val="none" w:sz="0" w:space="0" w:color="auto"/>
            <w:right w:val="none" w:sz="0" w:space="0" w:color="auto"/>
          </w:divBdr>
        </w:div>
        <w:div w:id="619531691">
          <w:marLeft w:val="640"/>
          <w:marRight w:val="0"/>
          <w:marTop w:val="0"/>
          <w:marBottom w:val="0"/>
          <w:divBdr>
            <w:top w:val="none" w:sz="0" w:space="0" w:color="auto"/>
            <w:left w:val="none" w:sz="0" w:space="0" w:color="auto"/>
            <w:bottom w:val="none" w:sz="0" w:space="0" w:color="auto"/>
            <w:right w:val="none" w:sz="0" w:space="0" w:color="auto"/>
          </w:divBdr>
        </w:div>
        <w:div w:id="732657032">
          <w:marLeft w:val="640"/>
          <w:marRight w:val="0"/>
          <w:marTop w:val="0"/>
          <w:marBottom w:val="0"/>
          <w:divBdr>
            <w:top w:val="none" w:sz="0" w:space="0" w:color="auto"/>
            <w:left w:val="none" w:sz="0" w:space="0" w:color="auto"/>
            <w:bottom w:val="none" w:sz="0" w:space="0" w:color="auto"/>
            <w:right w:val="none" w:sz="0" w:space="0" w:color="auto"/>
          </w:divBdr>
        </w:div>
        <w:div w:id="2103984117">
          <w:marLeft w:val="640"/>
          <w:marRight w:val="0"/>
          <w:marTop w:val="0"/>
          <w:marBottom w:val="0"/>
          <w:divBdr>
            <w:top w:val="none" w:sz="0" w:space="0" w:color="auto"/>
            <w:left w:val="none" w:sz="0" w:space="0" w:color="auto"/>
            <w:bottom w:val="none" w:sz="0" w:space="0" w:color="auto"/>
            <w:right w:val="none" w:sz="0" w:space="0" w:color="auto"/>
          </w:divBdr>
        </w:div>
        <w:div w:id="1025591957">
          <w:marLeft w:val="640"/>
          <w:marRight w:val="0"/>
          <w:marTop w:val="0"/>
          <w:marBottom w:val="0"/>
          <w:divBdr>
            <w:top w:val="none" w:sz="0" w:space="0" w:color="auto"/>
            <w:left w:val="none" w:sz="0" w:space="0" w:color="auto"/>
            <w:bottom w:val="none" w:sz="0" w:space="0" w:color="auto"/>
            <w:right w:val="none" w:sz="0" w:space="0" w:color="auto"/>
          </w:divBdr>
        </w:div>
        <w:div w:id="1719864957">
          <w:marLeft w:val="640"/>
          <w:marRight w:val="0"/>
          <w:marTop w:val="0"/>
          <w:marBottom w:val="0"/>
          <w:divBdr>
            <w:top w:val="none" w:sz="0" w:space="0" w:color="auto"/>
            <w:left w:val="none" w:sz="0" w:space="0" w:color="auto"/>
            <w:bottom w:val="none" w:sz="0" w:space="0" w:color="auto"/>
            <w:right w:val="none" w:sz="0" w:space="0" w:color="auto"/>
          </w:divBdr>
        </w:div>
        <w:div w:id="1272590608">
          <w:marLeft w:val="640"/>
          <w:marRight w:val="0"/>
          <w:marTop w:val="0"/>
          <w:marBottom w:val="0"/>
          <w:divBdr>
            <w:top w:val="none" w:sz="0" w:space="0" w:color="auto"/>
            <w:left w:val="none" w:sz="0" w:space="0" w:color="auto"/>
            <w:bottom w:val="none" w:sz="0" w:space="0" w:color="auto"/>
            <w:right w:val="none" w:sz="0" w:space="0" w:color="auto"/>
          </w:divBdr>
        </w:div>
        <w:div w:id="1467432391">
          <w:marLeft w:val="640"/>
          <w:marRight w:val="0"/>
          <w:marTop w:val="0"/>
          <w:marBottom w:val="0"/>
          <w:divBdr>
            <w:top w:val="none" w:sz="0" w:space="0" w:color="auto"/>
            <w:left w:val="none" w:sz="0" w:space="0" w:color="auto"/>
            <w:bottom w:val="none" w:sz="0" w:space="0" w:color="auto"/>
            <w:right w:val="none" w:sz="0" w:space="0" w:color="auto"/>
          </w:divBdr>
        </w:div>
        <w:div w:id="113912591">
          <w:marLeft w:val="640"/>
          <w:marRight w:val="0"/>
          <w:marTop w:val="0"/>
          <w:marBottom w:val="0"/>
          <w:divBdr>
            <w:top w:val="none" w:sz="0" w:space="0" w:color="auto"/>
            <w:left w:val="none" w:sz="0" w:space="0" w:color="auto"/>
            <w:bottom w:val="none" w:sz="0" w:space="0" w:color="auto"/>
            <w:right w:val="none" w:sz="0" w:space="0" w:color="auto"/>
          </w:divBdr>
        </w:div>
        <w:div w:id="1870022388">
          <w:marLeft w:val="640"/>
          <w:marRight w:val="0"/>
          <w:marTop w:val="0"/>
          <w:marBottom w:val="0"/>
          <w:divBdr>
            <w:top w:val="none" w:sz="0" w:space="0" w:color="auto"/>
            <w:left w:val="none" w:sz="0" w:space="0" w:color="auto"/>
            <w:bottom w:val="none" w:sz="0" w:space="0" w:color="auto"/>
            <w:right w:val="none" w:sz="0" w:space="0" w:color="auto"/>
          </w:divBdr>
        </w:div>
        <w:div w:id="289242317">
          <w:marLeft w:val="640"/>
          <w:marRight w:val="0"/>
          <w:marTop w:val="0"/>
          <w:marBottom w:val="0"/>
          <w:divBdr>
            <w:top w:val="none" w:sz="0" w:space="0" w:color="auto"/>
            <w:left w:val="none" w:sz="0" w:space="0" w:color="auto"/>
            <w:bottom w:val="none" w:sz="0" w:space="0" w:color="auto"/>
            <w:right w:val="none" w:sz="0" w:space="0" w:color="auto"/>
          </w:divBdr>
        </w:div>
        <w:div w:id="47382793">
          <w:marLeft w:val="640"/>
          <w:marRight w:val="0"/>
          <w:marTop w:val="0"/>
          <w:marBottom w:val="0"/>
          <w:divBdr>
            <w:top w:val="none" w:sz="0" w:space="0" w:color="auto"/>
            <w:left w:val="none" w:sz="0" w:space="0" w:color="auto"/>
            <w:bottom w:val="none" w:sz="0" w:space="0" w:color="auto"/>
            <w:right w:val="none" w:sz="0" w:space="0" w:color="auto"/>
          </w:divBdr>
        </w:div>
        <w:div w:id="1328052285">
          <w:marLeft w:val="640"/>
          <w:marRight w:val="0"/>
          <w:marTop w:val="0"/>
          <w:marBottom w:val="0"/>
          <w:divBdr>
            <w:top w:val="none" w:sz="0" w:space="0" w:color="auto"/>
            <w:left w:val="none" w:sz="0" w:space="0" w:color="auto"/>
            <w:bottom w:val="none" w:sz="0" w:space="0" w:color="auto"/>
            <w:right w:val="none" w:sz="0" w:space="0" w:color="auto"/>
          </w:divBdr>
        </w:div>
        <w:div w:id="1987516040">
          <w:marLeft w:val="640"/>
          <w:marRight w:val="0"/>
          <w:marTop w:val="0"/>
          <w:marBottom w:val="0"/>
          <w:divBdr>
            <w:top w:val="none" w:sz="0" w:space="0" w:color="auto"/>
            <w:left w:val="none" w:sz="0" w:space="0" w:color="auto"/>
            <w:bottom w:val="none" w:sz="0" w:space="0" w:color="auto"/>
            <w:right w:val="none" w:sz="0" w:space="0" w:color="auto"/>
          </w:divBdr>
        </w:div>
        <w:div w:id="1603567150">
          <w:marLeft w:val="640"/>
          <w:marRight w:val="0"/>
          <w:marTop w:val="0"/>
          <w:marBottom w:val="0"/>
          <w:divBdr>
            <w:top w:val="none" w:sz="0" w:space="0" w:color="auto"/>
            <w:left w:val="none" w:sz="0" w:space="0" w:color="auto"/>
            <w:bottom w:val="none" w:sz="0" w:space="0" w:color="auto"/>
            <w:right w:val="none" w:sz="0" w:space="0" w:color="auto"/>
          </w:divBdr>
        </w:div>
        <w:div w:id="1762872916">
          <w:marLeft w:val="640"/>
          <w:marRight w:val="0"/>
          <w:marTop w:val="0"/>
          <w:marBottom w:val="0"/>
          <w:divBdr>
            <w:top w:val="none" w:sz="0" w:space="0" w:color="auto"/>
            <w:left w:val="none" w:sz="0" w:space="0" w:color="auto"/>
            <w:bottom w:val="none" w:sz="0" w:space="0" w:color="auto"/>
            <w:right w:val="none" w:sz="0" w:space="0" w:color="auto"/>
          </w:divBdr>
        </w:div>
        <w:div w:id="103816695">
          <w:marLeft w:val="640"/>
          <w:marRight w:val="0"/>
          <w:marTop w:val="0"/>
          <w:marBottom w:val="0"/>
          <w:divBdr>
            <w:top w:val="none" w:sz="0" w:space="0" w:color="auto"/>
            <w:left w:val="none" w:sz="0" w:space="0" w:color="auto"/>
            <w:bottom w:val="none" w:sz="0" w:space="0" w:color="auto"/>
            <w:right w:val="none" w:sz="0" w:space="0" w:color="auto"/>
          </w:divBdr>
        </w:div>
        <w:div w:id="775561751">
          <w:marLeft w:val="640"/>
          <w:marRight w:val="0"/>
          <w:marTop w:val="0"/>
          <w:marBottom w:val="0"/>
          <w:divBdr>
            <w:top w:val="none" w:sz="0" w:space="0" w:color="auto"/>
            <w:left w:val="none" w:sz="0" w:space="0" w:color="auto"/>
            <w:bottom w:val="none" w:sz="0" w:space="0" w:color="auto"/>
            <w:right w:val="none" w:sz="0" w:space="0" w:color="auto"/>
          </w:divBdr>
        </w:div>
        <w:div w:id="1675181151">
          <w:marLeft w:val="640"/>
          <w:marRight w:val="0"/>
          <w:marTop w:val="0"/>
          <w:marBottom w:val="0"/>
          <w:divBdr>
            <w:top w:val="none" w:sz="0" w:space="0" w:color="auto"/>
            <w:left w:val="none" w:sz="0" w:space="0" w:color="auto"/>
            <w:bottom w:val="none" w:sz="0" w:space="0" w:color="auto"/>
            <w:right w:val="none" w:sz="0" w:space="0" w:color="auto"/>
          </w:divBdr>
        </w:div>
        <w:div w:id="392654930">
          <w:marLeft w:val="640"/>
          <w:marRight w:val="0"/>
          <w:marTop w:val="0"/>
          <w:marBottom w:val="0"/>
          <w:divBdr>
            <w:top w:val="none" w:sz="0" w:space="0" w:color="auto"/>
            <w:left w:val="none" w:sz="0" w:space="0" w:color="auto"/>
            <w:bottom w:val="none" w:sz="0" w:space="0" w:color="auto"/>
            <w:right w:val="none" w:sz="0" w:space="0" w:color="auto"/>
          </w:divBdr>
        </w:div>
        <w:div w:id="525365564">
          <w:marLeft w:val="640"/>
          <w:marRight w:val="0"/>
          <w:marTop w:val="0"/>
          <w:marBottom w:val="0"/>
          <w:divBdr>
            <w:top w:val="none" w:sz="0" w:space="0" w:color="auto"/>
            <w:left w:val="none" w:sz="0" w:space="0" w:color="auto"/>
            <w:bottom w:val="none" w:sz="0" w:space="0" w:color="auto"/>
            <w:right w:val="none" w:sz="0" w:space="0" w:color="auto"/>
          </w:divBdr>
        </w:div>
        <w:div w:id="698747831">
          <w:marLeft w:val="640"/>
          <w:marRight w:val="0"/>
          <w:marTop w:val="0"/>
          <w:marBottom w:val="0"/>
          <w:divBdr>
            <w:top w:val="none" w:sz="0" w:space="0" w:color="auto"/>
            <w:left w:val="none" w:sz="0" w:space="0" w:color="auto"/>
            <w:bottom w:val="none" w:sz="0" w:space="0" w:color="auto"/>
            <w:right w:val="none" w:sz="0" w:space="0" w:color="auto"/>
          </w:divBdr>
        </w:div>
        <w:div w:id="41489326">
          <w:marLeft w:val="640"/>
          <w:marRight w:val="0"/>
          <w:marTop w:val="0"/>
          <w:marBottom w:val="0"/>
          <w:divBdr>
            <w:top w:val="none" w:sz="0" w:space="0" w:color="auto"/>
            <w:left w:val="none" w:sz="0" w:space="0" w:color="auto"/>
            <w:bottom w:val="none" w:sz="0" w:space="0" w:color="auto"/>
            <w:right w:val="none" w:sz="0" w:space="0" w:color="auto"/>
          </w:divBdr>
        </w:div>
        <w:div w:id="200362466">
          <w:marLeft w:val="640"/>
          <w:marRight w:val="0"/>
          <w:marTop w:val="0"/>
          <w:marBottom w:val="0"/>
          <w:divBdr>
            <w:top w:val="none" w:sz="0" w:space="0" w:color="auto"/>
            <w:left w:val="none" w:sz="0" w:space="0" w:color="auto"/>
            <w:bottom w:val="none" w:sz="0" w:space="0" w:color="auto"/>
            <w:right w:val="none" w:sz="0" w:space="0" w:color="auto"/>
          </w:divBdr>
        </w:div>
        <w:div w:id="2103603603">
          <w:marLeft w:val="640"/>
          <w:marRight w:val="0"/>
          <w:marTop w:val="0"/>
          <w:marBottom w:val="0"/>
          <w:divBdr>
            <w:top w:val="none" w:sz="0" w:space="0" w:color="auto"/>
            <w:left w:val="none" w:sz="0" w:space="0" w:color="auto"/>
            <w:bottom w:val="none" w:sz="0" w:space="0" w:color="auto"/>
            <w:right w:val="none" w:sz="0" w:space="0" w:color="auto"/>
          </w:divBdr>
        </w:div>
        <w:div w:id="1180899257">
          <w:marLeft w:val="640"/>
          <w:marRight w:val="0"/>
          <w:marTop w:val="0"/>
          <w:marBottom w:val="0"/>
          <w:divBdr>
            <w:top w:val="none" w:sz="0" w:space="0" w:color="auto"/>
            <w:left w:val="none" w:sz="0" w:space="0" w:color="auto"/>
            <w:bottom w:val="none" w:sz="0" w:space="0" w:color="auto"/>
            <w:right w:val="none" w:sz="0" w:space="0" w:color="auto"/>
          </w:divBdr>
        </w:div>
        <w:div w:id="305937299">
          <w:marLeft w:val="640"/>
          <w:marRight w:val="0"/>
          <w:marTop w:val="0"/>
          <w:marBottom w:val="0"/>
          <w:divBdr>
            <w:top w:val="none" w:sz="0" w:space="0" w:color="auto"/>
            <w:left w:val="none" w:sz="0" w:space="0" w:color="auto"/>
            <w:bottom w:val="none" w:sz="0" w:space="0" w:color="auto"/>
            <w:right w:val="none" w:sz="0" w:space="0" w:color="auto"/>
          </w:divBdr>
        </w:div>
        <w:div w:id="466969263">
          <w:marLeft w:val="640"/>
          <w:marRight w:val="0"/>
          <w:marTop w:val="0"/>
          <w:marBottom w:val="0"/>
          <w:divBdr>
            <w:top w:val="none" w:sz="0" w:space="0" w:color="auto"/>
            <w:left w:val="none" w:sz="0" w:space="0" w:color="auto"/>
            <w:bottom w:val="none" w:sz="0" w:space="0" w:color="auto"/>
            <w:right w:val="none" w:sz="0" w:space="0" w:color="auto"/>
          </w:divBdr>
        </w:div>
        <w:div w:id="2127499207">
          <w:marLeft w:val="640"/>
          <w:marRight w:val="0"/>
          <w:marTop w:val="0"/>
          <w:marBottom w:val="0"/>
          <w:divBdr>
            <w:top w:val="none" w:sz="0" w:space="0" w:color="auto"/>
            <w:left w:val="none" w:sz="0" w:space="0" w:color="auto"/>
            <w:bottom w:val="none" w:sz="0" w:space="0" w:color="auto"/>
            <w:right w:val="none" w:sz="0" w:space="0" w:color="auto"/>
          </w:divBdr>
        </w:div>
        <w:div w:id="1661932064">
          <w:marLeft w:val="640"/>
          <w:marRight w:val="0"/>
          <w:marTop w:val="0"/>
          <w:marBottom w:val="0"/>
          <w:divBdr>
            <w:top w:val="none" w:sz="0" w:space="0" w:color="auto"/>
            <w:left w:val="none" w:sz="0" w:space="0" w:color="auto"/>
            <w:bottom w:val="none" w:sz="0" w:space="0" w:color="auto"/>
            <w:right w:val="none" w:sz="0" w:space="0" w:color="auto"/>
          </w:divBdr>
        </w:div>
        <w:div w:id="1818645120">
          <w:marLeft w:val="640"/>
          <w:marRight w:val="0"/>
          <w:marTop w:val="0"/>
          <w:marBottom w:val="0"/>
          <w:divBdr>
            <w:top w:val="none" w:sz="0" w:space="0" w:color="auto"/>
            <w:left w:val="none" w:sz="0" w:space="0" w:color="auto"/>
            <w:bottom w:val="none" w:sz="0" w:space="0" w:color="auto"/>
            <w:right w:val="none" w:sz="0" w:space="0" w:color="auto"/>
          </w:divBdr>
        </w:div>
        <w:div w:id="205996341">
          <w:marLeft w:val="640"/>
          <w:marRight w:val="0"/>
          <w:marTop w:val="0"/>
          <w:marBottom w:val="0"/>
          <w:divBdr>
            <w:top w:val="none" w:sz="0" w:space="0" w:color="auto"/>
            <w:left w:val="none" w:sz="0" w:space="0" w:color="auto"/>
            <w:bottom w:val="none" w:sz="0" w:space="0" w:color="auto"/>
            <w:right w:val="none" w:sz="0" w:space="0" w:color="auto"/>
          </w:divBdr>
        </w:div>
        <w:div w:id="493570703">
          <w:marLeft w:val="640"/>
          <w:marRight w:val="0"/>
          <w:marTop w:val="0"/>
          <w:marBottom w:val="0"/>
          <w:divBdr>
            <w:top w:val="none" w:sz="0" w:space="0" w:color="auto"/>
            <w:left w:val="none" w:sz="0" w:space="0" w:color="auto"/>
            <w:bottom w:val="none" w:sz="0" w:space="0" w:color="auto"/>
            <w:right w:val="none" w:sz="0" w:space="0" w:color="auto"/>
          </w:divBdr>
        </w:div>
        <w:div w:id="1945188242">
          <w:marLeft w:val="640"/>
          <w:marRight w:val="0"/>
          <w:marTop w:val="0"/>
          <w:marBottom w:val="0"/>
          <w:divBdr>
            <w:top w:val="none" w:sz="0" w:space="0" w:color="auto"/>
            <w:left w:val="none" w:sz="0" w:space="0" w:color="auto"/>
            <w:bottom w:val="none" w:sz="0" w:space="0" w:color="auto"/>
            <w:right w:val="none" w:sz="0" w:space="0" w:color="auto"/>
          </w:divBdr>
        </w:div>
        <w:div w:id="1863780404">
          <w:marLeft w:val="640"/>
          <w:marRight w:val="0"/>
          <w:marTop w:val="0"/>
          <w:marBottom w:val="0"/>
          <w:divBdr>
            <w:top w:val="none" w:sz="0" w:space="0" w:color="auto"/>
            <w:left w:val="none" w:sz="0" w:space="0" w:color="auto"/>
            <w:bottom w:val="none" w:sz="0" w:space="0" w:color="auto"/>
            <w:right w:val="none" w:sz="0" w:space="0" w:color="auto"/>
          </w:divBdr>
        </w:div>
        <w:div w:id="1089279034">
          <w:marLeft w:val="640"/>
          <w:marRight w:val="0"/>
          <w:marTop w:val="0"/>
          <w:marBottom w:val="0"/>
          <w:divBdr>
            <w:top w:val="none" w:sz="0" w:space="0" w:color="auto"/>
            <w:left w:val="none" w:sz="0" w:space="0" w:color="auto"/>
            <w:bottom w:val="none" w:sz="0" w:space="0" w:color="auto"/>
            <w:right w:val="none" w:sz="0" w:space="0" w:color="auto"/>
          </w:divBdr>
        </w:div>
        <w:div w:id="103961863">
          <w:marLeft w:val="640"/>
          <w:marRight w:val="0"/>
          <w:marTop w:val="0"/>
          <w:marBottom w:val="0"/>
          <w:divBdr>
            <w:top w:val="none" w:sz="0" w:space="0" w:color="auto"/>
            <w:left w:val="none" w:sz="0" w:space="0" w:color="auto"/>
            <w:bottom w:val="none" w:sz="0" w:space="0" w:color="auto"/>
            <w:right w:val="none" w:sz="0" w:space="0" w:color="auto"/>
          </w:divBdr>
        </w:div>
        <w:div w:id="141312183">
          <w:marLeft w:val="640"/>
          <w:marRight w:val="0"/>
          <w:marTop w:val="0"/>
          <w:marBottom w:val="0"/>
          <w:divBdr>
            <w:top w:val="none" w:sz="0" w:space="0" w:color="auto"/>
            <w:left w:val="none" w:sz="0" w:space="0" w:color="auto"/>
            <w:bottom w:val="none" w:sz="0" w:space="0" w:color="auto"/>
            <w:right w:val="none" w:sz="0" w:space="0" w:color="auto"/>
          </w:divBdr>
        </w:div>
        <w:div w:id="1140532515">
          <w:marLeft w:val="640"/>
          <w:marRight w:val="0"/>
          <w:marTop w:val="0"/>
          <w:marBottom w:val="0"/>
          <w:divBdr>
            <w:top w:val="none" w:sz="0" w:space="0" w:color="auto"/>
            <w:left w:val="none" w:sz="0" w:space="0" w:color="auto"/>
            <w:bottom w:val="none" w:sz="0" w:space="0" w:color="auto"/>
            <w:right w:val="none" w:sz="0" w:space="0" w:color="auto"/>
          </w:divBdr>
        </w:div>
        <w:div w:id="808548120">
          <w:marLeft w:val="640"/>
          <w:marRight w:val="0"/>
          <w:marTop w:val="0"/>
          <w:marBottom w:val="0"/>
          <w:divBdr>
            <w:top w:val="none" w:sz="0" w:space="0" w:color="auto"/>
            <w:left w:val="none" w:sz="0" w:space="0" w:color="auto"/>
            <w:bottom w:val="none" w:sz="0" w:space="0" w:color="auto"/>
            <w:right w:val="none" w:sz="0" w:space="0" w:color="auto"/>
          </w:divBdr>
        </w:div>
        <w:div w:id="1953781225">
          <w:marLeft w:val="640"/>
          <w:marRight w:val="0"/>
          <w:marTop w:val="0"/>
          <w:marBottom w:val="0"/>
          <w:divBdr>
            <w:top w:val="none" w:sz="0" w:space="0" w:color="auto"/>
            <w:left w:val="none" w:sz="0" w:space="0" w:color="auto"/>
            <w:bottom w:val="none" w:sz="0" w:space="0" w:color="auto"/>
            <w:right w:val="none" w:sz="0" w:space="0" w:color="auto"/>
          </w:divBdr>
        </w:div>
        <w:div w:id="1831092489">
          <w:marLeft w:val="640"/>
          <w:marRight w:val="0"/>
          <w:marTop w:val="0"/>
          <w:marBottom w:val="0"/>
          <w:divBdr>
            <w:top w:val="none" w:sz="0" w:space="0" w:color="auto"/>
            <w:left w:val="none" w:sz="0" w:space="0" w:color="auto"/>
            <w:bottom w:val="none" w:sz="0" w:space="0" w:color="auto"/>
            <w:right w:val="none" w:sz="0" w:space="0" w:color="auto"/>
          </w:divBdr>
        </w:div>
        <w:div w:id="403333810">
          <w:marLeft w:val="640"/>
          <w:marRight w:val="0"/>
          <w:marTop w:val="0"/>
          <w:marBottom w:val="0"/>
          <w:divBdr>
            <w:top w:val="none" w:sz="0" w:space="0" w:color="auto"/>
            <w:left w:val="none" w:sz="0" w:space="0" w:color="auto"/>
            <w:bottom w:val="none" w:sz="0" w:space="0" w:color="auto"/>
            <w:right w:val="none" w:sz="0" w:space="0" w:color="auto"/>
          </w:divBdr>
        </w:div>
        <w:div w:id="1755543903">
          <w:marLeft w:val="640"/>
          <w:marRight w:val="0"/>
          <w:marTop w:val="0"/>
          <w:marBottom w:val="0"/>
          <w:divBdr>
            <w:top w:val="none" w:sz="0" w:space="0" w:color="auto"/>
            <w:left w:val="none" w:sz="0" w:space="0" w:color="auto"/>
            <w:bottom w:val="none" w:sz="0" w:space="0" w:color="auto"/>
            <w:right w:val="none" w:sz="0" w:space="0" w:color="auto"/>
          </w:divBdr>
        </w:div>
        <w:div w:id="1316494521">
          <w:marLeft w:val="640"/>
          <w:marRight w:val="0"/>
          <w:marTop w:val="0"/>
          <w:marBottom w:val="0"/>
          <w:divBdr>
            <w:top w:val="none" w:sz="0" w:space="0" w:color="auto"/>
            <w:left w:val="none" w:sz="0" w:space="0" w:color="auto"/>
            <w:bottom w:val="none" w:sz="0" w:space="0" w:color="auto"/>
            <w:right w:val="none" w:sz="0" w:space="0" w:color="auto"/>
          </w:divBdr>
        </w:div>
        <w:div w:id="1935747653">
          <w:marLeft w:val="640"/>
          <w:marRight w:val="0"/>
          <w:marTop w:val="0"/>
          <w:marBottom w:val="0"/>
          <w:divBdr>
            <w:top w:val="none" w:sz="0" w:space="0" w:color="auto"/>
            <w:left w:val="none" w:sz="0" w:space="0" w:color="auto"/>
            <w:bottom w:val="none" w:sz="0" w:space="0" w:color="auto"/>
            <w:right w:val="none" w:sz="0" w:space="0" w:color="auto"/>
          </w:divBdr>
        </w:div>
        <w:div w:id="881331071">
          <w:marLeft w:val="640"/>
          <w:marRight w:val="0"/>
          <w:marTop w:val="0"/>
          <w:marBottom w:val="0"/>
          <w:divBdr>
            <w:top w:val="none" w:sz="0" w:space="0" w:color="auto"/>
            <w:left w:val="none" w:sz="0" w:space="0" w:color="auto"/>
            <w:bottom w:val="none" w:sz="0" w:space="0" w:color="auto"/>
            <w:right w:val="none" w:sz="0" w:space="0" w:color="auto"/>
          </w:divBdr>
        </w:div>
        <w:div w:id="554894582">
          <w:marLeft w:val="640"/>
          <w:marRight w:val="0"/>
          <w:marTop w:val="0"/>
          <w:marBottom w:val="0"/>
          <w:divBdr>
            <w:top w:val="none" w:sz="0" w:space="0" w:color="auto"/>
            <w:left w:val="none" w:sz="0" w:space="0" w:color="auto"/>
            <w:bottom w:val="none" w:sz="0" w:space="0" w:color="auto"/>
            <w:right w:val="none" w:sz="0" w:space="0" w:color="auto"/>
          </w:divBdr>
        </w:div>
        <w:div w:id="1575240297">
          <w:marLeft w:val="640"/>
          <w:marRight w:val="0"/>
          <w:marTop w:val="0"/>
          <w:marBottom w:val="0"/>
          <w:divBdr>
            <w:top w:val="none" w:sz="0" w:space="0" w:color="auto"/>
            <w:left w:val="none" w:sz="0" w:space="0" w:color="auto"/>
            <w:bottom w:val="none" w:sz="0" w:space="0" w:color="auto"/>
            <w:right w:val="none" w:sz="0" w:space="0" w:color="auto"/>
          </w:divBdr>
        </w:div>
        <w:div w:id="1375698147">
          <w:marLeft w:val="640"/>
          <w:marRight w:val="0"/>
          <w:marTop w:val="0"/>
          <w:marBottom w:val="0"/>
          <w:divBdr>
            <w:top w:val="none" w:sz="0" w:space="0" w:color="auto"/>
            <w:left w:val="none" w:sz="0" w:space="0" w:color="auto"/>
            <w:bottom w:val="none" w:sz="0" w:space="0" w:color="auto"/>
            <w:right w:val="none" w:sz="0" w:space="0" w:color="auto"/>
          </w:divBdr>
        </w:div>
        <w:div w:id="1042438921">
          <w:marLeft w:val="640"/>
          <w:marRight w:val="0"/>
          <w:marTop w:val="0"/>
          <w:marBottom w:val="0"/>
          <w:divBdr>
            <w:top w:val="none" w:sz="0" w:space="0" w:color="auto"/>
            <w:left w:val="none" w:sz="0" w:space="0" w:color="auto"/>
            <w:bottom w:val="none" w:sz="0" w:space="0" w:color="auto"/>
            <w:right w:val="none" w:sz="0" w:space="0" w:color="auto"/>
          </w:divBdr>
        </w:div>
        <w:div w:id="220606487">
          <w:marLeft w:val="640"/>
          <w:marRight w:val="0"/>
          <w:marTop w:val="0"/>
          <w:marBottom w:val="0"/>
          <w:divBdr>
            <w:top w:val="none" w:sz="0" w:space="0" w:color="auto"/>
            <w:left w:val="none" w:sz="0" w:space="0" w:color="auto"/>
            <w:bottom w:val="none" w:sz="0" w:space="0" w:color="auto"/>
            <w:right w:val="none" w:sz="0" w:space="0" w:color="auto"/>
          </w:divBdr>
        </w:div>
        <w:div w:id="1771510808">
          <w:marLeft w:val="640"/>
          <w:marRight w:val="0"/>
          <w:marTop w:val="0"/>
          <w:marBottom w:val="0"/>
          <w:divBdr>
            <w:top w:val="none" w:sz="0" w:space="0" w:color="auto"/>
            <w:left w:val="none" w:sz="0" w:space="0" w:color="auto"/>
            <w:bottom w:val="none" w:sz="0" w:space="0" w:color="auto"/>
            <w:right w:val="none" w:sz="0" w:space="0" w:color="auto"/>
          </w:divBdr>
        </w:div>
        <w:div w:id="1638340645">
          <w:marLeft w:val="640"/>
          <w:marRight w:val="0"/>
          <w:marTop w:val="0"/>
          <w:marBottom w:val="0"/>
          <w:divBdr>
            <w:top w:val="none" w:sz="0" w:space="0" w:color="auto"/>
            <w:left w:val="none" w:sz="0" w:space="0" w:color="auto"/>
            <w:bottom w:val="none" w:sz="0" w:space="0" w:color="auto"/>
            <w:right w:val="none" w:sz="0" w:space="0" w:color="auto"/>
          </w:divBdr>
        </w:div>
      </w:divsChild>
    </w:div>
    <w:div w:id="1570069815">
      <w:bodyDiv w:val="1"/>
      <w:marLeft w:val="0"/>
      <w:marRight w:val="0"/>
      <w:marTop w:val="0"/>
      <w:marBottom w:val="0"/>
      <w:divBdr>
        <w:top w:val="none" w:sz="0" w:space="0" w:color="auto"/>
        <w:left w:val="none" w:sz="0" w:space="0" w:color="auto"/>
        <w:bottom w:val="none" w:sz="0" w:space="0" w:color="auto"/>
        <w:right w:val="none" w:sz="0" w:space="0" w:color="auto"/>
      </w:divBdr>
      <w:divsChild>
        <w:div w:id="1506167220">
          <w:marLeft w:val="640"/>
          <w:marRight w:val="0"/>
          <w:marTop w:val="0"/>
          <w:marBottom w:val="0"/>
          <w:divBdr>
            <w:top w:val="none" w:sz="0" w:space="0" w:color="auto"/>
            <w:left w:val="none" w:sz="0" w:space="0" w:color="auto"/>
            <w:bottom w:val="none" w:sz="0" w:space="0" w:color="auto"/>
            <w:right w:val="none" w:sz="0" w:space="0" w:color="auto"/>
          </w:divBdr>
        </w:div>
        <w:div w:id="559363113">
          <w:marLeft w:val="640"/>
          <w:marRight w:val="0"/>
          <w:marTop w:val="0"/>
          <w:marBottom w:val="0"/>
          <w:divBdr>
            <w:top w:val="none" w:sz="0" w:space="0" w:color="auto"/>
            <w:left w:val="none" w:sz="0" w:space="0" w:color="auto"/>
            <w:bottom w:val="none" w:sz="0" w:space="0" w:color="auto"/>
            <w:right w:val="none" w:sz="0" w:space="0" w:color="auto"/>
          </w:divBdr>
        </w:div>
        <w:div w:id="244532062">
          <w:marLeft w:val="640"/>
          <w:marRight w:val="0"/>
          <w:marTop w:val="0"/>
          <w:marBottom w:val="0"/>
          <w:divBdr>
            <w:top w:val="none" w:sz="0" w:space="0" w:color="auto"/>
            <w:left w:val="none" w:sz="0" w:space="0" w:color="auto"/>
            <w:bottom w:val="none" w:sz="0" w:space="0" w:color="auto"/>
            <w:right w:val="none" w:sz="0" w:space="0" w:color="auto"/>
          </w:divBdr>
        </w:div>
        <w:div w:id="406002812">
          <w:marLeft w:val="640"/>
          <w:marRight w:val="0"/>
          <w:marTop w:val="0"/>
          <w:marBottom w:val="0"/>
          <w:divBdr>
            <w:top w:val="none" w:sz="0" w:space="0" w:color="auto"/>
            <w:left w:val="none" w:sz="0" w:space="0" w:color="auto"/>
            <w:bottom w:val="none" w:sz="0" w:space="0" w:color="auto"/>
            <w:right w:val="none" w:sz="0" w:space="0" w:color="auto"/>
          </w:divBdr>
        </w:div>
        <w:div w:id="1159418486">
          <w:marLeft w:val="640"/>
          <w:marRight w:val="0"/>
          <w:marTop w:val="0"/>
          <w:marBottom w:val="0"/>
          <w:divBdr>
            <w:top w:val="none" w:sz="0" w:space="0" w:color="auto"/>
            <w:left w:val="none" w:sz="0" w:space="0" w:color="auto"/>
            <w:bottom w:val="none" w:sz="0" w:space="0" w:color="auto"/>
            <w:right w:val="none" w:sz="0" w:space="0" w:color="auto"/>
          </w:divBdr>
        </w:div>
        <w:div w:id="655571631">
          <w:marLeft w:val="640"/>
          <w:marRight w:val="0"/>
          <w:marTop w:val="0"/>
          <w:marBottom w:val="0"/>
          <w:divBdr>
            <w:top w:val="none" w:sz="0" w:space="0" w:color="auto"/>
            <w:left w:val="none" w:sz="0" w:space="0" w:color="auto"/>
            <w:bottom w:val="none" w:sz="0" w:space="0" w:color="auto"/>
            <w:right w:val="none" w:sz="0" w:space="0" w:color="auto"/>
          </w:divBdr>
        </w:div>
        <w:div w:id="1534610669">
          <w:marLeft w:val="640"/>
          <w:marRight w:val="0"/>
          <w:marTop w:val="0"/>
          <w:marBottom w:val="0"/>
          <w:divBdr>
            <w:top w:val="none" w:sz="0" w:space="0" w:color="auto"/>
            <w:left w:val="none" w:sz="0" w:space="0" w:color="auto"/>
            <w:bottom w:val="none" w:sz="0" w:space="0" w:color="auto"/>
            <w:right w:val="none" w:sz="0" w:space="0" w:color="auto"/>
          </w:divBdr>
        </w:div>
        <w:div w:id="775564225">
          <w:marLeft w:val="640"/>
          <w:marRight w:val="0"/>
          <w:marTop w:val="0"/>
          <w:marBottom w:val="0"/>
          <w:divBdr>
            <w:top w:val="none" w:sz="0" w:space="0" w:color="auto"/>
            <w:left w:val="none" w:sz="0" w:space="0" w:color="auto"/>
            <w:bottom w:val="none" w:sz="0" w:space="0" w:color="auto"/>
            <w:right w:val="none" w:sz="0" w:space="0" w:color="auto"/>
          </w:divBdr>
        </w:div>
        <w:div w:id="291054542">
          <w:marLeft w:val="640"/>
          <w:marRight w:val="0"/>
          <w:marTop w:val="0"/>
          <w:marBottom w:val="0"/>
          <w:divBdr>
            <w:top w:val="none" w:sz="0" w:space="0" w:color="auto"/>
            <w:left w:val="none" w:sz="0" w:space="0" w:color="auto"/>
            <w:bottom w:val="none" w:sz="0" w:space="0" w:color="auto"/>
            <w:right w:val="none" w:sz="0" w:space="0" w:color="auto"/>
          </w:divBdr>
        </w:div>
        <w:div w:id="867138182">
          <w:marLeft w:val="640"/>
          <w:marRight w:val="0"/>
          <w:marTop w:val="0"/>
          <w:marBottom w:val="0"/>
          <w:divBdr>
            <w:top w:val="none" w:sz="0" w:space="0" w:color="auto"/>
            <w:left w:val="none" w:sz="0" w:space="0" w:color="auto"/>
            <w:bottom w:val="none" w:sz="0" w:space="0" w:color="auto"/>
            <w:right w:val="none" w:sz="0" w:space="0" w:color="auto"/>
          </w:divBdr>
        </w:div>
        <w:div w:id="51586308">
          <w:marLeft w:val="640"/>
          <w:marRight w:val="0"/>
          <w:marTop w:val="0"/>
          <w:marBottom w:val="0"/>
          <w:divBdr>
            <w:top w:val="none" w:sz="0" w:space="0" w:color="auto"/>
            <w:left w:val="none" w:sz="0" w:space="0" w:color="auto"/>
            <w:bottom w:val="none" w:sz="0" w:space="0" w:color="auto"/>
            <w:right w:val="none" w:sz="0" w:space="0" w:color="auto"/>
          </w:divBdr>
        </w:div>
        <w:div w:id="676082339">
          <w:marLeft w:val="640"/>
          <w:marRight w:val="0"/>
          <w:marTop w:val="0"/>
          <w:marBottom w:val="0"/>
          <w:divBdr>
            <w:top w:val="none" w:sz="0" w:space="0" w:color="auto"/>
            <w:left w:val="none" w:sz="0" w:space="0" w:color="auto"/>
            <w:bottom w:val="none" w:sz="0" w:space="0" w:color="auto"/>
            <w:right w:val="none" w:sz="0" w:space="0" w:color="auto"/>
          </w:divBdr>
        </w:div>
        <w:div w:id="690493242">
          <w:marLeft w:val="640"/>
          <w:marRight w:val="0"/>
          <w:marTop w:val="0"/>
          <w:marBottom w:val="0"/>
          <w:divBdr>
            <w:top w:val="none" w:sz="0" w:space="0" w:color="auto"/>
            <w:left w:val="none" w:sz="0" w:space="0" w:color="auto"/>
            <w:bottom w:val="none" w:sz="0" w:space="0" w:color="auto"/>
            <w:right w:val="none" w:sz="0" w:space="0" w:color="auto"/>
          </w:divBdr>
        </w:div>
        <w:div w:id="350765110">
          <w:marLeft w:val="640"/>
          <w:marRight w:val="0"/>
          <w:marTop w:val="0"/>
          <w:marBottom w:val="0"/>
          <w:divBdr>
            <w:top w:val="none" w:sz="0" w:space="0" w:color="auto"/>
            <w:left w:val="none" w:sz="0" w:space="0" w:color="auto"/>
            <w:bottom w:val="none" w:sz="0" w:space="0" w:color="auto"/>
            <w:right w:val="none" w:sz="0" w:space="0" w:color="auto"/>
          </w:divBdr>
        </w:div>
        <w:div w:id="20740027">
          <w:marLeft w:val="640"/>
          <w:marRight w:val="0"/>
          <w:marTop w:val="0"/>
          <w:marBottom w:val="0"/>
          <w:divBdr>
            <w:top w:val="none" w:sz="0" w:space="0" w:color="auto"/>
            <w:left w:val="none" w:sz="0" w:space="0" w:color="auto"/>
            <w:bottom w:val="none" w:sz="0" w:space="0" w:color="auto"/>
            <w:right w:val="none" w:sz="0" w:space="0" w:color="auto"/>
          </w:divBdr>
        </w:div>
        <w:div w:id="2052609111">
          <w:marLeft w:val="640"/>
          <w:marRight w:val="0"/>
          <w:marTop w:val="0"/>
          <w:marBottom w:val="0"/>
          <w:divBdr>
            <w:top w:val="none" w:sz="0" w:space="0" w:color="auto"/>
            <w:left w:val="none" w:sz="0" w:space="0" w:color="auto"/>
            <w:bottom w:val="none" w:sz="0" w:space="0" w:color="auto"/>
            <w:right w:val="none" w:sz="0" w:space="0" w:color="auto"/>
          </w:divBdr>
        </w:div>
        <w:div w:id="671640781">
          <w:marLeft w:val="640"/>
          <w:marRight w:val="0"/>
          <w:marTop w:val="0"/>
          <w:marBottom w:val="0"/>
          <w:divBdr>
            <w:top w:val="none" w:sz="0" w:space="0" w:color="auto"/>
            <w:left w:val="none" w:sz="0" w:space="0" w:color="auto"/>
            <w:bottom w:val="none" w:sz="0" w:space="0" w:color="auto"/>
            <w:right w:val="none" w:sz="0" w:space="0" w:color="auto"/>
          </w:divBdr>
        </w:div>
        <w:div w:id="739409079">
          <w:marLeft w:val="640"/>
          <w:marRight w:val="0"/>
          <w:marTop w:val="0"/>
          <w:marBottom w:val="0"/>
          <w:divBdr>
            <w:top w:val="none" w:sz="0" w:space="0" w:color="auto"/>
            <w:left w:val="none" w:sz="0" w:space="0" w:color="auto"/>
            <w:bottom w:val="none" w:sz="0" w:space="0" w:color="auto"/>
            <w:right w:val="none" w:sz="0" w:space="0" w:color="auto"/>
          </w:divBdr>
        </w:div>
        <w:div w:id="642470917">
          <w:marLeft w:val="640"/>
          <w:marRight w:val="0"/>
          <w:marTop w:val="0"/>
          <w:marBottom w:val="0"/>
          <w:divBdr>
            <w:top w:val="none" w:sz="0" w:space="0" w:color="auto"/>
            <w:left w:val="none" w:sz="0" w:space="0" w:color="auto"/>
            <w:bottom w:val="none" w:sz="0" w:space="0" w:color="auto"/>
            <w:right w:val="none" w:sz="0" w:space="0" w:color="auto"/>
          </w:divBdr>
        </w:div>
        <w:div w:id="1897424846">
          <w:marLeft w:val="640"/>
          <w:marRight w:val="0"/>
          <w:marTop w:val="0"/>
          <w:marBottom w:val="0"/>
          <w:divBdr>
            <w:top w:val="none" w:sz="0" w:space="0" w:color="auto"/>
            <w:left w:val="none" w:sz="0" w:space="0" w:color="auto"/>
            <w:bottom w:val="none" w:sz="0" w:space="0" w:color="auto"/>
            <w:right w:val="none" w:sz="0" w:space="0" w:color="auto"/>
          </w:divBdr>
        </w:div>
        <w:div w:id="1684478089">
          <w:marLeft w:val="640"/>
          <w:marRight w:val="0"/>
          <w:marTop w:val="0"/>
          <w:marBottom w:val="0"/>
          <w:divBdr>
            <w:top w:val="none" w:sz="0" w:space="0" w:color="auto"/>
            <w:left w:val="none" w:sz="0" w:space="0" w:color="auto"/>
            <w:bottom w:val="none" w:sz="0" w:space="0" w:color="auto"/>
            <w:right w:val="none" w:sz="0" w:space="0" w:color="auto"/>
          </w:divBdr>
        </w:div>
        <w:div w:id="1056392259">
          <w:marLeft w:val="640"/>
          <w:marRight w:val="0"/>
          <w:marTop w:val="0"/>
          <w:marBottom w:val="0"/>
          <w:divBdr>
            <w:top w:val="none" w:sz="0" w:space="0" w:color="auto"/>
            <w:left w:val="none" w:sz="0" w:space="0" w:color="auto"/>
            <w:bottom w:val="none" w:sz="0" w:space="0" w:color="auto"/>
            <w:right w:val="none" w:sz="0" w:space="0" w:color="auto"/>
          </w:divBdr>
        </w:div>
        <w:div w:id="1672904103">
          <w:marLeft w:val="640"/>
          <w:marRight w:val="0"/>
          <w:marTop w:val="0"/>
          <w:marBottom w:val="0"/>
          <w:divBdr>
            <w:top w:val="none" w:sz="0" w:space="0" w:color="auto"/>
            <w:left w:val="none" w:sz="0" w:space="0" w:color="auto"/>
            <w:bottom w:val="none" w:sz="0" w:space="0" w:color="auto"/>
            <w:right w:val="none" w:sz="0" w:space="0" w:color="auto"/>
          </w:divBdr>
        </w:div>
        <w:div w:id="563872896">
          <w:marLeft w:val="640"/>
          <w:marRight w:val="0"/>
          <w:marTop w:val="0"/>
          <w:marBottom w:val="0"/>
          <w:divBdr>
            <w:top w:val="none" w:sz="0" w:space="0" w:color="auto"/>
            <w:left w:val="none" w:sz="0" w:space="0" w:color="auto"/>
            <w:bottom w:val="none" w:sz="0" w:space="0" w:color="auto"/>
            <w:right w:val="none" w:sz="0" w:space="0" w:color="auto"/>
          </w:divBdr>
        </w:div>
        <w:div w:id="550463427">
          <w:marLeft w:val="640"/>
          <w:marRight w:val="0"/>
          <w:marTop w:val="0"/>
          <w:marBottom w:val="0"/>
          <w:divBdr>
            <w:top w:val="none" w:sz="0" w:space="0" w:color="auto"/>
            <w:left w:val="none" w:sz="0" w:space="0" w:color="auto"/>
            <w:bottom w:val="none" w:sz="0" w:space="0" w:color="auto"/>
            <w:right w:val="none" w:sz="0" w:space="0" w:color="auto"/>
          </w:divBdr>
        </w:div>
        <w:div w:id="1269853583">
          <w:marLeft w:val="640"/>
          <w:marRight w:val="0"/>
          <w:marTop w:val="0"/>
          <w:marBottom w:val="0"/>
          <w:divBdr>
            <w:top w:val="none" w:sz="0" w:space="0" w:color="auto"/>
            <w:left w:val="none" w:sz="0" w:space="0" w:color="auto"/>
            <w:bottom w:val="none" w:sz="0" w:space="0" w:color="auto"/>
            <w:right w:val="none" w:sz="0" w:space="0" w:color="auto"/>
          </w:divBdr>
        </w:div>
        <w:div w:id="767968786">
          <w:marLeft w:val="640"/>
          <w:marRight w:val="0"/>
          <w:marTop w:val="0"/>
          <w:marBottom w:val="0"/>
          <w:divBdr>
            <w:top w:val="none" w:sz="0" w:space="0" w:color="auto"/>
            <w:left w:val="none" w:sz="0" w:space="0" w:color="auto"/>
            <w:bottom w:val="none" w:sz="0" w:space="0" w:color="auto"/>
            <w:right w:val="none" w:sz="0" w:space="0" w:color="auto"/>
          </w:divBdr>
        </w:div>
        <w:div w:id="919213904">
          <w:marLeft w:val="640"/>
          <w:marRight w:val="0"/>
          <w:marTop w:val="0"/>
          <w:marBottom w:val="0"/>
          <w:divBdr>
            <w:top w:val="none" w:sz="0" w:space="0" w:color="auto"/>
            <w:left w:val="none" w:sz="0" w:space="0" w:color="auto"/>
            <w:bottom w:val="none" w:sz="0" w:space="0" w:color="auto"/>
            <w:right w:val="none" w:sz="0" w:space="0" w:color="auto"/>
          </w:divBdr>
        </w:div>
        <w:div w:id="1523712613">
          <w:marLeft w:val="640"/>
          <w:marRight w:val="0"/>
          <w:marTop w:val="0"/>
          <w:marBottom w:val="0"/>
          <w:divBdr>
            <w:top w:val="none" w:sz="0" w:space="0" w:color="auto"/>
            <w:left w:val="none" w:sz="0" w:space="0" w:color="auto"/>
            <w:bottom w:val="none" w:sz="0" w:space="0" w:color="auto"/>
            <w:right w:val="none" w:sz="0" w:space="0" w:color="auto"/>
          </w:divBdr>
        </w:div>
        <w:div w:id="1497841915">
          <w:marLeft w:val="640"/>
          <w:marRight w:val="0"/>
          <w:marTop w:val="0"/>
          <w:marBottom w:val="0"/>
          <w:divBdr>
            <w:top w:val="none" w:sz="0" w:space="0" w:color="auto"/>
            <w:left w:val="none" w:sz="0" w:space="0" w:color="auto"/>
            <w:bottom w:val="none" w:sz="0" w:space="0" w:color="auto"/>
            <w:right w:val="none" w:sz="0" w:space="0" w:color="auto"/>
          </w:divBdr>
        </w:div>
        <w:div w:id="1852796312">
          <w:marLeft w:val="640"/>
          <w:marRight w:val="0"/>
          <w:marTop w:val="0"/>
          <w:marBottom w:val="0"/>
          <w:divBdr>
            <w:top w:val="none" w:sz="0" w:space="0" w:color="auto"/>
            <w:left w:val="none" w:sz="0" w:space="0" w:color="auto"/>
            <w:bottom w:val="none" w:sz="0" w:space="0" w:color="auto"/>
            <w:right w:val="none" w:sz="0" w:space="0" w:color="auto"/>
          </w:divBdr>
        </w:div>
        <w:div w:id="2078240185">
          <w:marLeft w:val="640"/>
          <w:marRight w:val="0"/>
          <w:marTop w:val="0"/>
          <w:marBottom w:val="0"/>
          <w:divBdr>
            <w:top w:val="none" w:sz="0" w:space="0" w:color="auto"/>
            <w:left w:val="none" w:sz="0" w:space="0" w:color="auto"/>
            <w:bottom w:val="none" w:sz="0" w:space="0" w:color="auto"/>
            <w:right w:val="none" w:sz="0" w:space="0" w:color="auto"/>
          </w:divBdr>
        </w:div>
        <w:div w:id="2000764393">
          <w:marLeft w:val="640"/>
          <w:marRight w:val="0"/>
          <w:marTop w:val="0"/>
          <w:marBottom w:val="0"/>
          <w:divBdr>
            <w:top w:val="none" w:sz="0" w:space="0" w:color="auto"/>
            <w:left w:val="none" w:sz="0" w:space="0" w:color="auto"/>
            <w:bottom w:val="none" w:sz="0" w:space="0" w:color="auto"/>
            <w:right w:val="none" w:sz="0" w:space="0" w:color="auto"/>
          </w:divBdr>
        </w:div>
        <w:div w:id="712923200">
          <w:marLeft w:val="640"/>
          <w:marRight w:val="0"/>
          <w:marTop w:val="0"/>
          <w:marBottom w:val="0"/>
          <w:divBdr>
            <w:top w:val="none" w:sz="0" w:space="0" w:color="auto"/>
            <w:left w:val="none" w:sz="0" w:space="0" w:color="auto"/>
            <w:bottom w:val="none" w:sz="0" w:space="0" w:color="auto"/>
            <w:right w:val="none" w:sz="0" w:space="0" w:color="auto"/>
          </w:divBdr>
        </w:div>
        <w:div w:id="1121455025">
          <w:marLeft w:val="640"/>
          <w:marRight w:val="0"/>
          <w:marTop w:val="0"/>
          <w:marBottom w:val="0"/>
          <w:divBdr>
            <w:top w:val="none" w:sz="0" w:space="0" w:color="auto"/>
            <w:left w:val="none" w:sz="0" w:space="0" w:color="auto"/>
            <w:bottom w:val="none" w:sz="0" w:space="0" w:color="auto"/>
            <w:right w:val="none" w:sz="0" w:space="0" w:color="auto"/>
          </w:divBdr>
        </w:div>
        <w:div w:id="444157296">
          <w:marLeft w:val="640"/>
          <w:marRight w:val="0"/>
          <w:marTop w:val="0"/>
          <w:marBottom w:val="0"/>
          <w:divBdr>
            <w:top w:val="none" w:sz="0" w:space="0" w:color="auto"/>
            <w:left w:val="none" w:sz="0" w:space="0" w:color="auto"/>
            <w:bottom w:val="none" w:sz="0" w:space="0" w:color="auto"/>
            <w:right w:val="none" w:sz="0" w:space="0" w:color="auto"/>
          </w:divBdr>
        </w:div>
        <w:div w:id="1791824630">
          <w:marLeft w:val="640"/>
          <w:marRight w:val="0"/>
          <w:marTop w:val="0"/>
          <w:marBottom w:val="0"/>
          <w:divBdr>
            <w:top w:val="none" w:sz="0" w:space="0" w:color="auto"/>
            <w:left w:val="none" w:sz="0" w:space="0" w:color="auto"/>
            <w:bottom w:val="none" w:sz="0" w:space="0" w:color="auto"/>
            <w:right w:val="none" w:sz="0" w:space="0" w:color="auto"/>
          </w:divBdr>
        </w:div>
        <w:div w:id="1876238630">
          <w:marLeft w:val="640"/>
          <w:marRight w:val="0"/>
          <w:marTop w:val="0"/>
          <w:marBottom w:val="0"/>
          <w:divBdr>
            <w:top w:val="none" w:sz="0" w:space="0" w:color="auto"/>
            <w:left w:val="none" w:sz="0" w:space="0" w:color="auto"/>
            <w:bottom w:val="none" w:sz="0" w:space="0" w:color="auto"/>
            <w:right w:val="none" w:sz="0" w:space="0" w:color="auto"/>
          </w:divBdr>
        </w:div>
        <w:div w:id="1027944313">
          <w:marLeft w:val="640"/>
          <w:marRight w:val="0"/>
          <w:marTop w:val="0"/>
          <w:marBottom w:val="0"/>
          <w:divBdr>
            <w:top w:val="none" w:sz="0" w:space="0" w:color="auto"/>
            <w:left w:val="none" w:sz="0" w:space="0" w:color="auto"/>
            <w:bottom w:val="none" w:sz="0" w:space="0" w:color="auto"/>
            <w:right w:val="none" w:sz="0" w:space="0" w:color="auto"/>
          </w:divBdr>
        </w:div>
      </w:divsChild>
    </w:div>
    <w:div w:id="1581669528">
      <w:bodyDiv w:val="1"/>
      <w:marLeft w:val="0"/>
      <w:marRight w:val="0"/>
      <w:marTop w:val="0"/>
      <w:marBottom w:val="0"/>
      <w:divBdr>
        <w:top w:val="none" w:sz="0" w:space="0" w:color="auto"/>
        <w:left w:val="none" w:sz="0" w:space="0" w:color="auto"/>
        <w:bottom w:val="none" w:sz="0" w:space="0" w:color="auto"/>
        <w:right w:val="none" w:sz="0" w:space="0" w:color="auto"/>
      </w:divBdr>
      <w:divsChild>
        <w:div w:id="1086849819">
          <w:marLeft w:val="640"/>
          <w:marRight w:val="0"/>
          <w:marTop w:val="0"/>
          <w:marBottom w:val="0"/>
          <w:divBdr>
            <w:top w:val="none" w:sz="0" w:space="0" w:color="auto"/>
            <w:left w:val="none" w:sz="0" w:space="0" w:color="auto"/>
            <w:bottom w:val="none" w:sz="0" w:space="0" w:color="auto"/>
            <w:right w:val="none" w:sz="0" w:space="0" w:color="auto"/>
          </w:divBdr>
        </w:div>
        <w:div w:id="759371431">
          <w:marLeft w:val="640"/>
          <w:marRight w:val="0"/>
          <w:marTop w:val="0"/>
          <w:marBottom w:val="0"/>
          <w:divBdr>
            <w:top w:val="none" w:sz="0" w:space="0" w:color="auto"/>
            <w:left w:val="none" w:sz="0" w:space="0" w:color="auto"/>
            <w:bottom w:val="none" w:sz="0" w:space="0" w:color="auto"/>
            <w:right w:val="none" w:sz="0" w:space="0" w:color="auto"/>
          </w:divBdr>
        </w:div>
        <w:div w:id="146290113">
          <w:marLeft w:val="640"/>
          <w:marRight w:val="0"/>
          <w:marTop w:val="0"/>
          <w:marBottom w:val="0"/>
          <w:divBdr>
            <w:top w:val="none" w:sz="0" w:space="0" w:color="auto"/>
            <w:left w:val="none" w:sz="0" w:space="0" w:color="auto"/>
            <w:bottom w:val="none" w:sz="0" w:space="0" w:color="auto"/>
            <w:right w:val="none" w:sz="0" w:space="0" w:color="auto"/>
          </w:divBdr>
        </w:div>
        <w:div w:id="1429423204">
          <w:marLeft w:val="640"/>
          <w:marRight w:val="0"/>
          <w:marTop w:val="0"/>
          <w:marBottom w:val="0"/>
          <w:divBdr>
            <w:top w:val="none" w:sz="0" w:space="0" w:color="auto"/>
            <w:left w:val="none" w:sz="0" w:space="0" w:color="auto"/>
            <w:bottom w:val="none" w:sz="0" w:space="0" w:color="auto"/>
            <w:right w:val="none" w:sz="0" w:space="0" w:color="auto"/>
          </w:divBdr>
        </w:div>
        <w:div w:id="1010570386">
          <w:marLeft w:val="640"/>
          <w:marRight w:val="0"/>
          <w:marTop w:val="0"/>
          <w:marBottom w:val="0"/>
          <w:divBdr>
            <w:top w:val="none" w:sz="0" w:space="0" w:color="auto"/>
            <w:left w:val="none" w:sz="0" w:space="0" w:color="auto"/>
            <w:bottom w:val="none" w:sz="0" w:space="0" w:color="auto"/>
            <w:right w:val="none" w:sz="0" w:space="0" w:color="auto"/>
          </w:divBdr>
        </w:div>
        <w:div w:id="1171457037">
          <w:marLeft w:val="640"/>
          <w:marRight w:val="0"/>
          <w:marTop w:val="0"/>
          <w:marBottom w:val="0"/>
          <w:divBdr>
            <w:top w:val="none" w:sz="0" w:space="0" w:color="auto"/>
            <w:left w:val="none" w:sz="0" w:space="0" w:color="auto"/>
            <w:bottom w:val="none" w:sz="0" w:space="0" w:color="auto"/>
            <w:right w:val="none" w:sz="0" w:space="0" w:color="auto"/>
          </w:divBdr>
        </w:div>
        <w:div w:id="43647111">
          <w:marLeft w:val="640"/>
          <w:marRight w:val="0"/>
          <w:marTop w:val="0"/>
          <w:marBottom w:val="0"/>
          <w:divBdr>
            <w:top w:val="none" w:sz="0" w:space="0" w:color="auto"/>
            <w:left w:val="none" w:sz="0" w:space="0" w:color="auto"/>
            <w:bottom w:val="none" w:sz="0" w:space="0" w:color="auto"/>
            <w:right w:val="none" w:sz="0" w:space="0" w:color="auto"/>
          </w:divBdr>
        </w:div>
        <w:div w:id="893004955">
          <w:marLeft w:val="640"/>
          <w:marRight w:val="0"/>
          <w:marTop w:val="0"/>
          <w:marBottom w:val="0"/>
          <w:divBdr>
            <w:top w:val="none" w:sz="0" w:space="0" w:color="auto"/>
            <w:left w:val="none" w:sz="0" w:space="0" w:color="auto"/>
            <w:bottom w:val="none" w:sz="0" w:space="0" w:color="auto"/>
            <w:right w:val="none" w:sz="0" w:space="0" w:color="auto"/>
          </w:divBdr>
        </w:div>
        <w:div w:id="1404064349">
          <w:marLeft w:val="640"/>
          <w:marRight w:val="0"/>
          <w:marTop w:val="0"/>
          <w:marBottom w:val="0"/>
          <w:divBdr>
            <w:top w:val="none" w:sz="0" w:space="0" w:color="auto"/>
            <w:left w:val="none" w:sz="0" w:space="0" w:color="auto"/>
            <w:bottom w:val="none" w:sz="0" w:space="0" w:color="auto"/>
            <w:right w:val="none" w:sz="0" w:space="0" w:color="auto"/>
          </w:divBdr>
        </w:div>
        <w:div w:id="1619991230">
          <w:marLeft w:val="640"/>
          <w:marRight w:val="0"/>
          <w:marTop w:val="0"/>
          <w:marBottom w:val="0"/>
          <w:divBdr>
            <w:top w:val="none" w:sz="0" w:space="0" w:color="auto"/>
            <w:left w:val="none" w:sz="0" w:space="0" w:color="auto"/>
            <w:bottom w:val="none" w:sz="0" w:space="0" w:color="auto"/>
            <w:right w:val="none" w:sz="0" w:space="0" w:color="auto"/>
          </w:divBdr>
        </w:div>
        <w:div w:id="126357507">
          <w:marLeft w:val="640"/>
          <w:marRight w:val="0"/>
          <w:marTop w:val="0"/>
          <w:marBottom w:val="0"/>
          <w:divBdr>
            <w:top w:val="none" w:sz="0" w:space="0" w:color="auto"/>
            <w:left w:val="none" w:sz="0" w:space="0" w:color="auto"/>
            <w:bottom w:val="none" w:sz="0" w:space="0" w:color="auto"/>
            <w:right w:val="none" w:sz="0" w:space="0" w:color="auto"/>
          </w:divBdr>
        </w:div>
        <w:div w:id="1294167435">
          <w:marLeft w:val="640"/>
          <w:marRight w:val="0"/>
          <w:marTop w:val="0"/>
          <w:marBottom w:val="0"/>
          <w:divBdr>
            <w:top w:val="none" w:sz="0" w:space="0" w:color="auto"/>
            <w:left w:val="none" w:sz="0" w:space="0" w:color="auto"/>
            <w:bottom w:val="none" w:sz="0" w:space="0" w:color="auto"/>
            <w:right w:val="none" w:sz="0" w:space="0" w:color="auto"/>
          </w:divBdr>
        </w:div>
        <w:div w:id="491338300">
          <w:marLeft w:val="640"/>
          <w:marRight w:val="0"/>
          <w:marTop w:val="0"/>
          <w:marBottom w:val="0"/>
          <w:divBdr>
            <w:top w:val="none" w:sz="0" w:space="0" w:color="auto"/>
            <w:left w:val="none" w:sz="0" w:space="0" w:color="auto"/>
            <w:bottom w:val="none" w:sz="0" w:space="0" w:color="auto"/>
            <w:right w:val="none" w:sz="0" w:space="0" w:color="auto"/>
          </w:divBdr>
        </w:div>
        <w:div w:id="869951129">
          <w:marLeft w:val="640"/>
          <w:marRight w:val="0"/>
          <w:marTop w:val="0"/>
          <w:marBottom w:val="0"/>
          <w:divBdr>
            <w:top w:val="none" w:sz="0" w:space="0" w:color="auto"/>
            <w:left w:val="none" w:sz="0" w:space="0" w:color="auto"/>
            <w:bottom w:val="none" w:sz="0" w:space="0" w:color="auto"/>
            <w:right w:val="none" w:sz="0" w:space="0" w:color="auto"/>
          </w:divBdr>
        </w:div>
        <w:div w:id="494302047">
          <w:marLeft w:val="640"/>
          <w:marRight w:val="0"/>
          <w:marTop w:val="0"/>
          <w:marBottom w:val="0"/>
          <w:divBdr>
            <w:top w:val="none" w:sz="0" w:space="0" w:color="auto"/>
            <w:left w:val="none" w:sz="0" w:space="0" w:color="auto"/>
            <w:bottom w:val="none" w:sz="0" w:space="0" w:color="auto"/>
            <w:right w:val="none" w:sz="0" w:space="0" w:color="auto"/>
          </w:divBdr>
        </w:div>
        <w:div w:id="504981752">
          <w:marLeft w:val="640"/>
          <w:marRight w:val="0"/>
          <w:marTop w:val="0"/>
          <w:marBottom w:val="0"/>
          <w:divBdr>
            <w:top w:val="none" w:sz="0" w:space="0" w:color="auto"/>
            <w:left w:val="none" w:sz="0" w:space="0" w:color="auto"/>
            <w:bottom w:val="none" w:sz="0" w:space="0" w:color="auto"/>
            <w:right w:val="none" w:sz="0" w:space="0" w:color="auto"/>
          </w:divBdr>
        </w:div>
        <w:div w:id="731855701">
          <w:marLeft w:val="640"/>
          <w:marRight w:val="0"/>
          <w:marTop w:val="0"/>
          <w:marBottom w:val="0"/>
          <w:divBdr>
            <w:top w:val="none" w:sz="0" w:space="0" w:color="auto"/>
            <w:left w:val="none" w:sz="0" w:space="0" w:color="auto"/>
            <w:bottom w:val="none" w:sz="0" w:space="0" w:color="auto"/>
            <w:right w:val="none" w:sz="0" w:space="0" w:color="auto"/>
          </w:divBdr>
        </w:div>
        <w:div w:id="851797824">
          <w:marLeft w:val="640"/>
          <w:marRight w:val="0"/>
          <w:marTop w:val="0"/>
          <w:marBottom w:val="0"/>
          <w:divBdr>
            <w:top w:val="none" w:sz="0" w:space="0" w:color="auto"/>
            <w:left w:val="none" w:sz="0" w:space="0" w:color="auto"/>
            <w:bottom w:val="none" w:sz="0" w:space="0" w:color="auto"/>
            <w:right w:val="none" w:sz="0" w:space="0" w:color="auto"/>
          </w:divBdr>
        </w:div>
        <w:div w:id="531116020">
          <w:marLeft w:val="640"/>
          <w:marRight w:val="0"/>
          <w:marTop w:val="0"/>
          <w:marBottom w:val="0"/>
          <w:divBdr>
            <w:top w:val="none" w:sz="0" w:space="0" w:color="auto"/>
            <w:left w:val="none" w:sz="0" w:space="0" w:color="auto"/>
            <w:bottom w:val="none" w:sz="0" w:space="0" w:color="auto"/>
            <w:right w:val="none" w:sz="0" w:space="0" w:color="auto"/>
          </w:divBdr>
        </w:div>
        <w:div w:id="925501667">
          <w:marLeft w:val="640"/>
          <w:marRight w:val="0"/>
          <w:marTop w:val="0"/>
          <w:marBottom w:val="0"/>
          <w:divBdr>
            <w:top w:val="none" w:sz="0" w:space="0" w:color="auto"/>
            <w:left w:val="none" w:sz="0" w:space="0" w:color="auto"/>
            <w:bottom w:val="none" w:sz="0" w:space="0" w:color="auto"/>
            <w:right w:val="none" w:sz="0" w:space="0" w:color="auto"/>
          </w:divBdr>
        </w:div>
        <w:div w:id="1758793722">
          <w:marLeft w:val="640"/>
          <w:marRight w:val="0"/>
          <w:marTop w:val="0"/>
          <w:marBottom w:val="0"/>
          <w:divBdr>
            <w:top w:val="none" w:sz="0" w:space="0" w:color="auto"/>
            <w:left w:val="none" w:sz="0" w:space="0" w:color="auto"/>
            <w:bottom w:val="none" w:sz="0" w:space="0" w:color="auto"/>
            <w:right w:val="none" w:sz="0" w:space="0" w:color="auto"/>
          </w:divBdr>
        </w:div>
        <w:div w:id="1895850935">
          <w:marLeft w:val="640"/>
          <w:marRight w:val="0"/>
          <w:marTop w:val="0"/>
          <w:marBottom w:val="0"/>
          <w:divBdr>
            <w:top w:val="none" w:sz="0" w:space="0" w:color="auto"/>
            <w:left w:val="none" w:sz="0" w:space="0" w:color="auto"/>
            <w:bottom w:val="none" w:sz="0" w:space="0" w:color="auto"/>
            <w:right w:val="none" w:sz="0" w:space="0" w:color="auto"/>
          </w:divBdr>
        </w:div>
        <w:div w:id="2085225815">
          <w:marLeft w:val="640"/>
          <w:marRight w:val="0"/>
          <w:marTop w:val="0"/>
          <w:marBottom w:val="0"/>
          <w:divBdr>
            <w:top w:val="none" w:sz="0" w:space="0" w:color="auto"/>
            <w:left w:val="none" w:sz="0" w:space="0" w:color="auto"/>
            <w:bottom w:val="none" w:sz="0" w:space="0" w:color="auto"/>
            <w:right w:val="none" w:sz="0" w:space="0" w:color="auto"/>
          </w:divBdr>
        </w:div>
        <w:div w:id="1730376369">
          <w:marLeft w:val="640"/>
          <w:marRight w:val="0"/>
          <w:marTop w:val="0"/>
          <w:marBottom w:val="0"/>
          <w:divBdr>
            <w:top w:val="none" w:sz="0" w:space="0" w:color="auto"/>
            <w:left w:val="none" w:sz="0" w:space="0" w:color="auto"/>
            <w:bottom w:val="none" w:sz="0" w:space="0" w:color="auto"/>
            <w:right w:val="none" w:sz="0" w:space="0" w:color="auto"/>
          </w:divBdr>
        </w:div>
        <w:div w:id="236285245">
          <w:marLeft w:val="640"/>
          <w:marRight w:val="0"/>
          <w:marTop w:val="0"/>
          <w:marBottom w:val="0"/>
          <w:divBdr>
            <w:top w:val="none" w:sz="0" w:space="0" w:color="auto"/>
            <w:left w:val="none" w:sz="0" w:space="0" w:color="auto"/>
            <w:bottom w:val="none" w:sz="0" w:space="0" w:color="auto"/>
            <w:right w:val="none" w:sz="0" w:space="0" w:color="auto"/>
          </w:divBdr>
        </w:div>
        <w:div w:id="1401058548">
          <w:marLeft w:val="640"/>
          <w:marRight w:val="0"/>
          <w:marTop w:val="0"/>
          <w:marBottom w:val="0"/>
          <w:divBdr>
            <w:top w:val="none" w:sz="0" w:space="0" w:color="auto"/>
            <w:left w:val="none" w:sz="0" w:space="0" w:color="auto"/>
            <w:bottom w:val="none" w:sz="0" w:space="0" w:color="auto"/>
            <w:right w:val="none" w:sz="0" w:space="0" w:color="auto"/>
          </w:divBdr>
        </w:div>
        <w:div w:id="1389300555">
          <w:marLeft w:val="640"/>
          <w:marRight w:val="0"/>
          <w:marTop w:val="0"/>
          <w:marBottom w:val="0"/>
          <w:divBdr>
            <w:top w:val="none" w:sz="0" w:space="0" w:color="auto"/>
            <w:left w:val="none" w:sz="0" w:space="0" w:color="auto"/>
            <w:bottom w:val="none" w:sz="0" w:space="0" w:color="auto"/>
            <w:right w:val="none" w:sz="0" w:space="0" w:color="auto"/>
          </w:divBdr>
        </w:div>
        <w:div w:id="1083334703">
          <w:marLeft w:val="640"/>
          <w:marRight w:val="0"/>
          <w:marTop w:val="0"/>
          <w:marBottom w:val="0"/>
          <w:divBdr>
            <w:top w:val="none" w:sz="0" w:space="0" w:color="auto"/>
            <w:left w:val="none" w:sz="0" w:space="0" w:color="auto"/>
            <w:bottom w:val="none" w:sz="0" w:space="0" w:color="auto"/>
            <w:right w:val="none" w:sz="0" w:space="0" w:color="auto"/>
          </w:divBdr>
        </w:div>
        <w:div w:id="73597330">
          <w:marLeft w:val="640"/>
          <w:marRight w:val="0"/>
          <w:marTop w:val="0"/>
          <w:marBottom w:val="0"/>
          <w:divBdr>
            <w:top w:val="none" w:sz="0" w:space="0" w:color="auto"/>
            <w:left w:val="none" w:sz="0" w:space="0" w:color="auto"/>
            <w:bottom w:val="none" w:sz="0" w:space="0" w:color="auto"/>
            <w:right w:val="none" w:sz="0" w:space="0" w:color="auto"/>
          </w:divBdr>
        </w:div>
        <w:div w:id="1025594996">
          <w:marLeft w:val="640"/>
          <w:marRight w:val="0"/>
          <w:marTop w:val="0"/>
          <w:marBottom w:val="0"/>
          <w:divBdr>
            <w:top w:val="none" w:sz="0" w:space="0" w:color="auto"/>
            <w:left w:val="none" w:sz="0" w:space="0" w:color="auto"/>
            <w:bottom w:val="none" w:sz="0" w:space="0" w:color="auto"/>
            <w:right w:val="none" w:sz="0" w:space="0" w:color="auto"/>
          </w:divBdr>
        </w:div>
        <w:div w:id="1285193073">
          <w:marLeft w:val="640"/>
          <w:marRight w:val="0"/>
          <w:marTop w:val="0"/>
          <w:marBottom w:val="0"/>
          <w:divBdr>
            <w:top w:val="none" w:sz="0" w:space="0" w:color="auto"/>
            <w:left w:val="none" w:sz="0" w:space="0" w:color="auto"/>
            <w:bottom w:val="none" w:sz="0" w:space="0" w:color="auto"/>
            <w:right w:val="none" w:sz="0" w:space="0" w:color="auto"/>
          </w:divBdr>
        </w:div>
        <w:div w:id="319117030">
          <w:marLeft w:val="640"/>
          <w:marRight w:val="0"/>
          <w:marTop w:val="0"/>
          <w:marBottom w:val="0"/>
          <w:divBdr>
            <w:top w:val="none" w:sz="0" w:space="0" w:color="auto"/>
            <w:left w:val="none" w:sz="0" w:space="0" w:color="auto"/>
            <w:bottom w:val="none" w:sz="0" w:space="0" w:color="auto"/>
            <w:right w:val="none" w:sz="0" w:space="0" w:color="auto"/>
          </w:divBdr>
        </w:div>
        <w:div w:id="1712148751">
          <w:marLeft w:val="640"/>
          <w:marRight w:val="0"/>
          <w:marTop w:val="0"/>
          <w:marBottom w:val="0"/>
          <w:divBdr>
            <w:top w:val="none" w:sz="0" w:space="0" w:color="auto"/>
            <w:left w:val="none" w:sz="0" w:space="0" w:color="auto"/>
            <w:bottom w:val="none" w:sz="0" w:space="0" w:color="auto"/>
            <w:right w:val="none" w:sz="0" w:space="0" w:color="auto"/>
          </w:divBdr>
        </w:div>
        <w:div w:id="1602494153">
          <w:marLeft w:val="640"/>
          <w:marRight w:val="0"/>
          <w:marTop w:val="0"/>
          <w:marBottom w:val="0"/>
          <w:divBdr>
            <w:top w:val="none" w:sz="0" w:space="0" w:color="auto"/>
            <w:left w:val="none" w:sz="0" w:space="0" w:color="auto"/>
            <w:bottom w:val="none" w:sz="0" w:space="0" w:color="auto"/>
            <w:right w:val="none" w:sz="0" w:space="0" w:color="auto"/>
          </w:divBdr>
        </w:div>
        <w:div w:id="225337018">
          <w:marLeft w:val="640"/>
          <w:marRight w:val="0"/>
          <w:marTop w:val="0"/>
          <w:marBottom w:val="0"/>
          <w:divBdr>
            <w:top w:val="none" w:sz="0" w:space="0" w:color="auto"/>
            <w:left w:val="none" w:sz="0" w:space="0" w:color="auto"/>
            <w:bottom w:val="none" w:sz="0" w:space="0" w:color="auto"/>
            <w:right w:val="none" w:sz="0" w:space="0" w:color="auto"/>
          </w:divBdr>
        </w:div>
        <w:div w:id="563681435">
          <w:marLeft w:val="640"/>
          <w:marRight w:val="0"/>
          <w:marTop w:val="0"/>
          <w:marBottom w:val="0"/>
          <w:divBdr>
            <w:top w:val="none" w:sz="0" w:space="0" w:color="auto"/>
            <w:left w:val="none" w:sz="0" w:space="0" w:color="auto"/>
            <w:bottom w:val="none" w:sz="0" w:space="0" w:color="auto"/>
            <w:right w:val="none" w:sz="0" w:space="0" w:color="auto"/>
          </w:divBdr>
        </w:div>
        <w:div w:id="2136946504">
          <w:marLeft w:val="640"/>
          <w:marRight w:val="0"/>
          <w:marTop w:val="0"/>
          <w:marBottom w:val="0"/>
          <w:divBdr>
            <w:top w:val="none" w:sz="0" w:space="0" w:color="auto"/>
            <w:left w:val="none" w:sz="0" w:space="0" w:color="auto"/>
            <w:bottom w:val="none" w:sz="0" w:space="0" w:color="auto"/>
            <w:right w:val="none" w:sz="0" w:space="0" w:color="auto"/>
          </w:divBdr>
        </w:div>
        <w:div w:id="1482310490">
          <w:marLeft w:val="640"/>
          <w:marRight w:val="0"/>
          <w:marTop w:val="0"/>
          <w:marBottom w:val="0"/>
          <w:divBdr>
            <w:top w:val="none" w:sz="0" w:space="0" w:color="auto"/>
            <w:left w:val="none" w:sz="0" w:space="0" w:color="auto"/>
            <w:bottom w:val="none" w:sz="0" w:space="0" w:color="auto"/>
            <w:right w:val="none" w:sz="0" w:space="0" w:color="auto"/>
          </w:divBdr>
        </w:div>
        <w:div w:id="1869299008">
          <w:marLeft w:val="640"/>
          <w:marRight w:val="0"/>
          <w:marTop w:val="0"/>
          <w:marBottom w:val="0"/>
          <w:divBdr>
            <w:top w:val="none" w:sz="0" w:space="0" w:color="auto"/>
            <w:left w:val="none" w:sz="0" w:space="0" w:color="auto"/>
            <w:bottom w:val="none" w:sz="0" w:space="0" w:color="auto"/>
            <w:right w:val="none" w:sz="0" w:space="0" w:color="auto"/>
          </w:divBdr>
        </w:div>
      </w:divsChild>
    </w:div>
    <w:div w:id="1582716413">
      <w:bodyDiv w:val="1"/>
      <w:marLeft w:val="0"/>
      <w:marRight w:val="0"/>
      <w:marTop w:val="0"/>
      <w:marBottom w:val="0"/>
      <w:divBdr>
        <w:top w:val="none" w:sz="0" w:space="0" w:color="auto"/>
        <w:left w:val="none" w:sz="0" w:space="0" w:color="auto"/>
        <w:bottom w:val="none" w:sz="0" w:space="0" w:color="auto"/>
        <w:right w:val="none" w:sz="0" w:space="0" w:color="auto"/>
      </w:divBdr>
    </w:div>
    <w:div w:id="1586571913">
      <w:bodyDiv w:val="1"/>
      <w:marLeft w:val="0"/>
      <w:marRight w:val="0"/>
      <w:marTop w:val="0"/>
      <w:marBottom w:val="0"/>
      <w:divBdr>
        <w:top w:val="none" w:sz="0" w:space="0" w:color="auto"/>
        <w:left w:val="none" w:sz="0" w:space="0" w:color="auto"/>
        <w:bottom w:val="none" w:sz="0" w:space="0" w:color="auto"/>
        <w:right w:val="none" w:sz="0" w:space="0" w:color="auto"/>
      </w:divBdr>
      <w:divsChild>
        <w:div w:id="860168054">
          <w:marLeft w:val="640"/>
          <w:marRight w:val="0"/>
          <w:marTop w:val="0"/>
          <w:marBottom w:val="0"/>
          <w:divBdr>
            <w:top w:val="none" w:sz="0" w:space="0" w:color="auto"/>
            <w:left w:val="none" w:sz="0" w:space="0" w:color="auto"/>
            <w:bottom w:val="none" w:sz="0" w:space="0" w:color="auto"/>
            <w:right w:val="none" w:sz="0" w:space="0" w:color="auto"/>
          </w:divBdr>
        </w:div>
        <w:div w:id="2107336421">
          <w:marLeft w:val="640"/>
          <w:marRight w:val="0"/>
          <w:marTop w:val="0"/>
          <w:marBottom w:val="0"/>
          <w:divBdr>
            <w:top w:val="none" w:sz="0" w:space="0" w:color="auto"/>
            <w:left w:val="none" w:sz="0" w:space="0" w:color="auto"/>
            <w:bottom w:val="none" w:sz="0" w:space="0" w:color="auto"/>
            <w:right w:val="none" w:sz="0" w:space="0" w:color="auto"/>
          </w:divBdr>
        </w:div>
        <w:div w:id="2012685332">
          <w:marLeft w:val="640"/>
          <w:marRight w:val="0"/>
          <w:marTop w:val="0"/>
          <w:marBottom w:val="0"/>
          <w:divBdr>
            <w:top w:val="none" w:sz="0" w:space="0" w:color="auto"/>
            <w:left w:val="none" w:sz="0" w:space="0" w:color="auto"/>
            <w:bottom w:val="none" w:sz="0" w:space="0" w:color="auto"/>
            <w:right w:val="none" w:sz="0" w:space="0" w:color="auto"/>
          </w:divBdr>
        </w:div>
        <w:div w:id="471676830">
          <w:marLeft w:val="640"/>
          <w:marRight w:val="0"/>
          <w:marTop w:val="0"/>
          <w:marBottom w:val="0"/>
          <w:divBdr>
            <w:top w:val="none" w:sz="0" w:space="0" w:color="auto"/>
            <w:left w:val="none" w:sz="0" w:space="0" w:color="auto"/>
            <w:bottom w:val="none" w:sz="0" w:space="0" w:color="auto"/>
            <w:right w:val="none" w:sz="0" w:space="0" w:color="auto"/>
          </w:divBdr>
        </w:div>
        <w:div w:id="1240868978">
          <w:marLeft w:val="640"/>
          <w:marRight w:val="0"/>
          <w:marTop w:val="0"/>
          <w:marBottom w:val="0"/>
          <w:divBdr>
            <w:top w:val="none" w:sz="0" w:space="0" w:color="auto"/>
            <w:left w:val="none" w:sz="0" w:space="0" w:color="auto"/>
            <w:bottom w:val="none" w:sz="0" w:space="0" w:color="auto"/>
            <w:right w:val="none" w:sz="0" w:space="0" w:color="auto"/>
          </w:divBdr>
        </w:div>
        <w:div w:id="749623171">
          <w:marLeft w:val="640"/>
          <w:marRight w:val="0"/>
          <w:marTop w:val="0"/>
          <w:marBottom w:val="0"/>
          <w:divBdr>
            <w:top w:val="none" w:sz="0" w:space="0" w:color="auto"/>
            <w:left w:val="none" w:sz="0" w:space="0" w:color="auto"/>
            <w:bottom w:val="none" w:sz="0" w:space="0" w:color="auto"/>
            <w:right w:val="none" w:sz="0" w:space="0" w:color="auto"/>
          </w:divBdr>
        </w:div>
        <w:div w:id="1409115248">
          <w:marLeft w:val="640"/>
          <w:marRight w:val="0"/>
          <w:marTop w:val="0"/>
          <w:marBottom w:val="0"/>
          <w:divBdr>
            <w:top w:val="none" w:sz="0" w:space="0" w:color="auto"/>
            <w:left w:val="none" w:sz="0" w:space="0" w:color="auto"/>
            <w:bottom w:val="none" w:sz="0" w:space="0" w:color="auto"/>
            <w:right w:val="none" w:sz="0" w:space="0" w:color="auto"/>
          </w:divBdr>
        </w:div>
        <w:div w:id="1338926354">
          <w:marLeft w:val="640"/>
          <w:marRight w:val="0"/>
          <w:marTop w:val="0"/>
          <w:marBottom w:val="0"/>
          <w:divBdr>
            <w:top w:val="none" w:sz="0" w:space="0" w:color="auto"/>
            <w:left w:val="none" w:sz="0" w:space="0" w:color="auto"/>
            <w:bottom w:val="none" w:sz="0" w:space="0" w:color="auto"/>
            <w:right w:val="none" w:sz="0" w:space="0" w:color="auto"/>
          </w:divBdr>
        </w:div>
        <w:div w:id="444809594">
          <w:marLeft w:val="640"/>
          <w:marRight w:val="0"/>
          <w:marTop w:val="0"/>
          <w:marBottom w:val="0"/>
          <w:divBdr>
            <w:top w:val="none" w:sz="0" w:space="0" w:color="auto"/>
            <w:left w:val="none" w:sz="0" w:space="0" w:color="auto"/>
            <w:bottom w:val="none" w:sz="0" w:space="0" w:color="auto"/>
            <w:right w:val="none" w:sz="0" w:space="0" w:color="auto"/>
          </w:divBdr>
        </w:div>
        <w:div w:id="1896816192">
          <w:marLeft w:val="640"/>
          <w:marRight w:val="0"/>
          <w:marTop w:val="0"/>
          <w:marBottom w:val="0"/>
          <w:divBdr>
            <w:top w:val="none" w:sz="0" w:space="0" w:color="auto"/>
            <w:left w:val="none" w:sz="0" w:space="0" w:color="auto"/>
            <w:bottom w:val="none" w:sz="0" w:space="0" w:color="auto"/>
            <w:right w:val="none" w:sz="0" w:space="0" w:color="auto"/>
          </w:divBdr>
        </w:div>
        <w:div w:id="440685762">
          <w:marLeft w:val="640"/>
          <w:marRight w:val="0"/>
          <w:marTop w:val="0"/>
          <w:marBottom w:val="0"/>
          <w:divBdr>
            <w:top w:val="none" w:sz="0" w:space="0" w:color="auto"/>
            <w:left w:val="none" w:sz="0" w:space="0" w:color="auto"/>
            <w:bottom w:val="none" w:sz="0" w:space="0" w:color="auto"/>
            <w:right w:val="none" w:sz="0" w:space="0" w:color="auto"/>
          </w:divBdr>
        </w:div>
        <w:div w:id="768039500">
          <w:marLeft w:val="640"/>
          <w:marRight w:val="0"/>
          <w:marTop w:val="0"/>
          <w:marBottom w:val="0"/>
          <w:divBdr>
            <w:top w:val="none" w:sz="0" w:space="0" w:color="auto"/>
            <w:left w:val="none" w:sz="0" w:space="0" w:color="auto"/>
            <w:bottom w:val="none" w:sz="0" w:space="0" w:color="auto"/>
            <w:right w:val="none" w:sz="0" w:space="0" w:color="auto"/>
          </w:divBdr>
        </w:div>
        <w:div w:id="765274799">
          <w:marLeft w:val="640"/>
          <w:marRight w:val="0"/>
          <w:marTop w:val="0"/>
          <w:marBottom w:val="0"/>
          <w:divBdr>
            <w:top w:val="none" w:sz="0" w:space="0" w:color="auto"/>
            <w:left w:val="none" w:sz="0" w:space="0" w:color="auto"/>
            <w:bottom w:val="none" w:sz="0" w:space="0" w:color="auto"/>
            <w:right w:val="none" w:sz="0" w:space="0" w:color="auto"/>
          </w:divBdr>
        </w:div>
        <w:div w:id="217280883">
          <w:marLeft w:val="640"/>
          <w:marRight w:val="0"/>
          <w:marTop w:val="0"/>
          <w:marBottom w:val="0"/>
          <w:divBdr>
            <w:top w:val="none" w:sz="0" w:space="0" w:color="auto"/>
            <w:left w:val="none" w:sz="0" w:space="0" w:color="auto"/>
            <w:bottom w:val="none" w:sz="0" w:space="0" w:color="auto"/>
            <w:right w:val="none" w:sz="0" w:space="0" w:color="auto"/>
          </w:divBdr>
        </w:div>
        <w:div w:id="1628463493">
          <w:marLeft w:val="640"/>
          <w:marRight w:val="0"/>
          <w:marTop w:val="0"/>
          <w:marBottom w:val="0"/>
          <w:divBdr>
            <w:top w:val="none" w:sz="0" w:space="0" w:color="auto"/>
            <w:left w:val="none" w:sz="0" w:space="0" w:color="auto"/>
            <w:bottom w:val="none" w:sz="0" w:space="0" w:color="auto"/>
            <w:right w:val="none" w:sz="0" w:space="0" w:color="auto"/>
          </w:divBdr>
        </w:div>
        <w:div w:id="1511094655">
          <w:marLeft w:val="640"/>
          <w:marRight w:val="0"/>
          <w:marTop w:val="0"/>
          <w:marBottom w:val="0"/>
          <w:divBdr>
            <w:top w:val="none" w:sz="0" w:space="0" w:color="auto"/>
            <w:left w:val="none" w:sz="0" w:space="0" w:color="auto"/>
            <w:bottom w:val="none" w:sz="0" w:space="0" w:color="auto"/>
            <w:right w:val="none" w:sz="0" w:space="0" w:color="auto"/>
          </w:divBdr>
        </w:div>
        <w:div w:id="786508571">
          <w:marLeft w:val="640"/>
          <w:marRight w:val="0"/>
          <w:marTop w:val="0"/>
          <w:marBottom w:val="0"/>
          <w:divBdr>
            <w:top w:val="none" w:sz="0" w:space="0" w:color="auto"/>
            <w:left w:val="none" w:sz="0" w:space="0" w:color="auto"/>
            <w:bottom w:val="none" w:sz="0" w:space="0" w:color="auto"/>
            <w:right w:val="none" w:sz="0" w:space="0" w:color="auto"/>
          </w:divBdr>
        </w:div>
        <w:div w:id="1260289943">
          <w:marLeft w:val="640"/>
          <w:marRight w:val="0"/>
          <w:marTop w:val="0"/>
          <w:marBottom w:val="0"/>
          <w:divBdr>
            <w:top w:val="none" w:sz="0" w:space="0" w:color="auto"/>
            <w:left w:val="none" w:sz="0" w:space="0" w:color="auto"/>
            <w:bottom w:val="none" w:sz="0" w:space="0" w:color="auto"/>
            <w:right w:val="none" w:sz="0" w:space="0" w:color="auto"/>
          </w:divBdr>
        </w:div>
        <w:div w:id="2113209526">
          <w:marLeft w:val="640"/>
          <w:marRight w:val="0"/>
          <w:marTop w:val="0"/>
          <w:marBottom w:val="0"/>
          <w:divBdr>
            <w:top w:val="none" w:sz="0" w:space="0" w:color="auto"/>
            <w:left w:val="none" w:sz="0" w:space="0" w:color="auto"/>
            <w:bottom w:val="none" w:sz="0" w:space="0" w:color="auto"/>
            <w:right w:val="none" w:sz="0" w:space="0" w:color="auto"/>
          </w:divBdr>
        </w:div>
        <w:div w:id="938022463">
          <w:marLeft w:val="640"/>
          <w:marRight w:val="0"/>
          <w:marTop w:val="0"/>
          <w:marBottom w:val="0"/>
          <w:divBdr>
            <w:top w:val="none" w:sz="0" w:space="0" w:color="auto"/>
            <w:left w:val="none" w:sz="0" w:space="0" w:color="auto"/>
            <w:bottom w:val="none" w:sz="0" w:space="0" w:color="auto"/>
            <w:right w:val="none" w:sz="0" w:space="0" w:color="auto"/>
          </w:divBdr>
        </w:div>
        <w:div w:id="69009873">
          <w:marLeft w:val="640"/>
          <w:marRight w:val="0"/>
          <w:marTop w:val="0"/>
          <w:marBottom w:val="0"/>
          <w:divBdr>
            <w:top w:val="none" w:sz="0" w:space="0" w:color="auto"/>
            <w:left w:val="none" w:sz="0" w:space="0" w:color="auto"/>
            <w:bottom w:val="none" w:sz="0" w:space="0" w:color="auto"/>
            <w:right w:val="none" w:sz="0" w:space="0" w:color="auto"/>
          </w:divBdr>
        </w:div>
        <w:div w:id="688798736">
          <w:marLeft w:val="640"/>
          <w:marRight w:val="0"/>
          <w:marTop w:val="0"/>
          <w:marBottom w:val="0"/>
          <w:divBdr>
            <w:top w:val="none" w:sz="0" w:space="0" w:color="auto"/>
            <w:left w:val="none" w:sz="0" w:space="0" w:color="auto"/>
            <w:bottom w:val="none" w:sz="0" w:space="0" w:color="auto"/>
            <w:right w:val="none" w:sz="0" w:space="0" w:color="auto"/>
          </w:divBdr>
        </w:div>
        <w:div w:id="1115826678">
          <w:marLeft w:val="640"/>
          <w:marRight w:val="0"/>
          <w:marTop w:val="0"/>
          <w:marBottom w:val="0"/>
          <w:divBdr>
            <w:top w:val="none" w:sz="0" w:space="0" w:color="auto"/>
            <w:left w:val="none" w:sz="0" w:space="0" w:color="auto"/>
            <w:bottom w:val="none" w:sz="0" w:space="0" w:color="auto"/>
            <w:right w:val="none" w:sz="0" w:space="0" w:color="auto"/>
          </w:divBdr>
        </w:div>
        <w:div w:id="1210722109">
          <w:marLeft w:val="640"/>
          <w:marRight w:val="0"/>
          <w:marTop w:val="0"/>
          <w:marBottom w:val="0"/>
          <w:divBdr>
            <w:top w:val="none" w:sz="0" w:space="0" w:color="auto"/>
            <w:left w:val="none" w:sz="0" w:space="0" w:color="auto"/>
            <w:bottom w:val="none" w:sz="0" w:space="0" w:color="auto"/>
            <w:right w:val="none" w:sz="0" w:space="0" w:color="auto"/>
          </w:divBdr>
        </w:div>
        <w:div w:id="1625380967">
          <w:marLeft w:val="640"/>
          <w:marRight w:val="0"/>
          <w:marTop w:val="0"/>
          <w:marBottom w:val="0"/>
          <w:divBdr>
            <w:top w:val="none" w:sz="0" w:space="0" w:color="auto"/>
            <w:left w:val="none" w:sz="0" w:space="0" w:color="auto"/>
            <w:bottom w:val="none" w:sz="0" w:space="0" w:color="auto"/>
            <w:right w:val="none" w:sz="0" w:space="0" w:color="auto"/>
          </w:divBdr>
        </w:div>
        <w:div w:id="169104818">
          <w:marLeft w:val="640"/>
          <w:marRight w:val="0"/>
          <w:marTop w:val="0"/>
          <w:marBottom w:val="0"/>
          <w:divBdr>
            <w:top w:val="none" w:sz="0" w:space="0" w:color="auto"/>
            <w:left w:val="none" w:sz="0" w:space="0" w:color="auto"/>
            <w:bottom w:val="none" w:sz="0" w:space="0" w:color="auto"/>
            <w:right w:val="none" w:sz="0" w:space="0" w:color="auto"/>
          </w:divBdr>
        </w:div>
        <w:div w:id="591163192">
          <w:marLeft w:val="640"/>
          <w:marRight w:val="0"/>
          <w:marTop w:val="0"/>
          <w:marBottom w:val="0"/>
          <w:divBdr>
            <w:top w:val="none" w:sz="0" w:space="0" w:color="auto"/>
            <w:left w:val="none" w:sz="0" w:space="0" w:color="auto"/>
            <w:bottom w:val="none" w:sz="0" w:space="0" w:color="auto"/>
            <w:right w:val="none" w:sz="0" w:space="0" w:color="auto"/>
          </w:divBdr>
        </w:div>
        <w:div w:id="1477455401">
          <w:marLeft w:val="640"/>
          <w:marRight w:val="0"/>
          <w:marTop w:val="0"/>
          <w:marBottom w:val="0"/>
          <w:divBdr>
            <w:top w:val="none" w:sz="0" w:space="0" w:color="auto"/>
            <w:left w:val="none" w:sz="0" w:space="0" w:color="auto"/>
            <w:bottom w:val="none" w:sz="0" w:space="0" w:color="auto"/>
            <w:right w:val="none" w:sz="0" w:space="0" w:color="auto"/>
          </w:divBdr>
        </w:div>
        <w:div w:id="1928149455">
          <w:marLeft w:val="640"/>
          <w:marRight w:val="0"/>
          <w:marTop w:val="0"/>
          <w:marBottom w:val="0"/>
          <w:divBdr>
            <w:top w:val="none" w:sz="0" w:space="0" w:color="auto"/>
            <w:left w:val="none" w:sz="0" w:space="0" w:color="auto"/>
            <w:bottom w:val="none" w:sz="0" w:space="0" w:color="auto"/>
            <w:right w:val="none" w:sz="0" w:space="0" w:color="auto"/>
          </w:divBdr>
        </w:div>
      </w:divsChild>
    </w:div>
    <w:div w:id="1589853222">
      <w:bodyDiv w:val="1"/>
      <w:marLeft w:val="0"/>
      <w:marRight w:val="0"/>
      <w:marTop w:val="0"/>
      <w:marBottom w:val="0"/>
      <w:divBdr>
        <w:top w:val="none" w:sz="0" w:space="0" w:color="auto"/>
        <w:left w:val="none" w:sz="0" w:space="0" w:color="auto"/>
        <w:bottom w:val="none" w:sz="0" w:space="0" w:color="auto"/>
        <w:right w:val="none" w:sz="0" w:space="0" w:color="auto"/>
      </w:divBdr>
    </w:div>
    <w:div w:id="1600868125">
      <w:bodyDiv w:val="1"/>
      <w:marLeft w:val="0"/>
      <w:marRight w:val="0"/>
      <w:marTop w:val="0"/>
      <w:marBottom w:val="0"/>
      <w:divBdr>
        <w:top w:val="none" w:sz="0" w:space="0" w:color="auto"/>
        <w:left w:val="none" w:sz="0" w:space="0" w:color="auto"/>
        <w:bottom w:val="none" w:sz="0" w:space="0" w:color="auto"/>
        <w:right w:val="none" w:sz="0" w:space="0" w:color="auto"/>
      </w:divBdr>
      <w:divsChild>
        <w:div w:id="912203329">
          <w:marLeft w:val="640"/>
          <w:marRight w:val="0"/>
          <w:marTop w:val="0"/>
          <w:marBottom w:val="0"/>
          <w:divBdr>
            <w:top w:val="none" w:sz="0" w:space="0" w:color="auto"/>
            <w:left w:val="none" w:sz="0" w:space="0" w:color="auto"/>
            <w:bottom w:val="none" w:sz="0" w:space="0" w:color="auto"/>
            <w:right w:val="none" w:sz="0" w:space="0" w:color="auto"/>
          </w:divBdr>
        </w:div>
        <w:div w:id="729884699">
          <w:marLeft w:val="640"/>
          <w:marRight w:val="0"/>
          <w:marTop w:val="0"/>
          <w:marBottom w:val="0"/>
          <w:divBdr>
            <w:top w:val="none" w:sz="0" w:space="0" w:color="auto"/>
            <w:left w:val="none" w:sz="0" w:space="0" w:color="auto"/>
            <w:bottom w:val="none" w:sz="0" w:space="0" w:color="auto"/>
            <w:right w:val="none" w:sz="0" w:space="0" w:color="auto"/>
          </w:divBdr>
        </w:div>
        <w:div w:id="455687225">
          <w:marLeft w:val="640"/>
          <w:marRight w:val="0"/>
          <w:marTop w:val="0"/>
          <w:marBottom w:val="0"/>
          <w:divBdr>
            <w:top w:val="none" w:sz="0" w:space="0" w:color="auto"/>
            <w:left w:val="none" w:sz="0" w:space="0" w:color="auto"/>
            <w:bottom w:val="none" w:sz="0" w:space="0" w:color="auto"/>
            <w:right w:val="none" w:sz="0" w:space="0" w:color="auto"/>
          </w:divBdr>
        </w:div>
        <w:div w:id="1599748505">
          <w:marLeft w:val="640"/>
          <w:marRight w:val="0"/>
          <w:marTop w:val="0"/>
          <w:marBottom w:val="0"/>
          <w:divBdr>
            <w:top w:val="none" w:sz="0" w:space="0" w:color="auto"/>
            <w:left w:val="none" w:sz="0" w:space="0" w:color="auto"/>
            <w:bottom w:val="none" w:sz="0" w:space="0" w:color="auto"/>
            <w:right w:val="none" w:sz="0" w:space="0" w:color="auto"/>
          </w:divBdr>
        </w:div>
        <w:div w:id="786118009">
          <w:marLeft w:val="640"/>
          <w:marRight w:val="0"/>
          <w:marTop w:val="0"/>
          <w:marBottom w:val="0"/>
          <w:divBdr>
            <w:top w:val="none" w:sz="0" w:space="0" w:color="auto"/>
            <w:left w:val="none" w:sz="0" w:space="0" w:color="auto"/>
            <w:bottom w:val="none" w:sz="0" w:space="0" w:color="auto"/>
            <w:right w:val="none" w:sz="0" w:space="0" w:color="auto"/>
          </w:divBdr>
        </w:div>
        <w:div w:id="1762950301">
          <w:marLeft w:val="640"/>
          <w:marRight w:val="0"/>
          <w:marTop w:val="0"/>
          <w:marBottom w:val="0"/>
          <w:divBdr>
            <w:top w:val="none" w:sz="0" w:space="0" w:color="auto"/>
            <w:left w:val="none" w:sz="0" w:space="0" w:color="auto"/>
            <w:bottom w:val="none" w:sz="0" w:space="0" w:color="auto"/>
            <w:right w:val="none" w:sz="0" w:space="0" w:color="auto"/>
          </w:divBdr>
        </w:div>
        <w:div w:id="1248072232">
          <w:marLeft w:val="640"/>
          <w:marRight w:val="0"/>
          <w:marTop w:val="0"/>
          <w:marBottom w:val="0"/>
          <w:divBdr>
            <w:top w:val="none" w:sz="0" w:space="0" w:color="auto"/>
            <w:left w:val="none" w:sz="0" w:space="0" w:color="auto"/>
            <w:bottom w:val="none" w:sz="0" w:space="0" w:color="auto"/>
            <w:right w:val="none" w:sz="0" w:space="0" w:color="auto"/>
          </w:divBdr>
        </w:div>
        <w:div w:id="395126586">
          <w:marLeft w:val="640"/>
          <w:marRight w:val="0"/>
          <w:marTop w:val="0"/>
          <w:marBottom w:val="0"/>
          <w:divBdr>
            <w:top w:val="none" w:sz="0" w:space="0" w:color="auto"/>
            <w:left w:val="none" w:sz="0" w:space="0" w:color="auto"/>
            <w:bottom w:val="none" w:sz="0" w:space="0" w:color="auto"/>
            <w:right w:val="none" w:sz="0" w:space="0" w:color="auto"/>
          </w:divBdr>
        </w:div>
        <w:div w:id="1892761782">
          <w:marLeft w:val="640"/>
          <w:marRight w:val="0"/>
          <w:marTop w:val="0"/>
          <w:marBottom w:val="0"/>
          <w:divBdr>
            <w:top w:val="none" w:sz="0" w:space="0" w:color="auto"/>
            <w:left w:val="none" w:sz="0" w:space="0" w:color="auto"/>
            <w:bottom w:val="none" w:sz="0" w:space="0" w:color="auto"/>
            <w:right w:val="none" w:sz="0" w:space="0" w:color="auto"/>
          </w:divBdr>
        </w:div>
        <w:div w:id="805203928">
          <w:marLeft w:val="640"/>
          <w:marRight w:val="0"/>
          <w:marTop w:val="0"/>
          <w:marBottom w:val="0"/>
          <w:divBdr>
            <w:top w:val="none" w:sz="0" w:space="0" w:color="auto"/>
            <w:left w:val="none" w:sz="0" w:space="0" w:color="auto"/>
            <w:bottom w:val="none" w:sz="0" w:space="0" w:color="auto"/>
            <w:right w:val="none" w:sz="0" w:space="0" w:color="auto"/>
          </w:divBdr>
        </w:div>
        <w:div w:id="1594392438">
          <w:marLeft w:val="640"/>
          <w:marRight w:val="0"/>
          <w:marTop w:val="0"/>
          <w:marBottom w:val="0"/>
          <w:divBdr>
            <w:top w:val="none" w:sz="0" w:space="0" w:color="auto"/>
            <w:left w:val="none" w:sz="0" w:space="0" w:color="auto"/>
            <w:bottom w:val="none" w:sz="0" w:space="0" w:color="auto"/>
            <w:right w:val="none" w:sz="0" w:space="0" w:color="auto"/>
          </w:divBdr>
        </w:div>
        <w:div w:id="1846046134">
          <w:marLeft w:val="640"/>
          <w:marRight w:val="0"/>
          <w:marTop w:val="0"/>
          <w:marBottom w:val="0"/>
          <w:divBdr>
            <w:top w:val="none" w:sz="0" w:space="0" w:color="auto"/>
            <w:left w:val="none" w:sz="0" w:space="0" w:color="auto"/>
            <w:bottom w:val="none" w:sz="0" w:space="0" w:color="auto"/>
            <w:right w:val="none" w:sz="0" w:space="0" w:color="auto"/>
          </w:divBdr>
        </w:div>
        <w:div w:id="2018192159">
          <w:marLeft w:val="640"/>
          <w:marRight w:val="0"/>
          <w:marTop w:val="0"/>
          <w:marBottom w:val="0"/>
          <w:divBdr>
            <w:top w:val="none" w:sz="0" w:space="0" w:color="auto"/>
            <w:left w:val="none" w:sz="0" w:space="0" w:color="auto"/>
            <w:bottom w:val="none" w:sz="0" w:space="0" w:color="auto"/>
            <w:right w:val="none" w:sz="0" w:space="0" w:color="auto"/>
          </w:divBdr>
        </w:div>
        <w:div w:id="1563248302">
          <w:marLeft w:val="640"/>
          <w:marRight w:val="0"/>
          <w:marTop w:val="0"/>
          <w:marBottom w:val="0"/>
          <w:divBdr>
            <w:top w:val="none" w:sz="0" w:space="0" w:color="auto"/>
            <w:left w:val="none" w:sz="0" w:space="0" w:color="auto"/>
            <w:bottom w:val="none" w:sz="0" w:space="0" w:color="auto"/>
            <w:right w:val="none" w:sz="0" w:space="0" w:color="auto"/>
          </w:divBdr>
        </w:div>
        <w:div w:id="216743204">
          <w:marLeft w:val="640"/>
          <w:marRight w:val="0"/>
          <w:marTop w:val="0"/>
          <w:marBottom w:val="0"/>
          <w:divBdr>
            <w:top w:val="none" w:sz="0" w:space="0" w:color="auto"/>
            <w:left w:val="none" w:sz="0" w:space="0" w:color="auto"/>
            <w:bottom w:val="none" w:sz="0" w:space="0" w:color="auto"/>
            <w:right w:val="none" w:sz="0" w:space="0" w:color="auto"/>
          </w:divBdr>
        </w:div>
        <w:div w:id="632254344">
          <w:marLeft w:val="640"/>
          <w:marRight w:val="0"/>
          <w:marTop w:val="0"/>
          <w:marBottom w:val="0"/>
          <w:divBdr>
            <w:top w:val="none" w:sz="0" w:space="0" w:color="auto"/>
            <w:left w:val="none" w:sz="0" w:space="0" w:color="auto"/>
            <w:bottom w:val="none" w:sz="0" w:space="0" w:color="auto"/>
            <w:right w:val="none" w:sz="0" w:space="0" w:color="auto"/>
          </w:divBdr>
        </w:div>
        <w:div w:id="1368674128">
          <w:marLeft w:val="640"/>
          <w:marRight w:val="0"/>
          <w:marTop w:val="0"/>
          <w:marBottom w:val="0"/>
          <w:divBdr>
            <w:top w:val="none" w:sz="0" w:space="0" w:color="auto"/>
            <w:left w:val="none" w:sz="0" w:space="0" w:color="auto"/>
            <w:bottom w:val="none" w:sz="0" w:space="0" w:color="auto"/>
            <w:right w:val="none" w:sz="0" w:space="0" w:color="auto"/>
          </w:divBdr>
        </w:div>
        <w:div w:id="1260528616">
          <w:marLeft w:val="640"/>
          <w:marRight w:val="0"/>
          <w:marTop w:val="0"/>
          <w:marBottom w:val="0"/>
          <w:divBdr>
            <w:top w:val="none" w:sz="0" w:space="0" w:color="auto"/>
            <w:left w:val="none" w:sz="0" w:space="0" w:color="auto"/>
            <w:bottom w:val="none" w:sz="0" w:space="0" w:color="auto"/>
            <w:right w:val="none" w:sz="0" w:space="0" w:color="auto"/>
          </w:divBdr>
        </w:div>
        <w:div w:id="136997275">
          <w:marLeft w:val="640"/>
          <w:marRight w:val="0"/>
          <w:marTop w:val="0"/>
          <w:marBottom w:val="0"/>
          <w:divBdr>
            <w:top w:val="none" w:sz="0" w:space="0" w:color="auto"/>
            <w:left w:val="none" w:sz="0" w:space="0" w:color="auto"/>
            <w:bottom w:val="none" w:sz="0" w:space="0" w:color="auto"/>
            <w:right w:val="none" w:sz="0" w:space="0" w:color="auto"/>
          </w:divBdr>
        </w:div>
        <w:div w:id="30694057">
          <w:marLeft w:val="640"/>
          <w:marRight w:val="0"/>
          <w:marTop w:val="0"/>
          <w:marBottom w:val="0"/>
          <w:divBdr>
            <w:top w:val="none" w:sz="0" w:space="0" w:color="auto"/>
            <w:left w:val="none" w:sz="0" w:space="0" w:color="auto"/>
            <w:bottom w:val="none" w:sz="0" w:space="0" w:color="auto"/>
            <w:right w:val="none" w:sz="0" w:space="0" w:color="auto"/>
          </w:divBdr>
        </w:div>
        <w:div w:id="900408116">
          <w:marLeft w:val="640"/>
          <w:marRight w:val="0"/>
          <w:marTop w:val="0"/>
          <w:marBottom w:val="0"/>
          <w:divBdr>
            <w:top w:val="none" w:sz="0" w:space="0" w:color="auto"/>
            <w:left w:val="none" w:sz="0" w:space="0" w:color="auto"/>
            <w:bottom w:val="none" w:sz="0" w:space="0" w:color="auto"/>
            <w:right w:val="none" w:sz="0" w:space="0" w:color="auto"/>
          </w:divBdr>
        </w:div>
        <w:div w:id="317658187">
          <w:marLeft w:val="640"/>
          <w:marRight w:val="0"/>
          <w:marTop w:val="0"/>
          <w:marBottom w:val="0"/>
          <w:divBdr>
            <w:top w:val="none" w:sz="0" w:space="0" w:color="auto"/>
            <w:left w:val="none" w:sz="0" w:space="0" w:color="auto"/>
            <w:bottom w:val="none" w:sz="0" w:space="0" w:color="auto"/>
            <w:right w:val="none" w:sz="0" w:space="0" w:color="auto"/>
          </w:divBdr>
        </w:div>
        <w:div w:id="2135901034">
          <w:marLeft w:val="640"/>
          <w:marRight w:val="0"/>
          <w:marTop w:val="0"/>
          <w:marBottom w:val="0"/>
          <w:divBdr>
            <w:top w:val="none" w:sz="0" w:space="0" w:color="auto"/>
            <w:left w:val="none" w:sz="0" w:space="0" w:color="auto"/>
            <w:bottom w:val="none" w:sz="0" w:space="0" w:color="auto"/>
            <w:right w:val="none" w:sz="0" w:space="0" w:color="auto"/>
          </w:divBdr>
        </w:div>
        <w:div w:id="1337927067">
          <w:marLeft w:val="640"/>
          <w:marRight w:val="0"/>
          <w:marTop w:val="0"/>
          <w:marBottom w:val="0"/>
          <w:divBdr>
            <w:top w:val="none" w:sz="0" w:space="0" w:color="auto"/>
            <w:left w:val="none" w:sz="0" w:space="0" w:color="auto"/>
            <w:bottom w:val="none" w:sz="0" w:space="0" w:color="auto"/>
            <w:right w:val="none" w:sz="0" w:space="0" w:color="auto"/>
          </w:divBdr>
        </w:div>
        <w:div w:id="1188174214">
          <w:marLeft w:val="640"/>
          <w:marRight w:val="0"/>
          <w:marTop w:val="0"/>
          <w:marBottom w:val="0"/>
          <w:divBdr>
            <w:top w:val="none" w:sz="0" w:space="0" w:color="auto"/>
            <w:left w:val="none" w:sz="0" w:space="0" w:color="auto"/>
            <w:bottom w:val="none" w:sz="0" w:space="0" w:color="auto"/>
            <w:right w:val="none" w:sz="0" w:space="0" w:color="auto"/>
          </w:divBdr>
        </w:div>
        <w:div w:id="1222205802">
          <w:marLeft w:val="640"/>
          <w:marRight w:val="0"/>
          <w:marTop w:val="0"/>
          <w:marBottom w:val="0"/>
          <w:divBdr>
            <w:top w:val="none" w:sz="0" w:space="0" w:color="auto"/>
            <w:left w:val="none" w:sz="0" w:space="0" w:color="auto"/>
            <w:bottom w:val="none" w:sz="0" w:space="0" w:color="auto"/>
            <w:right w:val="none" w:sz="0" w:space="0" w:color="auto"/>
          </w:divBdr>
        </w:div>
        <w:div w:id="1153058947">
          <w:marLeft w:val="640"/>
          <w:marRight w:val="0"/>
          <w:marTop w:val="0"/>
          <w:marBottom w:val="0"/>
          <w:divBdr>
            <w:top w:val="none" w:sz="0" w:space="0" w:color="auto"/>
            <w:left w:val="none" w:sz="0" w:space="0" w:color="auto"/>
            <w:bottom w:val="none" w:sz="0" w:space="0" w:color="auto"/>
            <w:right w:val="none" w:sz="0" w:space="0" w:color="auto"/>
          </w:divBdr>
        </w:div>
        <w:div w:id="1966542242">
          <w:marLeft w:val="640"/>
          <w:marRight w:val="0"/>
          <w:marTop w:val="0"/>
          <w:marBottom w:val="0"/>
          <w:divBdr>
            <w:top w:val="none" w:sz="0" w:space="0" w:color="auto"/>
            <w:left w:val="none" w:sz="0" w:space="0" w:color="auto"/>
            <w:bottom w:val="none" w:sz="0" w:space="0" w:color="auto"/>
            <w:right w:val="none" w:sz="0" w:space="0" w:color="auto"/>
          </w:divBdr>
        </w:div>
        <w:div w:id="60832523">
          <w:marLeft w:val="640"/>
          <w:marRight w:val="0"/>
          <w:marTop w:val="0"/>
          <w:marBottom w:val="0"/>
          <w:divBdr>
            <w:top w:val="none" w:sz="0" w:space="0" w:color="auto"/>
            <w:left w:val="none" w:sz="0" w:space="0" w:color="auto"/>
            <w:bottom w:val="none" w:sz="0" w:space="0" w:color="auto"/>
            <w:right w:val="none" w:sz="0" w:space="0" w:color="auto"/>
          </w:divBdr>
        </w:div>
        <w:div w:id="902640839">
          <w:marLeft w:val="640"/>
          <w:marRight w:val="0"/>
          <w:marTop w:val="0"/>
          <w:marBottom w:val="0"/>
          <w:divBdr>
            <w:top w:val="none" w:sz="0" w:space="0" w:color="auto"/>
            <w:left w:val="none" w:sz="0" w:space="0" w:color="auto"/>
            <w:bottom w:val="none" w:sz="0" w:space="0" w:color="auto"/>
            <w:right w:val="none" w:sz="0" w:space="0" w:color="auto"/>
          </w:divBdr>
        </w:div>
        <w:div w:id="1056203387">
          <w:marLeft w:val="640"/>
          <w:marRight w:val="0"/>
          <w:marTop w:val="0"/>
          <w:marBottom w:val="0"/>
          <w:divBdr>
            <w:top w:val="none" w:sz="0" w:space="0" w:color="auto"/>
            <w:left w:val="none" w:sz="0" w:space="0" w:color="auto"/>
            <w:bottom w:val="none" w:sz="0" w:space="0" w:color="auto"/>
            <w:right w:val="none" w:sz="0" w:space="0" w:color="auto"/>
          </w:divBdr>
        </w:div>
        <w:div w:id="537553300">
          <w:marLeft w:val="640"/>
          <w:marRight w:val="0"/>
          <w:marTop w:val="0"/>
          <w:marBottom w:val="0"/>
          <w:divBdr>
            <w:top w:val="none" w:sz="0" w:space="0" w:color="auto"/>
            <w:left w:val="none" w:sz="0" w:space="0" w:color="auto"/>
            <w:bottom w:val="none" w:sz="0" w:space="0" w:color="auto"/>
            <w:right w:val="none" w:sz="0" w:space="0" w:color="auto"/>
          </w:divBdr>
        </w:div>
        <w:div w:id="45380561">
          <w:marLeft w:val="640"/>
          <w:marRight w:val="0"/>
          <w:marTop w:val="0"/>
          <w:marBottom w:val="0"/>
          <w:divBdr>
            <w:top w:val="none" w:sz="0" w:space="0" w:color="auto"/>
            <w:left w:val="none" w:sz="0" w:space="0" w:color="auto"/>
            <w:bottom w:val="none" w:sz="0" w:space="0" w:color="auto"/>
            <w:right w:val="none" w:sz="0" w:space="0" w:color="auto"/>
          </w:divBdr>
        </w:div>
        <w:div w:id="894122524">
          <w:marLeft w:val="640"/>
          <w:marRight w:val="0"/>
          <w:marTop w:val="0"/>
          <w:marBottom w:val="0"/>
          <w:divBdr>
            <w:top w:val="none" w:sz="0" w:space="0" w:color="auto"/>
            <w:left w:val="none" w:sz="0" w:space="0" w:color="auto"/>
            <w:bottom w:val="none" w:sz="0" w:space="0" w:color="auto"/>
            <w:right w:val="none" w:sz="0" w:space="0" w:color="auto"/>
          </w:divBdr>
        </w:div>
        <w:div w:id="1800881442">
          <w:marLeft w:val="640"/>
          <w:marRight w:val="0"/>
          <w:marTop w:val="0"/>
          <w:marBottom w:val="0"/>
          <w:divBdr>
            <w:top w:val="none" w:sz="0" w:space="0" w:color="auto"/>
            <w:left w:val="none" w:sz="0" w:space="0" w:color="auto"/>
            <w:bottom w:val="none" w:sz="0" w:space="0" w:color="auto"/>
            <w:right w:val="none" w:sz="0" w:space="0" w:color="auto"/>
          </w:divBdr>
        </w:div>
        <w:div w:id="1311398561">
          <w:marLeft w:val="640"/>
          <w:marRight w:val="0"/>
          <w:marTop w:val="0"/>
          <w:marBottom w:val="0"/>
          <w:divBdr>
            <w:top w:val="none" w:sz="0" w:space="0" w:color="auto"/>
            <w:left w:val="none" w:sz="0" w:space="0" w:color="auto"/>
            <w:bottom w:val="none" w:sz="0" w:space="0" w:color="auto"/>
            <w:right w:val="none" w:sz="0" w:space="0" w:color="auto"/>
          </w:divBdr>
        </w:div>
        <w:div w:id="1989826060">
          <w:marLeft w:val="640"/>
          <w:marRight w:val="0"/>
          <w:marTop w:val="0"/>
          <w:marBottom w:val="0"/>
          <w:divBdr>
            <w:top w:val="none" w:sz="0" w:space="0" w:color="auto"/>
            <w:left w:val="none" w:sz="0" w:space="0" w:color="auto"/>
            <w:bottom w:val="none" w:sz="0" w:space="0" w:color="auto"/>
            <w:right w:val="none" w:sz="0" w:space="0" w:color="auto"/>
          </w:divBdr>
        </w:div>
        <w:div w:id="638649201">
          <w:marLeft w:val="640"/>
          <w:marRight w:val="0"/>
          <w:marTop w:val="0"/>
          <w:marBottom w:val="0"/>
          <w:divBdr>
            <w:top w:val="none" w:sz="0" w:space="0" w:color="auto"/>
            <w:left w:val="none" w:sz="0" w:space="0" w:color="auto"/>
            <w:bottom w:val="none" w:sz="0" w:space="0" w:color="auto"/>
            <w:right w:val="none" w:sz="0" w:space="0" w:color="auto"/>
          </w:divBdr>
        </w:div>
        <w:div w:id="237521453">
          <w:marLeft w:val="640"/>
          <w:marRight w:val="0"/>
          <w:marTop w:val="0"/>
          <w:marBottom w:val="0"/>
          <w:divBdr>
            <w:top w:val="none" w:sz="0" w:space="0" w:color="auto"/>
            <w:left w:val="none" w:sz="0" w:space="0" w:color="auto"/>
            <w:bottom w:val="none" w:sz="0" w:space="0" w:color="auto"/>
            <w:right w:val="none" w:sz="0" w:space="0" w:color="auto"/>
          </w:divBdr>
        </w:div>
        <w:div w:id="831533135">
          <w:marLeft w:val="640"/>
          <w:marRight w:val="0"/>
          <w:marTop w:val="0"/>
          <w:marBottom w:val="0"/>
          <w:divBdr>
            <w:top w:val="none" w:sz="0" w:space="0" w:color="auto"/>
            <w:left w:val="none" w:sz="0" w:space="0" w:color="auto"/>
            <w:bottom w:val="none" w:sz="0" w:space="0" w:color="auto"/>
            <w:right w:val="none" w:sz="0" w:space="0" w:color="auto"/>
          </w:divBdr>
        </w:div>
        <w:div w:id="1853568165">
          <w:marLeft w:val="640"/>
          <w:marRight w:val="0"/>
          <w:marTop w:val="0"/>
          <w:marBottom w:val="0"/>
          <w:divBdr>
            <w:top w:val="none" w:sz="0" w:space="0" w:color="auto"/>
            <w:left w:val="none" w:sz="0" w:space="0" w:color="auto"/>
            <w:bottom w:val="none" w:sz="0" w:space="0" w:color="auto"/>
            <w:right w:val="none" w:sz="0" w:space="0" w:color="auto"/>
          </w:divBdr>
        </w:div>
        <w:div w:id="932779179">
          <w:marLeft w:val="640"/>
          <w:marRight w:val="0"/>
          <w:marTop w:val="0"/>
          <w:marBottom w:val="0"/>
          <w:divBdr>
            <w:top w:val="none" w:sz="0" w:space="0" w:color="auto"/>
            <w:left w:val="none" w:sz="0" w:space="0" w:color="auto"/>
            <w:bottom w:val="none" w:sz="0" w:space="0" w:color="auto"/>
            <w:right w:val="none" w:sz="0" w:space="0" w:color="auto"/>
          </w:divBdr>
        </w:div>
        <w:div w:id="1828980384">
          <w:marLeft w:val="640"/>
          <w:marRight w:val="0"/>
          <w:marTop w:val="0"/>
          <w:marBottom w:val="0"/>
          <w:divBdr>
            <w:top w:val="none" w:sz="0" w:space="0" w:color="auto"/>
            <w:left w:val="none" w:sz="0" w:space="0" w:color="auto"/>
            <w:bottom w:val="none" w:sz="0" w:space="0" w:color="auto"/>
            <w:right w:val="none" w:sz="0" w:space="0" w:color="auto"/>
          </w:divBdr>
        </w:div>
        <w:div w:id="946306808">
          <w:marLeft w:val="640"/>
          <w:marRight w:val="0"/>
          <w:marTop w:val="0"/>
          <w:marBottom w:val="0"/>
          <w:divBdr>
            <w:top w:val="none" w:sz="0" w:space="0" w:color="auto"/>
            <w:left w:val="none" w:sz="0" w:space="0" w:color="auto"/>
            <w:bottom w:val="none" w:sz="0" w:space="0" w:color="auto"/>
            <w:right w:val="none" w:sz="0" w:space="0" w:color="auto"/>
          </w:divBdr>
        </w:div>
        <w:div w:id="589654235">
          <w:marLeft w:val="640"/>
          <w:marRight w:val="0"/>
          <w:marTop w:val="0"/>
          <w:marBottom w:val="0"/>
          <w:divBdr>
            <w:top w:val="none" w:sz="0" w:space="0" w:color="auto"/>
            <w:left w:val="none" w:sz="0" w:space="0" w:color="auto"/>
            <w:bottom w:val="none" w:sz="0" w:space="0" w:color="auto"/>
            <w:right w:val="none" w:sz="0" w:space="0" w:color="auto"/>
          </w:divBdr>
        </w:div>
        <w:div w:id="1099258521">
          <w:marLeft w:val="640"/>
          <w:marRight w:val="0"/>
          <w:marTop w:val="0"/>
          <w:marBottom w:val="0"/>
          <w:divBdr>
            <w:top w:val="none" w:sz="0" w:space="0" w:color="auto"/>
            <w:left w:val="none" w:sz="0" w:space="0" w:color="auto"/>
            <w:bottom w:val="none" w:sz="0" w:space="0" w:color="auto"/>
            <w:right w:val="none" w:sz="0" w:space="0" w:color="auto"/>
          </w:divBdr>
        </w:div>
        <w:div w:id="805703726">
          <w:marLeft w:val="640"/>
          <w:marRight w:val="0"/>
          <w:marTop w:val="0"/>
          <w:marBottom w:val="0"/>
          <w:divBdr>
            <w:top w:val="none" w:sz="0" w:space="0" w:color="auto"/>
            <w:left w:val="none" w:sz="0" w:space="0" w:color="auto"/>
            <w:bottom w:val="none" w:sz="0" w:space="0" w:color="auto"/>
            <w:right w:val="none" w:sz="0" w:space="0" w:color="auto"/>
          </w:divBdr>
        </w:div>
        <w:div w:id="1112090729">
          <w:marLeft w:val="640"/>
          <w:marRight w:val="0"/>
          <w:marTop w:val="0"/>
          <w:marBottom w:val="0"/>
          <w:divBdr>
            <w:top w:val="none" w:sz="0" w:space="0" w:color="auto"/>
            <w:left w:val="none" w:sz="0" w:space="0" w:color="auto"/>
            <w:bottom w:val="none" w:sz="0" w:space="0" w:color="auto"/>
            <w:right w:val="none" w:sz="0" w:space="0" w:color="auto"/>
          </w:divBdr>
        </w:div>
        <w:div w:id="1664157646">
          <w:marLeft w:val="640"/>
          <w:marRight w:val="0"/>
          <w:marTop w:val="0"/>
          <w:marBottom w:val="0"/>
          <w:divBdr>
            <w:top w:val="none" w:sz="0" w:space="0" w:color="auto"/>
            <w:left w:val="none" w:sz="0" w:space="0" w:color="auto"/>
            <w:bottom w:val="none" w:sz="0" w:space="0" w:color="auto"/>
            <w:right w:val="none" w:sz="0" w:space="0" w:color="auto"/>
          </w:divBdr>
        </w:div>
        <w:div w:id="2034455079">
          <w:marLeft w:val="640"/>
          <w:marRight w:val="0"/>
          <w:marTop w:val="0"/>
          <w:marBottom w:val="0"/>
          <w:divBdr>
            <w:top w:val="none" w:sz="0" w:space="0" w:color="auto"/>
            <w:left w:val="none" w:sz="0" w:space="0" w:color="auto"/>
            <w:bottom w:val="none" w:sz="0" w:space="0" w:color="auto"/>
            <w:right w:val="none" w:sz="0" w:space="0" w:color="auto"/>
          </w:divBdr>
        </w:div>
        <w:div w:id="1375273615">
          <w:marLeft w:val="640"/>
          <w:marRight w:val="0"/>
          <w:marTop w:val="0"/>
          <w:marBottom w:val="0"/>
          <w:divBdr>
            <w:top w:val="none" w:sz="0" w:space="0" w:color="auto"/>
            <w:left w:val="none" w:sz="0" w:space="0" w:color="auto"/>
            <w:bottom w:val="none" w:sz="0" w:space="0" w:color="auto"/>
            <w:right w:val="none" w:sz="0" w:space="0" w:color="auto"/>
          </w:divBdr>
        </w:div>
        <w:div w:id="1129056969">
          <w:marLeft w:val="640"/>
          <w:marRight w:val="0"/>
          <w:marTop w:val="0"/>
          <w:marBottom w:val="0"/>
          <w:divBdr>
            <w:top w:val="none" w:sz="0" w:space="0" w:color="auto"/>
            <w:left w:val="none" w:sz="0" w:space="0" w:color="auto"/>
            <w:bottom w:val="none" w:sz="0" w:space="0" w:color="auto"/>
            <w:right w:val="none" w:sz="0" w:space="0" w:color="auto"/>
          </w:divBdr>
        </w:div>
        <w:div w:id="1092318203">
          <w:marLeft w:val="640"/>
          <w:marRight w:val="0"/>
          <w:marTop w:val="0"/>
          <w:marBottom w:val="0"/>
          <w:divBdr>
            <w:top w:val="none" w:sz="0" w:space="0" w:color="auto"/>
            <w:left w:val="none" w:sz="0" w:space="0" w:color="auto"/>
            <w:bottom w:val="none" w:sz="0" w:space="0" w:color="auto"/>
            <w:right w:val="none" w:sz="0" w:space="0" w:color="auto"/>
          </w:divBdr>
        </w:div>
        <w:div w:id="385183021">
          <w:marLeft w:val="640"/>
          <w:marRight w:val="0"/>
          <w:marTop w:val="0"/>
          <w:marBottom w:val="0"/>
          <w:divBdr>
            <w:top w:val="none" w:sz="0" w:space="0" w:color="auto"/>
            <w:left w:val="none" w:sz="0" w:space="0" w:color="auto"/>
            <w:bottom w:val="none" w:sz="0" w:space="0" w:color="auto"/>
            <w:right w:val="none" w:sz="0" w:space="0" w:color="auto"/>
          </w:divBdr>
        </w:div>
        <w:div w:id="227498203">
          <w:marLeft w:val="640"/>
          <w:marRight w:val="0"/>
          <w:marTop w:val="0"/>
          <w:marBottom w:val="0"/>
          <w:divBdr>
            <w:top w:val="none" w:sz="0" w:space="0" w:color="auto"/>
            <w:left w:val="none" w:sz="0" w:space="0" w:color="auto"/>
            <w:bottom w:val="none" w:sz="0" w:space="0" w:color="auto"/>
            <w:right w:val="none" w:sz="0" w:space="0" w:color="auto"/>
          </w:divBdr>
        </w:div>
      </w:divsChild>
    </w:div>
    <w:div w:id="1604074971">
      <w:bodyDiv w:val="1"/>
      <w:marLeft w:val="0"/>
      <w:marRight w:val="0"/>
      <w:marTop w:val="0"/>
      <w:marBottom w:val="0"/>
      <w:divBdr>
        <w:top w:val="none" w:sz="0" w:space="0" w:color="auto"/>
        <w:left w:val="none" w:sz="0" w:space="0" w:color="auto"/>
        <w:bottom w:val="none" w:sz="0" w:space="0" w:color="auto"/>
        <w:right w:val="none" w:sz="0" w:space="0" w:color="auto"/>
      </w:divBdr>
      <w:divsChild>
        <w:div w:id="1162505183">
          <w:marLeft w:val="640"/>
          <w:marRight w:val="0"/>
          <w:marTop w:val="0"/>
          <w:marBottom w:val="0"/>
          <w:divBdr>
            <w:top w:val="none" w:sz="0" w:space="0" w:color="auto"/>
            <w:left w:val="none" w:sz="0" w:space="0" w:color="auto"/>
            <w:bottom w:val="none" w:sz="0" w:space="0" w:color="auto"/>
            <w:right w:val="none" w:sz="0" w:space="0" w:color="auto"/>
          </w:divBdr>
        </w:div>
        <w:div w:id="2101444297">
          <w:marLeft w:val="640"/>
          <w:marRight w:val="0"/>
          <w:marTop w:val="0"/>
          <w:marBottom w:val="0"/>
          <w:divBdr>
            <w:top w:val="none" w:sz="0" w:space="0" w:color="auto"/>
            <w:left w:val="none" w:sz="0" w:space="0" w:color="auto"/>
            <w:bottom w:val="none" w:sz="0" w:space="0" w:color="auto"/>
            <w:right w:val="none" w:sz="0" w:space="0" w:color="auto"/>
          </w:divBdr>
        </w:div>
        <w:div w:id="580062275">
          <w:marLeft w:val="640"/>
          <w:marRight w:val="0"/>
          <w:marTop w:val="0"/>
          <w:marBottom w:val="0"/>
          <w:divBdr>
            <w:top w:val="none" w:sz="0" w:space="0" w:color="auto"/>
            <w:left w:val="none" w:sz="0" w:space="0" w:color="auto"/>
            <w:bottom w:val="none" w:sz="0" w:space="0" w:color="auto"/>
            <w:right w:val="none" w:sz="0" w:space="0" w:color="auto"/>
          </w:divBdr>
        </w:div>
        <w:div w:id="1968269278">
          <w:marLeft w:val="640"/>
          <w:marRight w:val="0"/>
          <w:marTop w:val="0"/>
          <w:marBottom w:val="0"/>
          <w:divBdr>
            <w:top w:val="none" w:sz="0" w:space="0" w:color="auto"/>
            <w:left w:val="none" w:sz="0" w:space="0" w:color="auto"/>
            <w:bottom w:val="none" w:sz="0" w:space="0" w:color="auto"/>
            <w:right w:val="none" w:sz="0" w:space="0" w:color="auto"/>
          </w:divBdr>
        </w:div>
        <w:div w:id="1557080392">
          <w:marLeft w:val="640"/>
          <w:marRight w:val="0"/>
          <w:marTop w:val="0"/>
          <w:marBottom w:val="0"/>
          <w:divBdr>
            <w:top w:val="none" w:sz="0" w:space="0" w:color="auto"/>
            <w:left w:val="none" w:sz="0" w:space="0" w:color="auto"/>
            <w:bottom w:val="none" w:sz="0" w:space="0" w:color="auto"/>
            <w:right w:val="none" w:sz="0" w:space="0" w:color="auto"/>
          </w:divBdr>
        </w:div>
        <w:div w:id="1143545996">
          <w:marLeft w:val="640"/>
          <w:marRight w:val="0"/>
          <w:marTop w:val="0"/>
          <w:marBottom w:val="0"/>
          <w:divBdr>
            <w:top w:val="none" w:sz="0" w:space="0" w:color="auto"/>
            <w:left w:val="none" w:sz="0" w:space="0" w:color="auto"/>
            <w:bottom w:val="none" w:sz="0" w:space="0" w:color="auto"/>
            <w:right w:val="none" w:sz="0" w:space="0" w:color="auto"/>
          </w:divBdr>
        </w:div>
        <w:div w:id="548537741">
          <w:marLeft w:val="640"/>
          <w:marRight w:val="0"/>
          <w:marTop w:val="0"/>
          <w:marBottom w:val="0"/>
          <w:divBdr>
            <w:top w:val="none" w:sz="0" w:space="0" w:color="auto"/>
            <w:left w:val="none" w:sz="0" w:space="0" w:color="auto"/>
            <w:bottom w:val="none" w:sz="0" w:space="0" w:color="auto"/>
            <w:right w:val="none" w:sz="0" w:space="0" w:color="auto"/>
          </w:divBdr>
        </w:div>
        <w:div w:id="159010554">
          <w:marLeft w:val="640"/>
          <w:marRight w:val="0"/>
          <w:marTop w:val="0"/>
          <w:marBottom w:val="0"/>
          <w:divBdr>
            <w:top w:val="none" w:sz="0" w:space="0" w:color="auto"/>
            <w:left w:val="none" w:sz="0" w:space="0" w:color="auto"/>
            <w:bottom w:val="none" w:sz="0" w:space="0" w:color="auto"/>
            <w:right w:val="none" w:sz="0" w:space="0" w:color="auto"/>
          </w:divBdr>
        </w:div>
        <w:div w:id="1770545357">
          <w:marLeft w:val="640"/>
          <w:marRight w:val="0"/>
          <w:marTop w:val="0"/>
          <w:marBottom w:val="0"/>
          <w:divBdr>
            <w:top w:val="none" w:sz="0" w:space="0" w:color="auto"/>
            <w:left w:val="none" w:sz="0" w:space="0" w:color="auto"/>
            <w:bottom w:val="none" w:sz="0" w:space="0" w:color="auto"/>
            <w:right w:val="none" w:sz="0" w:space="0" w:color="auto"/>
          </w:divBdr>
        </w:div>
        <w:div w:id="1163621216">
          <w:marLeft w:val="640"/>
          <w:marRight w:val="0"/>
          <w:marTop w:val="0"/>
          <w:marBottom w:val="0"/>
          <w:divBdr>
            <w:top w:val="none" w:sz="0" w:space="0" w:color="auto"/>
            <w:left w:val="none" w:sz="0" w:space="0" w:color="auto"/>
            <w:bottom w:val="none" w:sz="0" w:space="0" w:color="auto"/>
            <w:right w:val="none" w:sz="0" w:space="0" w:color="auto"/>
          </w:divBdr>
        </w:div>
        <w:div w:id="1679237743">
          <w:marLeft w:val="640"/>
          <w:marRight w:val="0"/>
          <w:marTop w:val="0"/>
          <w:marBottom w:val="0"/>
          <w:divBdr>
            <w:top w:val="none" w:sz="0" w:space="0" w:color="auto"/>
            <w:left w:val="none" w:sz="0" w:space="0" w:color="auto"/>
            <w:bottom w:val="none" w:sz="0" w:space="0" w:color="auto"/>
            <w:right w:val="none" w:sz="0" w:space="0" w:color="auto"/>
          </w:divBdr>
        </w:div>
        <w:div w:id="36241561">
          <w:marLeft w:val="640"/>
          <w:marRight w:val="0"/>
          <w:marTop w:val="0"/>
          <w:marBottom w:val="0"/>
          <w:divBdr>
            <w:top w:val="none" w:sz="0" w:space="0" w:color="auto"/>
            <w:left w:val="none" w:sz="0" w:space="0" w:color="auto"/>
            <w:bottom w:val="none" w:sz="0" w:space="0" w:color="auto"/>
            <w:right w:val="none" w:sz="0" w:space="0" w:color="auto"/>
          </w:divBdr>
        </w:div>
        <w:div w:id="1693258683">
          <w:marLeft w:val="640"/>
          <w:marRight w:val="0"/>
          <w:marTop w:val="0"/>
          <w:marBottom w:val="0"/>
          <w:divBdr>
            <w:top w:val="none" w:sz="0" w:space="0" w:color="auto"/>
            <w:left w:val="none" w:sz="0" w:space="0" w:color="auto"/>
            <w:bottom w:val="none" w:sz="0" w:space="0" w:color="auto"/>
            <w:right w:val="none" w:sz="0" w:space="0" w:color="auto"/>
          </w:divBdr>
        </w:div>
        <w:div w:id="1756902635">
          <w:marLeft w:val="640"/>
          <w:marRight w:val="0"/>
          <w:marTop w:val="0"/>
          <w:marBottom w:val="0"/>
          <w:divBdr>
            <w:top w:val="none" w:sz="0" w:space="0" w:color="auto"/>
            <w:left w:val="none" w:sz="0" w:space="0" w:color="auto"/>
            <w:bottom w:val="none" w:sz="0" w:space="0" w:color="auto"/>
            <w:right w:val="none" w:sz="0" w:space="0" w:color="auto"/>
          </w:divBdr>
        </w:div>
        <w:div w:id="925188848">
          <w:marLeft w:val="640"/>
          <w:marRight w:val="0"/>
          <w:marTop w:val="0"/>
          <w:marBottom w:val="0"/>
          <w:divBdr>
            <w:top w:val="none" w:sz="0" w:space="0" w:color="auto"/>
            <w:left w:val="none" w:sz="0" w:space="0" w:color="auto"/>
            <w:bottom w:val="none" w:sz="0" w:space="0" w:color="auto"/>
            <w:right w:val="none" w:sz="0" w:space="0" w:color="auto"/>
          </w:divBdr>
        </w:div>
        <w:div w:id="156389645">
          <w:marLeft w:val="640"/>
          <w:marRight w:val="0"/>
          <w:marTop w:val="0"/>
          <w:marBottom w:val="0"/>
          <w:divBdr>
            <w:top w:val="none" w:sz="0" w:space="0" w:color="auto"/>
            <w:left w:val="none" w:sz="0" w:space="0" w:color="auto"/>
            <w:bottom w:val="none" w:sz="0" w:space="0" w:color="auto"/>
            <w:right w:val="none" w:sz="0" w:space="0" w:color="auto"/>
          </w:divBdr>
        </w:div>
        <w:div w:id="2086947252">
          <w:marLeft w:val="640"/>
          <w:marRight w:val="0"/>
          <w:marTop w:val="0"/>
          <w:marBottom w:val="0"/>
          <w:divBdr>
            <w:top w:val="none" w:sz="0" w:space="0" w:color="auto"/>
            <w:left w:val="none" w:sz="0" w:space="0" w:color="auto"/>
            <w:bottom w:val="none" w:sz="0" w:space="0" w:color="auto"/>
            <w:right w:val="none" w:sz="0" w:space="0" w:color="auto"/>
          </w:divBdr>
        </w:div>
        <w:div w:id="395666762">
          <w:marLeft w:val="640"/>
          <w:marRight w:val="0"/>
          <w:marTop w:val="0"/>
          <w:marBottom w:val="0"/>
          <w:divBdr>
            <w:top w:val="none" w:sz="0" w:space="0" w:color="auto"/>
            <w:left w:val="none" w:sz="0" w:space="0" w:color="auto"/>
            <w:bottom w:val="none" w:sz="0" w:space="0" w:color="auto"/>
            <w:right w:val="none" w:sz="0" w:space="0" w:color="auto"/>
          </w:divBdr>
        </w:div>
        <w:div w:id="1799377599">
          <w:marLeft w:val="640"/>
          <w:marRight w:val="0"/>
          <w:marTop w:val="0"/>
          <w:marBottom w:val="0"/>
          <w:divBdr>
            <w:top w:val="none" w:sz="0" w:space="0" w:color="auto"/>
            <w:left w:val="none" w:sz="0" w:space="0" w:color="auto"/>
            <w:bottom w:val="none" w:sz="0" w:space="0" w:color="auto"/>
            <w:right w:val="none" w:sz="0" w:space="0" w:color="auto"/>
          </w:divBdr>
        </w:div>
        <w:div w:id="90130936">
          <w:marLeft w:val="640"/>
          <w:marRight w:val="0"/>
          <w:marTop w:val="0"/>
          <w:marBottom w:val="0"/>
          <w:divBdr>
            <w:top w:val="none" w:sz="0" w:space="0" w:color="auto"/>
            <w:left w:val="none" w:sz="0" w:space="0" w:color="auto"/>
            <w:bottom w:val="none" w:sz="0" w:space="0" w:color="auto"/>
            <w:right w:val="none" w:sz="0" w:space="0" w:color="auto"/>
          </w:divBdr>
        </w:div>
        <w:div w:id="1306350405">
          <w:marLeft w:val="640"/>
          <w:marRight w:val="0"/>
          <w:marTop w:val="0"/>
          <w:marBottom w:val="0"/>
          <w:divBdr>
            <w:top w:val="none" w:sz="0" w:space="0" w:color="auto"/>
            <w:left w:val="none" w:sz="0" w:space="0" w:color="auto"/>
            <w:bottom w:val="none" w:sz="0" w:space="0" w:color="auto"/>
            <w:right w:val="none" w:sz="0" w:space="0" w:color="auto"/>
          </w:divBdr>
        </w:div>
        <w:div w:id="571702447">
          <w:marLeft w:val="640"/>
          <w:marRight w:val="0"/>
          <w:marTop w:val="0"/>
          <w:marBottom w:val="0"/>
          <w:divBdr>
            <w:top w:val="none" w:sz="0" w:space="0" w:color="auto"/>
            <w:left w:val="none" w:sz="0" w:space="0" w:color="auto"/>
            <w:bottom w:val="none" w:sz="0" w:space="0" w:color="auto"/>
            <w:right w:val="none" w:sz="0" w:space="0" w:color="auto"/>
          </w:divBdr>
        </w:div>
        <w:div w:id="2137872268">
          <w:marLeft w:val="640"/>
          <w:marRight w:val="0"/>
          <w:marTop w:val="0"/>
          <w:marBottom w:val="0"/>
          <w:divBdr>
            <w:top w:val="none" w:sz="0" w:space="0" w:color="auto"/>
            <w:left w:val="none" w:sz="0" w:space="0" w:color="auto"/>
            <w:bottom w:val="none" w:sz="0" w:space="0" w:color="auto"/>
            <w:right w:val="none" w:sz="0" w:space="0" w:color="auto"/>
          </w:divBdr>
        </w:div>
        <w:div w:id="714547280">
          <w:marLeft w:val="640"/>
          <w:marRight w:val="0"/>
          <w:marTop w:val="0"/>
          <w:marBottom w:val="0"/>
          <w:divBdr>
            <w:top w:val="none" w:sz="0" w:space="0" w:color="auto"/>
            <w:left w:val="none" w:sz="0" w:space="0" w:color="auto"/>
            <w:bottom w:val="none" w:sz="0" w:space="0" w:color="auto"/>
            <w:right w:val="none" w:sz="0" w:space="0" w:color="auto"/>
          </w:divBdr>
        </w:div>
        <w:div w:id="603801725">
          <w:marLeft w:val="640"/>
          <w:marRight w:val="0"/>
          <w:marTop w:val="0"/>
          <w:marBottom w:val="0"/>
          <w:divBdr>
            <w:top w:val="none" w:sz="0" w:space="0" w:color="auto"/>
            <w:left w:val="none" w:sz="0" w:space="0" w:color="auto"/>
            <w:bottom w:val="none" w:sz="0" w:space="0" w:color="auto"/>
            <w:right w:val="none" w:sz="0" w:space="0" w:color="auto"/>
          </w:divBdr>
        </w:div>
        <w:div w:id="2042513827">
          <w:marLeft w:val="640"/>
          <w:marRight w:val="0"/>
          <w:marTop w:val="0"/>
          <w:marBottom w:val="0"/>
          <w:divBdr>
            <w:top w:val="none" w:sz="0" w:space="0" w:color="auto"/>
            <w:left w:val="none" w:sz="0" w:space="0" w:color="auto"/>
            <w:bottom w:val="none" w:sz="0" w:space="0" w:color="auto"/>
            <w:right w:val="none" w:sz="0" w:space="0" w:color="auto"/>
          </w:divBdr>
        </w:div>
        <w:div w:id="197159812">
          <w:marLeft w:val="640"/>
          <w:marRight w:val="0"/>
          <w:marTop w:val="0"/>
          <w:marBottom w:val="0"/>
          <w:divBdr>
            <w:top w:val="none" w:sz="0" w:space="0" w:color="auto"/>
            <w:left w:val="none" w:sz="0" w:space="0" w:color="auto"/>
            <w:bottom w:val="none" w:sz="0" w:space="0" w:color="auto"/>
            <w:right w:val="none" w:sz="0" w:space="0" w:color="auto"/>
          </w:divBdr>
        </w:div>
      </w:divsChild>
    </w:div>
    <w:div w:id="1606769693">
      <w:bodyDiv w:val="1"/>
      <w:marLeft w:val="0"/>
      <w:marRight w:val="0"/>
      <w:marTop w:val="0"/>
      <w:marBottom w:val="0"/>
      <w:divBdr>
        <w:top w:val="none" w:sz="0" w:space="0" w:color="auto"/>
        <w:left w:val="none" w:sz="0" w:space="0" w:color="auto"/>
        <w:bottom w:val="none" w:sz="0" w:space="0" w:color="auto"/>
        <w:right w:val="none" w:sz="0" w:space="0" w:color="auto"/>
      </w:divBdr>
      <w:divsChild>
        <w:div w:id="1150945782">
          <w:marLeft w:val="640"/>
          <w:marRight w:val="0"/>
          <w:marTop w:val="0"/>
          <w:marBottom w:val="0"/>
          <w:divBdr>
            <w:top w:val="none" w:sz="0" w:space="0" w:color="auto"/>
            <w:left w:val="none" w:sz="0" w:space="0" w:color="auto"/>
            <w:bottom w:val="none" w:sz="0" w:space="0" w:color="auto"/>
            <w:right w:val="none" w:sz="0" w:space="0" w:color="auto"/>
          </w:divBdr>
        </w:div>
        <w:div w:id="1035085636">
          <w:marLeft w:val="640"/>
          <w:marRight w:val="0"/>
          <w:marTop w:val="0"/>
          <w:marBottom w:val="0"/>
          <w:divBdr>
            <w:top w:val="none" w:sz="0" w:space="0" w:color="auto"/>
            <w:left w:val="none" w:sz="0" w:space="0" w:color="auto"/>
            <w:bottom w:val="none" w:sz="0" w:space="0" w:color="auto"/>
            <w:right w:val="none" w:sz="0" w:space="0" w:color="auto"/>
          </w:divBdr>
        </w:div>
        <w:div w:id="1582332432">
          <w:marLeft w:val="640"/>
          <w:marRight w:val="0"/>
          <w:marTop w:val="0"/>
          <w:marBottom w:val="0"/>
          <w:divBdr>
            <w:top w:val="none" w:sz="0" w:space="0" w:color="auto"/>
            <w:left w:val="none" w:sz="0" w:space="0" w:color="auto"/>
            <w:bottom w:val="none" w:sz="0" w:space="0" w:color="auto"/>
            <w:right w:val="none" w:sz="0" w:space="0" w:color="auto"/>
          </w:divBdr>
        </w:div>
        <w:div w:id="1369836673">
          <w:marLeft w:val="640"/>
          <w:marRight w:val="0"/>
          <w:marTop w:val="0"/>
          <w:marBottom w:val="0"/>
          <w:divBdr>
            <w:top w:val="none" w:sz="0" w:space="0" w:color="auto"/>
            <w:left w:val="none" w:sz="0" w:space="0" w:color="auto"/>
            <w:bottom w:val="none" w:sz="0" w:space="0" w:color="auto"/>
            <w:right w:val="none" w:sz="0" w:space="0" w:color="auto"/>
          </w:divBdr>
        </w:div>
        <w:div w:id="1287348740">
          <w:marLeft w:val="640"/>
          <w:marRight w:val="0"/>
          <w:marTop w:val="0"/>
          <w:marBottom w:val="0"/>
          <w:divBdr>
            <w:top w:val="none" w:sz="0" w:space="0" w:color="auto"/>
            <w:left w:val="none" w:sz="0" w:space="0" w:color="auto"/>
            <w:bottom w:val="none" w:sz="0" w:space="0" w:color="auto"/>
            <w:right w:val="none" w:sz="0" w:space="0" w:color="auto"/>
          </w:divBdr>
        </w:div>
        <w:div w:id="1695887721">
          <w:marLeft w:val="640"/>
          <w:marRight w:val="0"/>
          <w:marTop w:val="0"/>
          <w:marBottom w:val="0"/>
          <w:divBdr>
            <w:top w:val="none" w:sz="0" w:space="0" w:color="auto"/>
            <w:left w:val="none" w:sz="0" w:space="0" w:color="auto"/>
            <w:bottom w:val="none" w:sz="0" w:space="0" w:color="auto"/>
            <w:right w:val="none" w:sz="0" w:space="0" w:color="auto"/>
          </w:divBdr>
        </w:div>
        <w:div w:id="361175544">
          <w:marLeft w:val="640"/>
          <w:marRight w:val="0"/>
          <w:marTop w:val="0"/>
          <w:marBottom w:val="0"/>
          <w:divBdr>
            <w:top w:val="none" w:sz="0" w:space="0" w:color="auto"/>
            <w:left w:val="none" w:sz="0" w:space="0" w:color="auto"/>
            <w:bottom w:val="none" w:sz="0" w:space="0" w:color="auto"/>
            <w:right w:val="none" w:sz="0" w:space="0" w:color="auto"/>
          </w:divBdr>
        </w:div>
        <w:div w:id="1532450083">
          <w:marLeft w:val="640"/>
          <w:marRight w:val="0"/>
          <w:marTop w:val="0"/>
          <w:marBottom w:val="0"/>
          <w:divBdr>
            <w:top w:val="none" w:sz="0" w:space="0" w:color="auto"/>
            <w:left w:val="none" w:sz="0" w:space="0" w:color="auto"/>
            <w:bottom w:val="none" w:sz="0" w:space="0" w:color="auto"/>
            <w:right w:val="none" w:sz="0" w:space="0" w:color="auto"/>
          </w:divBdr>
        </w:div>
        <w:div w:id="1357192521">
          <w:marLeft w:val="640"/>
          <w:marRight w:val="0"/>
          <w:marTop w:val="0"/>
          <w:marBottom w:val="0"/>
          <w:divBdr>
            <w:top w:val="none" w:sz="0" w:space="0" w:color="auto"/>
            <w:left w:val="none" w:sz="0" w:space="0" w:color="auto"/>
            <w:bottom w:val="none" w:sz="0" w:space="0" w:color="auto"/>
            <w:right w:val="none" w:sz="0" w:space="0" w:color="auto"/>
          </w:divBdr>
        </w:div>
        <w:div w:id="176385247">
          <w:marLeft w:val="640"/>
          <w:marRight w:val="0"/>
          <w:marTop w:val="0"/>
          <w:marBottom w:val="0"/>
          <w:divBdr>
            <w:top w:val="none" w:sz="0" w:space="0" w:color="auto"/>
            <w:left w:val="none" w:sz="0" w:space="0" w:color="auto"/>
            <w:bottom w:val="none" w:sz="0" w:space="0" w:color="auto"/>
            <w:right w:val="none" w:sz="0" w:space="0" w:color="auto"/>
          </w:divBdr>
        </w:div>
        <w:div w:id="1452939429">
          <w:marLeft w:val="640"/>
          <w:marRight w:val="0"/>
          <w:marTop w:val="0"/>
          <w:marBottom w:val="0"/>
          <w:divBdr>
            <w:top w:val="none" w:sz="0" w:space="0" w:color="auto"/>
            <w:left w:val="none" w:sz="0" w:space="0" w:color="auto"/>
            <w:bottom w:val="none" w:sz="0" w:space="0" w:color="auto"/>
            <w:right w:val="none" w:sz="0" w:space="0" w:color="auto"/>
          </w:divBdr>
        </w:div>
        <w:div w:id="1876773809">
          <w:marLeft w:val="640"/>
          <w:marRight w:val="0"/>
          <w:marTop w:val="0"/>
          <w:marBottom w:val="0"/>
          <w:divBdr>
            <w:top w:val="none" w:sz="0" w:space="0" w:color="auto"/>
            <w:left w:val="none" w:sz="0" w:space="0" w:color="auto"/>
            <w:bottom w:val="none" w:sz="0" w:space="0" w:color="auto"/>
            <w:right w:val="none" w:sz="0" w:space="0" w:color="auto"/>
          </w:divBdr>
        </w:div>
        <w:div w:id="1703048655">
          <w:marLeft w:val="640"/>
          <w:marRight w:val="0"/>
          <w:marTop w:val="0"/>
          <w:marBottom w:val="0"/>
          <w:divBdr>
            <w:top w:val="none" w:sz="0" w:space="0" w:color="auto"/>
            <w:left w:val="none" w:sz="0" w:space="0" w:color="auto"/>
            <w:bottom w:val="none" w:sz="0" w:space="0" w:color="auto"/>
            <w:right w:val="none" w:sz="0" w:space="0" w:color="auto"/>
          </w:divBdr>
        </w:div>
        <w:div w:id="850990853">
          <w:marLeft w:val="640"/>
          <w:marRight w:val="0"/>
          <w:marTop w:val="0"/>
          <w:marBottom w:val="0"/>
          <w:divBdr>
            <w:top w:val="none" w:sz="0" w:space="0" w:color="auto"/>
            <w:left w:val="none" w:sz="0" w:space="0" w:color="auto"/>
            <w:bottom w:val="none" w:sz="0" w:space="0" w:color="auto"/>
            <w:right w:val="none" w:sz="0" w:space="0" w:color="auto"/>
          </w:divBdr>
        </w:div>
        <w:div w:id="982271818">
          <w:marLeft w:val="640"/>
          <w:marRight w:val="0"/>
          <w:marTop w:val="0"/>
          <w:marBottom w:val="0"/>
          <w:divBdr>
            <w:top w:val="none" w:sz="0" w:space="0" w:color="auto"/>
            <w:left w:val="none" w:sz="0" w:space="0" w:color="auto"/>
            <w:bottom w:val="none" w:sz="0" w:space="0" w:color="auto"/>
            <w:right w:val="none" w:sz="0" w:space="0" w:color="auto"/>
          </w:divBdr>
        </w:div>
        <w:div w:id="1828090914">
          <w:marLeft w:val="640"/>
          <w:marRight w:val="0"/>
          <w:marTop w:val="0"/>
          <w:marBottom w:val="0"/>
          <w:divBdr>
            <w:top w:val="none" w:sz="0" w:space="0" w:color="auto"/>
            <w:left w:val="none" w:sz="0" w:space="0" w:color="auto"/>
            <w:bottom w:val="none" w:sz="0" w:space="0" w:color="auto"/>
            <w:right w:val="none" w:sz="0" w:space="0" w:color="auto"/>
          </w:divBdr>
        </w:div>
        <w:div w:id="1605384373">
          <w:marLeft w:val="640"/>
          <w:marRight w:val="0"/>
          <w:marTop w:val="0"/>
          <w:marBottom w:val="0"/>
          <w:divBdr>
            <w:top w:val="none" w:sz="0" w:space="0" w:color="auto"/>
            <w:left w:val="none" w:sz="0" w:space="0" w:color="auto"/>
            <w:bottom w:val="none" w:sz="0" w:space="0" w:color="auto"/>
            <w:right w:val="none" w:sz="0" w:space="0" w:color="auto"/>
          </w:divBdr>
        </w:div>
        <w:div w:id="80831506">
          <w:marLeft w:val="640"/>
          <w:marRight w:val="0"/>
          <w:marTop w:val="0"/>
          <w:marBottom w:val="0"/>
          <w:divBdr>
            <w:top w:val="none" w:sz="0" w:space="0" w:color="auto"/>
            <w:left w:val="none" w:sz="0" w:space="0" w:color="auto"/>
            <w:bottom w:val="none" w:sz="0" w:space="0" w:color="auto"/>
            <w:right w:val="none" w:sz="0" w:space="0" w:color="auto"/>
          </w:divBdr>
        </w:div>
        <w:div w:id="491409593">
          <w:marLeft w:val="640"/>
          <w:marRight w:val="0"/>
          <w:marTop w:val="0"/>
          <w:marBottom w:val="0"/>
          <w:divBdr>
            <w:top w:val="none" w:sz="0" w:space="0" w:color="auto"/>
            <w:left w:val="none" w:sz="0" w:space="0" w:color="auto"/>
            <w:bottom w:val="none" w:sz="0" w:space="0" w:color="auto"/>
            <w:right w:val="none" w:sz="0" w:space="0" w:color="auto"/>
          </w:divBdr>
        </w:div>
        <w:div w:id="1893341817">
          <w:marLeft w:val="640"/>
          <w:marRight w:val="0"/>
          <w:marTop w:val="0"/>
          <w:marBottom w:val="0"/>
          <w:divBdr>
            <w:top w:val="none" w:sz="0" w:space="0" w:color="auto"/>
            <w:left w:val="none" w:sz="0" w:space="0" w:color="auto"/>
            <w:bottom w:val="none" w:sz="0" w:space="0" w:color="auto"/>
            <w:right w:val="none" w:sz="0" w:space="0" w:color="auto"/>
          </w:divBdr>
        </w:div>
        <w:div w:id="466318922">
          <w:marLeft w:val="640"/>
          <w:marRight w:val="0"/>
          <w:marTop w:val="0"/>
          <w:marBottom w:val="0"/>
          <w:divBdr>
            <w:top w:val="none" w:sz="0" w:space="0" w:color="auto"/>
            <w:left w:val="none" w:sz="0" w:space="0" w:color="auto"/>
            <w:bottom w:val="none" w:sz="0" w:space="0" w:color="auto"/>
            <w:right w:val="none" w:sz="0" w:space="0" w:color="auto"/>
          </w:divBdr>
        </w:div>
        <w:div w:id="313611019">
          <w:marLeft w:val="640"/>
          <w:marRight w:val="0"/>
          <w:marTop w:val="0"/>
          <w:marBottom w:val="0"/>
          <w:divBdr>
            <w:top w:val="none" w:sz="0" w:space="0" w:color="auto"/>
            <w:left w:val="none" w:sz="0" w:space="0" w:color="auto"/>
            <w:bottom w:val="none" w:sz="0" w:space="0" w:color="auto"/>
            <w:right w:val="none" w:sz="0" w:space="0" w:color="auto"/>
          </w:divBdr>
        </w:div>
        <w:div w:id="1600600600">
          <w:marLeft w:val="640"/>
          <w:marRight w:val="0"/>
          <w:marTop w:val="0"/>
          <w:marBottom w:val="0"/>
          <w:divBdr>
            <w:top w:val="none" w:sz="0" w:space="0" w:color="auto"/>
            <w:left w:val="none" w:sz="0" w:space="0" w:color="auto"/>
            <w:bottom w:val="none" w:sz="0" w:space="0" w:color="auto"/>
            <w:right w:val="none" w:sz="0" w:space="0" w:color="auto"/>
          </w:divBdr>
        </w:div>
        <w:div w:id="1079015488">
          <w:marLeft w:val="640"/>
          <w:marRight w:val="0"/>
          <w:marTop w:val="0"/>
          <w:marBottom w:val="0"/>
          <w:divBdr>
            <w:top w:val="none" w:sz="0" w:space="0" w:color="auto"/>
            <w:left w:val="none" w:sz="0" w:space="0" w:color="auto"/>
            <w:bottom w:val="none" w:sz="0" w:space="0" w:color="auto"/>
            <w:right w:val="none" w:sz="0" w:space="0" w:color="auto"/>
          </w:divBdr>
        </w:div>
        <w:div w:id="1733962427">
          <w:marLeft w:val="640"/>
          <w:marRight w:val="0"/>
          <w:marTop w:val="0"/>
          <w:marBottom w:val="0"/>
          <w:divBdr>
            <w:top w:val="none" w:sz="0" w:space="0" w:color="auto"/>
            <w:left w:val="none" w:sz="0" w:space="0" w:color="auto"/>
            <w:bottom w:val="none" w:sz="0" w:space="0" w:color="auto"/>
            <w:right w:val="none" w:sz="0" w:space="0" w:color="auto"/>
          </w:divBdr>
        </w:div>
        <w:div w:id="1475559381">
          <w:marLeft w:val="640"/>
          <w:marRight w:val="0"/>
          <w:marTop w:val="0"/>
          <w:marBottom w:val="0"/>
          <w:divBdr>
            <w:top w:val="none" w:sz="0" w:space="0" w:color="auto"/>
            <w:left w:val="none" w:sz="0" w:space="0" w:color="auto"/>
            <w:bottom w:val="none" w:sz="0" w:space="0" w:color="auto"/>
            <w:right w:val="none" w:sz="0" w:space="0" w:color="auto"/>
          </w:divBdr>
        </w:div>
        <w:div w:id="1612517914">
          <w:marLeft w:val="640"/>
          <w:marRight w:val="0"/>
          <w:marTop w:val="0"/>
          <w:marBottom w:val="0"/>
          <w:divBdr>
            <w:top w:val="none" w:sz="0" w:space="0" w:color="auto"/>
            <w:left w:val="none" w:sz="0" w:space="0" w:color="auto"/>
            <w:bottom w:val="none" w:sz="0" w:space="0" w:color="auto"/>
            <w:right w:val="none" w:sz="0" w:space="0" w:color="auto"/>
          </w:divBdr>
        </w:div>
        <w:div w:id="2113746122">
          <w:marLeft w:val="640"/>
          <w:marRight w:val="0"/>
          <w:marTop w:val="0"/>
          <w:marBottom w:val="0"/>
          <w:divBdr>
            <w:top w:val="none" w:sz="0" w:space="0" w:color="auto"/>
            <w:left w:val="none" w:sz="0" w:space="0" w:color="auto"/>
            <w:bottom w:val="none" w:sz="0" w:space="0" w:color="auto"/>
            <w:right w:val="none" w:sz="0" w:space="0" w:color="auto"/>
          </w:divBdr>
        </w:div>
        <w:div w:id="1269268242">
          <w:marLeft w:val="640"/>
          <w:marRight w:val="0"/>
          <w:marTop w:val="0"/>
          <w:marBottom w:val="0"/>
          <w:divBdr>
            <w:top w:val="none" w:sz="0" w:space="0" w:color="auto"/>
            <w:left w:val="none" w:sz="0" w:space="0" w:color="auto"/>
            <w:bottom w:val="none" w:sz="0" w:space="0" w:color="auto"/>
            <w:right w:val="none" w:sz="0" w:space="0" w:color="auto"/>
          </w:divBdr>
        </w:div>
        <w:div w:id="2119252395">
          <w:marLeft w:val="640"/>
          <w:marRight w:val="0"/>
          <w:marTop w:val="0"/>
          <w:marBottom w:val="0"/>
          <w:divBdr>
            <w:top w:val="none" w:sz="0" w:space="0" w:color="auto"/>
            <w:left w:val="none" w:sz="0" w:space="0" w:color="auto"/>
            <w:bottom w:val="none" w:sz="0" w:space="0" w:color="auto"/>
            <w:right w:val="none" w:sz="0" w:space="0" w:color="auto"/>
          </w:divBdr>
        </w:div>
      </w:divsChild>
    </w:div>
    <w:div w:id="1607035918">
      <w:bodyDiv w:val="1"/>
      <w:marLeft w:val="0"/>
      <w:marRight w:val="0"/>
      <w:marTop w:val="0"/>
      <w:marBottom w:val="0"/>
      <w:divBdr>
        <w:top w:val="none" w:sz="0" w:space="0" w:color="auto"/>
        <w:left w:val="none" w:sz="0" w:space="0" w:color="auto"/>
        <w:bottom w:val="none" w:sz="0" w:space="0" w:color="auto"/>
        <w:right w:val="none" w:sz="0" w:space="0" w:color="auto"/>
      </w:divBdr>
    </w:div>
    <w:div w:id="1607536551">
      <w:bodyDiv w:val="1"/>
      <w:marLeft w:val="0"/>
      <w:marRight w:val="0"/>
      <w:marTop w:val="0"/>
      <w:marBottom w:val="0"/>
      <w:divBdr>
        <w:top w:val="none" w:sz="0" w:space="0" w:color="auto"/>
        <w:left w:val="none" w:sz="0" w:space="0" w:color="auto"/>
        <w:bottom w:val="none" w:sz="0" w:space="0" w:color="auto"/>
        <w:right w:val="none" w:sz="0" w:space="0" w:color="auto"/>
      </w:divBdr>
      <w:divsChild>
        <w:div w:id="105079503">
          <w:marLeft w:val="640"/>
          <w:marRight w:val="0"/>
          <w:marTop w:val="0"/>
          <w:marBottom w:val="0"/>
          <w:divBdr>
            <w:top w:val="none" w:sz="0" w:space="0" w:color="auto"/>
            <w:left w:val="none" w:sz="0" w:space="0" w:color="auto"/>
            <w:bottom w:val="none" w:sz="0" w:space="0" w:color="auto"/>
            <w:right w:val="none" w:sz="0" w:space="0" w:color="auto"/>
          </w:divBdr>
        </w:div>
        <w:div w:id="1298799823">
          <w:marLeft w:val="640"/>
          <w:marRight w:val="0"/>
          <w:marTop w:val="0"/>
          <w:marBottom w:val="0"/>
          <w:divBdr>
            <w:top w:val="none" w:sz="0" w:space="0" w:color="auto"/>
            <w:left w:val="none" w:sz="0" w:space="0" w:color="auto"/>
            <w:bottom w:val="none" w:sz="0" w:space="0" w:color="auto"/>
            <w:right w:val="none" w:sz="0" w:space="0" w:color="auto"/>
          </w:divBdr>
        </w:div>
        <w:div w:id="979308240">
          <w:marLeft w:val="640"/>
          <w:marRight w:val="0"/>
          <w:marTop w:val="0"/>
          <w:marBottom w:val="0"/>
          <w:divBdr>
            <w:top w:val="none" w:sz="0" w:space="0" w:color="auto"/>
            <w:left w:val="none" w:sz="0" w:space="0" w:color="auto"/>
            <w:bottom w:val="none" w:sz="0" w:space="0" w:color="auto"/>
            <w:right w:val="none" w:sz="0" w:space="0" w:color="auto"/>
          </w:divBdr>
        </w:div>
        <w:div w:id="1516766269">
          <w:marLeft w:val="640"/>
          <w:marRight w:val="0"/>
          <w:marTop w:val="0"/>
          <w:marBottom w:val="0"/>
          <w:divBdr>
            <w:top w:val="none" w:sz="0" w:space="0" w:color="auto"/>
            <w:left w:val="none" w:sz="0" w:space="0" w:color="auto"/>
            <w:bottom w:val="none" w:sz="0" w:space="0" w:color="auto"/>
            <w:right w:val="none" w:sz="0" w:space="0" w:color="auto"/>
          </w:divBdr>
        </w:div>
        <w:div w:id="326516110">
          <w:marLeft w:val="640"/>
          <w:marRight w:val="0"/>
          <w:marTop w:val="0"/>
          <w:marBottom w:val="0"/>
          <w:divBdr>
            <w:top w:val="none" w:sz="0" w:space="0" w:color="auto"/>
            <w:left w:val="none" w:sz="0" w:space="0" w:color="auto"/>
            <w:bottom w:val="none" w:sz="0" w:space="0" w:color="auto"/>
            <w:right w:val="none" w:sz="0" w:space="0" w:color="auto"/>
          </w:divBdr>
        </w:div>
        <w:div w:id="2059011908">
          <w:marLeft w:val="640"/>
          <w:marRight w:val="0"/>
          <w:marTop w:val="0"/>
          <w:marBottom w:val="0"/>
          <w:divBdr>
            <w:top w:val="none" w:sz="0" w:space="0" w:color="auto"/>
            <w:left w:val="none" w:sz="0" w:space="0" w:color="auto"/>
            <w:bottom w:val="none" w:sz="0" w:space="0" w:color="auto"/>
            <w:right w:val="none" w:sz="0" w:space="0" w:color="auto"/>
          </w:divBdr>
        </w:div>
        <w:div w:id="929778492">
          <w:marLeft w:val="640"/>
          <w:marRight w:val="0"/>
          <w:marTop w:val="0"/>
          <w:marBottom w:val="0"/>
          <w:divBdr>
            <w:top w:val="none" w:sz="0" w:space="0" w:color="auto"/>
            <w:left w:val="none" w:sz="0" w:space="0" w:color="auto"/>
            <w:bottom w:val="none" w:sz="0" w:space="0" w:color="auto"/>
            <w:right w:val="none" w:sz="0" w:space="0" w:color="auto"/>
          </w:divBdr>
        </w:div>
        <w:div w:id="1830056031">
          <w:marLeft w:val="640"/>
          <w:marRight w:val="0"/>
          <w:marTop w:val="0"/>
          <w:marBottom w:val="0"/>
          <w:divBdr>
            <w:top w:val="none" w:sz="0" w:space="0" w:color="auto"/>
            <w:left w:val="none" w:sz="0" w:space="0" w:color="auto"/>
            <w:bottom w:val="none" w:sz="0" w:space="0" w:color="auto"/>
            <w:right w:val="none" w:sz="0" w:space="0" w:color="auto"/>
          </w:divBdr>
        </w:div>
        <w:div w:id="661860772">
          <w:marLeft w:val="640"/>
          <w:marRight w:val="0"/>
          <w:marTop w:val="0"/>
          <w:marBottom w:val="0"/>
          <w:divBdr>
            <w:top w:val="none" w:sz="0" w:space="0" w:color="auto"/>
            <w:left w:val="none" w:sz="0" w:space="0" w:color="auto"/>
            <w:bottom w:val="none" w:sz="0" w:space="0" w:color="auto"/>
            <w:right w:val="none" w:sz="0" w:space="0" w:color="auto"/>
          </w:divBdr>
        </w:div>
        <w:div w:id="1856798309">
          <w:marLeft w:val="640"/>
          <w:marRight w:val="0"/>
          <w:marTop w:val="0"/>
          <w:marBottom w:val="0"/>
          <w:divBdr>
            <w:top w:val="none" w:sz="0" w:space="0" w:color="auto"/>
            <w:left w:val="none" w:sz="0" w:space="0" w:color="auto"/>
            <w:bottom w:val="none" w:sz="0" w:space="0" w:color="auto"/>
            <w:right w:val="none" w:sz="0" w:space="0" w:color="auto"/>
          </w:divBdr>
        </w:div>
        <w:div w:id="459156057">
          <w:marLeft w:val="640"/>
          <w:marRight w:val="0"/>
          <w:marTop w:val="0"/>
          <w:marBottom w:val="0"/>
          <w:divBdr>
            <w:top w:val="none" w:sz="0" w:space="0" w:color="auto"/>
            <w:left w:val="none" w:sz="0" w:space="0" w:color="auto"/>
            <w:bottom w:val="none" w:sz="0" w:space="0" w:color="auto"/>
            <w:right w:val="none" w:sz="0" w:space="0" w:color="auto"/>
          </w:divBdr>
        </w:div>
        <w:div w:id="956789850">
          <w:marLeft w:val="640"/>
          <w:marRight w:val="0"/>
          <w:marTop w:val="0"/>
          <w:marBottom w:val="0"/>
          <w:divBdr>
            <w:top w:val="none" w:sz="0" w:space="0" w:color="auto"/>
            <w:left w:val="none" w:sz="0" w:space="0" w:color="auto"/>
            <w:bottom w:val="none" w:sz="0" w:space="0" w:color="auto"/>
            <w:right w:val="none" w:sz="0" w:space="0" w:color="auto"/>
          </w:divBdr>
        </w:div>
        <w:div w:id="1553034541">
          <w:marLeft w:val="640"/>
          <w:marRight w:val="0"/>
          <w:marTop w:val="0"/>
          <w:marBottom w:val="0"/>
          <w:divBdr>
            <w:top w:val="none" w:sz="0" w:space="0" w:color="auto"/>
            <w:left w:val="none" w:sz="0" w:space="0" w:color="auto"/>
            <w:bottom w:val="none" w:sz="0" w:space="0" w:color="auto"/>
            <w:right w:val="none" w:sz="0" w:space="0" w:color="auto"/>
          </w:divBdr>
        </w:div>
        <w:div w:id="1900554386">
          <w:marLeft w:val="640"/>
          <w:marRight w:val="0"/>
          <w:marTop w:val="0"/>
          <w:marBottom w:val="0"/>
          <w:divBdr>
            <w:top w:val="none" w:sz="0" w:space="0" w:color="auto"/>
            <w:left w:val="none" w:sz="0" w:space="0" w:color="auto"/>
            <w:bottom w:val="none" w:sz="0" w:space="0" w:color="auto"/>
            <w:right w:val="none" w:sz="0" w:space="0" w:color="auto"/>
          </w:divBdr>
        </w:div>
        <w:div w:id="1847477915">
          <w:marLeft w:val="640"/>
          <w:marRight w:val="0"/>
          <w:marTop w:val="0"/>
          <w:marBottom w:val="0"/>
          <w:divBdr>
            <w:top w:val="none" w:sz="0" w:space="0" w:color="auto"/>
            <w:left w:val="none" w:sz="0" w:space="0" w:color="auto"/>
            <w:bottom w:val="none" w:sz="0" w:space="0" w:color="auto"/>
            <w:right w:val="none" w:sz="0" w:space="0" w:color="auto"/>
          </w:divBdr>
        </w:div>
        <w:div w:id="1051197658">
          <w:marLeft w:val="640"/>
          <w:marRight w:val="0"/>
          <w:marTop w:val="0"/>
          <w:marBottom w:val="0"/>
          <w:divBdr>
            <w:top w:val="none" w:sz="0" w:space="0" w:color="auto"/>
            <w:left w:val="none" w:sz="0" w:space="0" w:color="auto"/>
            <w:bottom w:val="none" w:sz="0" w:space="0" w:color="auto"/>
            <w:right w:val="none" w:sz="0" w:space="0" w:color="auto"/>
          </w:divBdr>
        </w:div>
        <w:div w:id="1131557316">
          <w:marLeft w:val="640"/>
          <w:marRight w:val="0"/>
          <w:marTop w:val="0"/>
          <w:marBottom w:val="0"/>
          <w:divBdr>
            <w:top w:val="none" w:sz="0" w:space="0" w:color="auto"/>
            <w:left w:val="none" w:sz="0" w:space="0" w:color="auto"/>
            <w:bottom w:val="none" w:sz="0" w:space="0" w:color="auto"/>
            <w:right w:val="none" w:sz="0" w:space="0" w:color="auto"/>
          </w:divBdr>
        </w:div>
        <w:div w:id="872614136">
          <w:marLeft w:val="640"/>
          <w:marRight w:val="0"/>
          <w:marTop w:val="0"/>
          <w:marBottom w:val="0"/>
          <w:divBdr>
            <w:top w:val="none" w:sz="0" w:space="0" w:color="auto"/>
            <w:left w:val="none" w:sz="0" w:space="0" w:color="auto"/>
            <w:bottom w:val="none" w:sz="0" w:space="0" w:color="auto"/>
            <w:right w:val="none" w:sz="0" w:space="0" w:color="auto"/>
          </w:divBdr>
        </w:div>
        <w:div w:id="573198151">
          <w:marLeft w:val="640"/>
          <w:marRight w:val="0"/>
          <w:marTop w:val="0"/>
          <w:marBottom w:val="0"/>
          <w:divBdr>
            <w:top w:val="none" w:sz="0" w:space="0" w:color="auto"/>
            <w:left w:val="none" w:sz="0" w:space="0" w:color="auto"/>
            <w:bottom w:val="none" w:sz="0" w:space="0" w:color="auto"/>
            <w:right w:val="none" w:sz="0" w:space="0" w:color="auto"/>
          </w:divBdr>
        </w:div>
        <w:div w:id="2126926019">
          <w:marLeft w:val="640"/>
          <w:marRight w:val="0"/>
          <w:marTop w:val="0"/>
          <w:marBottom w:val="0"/>
          <w:divBdr>
            <w:top w:val="none" w:sz="0" w:space="0" w:color="auto"/>
            <w:left w:val="none" w:sz="0" w:space="0" w:color="auto"/>
            <w:bottom w:val="none" w:sz="0" w:space="0" w:color="auto"/>
            <w:right w:val="none" w:sz="0" w:space="0" w:color="auto"/>
          </w:divBdr>
        </w:div>
      </w:divsChild>
    </w:div>
    <w:div w:id="1618292206">
      <w:bodyDiv w:val="1"/>
      <w:marLeft w:val="0"/>
      <w:marRight w:val="0"/>
      <w:marTop w:val="0"/>
      <w:marBottom w:val="0"/>
      <w:divBdr>
        <w:top w:val="none" w:sz="0" w:space="0" w:color="auto"/>
        <w:left w:val="none" w:sz="0" w:space="0" w:color="auto"/>
        <w:bottom w:val="none" w:sz="0" w:space="0" w:color="auto"/>
        <w:right w:val="none" w:sz="0" w:space="0" w:color="auto"/>
      </w:divBdr>
      <w:divsChild>
        <w:div w:id="1737242485">
          <w:marLeft w:val="640"/>
          <w:marRight w:val="0"/>
          <w:marTop w:val="0"/>
          <w:marBottom w:val="0"/>
          <w:divBdr>
            <w:top w:val="none" w:sz="0" w:space="0" w:color="auto"/>
            <w:left w:val="none" w:sz="0" w:space="0" w:color="auto"/>
            <w:bottom w:val="none" w:sz="0" w:space="0" w:color="auto"/>
            <w:right w:val="none" w:sz="0" w:space="0" w:color="auto"/>
          </w:divBdr>
        </w:div>
        <w:div w:id="397366764">
          <w:marLeft w:val="640"/>
          <w:marRight w:val="0"/>
          <w:marTop w:val="0"/>
          <w:marBottom w:val="0"/>
          <w:divBdr>
            <w:top w:val="none" w:sz="0" w:space="0" w:color="auto"/>
            <w:left w:val="none" w:sz="0" w:space="0" w:color="auto"/>
            <w:bottom w:val="none" w:sz="0" w:space="0" w:color="auto"/>
            <w:right w:val="none" w:sz="0" w:space="0" w:color="auto"/>
          </w:divBdr>
        </w:div>
        <w:div w:id="1452044221">
          <w:marLeft w:val="640"/>
          <w:marRight w:val="0"/>
          <w:marTop w:val="0"/>
          <w:marBottom w:val="0"/>
          <w:divBdr>
            <w:top w:val="none" w:sz="0" w:space="0" w:color="auto"/>
            <w:left w:val="none" w:sz="0" w:space="0" w:color="auto"/>
            <w:bottom w:val="none" w:sz="0" w:space="0" w:color="auto"/>
            <w:right w:val="none" w:sz="0" w:space="0" w:color="auto"/>
          </w:divBdr>
        </w:div>
        <w:div w:id="1060519554">
          <w:marLeft w:val="640"/>
          <w:marRight w:val="0"/>
          <w:marTop w:val="0"/>
          <w:marBottom w:val="0"/>
          <w:divBdr>
            <w:top w:val="none" w:sz="0" w:space="0" w:color="auto"/>
            <w:left w:val="none" w:sz="0" w:space="0" w:color="auto"/>
            <w:bottom w:val="none" w:sz="0" w:space="0" w:color="auto"/>
            <w:right w:val="none" w:sz="0" w:space="0" w:color="auto"/>
          </w:divBdr>
        </w:div>
        <w:div w:id="511654002">
          <w:marLeft w:val="640"/>
          <w:marRight w:val="0"/>
          <w:marTop w:val="0"/>
          <w:marBottom w:val="0"/>
          <w:divBdr>
            <w:top w:val="none" w:sz="0" w:space="0" w:color="auto"/>
            <w:left w:val="none" w:sz="0" w:space="0" w:color="auto"/>
            <w:bottom w:val="none" w:sz="0" w:space="0" w:color="auto"/>
            <w:right w:val="none" w:sz="0" w:space="0" w:color="auto"/>
          </w:divBdr>
        </w:div>
        <w:div w:id="2126194830">
          <w:marLeft w:val="640"/>
          <w:marRight w:val="0"/>
          <w:marTop w:val="0"/>
          <w:marBottom w:val="0"/>
          <w:divBdr>
            <w:top w:val="none" w:sz="0" w:space="0" w:color="auto"/>
            <w:left w:val="none" w:sz="0" w:space="0" w:color="auto"/>
            <w:bottom w:val="none" w:sz="0" w:space="0" w:color="auto"/>
            <w:right w:val="none" w:sz="0" w:space="0" w:color="auto"/>
          </w:divBdr>
        </w:div>
        <w:div w:id="1929383756">
          <w:marLeft w:val="640"/>
          <w:marRight w:val="0"/>
          <w:marTop w:val="0"/>
          <w:marBottom w:val="0"/>
          <w:divBdr>
            <w:top w:val="none" w:sz="0" w:space="0" w:color="auto"/>
            <w:left w:val="none" w:sz="0" w:space="0" w:color="auto"/>
            <w:bottom w:val="none" w:sz="0" w:space="0" w:color="auto"/>
            <w:right w:val="none" w:sz="0" w:space="0" w:color="auto"/>
          </w:divBdr>
        </w:div>
        <w:div w:id="1405687285">
          <w:marLeft w:val="640"/>
          <w:marRight w:val="0"/>
          <w:marTop w:val="0"/>
          <w:marBottom w:val="0"/>
          <w:divBdr>
            <w:top w:val="none" w:sz="0" w:space="0" w:color="auto"/>
            <w:left w:val="none" w:sz="0" w:space="0" w:color="auto"/>
            <w:bottom w:val="none" w:sz="0" w:space="0" w:color="auto"/>
            <w:right w:val="none" w:sz="0" w:space="0" w:color="auto"/>
          </w:divBdr>
        </w:div>
        <w:div w:id="2023968686">
          <w:marLeft w:val="640"/>
          <w:marRight w:val="0"/>
          <w:marTop w:val="0"/>
          <w:marBottom w:val="0"/>
          <w:divBdr>
            <w:top w:val="none" w:sz="0" w:space="0" w:color="auto"/>
            <w:left w:val="none" w:sz="0" w:space="0" w:color="auto"/>
            <w:bottom w:val="none" w:sz="0" w:space="0" w:color="auto"/>
            <w:right w:val="none" w:sz="0" w:space="0" w:color="auto"/>
          </w:divBdr>
        </w:div>
        <w:div w:id="1813473986">
          <w:marLeft w:val="640"/>
          <w:marRight w:val="0"/>
          <w:marTop w:val="0"/>
          <w:marBottom w:val="0"/>
          <w:divBdr>
            <w:top w:val="none" w:sz="0" w:space="0" w:color="auto"/>
            <w:left w:val="none" w:sz="0" w:space="0" w:color="auto"/>
            <w:bottom w:val="none" w:sz="0" w:space="0" w:color="auto"/>
            <w:right w:val="none" w:sz="0" w:space="0" w:color="auto"/>
          </w:divBdr>
        </w:div>
        <w:div w:id="1217745700">
          <w:marLeft w:val="640"/>
          <w:marRight w:val="0"/>
          <w:marTop w:val="0"/>
          <w:marBottom w:val="0"/>
          <w:divBdr>
            <w:top w:val="none" w:sz="0" w:space="0" w:color="auto"/>
            <w:left w:val="none" w:sz="0" w:space="0" w:color="auto"/>
            <w:bottom w:val="none" w:sz="0" w:space="0" w:color="auto"/>
            <w:right w:val="none" w:sz="0" w:space="0" w:color="auto"/>
          </w:divBdr>
        </w:div>
        <w:div w:id="580024622">
          <w:marLeft w:val="640"/>
          <w:marRight w:val="0"/>
          <w:marTop w:val="0"/>
          <w:marBottom w:val="0"/>
          <w:divBdr>
            <w:top w:val="none" w:sz="0" w:space="0" w:color="auto"/>
            <w:left w:val="none" w:sz="0" w:space="0" w:color="auto"/>
            <w:bottom w:val="none" w:sz="0" w:space="0" w:color="auto"/>
            <w:right w:val="none" w:sz="0" w:space="0" w:color="auto"/>
          </w:divBdr>
        </w:div>
        <w:div w:id="146484820">
          <w:marLeft w:val="640"/>
          <w:marRight w:val="0"/>
          <w:marTop w:val="0"/>
          <w:marBottom w:val="0"/>
          <w:divBdr>
            <w:top w:val="none" w:sz="0" w:space="0" w:color="auto"/>
            <w:left w:val="none" w:sz="0" w:space="0" w:color="auto"/>
            <w:bottom w:val="none" w:sz="0" w:space="0" w:color="auto"/>
            <w:right w:val="none" w:sz="0" w:space="0" w:color="auto"/>
          </w:divBdr>
        </w:div>
        <w:div w:id="1509057125">
          <w:marLeft w:val="640"/>
          <w:marRight w:val="0"/>
          <w:marTop w:val="0"/>
          <w:marBottom w:val="0"/>
          <w:divBdr>
            <w:top w:val="none" w:sz="0" w:space="0" w:color="auto"/>
            <w:left w:val="none" w:sz="0" w:space="0" w:color="auto"/>
            <w:bottom w:val="none" w:sz="0" w:space="0" w:color="auto"/>
            <w:right w:val="none" w:sz="0" w:space="0" w:color="auto"/>
          </w:divBdr>
        </w:div>
        <w:div w:id="1597250715">
          <w:marLeft w:val="640"/>
          <w:marRight w:val="0"/>
          <w:marTop w:val="0"/>
          <w:marBottom w:val="0"/>
          <w:divBdr>
            <w:top w:val="none" w:sz="0" w:space="0" w:color="auto"/>
            <w:left w:val="none" w:sz="0" w:space="0" w:color="auto"/>
            <w:bottom w:val="none" w:sz="0" w:space="0" w:color="auto"/>
            <w:right w:val="none" w:sz="0" w:space="0" w:color="auto"/>
          </w:divBdr>
        </w:div>
        <w:div w:id="1856458488">
          <w:marLeft w:val="640"/>
          <w:marRight w:val="0"/>
          <w:marTop w:val="0"/>
          <w:marBottom w:val="0"/>
          <w:divBdr>
            <w:top w:val="none" w:sz="0" w:space="0" w:color="auto"/>
            <w:left w:val="none" w:sz="0" w:space="0" w:color="auto"/>
            <w:bottom w:val="none" w:sz="0" w:space="0" w:color="auto"/>
            <w:right w:val="none" w:sz="0" w:space="0" w:color="auto"/>
          </w:divBdr>
        </w:div>
        <w:div w:id="805243142">
          <w:marLeft w:val="640"/>
          <w:marRight w:val="0"/>
          <w:marTop w:val="0"/>
          <w:marBottom w:val="0"/>
          <w:divBdr>
            <w:top w:val="none" w:sz="0" w:space="0" w:color="auto"/>
            <w:left w:val="none" w:sz="0" w:space="0" w:color="auto"/>
            <w:bottom w:val="none" w:sz="0" w:space="0" w:color="auto"/>
            <w:right w:val="none" w:sz="0" w:space="0" w:color="auto"/>
          </w:divBdr>
        </w:div>
        <w:div w:id="1091462345">
          <w:marLeft w:val="640"/>
          <w:marRight w:val="0"/>
          <w:marTop w:val="0"/>
          <w:marBottom w:val="0"/>
          <w:divBdr>
            <w:top w:val="none" w:sz="0" w:space="0" w:color="auto"/>
            <w:left w:val="none" w:sz="0" w:space="0" w:color="auto"/>
            <w:bottom w:val="none" w:sz="0" w:space="0" w:color="auto"/>
            <w:right w:val="none" w:sz="0" w:space="0" w:color="auto"/>
          </w:divBdr>
        </w:div>
        <w:div w:id="668941661">
          <w:marLeft w:val="640"/>
          <w:marRight w:val="0"/>
          <w:marTop w:val="0"/>
          <w:marBottom w:val="0"/>
          <w:divBdr>
            <w:top w:val="none" w:sz="0" w:space="0" w:color="auto"/>
            <w:left w:val="none" w:sz="0" w:space="0" w:color="auto"/>
            <w:bottom w:val="none" w:sz="0" w:space="0" w:color="auto"/>
            <w:right w:val="none" w:sz="0" w:space="0" w:color="auto"/>
          </w:divBdr>
        </w:div>
        <w:div w:id="618949913">
          <w:marLeft w:val="640"/>
          <w:marRight w:val="0"/>
          <w:marTop w:val="0"/>
          <w:marBottom w:val="0"/>
          <w:divBdr>
            <w:top w:val="none" w:sz="0" w:space="0" w:color="auto"/>
            <w:left w:val="none" w:sz="0" w:space="0" w:color="auto"/>
            <w:bottom w:val="none" w:sz="0" w:space="0" w:color="auto"/>
            <w:right w:val="none" w:sz="0" w:space="0" w:color="auto"/>
          </w:divBdr>
        </w:div>
        <w:div w:id="1871256649">
          <w:marLeft w:val="640"/>
          <w:marRight w:val="0"/>
          <w:marTop w:val="0"/>
          <w:marBottom w:val="0"/>
          <w:divBdr>
            <w:top w:val="none" w:sz="0" w:space="0" w:color="auto"/>
            <w:left w:val="none" w:sz="0" w:space="0" w:color="auto"/>
            <w:bottom w:val="none" w:sz="0" w:space="0" w:color="auto"/>
            <w:right w:val="none" w:sz="0" w:space="0" w:color="auto"/>
          </w:divBdr>
        </w:div>
        <w:div w:id="787045717">
          <w:marLeft w:val="640"/>
          <w:marRight w:val="0"/>
          <w:marTop w:val="0"/>
          <w:marBottom w:val="0"/>
          <w:divBdr>
            <w:top w:val="none" w:sz="0" w:space="0" w:color="auto"/>
            <w:left w:val="none" w:sz="0" w:space="0" w:color="auto"/>
            <w:bottom w:val="none" w:sz="0" w:space="0" w:color="auto"/>
            <w:right w:val="none" w:sz="0" w:space="0" w:color="auto"/>
          </w:divBdr>
        </w:div>
        <w:div w:id="475924791">
          <w:marLeft w:val="640"/>
          <w:marRight w:val="0"/>
          <w:marTop w:val="0"/>
          <w:marBottom w:val="0"/>
          <w:divBdr>
            <w:top w:val="none" w:sz="0" w:space="0" w:color="auto"/>
            <w:left w:val="none" w:sz="0" w:space="0" w:color="auto"/>
            <w:bottom w:val="none" w:sz="0" w:space="0" w:color="auto"/>
            <w:right w:val="none" w:sz="0" w:space="0" w:color="auto"/>
          </w:divBdr>
        </w:div>
        <w:div w:id="243298231">
          <w:marLeft w:val="640"/>
          <w:marRight w:val="0"/>
          <w:marTop w:val="0"/>
          <w:marBottom w:val="0"/>
          <w:divBdr>
            <w:top w:val="none" w:sz="0" w:space="0" w:color="auto"/>
            <w:left w:val="none" w:sz="0" w:space="0" w:color="auto"/>
            <w:bottom w:val="none" w:sz="0" w:space="0" w:color="auto"/>
            <w:right w:val="none" w:sz="0" w:space="0" w:color="auto"/>
          </w:divBdr>
        </w:div>
        <w:div w:id="1643002759">
          <w:marLeft w:val="640"/>
          <w:marRight w:val="0"/>
          <w:marTop w:val="0"/>
          <w:marBottom w:val="0"/>
          <w:divBdr>
            <w:top w:val="none" w:sz="0" w:space="0" w:color="auto"/>
            <w:left w:val="none" w:sz="0" w:space="0" w:color="auto"/>
            <w:bottom w:val="none" w:sz="0" w:space="0" w:color="auto"/>
            <w:right w:val="none" w:sz="0" w:space="0" w:color="auto"/>
          </w:divBdr>
        </w:div>
        <w:div w:id="845707908">
          <w:marLeft w:val="640"/>
          <w:marRight w:val="0"/>
          <w:marTop w:val="0"/>
          <w:marBottom w:val="0"/>
          <w:divBdr>
            <w:top w:val="none" w:sz="0" w:space="0" w:color="auto"/>
            <w:left w:val="none" w:sz="0" w:space="0" w:color="auto"/>
            <w:bottom w:val="none" w:sz="0" w:space="0" w:color="auto"/>
            <w:right w:val="none" w:sz="0" w:space="0" w:color="auto"/>
          </w:divBdr>
        </w:div>
        <w:div w:id="872498789">
          <w:marLeft w:val="640"/>
          <w:marRight w:val="0"/>
          <w:marTop w:val="0"/>
          <w:marBottom w:val="0"/>
          <w:divBdr>
            <w:top w:val="none" w:sz="0" w:space="0" w:color="auto"/>
            <w:left w:val="none" w:sz="0" w:space="0" w:color="auto"/>
            <w:bottom w:val="none" w:sz="0" w:space="0" w:color="auto"/>
            <w:right w:val="none" w:sz="0" w:space="0" w:color="auto"/>
          </w:divBdr>
        </w:div>
        <w:div w:id="964773893">
          <w:marLeft w:val="640"/>
          <w:marRight w:val="0"/>
          <w:marTop w:val="0"/>
          <w:marBottom w:val="0"/>
          <w:divBdr>
            <w:top w:val="none" w:sz="0" w:space="0" w:color="auto"/>
            <w:left w:val="none" w:sz="0" w:space="0" w:color="auto"/>
            <w:bottom w:val="none" w:sz="0" w:space="0" w:color="auto"/>
            <w:right w:val="none" w:sz="0" w:space="0" w:color="auto"/>
          </w:divBdr>
        </w:div>
        <w:div w:id="355038435">
          <w:marLeft w:val="640"/>
          <w:marRight w:val="0"/>
          <w:marTop w:val="0"/>
          <w:marBottom w:val="0"/>
          <w:divBdr>
            <w:top w:val="none" w:sz="0" w:space="0" w:color="auto"/>
            <w:left w:val="none" w:sz="0" w:space="0" w:color="auto"/>
            <w:bottom w:val="none" w:sz="0" w:space="0" w:color="auto"/>
            <w:right w:val="none" w:sz="0" w:space="0" w:color="auto"/>
          </w:divBdr>
        </w:div>
      </w:divsChild>
    </w:div>
    <w:div w:id="1621256063">
      <w:bodyDiv w:val="1"/>
      <w:marLeft w:val="0"/>
      <w:marRight w:val="0"/>
      <w:marTop w:val="0"/>
      <w:marBottom w:val="0"/>
      <w:divBdr>
        <w:top w:val="none" w:sz="0" w:space="0" w:color="auto"/>
        <w:left w:val="none" w:sz="0" w:space="0" w:color="auto"/>
        <w:bottom w:val="none" w:sz="0" w:space="0" w:color="auto"/>
        <w:right w:val="none" w:sz="0" w:space="0" w:color="auto"/>
      </w:divBdr>
    </w:div>
    <w:div w:id="1622302555">
      <w:bodyDiv w:val="1"/>
      <w:marLeft w:val="0"/>
      <w:marRight w:val="0"/>
      <w:marTop w:val="0"/>
      <w:marBottom w:val="0"/>
      <w:divBdr>
        <w:top w:val="none" w:sz="0" w:space="0" w:color="auto"/>
        <w:left w:val="none" w:sz="0" w:space="0" w:color="auto"/>
        <w:bottom w:val="none" w:sz="0" w:space="0" w:color="auto"/>
        <w:right w:val="none" w:sz="0" w:space="0" w:color="auto"/>
      </w:divBdr>
    </w:div>
    <w:div w:id="1623801948">
      <w:bodyDiv w:val="1"/>
      <w:marLeft w:val="0"/>
      <w:marRight w:val="0"/>
      <w:marTop w:val="0"/>
      <w:marBottom w:val="0"/>
      <w:divBdr>
        <w:top w:val="none" w:sz="0" w:space="0" w:color="auto"/>
        <w:left w:val="none" w:sz="0" w:space="0" w:color="auto"/>
        <w:bottom w:val="none" w:sz="0" w:space="0" w:color="auto"/>
        <w:right w:val="none" w:sz="0" w:space="0" w:color="auto"/>
      </w:divBdr>
    </w:div>
    <w:div w:id="1626547061">
      <w:bodyDiv w:val="1"/>
      <w:marLeft w:val="0"/>
      <w:marRight w:val="0"/>
      <w:marTop w:val="0"/>
      <w:marBottom w:val="0"/>
      <w:divBdr>
        <w:top w:val="none" w:sz="0" w:space="0" w:color="auto"/>
        <w:left w:val="none" w:sz="0" w:space="0" w:color="auto"/>
        <w:bottom w:val="none" w:sz="0" w:space="0" w:color="auto"/>
        <w:right w:val="none" w:sz="0" w:space="0" w:color="auto"/>
      </w:divBdr>
      <w:divsChild>
        <w:div w:id="1722558126">
          <w:marLeft w:val="480"/>
          <w:marRight w:val="0"/>
          <w:marTop w:val="0"/>
          <w:marBottom w:val="0"/>
          <w:divBdr>
            <w:top w:val="none" w:sz="0" w:space="0" w:color="auto"/>
            <w:left w:val="none" w:sz="0" w:space="0" w:color="auto"/>
            <w:bottom w:val="none" w:sz="0" w:space="0" w:color="auto"/>
            <w:right w:val="none" w:sz="0" w:space="0" w:color="auto"/>
          </w:divBdr>
        </w:div>
        <w:div w:id="1781140438">
          <w:marLeft w:val="480"/>
          <w:marRight w:val="0"/>
          <w:marTop w:val="0"/>
          <w:marBottom w:val="0"/>
          <w:divBdr>
            <w:top w:val="none" w:sz="0" w:space="0" w:color="auto"/>
            <w:left w:val="none" w:sz="0" w:space="0" w:color="auto"/>
            <w:bottom w:val="none" w:sz="0" w:space="0" w:color="auto"/>
            <w:right w:val="none" w:sz="0" w:space="0" w:color="auto"/>
          </w:divBdr>
        </w:div>
        <w:div w:id="767386225">
          <w:marLeft w:val="480"/>
          <w:marRight w:val="0"/>
          <w:marTop w:val="0"/>
          <w:marBottom w:val="0"/>
          <w:divBdr>
            <w:top w:val="none" w:sz="0" w:space="0" w:color="auto"/>
            <w:left w:val="none" w:sz="0" w:space="0" w:color="auto"/>
            <w:bottom w:val="none" w:sz="0" w:space="0" w:color="auto"/>
            <w:right w:val="none" w:sz="0" w:space="0" w:color="auto"/>
          </w:divBdr>
        </w:div>
        <w:div w:id="650445526">
          <w:marLeft w:val="480"/>
          <w:marRight w:val="0"/>
          <w:marTop w:val="0"/>
          <w:marBottom w:val="0"/>
          <w:divBdr>
            <w:top w:val="none" w:sz="0" w:space="0" w:color="auto"/>
            <w:left w:val="none" w:sz="0" w:space="0" w:color="auto"/>
            <w:bottom w:val="none" w:sz="0" w:space="0" w:color="auto"/>
            <w:right w:val="none" w:sz="0" w:space="0" w:color="auto"/>
          </w:divBdr>
        </w:div>
        <w:div w:id="1626934926">
          <w:marLeft w:val="480"/>
          <w:marRight w:val="0"/>
          <w:marTop w:val="0"/>
          <w:marBottom w:val="0"/>
          <w:divBdr>
            <w:top w:val="none" w:sz="0" w:space="0" w:color="auto"/>
            <w:left w:val="none" w:sz="0" w:space="0" w:color="auto"/>
            <w:bottom w:val="none" w:sz="0" w:space="0" w:color="auto"/>
            <w:right w:val="none" w:sz="0" w:space="0" w:color="auto"/>
          </w:divBdr>
        </w:div>
        <w:div w:id="2074935803">
          <w:marLeft w:val="480"/>
          <w:marRight w:val="0"/>
          <w:marTop w:val="0"/>
          <w:marBottom w:val="0"/>
          <w:divBdr>
            <w:top w:val="none" w:sz="0" w:space="0" w:color="auto"/>
            <w:left w:val="none" w:sz="0" w:space="0" w:color="auto"/>
            <w:bottom w:val="none" w:sz="0" w:space="0" w:color="auto"/>
            <w:right w:val="none" w:sz="0" w:space="0" w:color="auto"/>
          </w:divBdr>
        </w:div>
        <w:div w:id="57362116">
          <w:marLeft w:val="480"/>
          <w:marRight w:val="0"/>
          <w:marTop w:val="0"/>
          <w:marBottom w:val="0"/>
          <w:divBdr>
            <w:top w:val="none" w:sz="0" w:space="0" w:color="auto"/>
            <w:left w:val="none" w:sz="0" w:space="0" w:color="auto"/>
            <w:bottom w:val="none" w:sz="0" w:space="0" w:color="auto"/>
            <w:right w:val="none" w:sz="0" w:space="0" w:color="auto"/>
          </w:divBdr>
        </w:div>
        <w:div w:id="1809937119">
          <w:marLeft w:val="480"/>
          <w:marRight w:val="0"/>
          <w:marTop w:val="0"/>
          <w:marBottom w:val="0"/>
          <w:divBdr>
            <w:top w:val="none" w:sz="0" w:space="0" w:color="auto"/>
            <w:left w:val="none" w:sz="0" w:space="0" w:color="auto"/>
            <w:bottom w:val="none" w:sz="0" w:space="0" w:color="auto"/>
            <w:right w:val="none" w:sz="0" w:space="0" w:color="auto"/>
          </w:divBdr>
        </w:div>
        <w:div w:id="200242798">
          <w:marLeft w:val="480"/>
          <w:marRight w:val="0"/>
          <w:marTop w:val="0"/>
          <w:marBottom w:val="0"/>
          <w:divBdr>
            <w:top w:val="none" w:sz="0" w:space="0" w:color="auto"/>
            <w:left w:val="none" w:sz="0" w:space="0" w:color="auto"/>
            <w:bottom w:val="none" w:sz="0" w:space="0" w:color="auto"/>
            <w:right w:val="none" w:sz="0" w:space="0" w:color="auto"/>
          </w:divBdr>
        </w:div>
        <w:div w:id="51657309">
          <w:marLeft w:val="480"/>
          <w:marRight w:val="0"/>
          <w:marTop w:val="0"/>
          <w:marBottom w:val="0"/>
          <w:divBdr>
            <w:top w:val="none" w:sz="0" w:space="0" w:color="auto"/>
            <w:left w:val="none" w:sz="0" w:space="0" w:color="auto"/>
            <w:bottom w:val="none" w:sz="0" w:space="0" w:color="auto"/>
            <w:right w:val="none" w:sz="0" w:space="0" w:color="auto"/>
          </w:divBdr>
        </w:div>
        <w:div w:id="658584369">
          <w:marLeft w:val="480"/>
          <w:marRight w:val="0"/>
          <w:marTop w:val="0"/>
          <w:marBottom w:val="0"/>
          <w:divBdr>
            <w:top w:val="none" w:sz="0" w:space="0" w:color="auto"/>
            <w:left w:val="none" w:sz="0" w:space="0" w:color="auto"/>
            <w:bottom w:val="none" w:sz="0" w:space="0" w:color="auto"/>
            <w:right w:val="none" w:sz="0" w:space="0" w:color="auto"/>
          </w:divBdr>
        </w:div>
        <w:div w:id="1696732103">
          <w:marLeft w:val="480"/>
          <w:marRight w:val="0"/>
          <w:marTop w:val="0"/>
          <w:marBottom w:val="0"/>
          <w:divBdr>
            <w:top w:val="none" w:sz="0" w:space="0" w:color="auto"/>
            <w:left w:val="none" w:sz="0" w:space="0" w:color="auto"/>
            <w:bottom w:val="none" w:sz="0" w:space="0" w:color="auto"/>
            <w:right w:val="none" w:sz="0" w:space="0" w:color="auto"/>
          </w:divBdr>
        </w:div>
        <w:div w:id="874850757">
          <w:marLeft w:val="480"/>
          <w:marRight w:val="0"/>
          <w:marTop w:val="0"/>
          <w:marBottom w:val="0"/>
          <w:divBdr>
            <w:top w:val="none" w:sz="0" w:space="0" w:color="auto"/>
            <w:left w:val="none" w:sz="0" w:space="0" w:color="auto"/>
            <w:bottom w:val="none" w:sz="0" w:space="0" w:color="auto"/>
            <w:right w:val="none" w:sz="0" w:space="0" w:color="auto"/>
          </w:divBdr>
        </w:div>
        <w:div w:id="1813787410">
          <w:marLeft w:val="480"/>
          <w:marRight w:val="0"/>
          <w:marTop w:val="0"/>
          <w:marBottom w:val="0"/>
          <w:divBdr>
            <w:top w:val="none" w:sz="0" w:space="0" w:color="auto"/>
            <w:left w:val="none" w:sz="0" w:space="0" w:color="auto"/>
            <w:bottom w:val="none" w:sz="0" w:space="0" w:color="auto"/>
            <w:right w:val="none" w:sz="0" w:space="0" w:color="auto"/>
          </w:divBdr>
        </w:div>
        <w:div w:id="1405954053">
          <w:marLeft w:val="480"/>
          <w:marRight w:val="0"/>
          <w:marTop w:val="0"/>
          <w:marBottom w:val="0"/>
          <w:divBdr>
            <w:top w:val="none" w:sz="0" w:space="0" w:color="auto"/>
            <w:left w:val="none" w:sz="0" w:space="0" w:color="auto"/>
            <w:bottom w:val="none" w:sz="0" w:space="0" w:color="auto"/>
            <w:right w:val="none" w:sz="0" w:space="0" w:color="auto"/>
          </w:divBdr>
        </w:div>
        <w:div w:id="1798330718">
          <w:marLeft w:val="480"/>
          <w:marRight w:val="0"/>
          <w:marTop w:val="0"/>
          <w:marBottom w:val="0"/>
          <w:divBdr>
            <w:top w:val="none" w:sz="0" w:space="0" w:color="auto"/>
            <w:left w:val="none" w:sz="0" w:space="0" w:color="auto"/>
            <w:bottom w:val="none" w:sz="0" w:space="0" w:color="auto"/>
            <w:right w:val="none" w:sz="0" w:space="0" w:color="auto"/>
          </w:divBdr>
        </w:div>
        <w:div w:id="58135202">
          <w:marLeft w:val="480"/>
          <w:marRight w:val="0"/>
          <w:marTop w:val="0"/>
          <w:marBottom w:val="0"/>
          <w:divBdr>
            <w:top w:val="none" w:sz="0" w:space="0" w:color="auto"/>
            <w:left w:val="none" w:sz="0" w:space="0" w:color="auto"/>
            <w:bottom w:val="none" w:sz="0" w:space="0" w:color="auto"/>
            <w:right w:val="none" w:sz="0" w:space="0" w:color="auto"/>
          </w:divBdr>
        </w:div>
        <w:div w:id="1680813473">
          <w:marLeft w:val="480"/>
          <w:marRight w:val="0"/>
          <w:marTop w:val="0"/>
          <w:marBottom w:val="0"/>
          <w:divBdr>
            <w:top w:val="none" w:sz="0" w:space="0" w:color="auto"/>
            <w:left w:val="none" w:sz="0" w:space="0" w:color="auto"/>
            <w:bottom w:val="none" w:sz="0" w:space="0" w:color="auto"/>
            <w:right w:val="none" w:sz="0" w:space="0" w:color="auto"/>
          </w:divBdr>
        </w:div>
        <w:div w:id="416907263">
          <w:marLeft w:val="480"/>
          <w:marRight w:val="0"/>
          <w:marTop w:val="0"/>
          <w:marBottom w:val="0"/>
          <w:divBdr>
            <w:top w:val="none" w:sz="0" w:space="0" w:color="auto"/>
            <w:left w:val="none" w:sz="0" w:space="0" w:color="auto"/>
            <w:bottom w:val="none" w:sz="0" w:space="0" w:color="auto"/>
            <w:right w:val="none" w:sz="0" w:space="0" w:color="auto"/>
          </w:divBdr>
        </w:div>
        <w:div w:id="1980374119">
          <w:marLeft w:val="480"/>
          <w:marRight w:val="0"/>
          <w:marTop w:val="0"/>
          <w:marBottom w:val="0"/>
          <w:divBdr>
            <w:top w:val="none" w:sz="0" w:space="0" w:color="auto"/>
            <w:left w:val="none" w:sz="0" w:space="0" w:color="auto"/>
            <w:bottom w:val="none" w:sz="0" w:space="0" w:color="auto"/>
            <w:right w:val="none" w:sz="0" w:space="0" w:color="auto"/>
          </w:divBdr>
        </w:div>
        <w:div w:id="631792635">
          <w:marLeft w:val="480"/>
          <w:marRight w:val="0"/>
          <w:marTop w:val="0"/>
          <w:marBottom w:val="0"/>
          <w:divBdr>
            <w:top w:val="none" w:sz="0" w:space="0" w:color="auto"/>
            <w:left w:val="none" w:sz="0" w:space="0" w:color="auto"/>
            <w:bottom w:val="none" w:sz="0" w:space="0" w:color="auto"/>
            <w:right w:val="none" w:sz="0" w:space="0" w:color="auto"/>
          </w:divBdr>
        </w:div>
        <w:div w:id="867525775">
          <w:marLeft w:val="480"/>
          <w:marRight w:val="0"/>
          <w:marTop w:val="0"/>
          <w:marBottom w:val="0"/>
          <w:divBdr>
            <w:top w:val="none" w:sz="0" w:space="0" w:color="auto"/>
            <w:left w:val="none" w:sz="0" w:space="0" w:color="auto"/>
            <w:bottom w:val="none" w:sz="0" w:space="0" w:color="auto"/>
            <w:right w:val="none" w:sz="0" w:space="0" w:color="auto"/>
          </w:divBdr>
        </w:div>
        <w:div w:id="1743405048">
          <w:marLeft w:val="480"/>
          <w:marRight w:val="0"/>
          <w:marTop w:val="0"/>
          <w:marBottom w:val="0"/>
          <w:divBdr>
            <w:top w:val="none" w:sz="0" w:space="0" w:color="auto"/>
            <w:left w:val="none" w:sz="0" w:space="0" w:color="auto"/>
            <w:bottom w:val="none" w:sz="0" w:space="0" w:color="auto"/>
            <w:right w:val="none" w:sz="0" w:space="0" w:color="auto"/>
          </w:divBdr>
        </w:div>
        <w:div w:id="410545926">
          <w:marLeft w:val="480"/>
          <w:marRight w:val="0"/>
          <w:marTop w:val="0"/>
          <w:marBottom w:val="0"/>
          <w:divBdr>
            <w:top w:val="none" w:sz="0" w:space="0" w:color="auto"/>
            <w:left w:val="none" w:sz="0" w:space="0" w:color="auto"/>
            <w:bottom w:val="none" w:sz="0" w:space="0" w:color="auto"/>
            <w:right w:val="none" w:sz="0" w:space="0" w:color="auto"/>
          </w:divBdr>
        </w:div>
        <w:div w:id="1783304880">
          <w:marLeft w:val="480"/>
          <w:marRight w:val="0"/>
          <w:marTop w:val="0"/>
          <w:marBottom w:val="0"/>
          <w:divBdr>
            <w:top w:val="none" w:sz="0" w:space="0" w:color="auto"/>
            <w:left w:val="none" w:sz="0" w:space="0" w:color="auto"/>
            <w:bottom w:val="none" w:sz="0" w:space="0" w:color="auto"/>
            <w:right w:val="none" w:sz="0" w:space="0" w:color="auto"/>
          </w:divBdr>
        </w:div>
        <w:div w:id="1847939852">
          <w:marLeft w:val="480"/>
          <w:marRight w:val="0"/>
          <w:marTop w:val="0"/>
          <w:marBottom w:val="0"/>
          <w:divBdr>
            <w:top w:val="none" w:sz="0" w:space="0" w:color="auto"/>
            <w:left w:val="none" w:sz="0" w:space="0" w:color="auto"/>
            <w:bottom w:val="none" w:sz="0" w:space="0" w:color="auto"/>
            <w:right w:val="none" w:sz="0" w:space="0" w:color="auto"/>
          </w:divBdr>
        </w:div>
        <w:div w:id="19094420">
          <w:marLeft w:val="480"/>
          <w:marRight w:val="0"/>
          <w:marTop w:val="0"/>
          <w:marBottom w:val="0"/>
          <w:divBdr>
            <w:top w:val="none" w:sz="0" w:space="0" w:color="auto"/>
            <w:left w:val="none" w:sz="0" w:space="0" w:color="auto"/>
            <w:bottom w:val="none" w:sz="0" w:space="0" w:color="auto"/>
            <w:right w:val="none" w:sz="0" w:space="0" w:color="auto"/>
          </w:divBdr>
        </w:div>
        <w:div w:id="1723405220">
          <w:marLeft w:val="480"/>
          <w:marRight w:val="0"/>
          <w:marTop w:val="0"/>
          <w:marBottom w:val="0"/>
          <w:divBdr>
            <w:top w:val="none" w:sz="0" w:space="0" w:color="auto"/>
            <w:left w:val="none" w:sz="0" w:space="0" w:color="auto"/>
            <w:bottom w:val="none" w:sz="0" w:space="0" w:color="auto"/>
            <w:right w:val="none" w:sz="0" w:space="0" w:color="auto"/>
          </w:divBdr>
        </w:div>
        <w:div w:id="2051954995">
          <w:marLeft w:val="480"/>
          <w:marRight w:val="0"/>
          <w:marTop w:val="0"/>
          <w:marBottom w:val="0"/>
          <w:divBdr>
            <w:top w:val="none" w:sz="0" w:space="0" w:color="auto"/>
            <w:left w:val="none" w:sz="0" w:space="0" w:color="auto"/>
            <w:bottom w:val="none" w:sz="0" w:space="0" w:color="auto"/>
            <w:right w:val="none" w:sz="0" w:space="0" w:color="auto"/>
          </w:divBdr>
        </w:div>
        <w:div w:id="753280206">
          <w:marLeft w:val="480"/>
          <w:marRight w:val="0"/>
          <w:marTop w:val="0"/>
          <w:marBottom w:val="0"/>
          <w:divBdr>
            <w:top w:val="none" w:sz="0" w:space="0" w:color="auto"/>
            <w:left w:val="none" w:sz="0" w:space="0" w:color="auto"/>
            <w:bottom w:val="none" w:sz="0" w:space="0" w:color="auto"/>
            <w:right w:val="none" w:sz="0" w:space="0" w:color="auto"/>
          </w:divBdr>
        </w:div>
        <w:div w:id="2101944528">
          <w:marLeft w:val="480"/>
          <w:marRight w:val="0"/>
          <w:marTop w:val="0"/>
          <w:marBottom w:val="0"/>
          <w:divBdr>
            <w:top w:val="none" w:sz="0" w:space="0" w:color="auto"/>
            <w:left w:val="none" w:sz="0" w:space="0" w:color="auto"/>
            <w:bottom w:val="none" w:sz="0" w:space="0" w:color="auto"/>
            <w:right w:val="none" w:sz="0" w:space="0" w:color="auto"/>
          </w:divBdr>
        </w:div>
      </w:divsChild>
    </w:div>
    <w:div w:id="1631859166">
      <w:bodyDiv w:val="1"/>
      <w:marLeft w:val="0"/>
      <w:marRight w:val="0"/>
      <w:marTop w:val="0"/>
      <w:marBottom w:val="0"/>
      <w:divBdr>
        <w:top w:val="none" w:sz="0" w:space="0" w:color="auto"/>
        <w:left w:val="none" w:sz="0" w:space="0" w:color="auto"/>
        <w:bottom w:val="none" w:sz="0" w:space="0" w:color="auto"/>
        <w:right w:val="none" w:sz="0" w:space="0" w:color="auto"/>
      </w:divBdr>
    </w:div>
    <w:div w:id="1635989582">
      <w:bodyDiv w:val="1"/>
      <w:marLeft w:val="0"/>
      <w:marRight w:val="0"/>
      <w:marTop w:val="0"/>
      <w:marBottom w:val="0"/>
      <w:divBdr>
        <w:top w:val="none" w:sz="0" w:space="0" w:color="auto"/>
        <w:left w:val="none" w:sz="0" w:space="0" w:color="auto"/>
        <w:bottom w:val="none" w:sz="0" w:space="0" w:color="auto"/>
        <w:right w:val="none" w:sz="0" w:space="0" w:color="auto"/>
      </w:divBdr>
    </w:div>
    <w:div w:id="1638684363">
      <w:bodyDiv w:val="1"/>
      <w:marLeft w:val="0"/>
      <w:marRight w:val="0"/>
      <w:marTop w:val="0"/>
      <w:marBottom w:val="0"/>
      <w:divBdr>
        <w:top w:val="none" w:sz="0" w:space="0" w:color="auto"/>
        <w:left w:val="none" w:sz="0" w:space="0" w:color="auto"/>
        <w:bottom w:val="none" w:sz="0" w:space="0" w:color="auto"/>
        <w:right w:val="none" w:sz="0" w:space="0" w:color="auto"/>
      </w:divBdr>
    </w:div>
    <w:div w:id="1640720497">
      <w:bodyDiv w:val="1"/>
      <w:marLeft w:val="0"/>
      <w:marRight w:val="0"/>
      <w:marTop w:val="0"/>
      <w:marBottom w:val="0"/>
      <w:divBdr>
        <w:top w:val="none" w:sz="0" w:space="0" w:color="auto"/>
        <w:left w:val="none" w:sz="0" w:space="0" w:color="auto"/>
        <w:bottom w:val="none" w:sz="0" w:space="0" w:color="auto"/>
        <w:right w:val="none" w:sz="0" w:space="0" w:color="auto"/>
      </w:divBdr>
    </w:div>
    <w:div w:id="1643340230">
      <w:bodyDiv w:val="1"/>
      <w:marLeft w:val="0"/>
      <w:marRight w:val="0"/>
      <w:marTop w:val="0"/>
      <w:marBottom w:val="0"/>
      <w:divBdr>
        <w:top w:val="none" w:sz="0" w:space="0" w:color="auto"/>
        <w:left w:val="none" w:sz="0" w:space="0" w:color="auto"/>
        <w:bottom w:val="none" w:sz="0" w:space="0" w:color="auto"/>
        <w:right w:val="none" w:sz="0" w:space="0" w:color="auto"/>
      </w:divBdr>
      <w:divsChild>
        <w:div w:id="599416378">
          <w:marLeft w:val="640"/>
          <w:marRight w:val="0"/>
          <w:marTop w:val="0"/>
          <w:marBottom w:val="0"/>
          <w:divBdr>
            <w:top w:val="none" w:sz="0" w:space="0" w:color="auto"/>
            <w:left w:val="none" w:sz="0" w:space="0" w:color="auto"/>
            <w:bottom w:val="none" w:sz="0" w:space="0" w:color="auto"/>
            <w:right w:val="none" w:sz="0" w:space="0" w:color="auto"/>
          </w:divBdr>
        </w:div>
        <w:div w:id="1957977620">
          <w:marLeft w:val="640"/>
          <w:marRight w:val="0"/>
          <w:marTop w:val="0"/>
          <w:marBottom w:val="0"/>
          <w:divBdr>
            <w:top w:val="none" w:sz="0" w:space="0" w:color="auto"/>
            <w:left w:val="none" w:sz="0" w:space="0" w:color="auto"/>
            <w:bottom w:val="none" w:sz="0" w:space="0" w:color="auto"/>
            <w:right w:val="none" w:sz="0" w:space="0" w:color="auto"/>
          </w:divBdr>
        </w:div>
        <w:div w:id="941693545">
          <w:marLeft w:val="640"/>
          <w:marRight w:val="0"/>
          <w:marTop w:val="0"/>
          <w:marBottom w:val="0"/>
          <w:divBdr>
            <w:top w:val="none" w:sz="0" w:space="0" w:color="auto"/>
            <w:left w:val="none" w:sz="0" w:space="0" w:color="auto"/>
            <w:bottom w:val="none" w:sz="0" w:space="0" w:color="auto"/>
            <w:right w:val="none" w:sz="0" w:space="0" w:color="auto"/>
          </w:divBdr>
        </w:div>
        <w:div w:id="840505198">
          <w:marLeft w:val="640"/>
          <w:marRight w:val="0"/>
          <w:marTop w:val="0"/>
          <w:marBottom w:val="0"/>
          <w:divBdr>
            <w:top w:val="none" w:sz="0" w:space="0" w:color="auto"/>
            <w:left w:val="none" w:sz="0" w:space="0" w:color="auto"/>
            <w:bottom w:val="none" w:sz="0" w:space="0" w:color="auto"/>
            <w:right w:val="none" w:sz="0" w:space="0" w:color="auto"/>
          </w:divBdr>
        </w:div>
        <w:div w:id="1787235864">
          <w:marLeft w:val="640"/>
          <w:marRight w:val="0"/>
          <w:marTop w:val="0"/>
          <w:marBottom w:val="0"/>
          <w:divBdr>
            <w:top w:val="none" w:sz="0" w:space="0" w:color="auto"/>
            <w:left w:val="none" w:sz="0" w:space="0" w:color="auto"/>
            <w:bottom w:val="none" w:sz="0" w:space="0" w:color="auto"/>
            <w:right w:val="none" w:sz="0" w:space="0" w:color="auto"/>
          </w:divBdr>
        </w:div>
        <w:div w:id="716659656">
          <w:marLeft w:val="640"/>
          <w:marRight w:val="0"/>
          <w:marTop w:val="0"/>
          <w:marBottom w:val="0"/>
          <w:divBdr>
            <w:top w:val="none" w:sz="0" w:space="0" w:color="auto"/>
            <w:left w:val="none" w:sz="0" w:space="0" w:color="auto"/>
            <w:bottom w:val="none" w:sz="0" w:space="0" w:color="auto"/>
            <w:right w:val="none" w:sz="0" w:space="0" w:color="auto"/>
          </w:divBdr>
        </w:div>
        <w:div w:id="713890913">
          <w:marLeft w:val="640"/>
          <w:marRight w:val="0"/>
          <w:marTop w:val="0"/>
          <w:marBottom w:val="0"/>
          <w:divBdr>
            <w:top w:val="none" w:sz="0" w:space="0" w:color="auto"/>
            <w:left w:val="none" w:sz="0" w:space="0" w:color="auto"/>
            <w:bottom w:val="none" w:sz="0" w:space="0" w:color="auto"/>
            <w:right w:val="none" w:sz="0" w:space="0" w:color="auto"/>
          </w:divBdr>
        </w:div>
        <w:div w:id="1321084409">
          <w:marLeft w:val="640"/>
          <w:marRight w:val="0"/>
          <w:marTop w:val="0"/>
          <w:marBottom w:val="0"/>
          <w:divBdr>
            <w:top w:val="none" w:sz="0" w:space="0" w:color="auto"/>
            <w:left w:val="none" w:sz="0" w:space="0" w:color="auto"/>
            <w:bottom w:val="none" w:sz="0" w:space="0" w:color="auto"/>
            <w:right w:val="none" w:sz="0" w:space="0" w:color="auto"/>
          </w:divBdr>
        </w:div>
        <w:div w:id="1334600238">
          <w:marLeft w:val="640"/>
          <w:marRight w:val="0"/>
          <w:marTop w:val="0"/>
          <w:marBottom w:val="0"/>
          <w:divBdr>
            <w:top w:val="none" w:sz="0" w:space="0" w:color="auto"/>
            <w:left w:val="none" w:sz="0" w:space="0" w:color="auto"/>
            <w:bottom w:val="none" w:sz="0" w:space="0" w:color="auto"/>
            <w:right w:val="none" w:sz="0" w:space="0" w:color="auto"/>
          </w:divBdr>
        </w:div>
        <w:div w:id="643512942">
          <w:marLeft w:val="640"/>
          <w:marRight w:val="0"/>
          <w:marTop w:val="0"/>
          <w:marBottom w:val="0"/>
          <w:divBdr>
            <w:top w:val="none" w:sz="0" w:space="0" w:color="auto"/>
            <w:left w:val="none" w:sz="0" w:space="0" w:color="auto"/>
            <w:bottom w:val="none" w:sz="0" w:space="0" w:color="auto"/>
            <w:right w:val="none" w:sz="0" w:space="0" w:color="auto"/>
          </w:divBdr>
        </w:div>
        <w:div w:id="475684554">
          <w:marLeft w:val="640"/>
          <w:marRight w:val="0"/>
          <w:marTop w:val="0"/>
          <w:marBottom w:val="0"/>
          <w:divBdr>
            <w:top w:val="none" w:sz="0" w:space="0" w:color="auto"/>
            <w:left w:val="none" w:sz="0" w:space="0" w:color="auto"/>
            <w:bottom w:val="none" w:sz="0" w:space="0" w:color="auto"/>
            <w:right w:val="none" w:sz="0" w:space="0" w:color="auto"/>
          </w:divBdr>
        </w:div>
        <w:div w:id="9458504">
          <w:marLeft w:val="640"/>
          <w:marRight w:val="0"/>
          <w:marTop w:val="0"/>
          <w:marBottom w:val="0"/>
          <w:divBdr>
            <w:top w:val="none" w:sz="0" w:space="0" w:color="auto"/>
            <w:left w:val="none" w:sz="0" w:space="0" w:color="auto"/>
            <w:bottom w:val="none" w:sz="0" w:space="0" w:color="auto"/>
            <w:right w:val="none" w:sz="0" w:space="0" w:color="auto"/>
          </w:divBdr>
        </w:div>
        <w:div w:id="473714188">
          <w:marLeft w:val="640"/>
          <w:marRight w:val="0"/>
          <w:marTop w:val="0"/>
          <w:marBottom w:val="0"/>
          <w:divBdr>
            <w:top w:val="none" w:sz="0" w:space="0" w:color="auto"/>
            <w:left w:val="none" w:sz="0" w:space="0" w:color="auto"/>
            <w:bottom w:val="none" w:sz="0" w:space="0" w:color="auto"/>
            <w:right w:val="none" w:sz="0" w:space="0" w:color="auto"/>
          </w:divBdr>
        </w:div>
        <w:div w:id="1342321538">
          <w:marLeft w:val="640"/>
          <w:marRight w:val="0"/>
          <w:marTop w:val="0"/>
          <w:marBottom w:val="0"/>
          <w:divBdr>
            <w:top w:val="none" w:sz="0" w:space="0" w:color="auto"/>
            <w:left w:val="none" w:sz="0" w:space="0" w:color="auto"/>
            <w:bottom w:val="none" w:sz="0" w:space="0" w:color="auto"/>
            <w:right w:val="none" w:sz="0" w:space="0" w:color="auto"/>
          </w:divBdr>
        </w:div>
        <w:div w:id="225336997">
          <w:marLeft w:val="640"/>
          <w:marRight w:val="0"/>
          <w:marTop w:val="0"/>
          <w:marBottom w:val="0"/>
          <w:divBdr>
            <w:top w:val="none" w:sz="0" w:space="0" w:color="auto"/>
            <w:left w:val="none" w:sz="0" w:space="0" w:color="auto"/>
            <w:bottom w:val="none" w:sz="0" w:space="0" w:color="auto"/>
            <w:right w:val="none" w:sz="0" w:space="0" w:color="auto"/>
          </w:divBdr>
        </w:div>
        <w:div w:id="39867101">
          <w:marLeft w:val="640"/>
          <w:marRight w:val="0"/>
          <w:marTop w:val="0"/>
          <w:marBottom w:val="0"/>
          <w:divBdr>
            <w:top w:val="none" w:sz="0" w:space="0" w:color="auto"/>
            <w:left w:val="none" w:sz="0" w:space="0" w:color="auto"/>
            <w:bottom w:val="none" w:sz="0" w:space="0" w:color="auto"/>
            <w:right w:val="none" w:sz="0" w:space="0" w:color="auto"/>
          </w:divBdr>
        </w:div>
        <w:div w:id="2135706399">
          <w:marLeft w:val="640"/>
          <w:marRight w:val="0"/>
          <w:marTop w:val="0"/>
          <w:marBottom w:val="0"/>
          <w:divBdr>
            <w:top w:val="none" w:sz="0" w:space="0" w:color="auto"/>
            <w:left w:val="none" w:sz="0" w:space="0" w:color="auto"/>
            <w:bottom w:val="none" w:sz="0" w:space="0" w:color="auto"/>
            <w:right w:val="none" w:sz="0" w:space="0" w:color="auto"/>
          </w:divBdr>
        </w:div>
        <w:div w:id="2066098772">
          <w:marLeft w:val="640"/>
          <w:marRight w:val="0"/>
          <w:marTop w:val="0"/>
          <w:marBottom w:val="0"/>
          <w:divBdr>
            <w:top w:val="none" w:sz="0" w:space="0" w:color="auto"/>
            <w:left w:val="none" w:sz="0" w:space="0" w:color="auto"/>
            <w:bottom w:val="none" w:sz="0" w:space="0" w:color="auto"/>
            <w:right w:val="none" w:sz="0" w:space="0" w:color="auto"/>
          </w:divBdr>
        </w:div>
        <w:div w:id="1574002247">
          <w:marLeft w:val="640"/>
          <w:marRight w:val="0"/>
          <w:marTop w:val="0"/>
          <w:marBottom w:val="0"/>
          <w:divBdr>
            <w:top w:val="none" w:sz="0" w:space="0" w:color="auto"/>
            <w:left w:val="none" w:sz="0" w:space="0" w:color="auto"/>
            <w:bottom w:val="none" w:sz="0" w:space="0" w:color="auto"/>
            <w:right w:val="none" w:sz="0" w:space="0" w:color="auto"/>
          </w:divBdr>
        </w:div>
        <w:div w:id="2104720074">
          <w:marLeft w:val="640"/>
          <w:marRight w:val="0"/>
          <w:marTop w:val="0"/>
          <w:marBottom w:val="0"/>
          <w:divBdr>
            <w:top w:val="none" w:sz="0" w:space="0" w:color="auto"/>
            <w:left w:val="none" w:sz="0" w:space="0" w:color="auto"/>
            <w:bottom w:val="none" w:sz="0" w:space="0" w:color="auto"/>
            <w:right w:val="none" w:sz="0" w:space="0" w:color="auto"/>
          </w:divBdr>
        </w:div>
        <w:div w:id="952711560">
          <w:marLeft w:val="640"/>
          <w:marRight w:val="0"/>
          <w:marTop w:val="0"/>
          <w:marBottom w:val="0"/>
          <w:divBdr>
            <w:top w:val="none" w:sz="0" w:space="0" w:color="auto"/>
            <w:left w:val="none" w:sz="0" w:space="0" w:color="auto"/>
            <w:bottom w:val="none" w:sz="0" w:space="0" w:color="auto"/>
            <w:right w:val="none" w:sz="0" w:space="0" w:color="auto"/>
          </w:divBdr>
        </w:div>
        <w:div w:id="1067387452">
          <w:marLeft w:val="640"/>
          <w:marRight w:val="0"/>
          <w:marTop w:val="0"/>
          <w:marBottom w:val="0"/>
          <w:divBdr>
            <w:top w:val="none" w:sz="0" w:space="0" w:color="auto"/>
            <w:left w:val="none" w:sz="0" w:space="0" w:color="auto"/>
            <w:bottom w:val="none" w:sz="0" w:space="0" w:color="auto"/>
            <w:right w:val="none" w:sz="0" w:space="0" w:color="auto"/>
          </w:divBdr>
        </w:div>
        <w:div w:id="820197172">
          <w:marLeft w:val="640"/>
          <w:marRight w:val="0"/>
          <w:marTop w:val="0"/>
          <w:marBottom w:val="0"/>
          <w:divBdr>
            <w:top w:val="none" w:sz="0" w:space="0" w:color="auto"/>
            <w:left w:val="none" w:sz="0" w:space="0" w:color="auto"/>
            <w:bottom w:val="none" w:sz="0" w:space="0" w:color="auto"/>
            <w:right w:val="none" w:sz="0" w:space="0" w:color="auto"/>
          </w:divBdr>
        </w:div>
        <w:div w:id="1620144109">
          <w:marLeft w:val="640"/>
          <w:marRight w:val="0"/>
          <w:marTop w:val="0"/>
          <w:marBottom w:val="0"/>
          <w:divBdr>
            <w:top w:val="none" w:sz="0" w:space="0" w:color="auto"/>
            <w:left w:val="none" w:sz="0" w:space="0" w:color="auto"/>
            <w:bottom w:val="none" w:sz="0" w:space="0" w:color="auto"/>
            <w:right w:val="none" w:sz="0" w:space="0" w:color="auto"/>
          </w:divBdr>
        </w:div>
        <w:div w:id="2117746876">
          <w:marLeft w:val="640"/>
          <w:marRight w:val="0"/>
          <w:marTop w:val="0"/>
          <w:marBottom w:val="0"/>
          <w:divBdr>
            <w:top w:val="none" w:sz="0" w:space="0" w:color="auto"/>
            <w:left w:val="none" w:sz="0" w:space="0" w:color="auto"/>
            <w:bottom w:val="none" w:sz="0" w:space="0" w:color="auto"/>
            <w:right w:val="none" w:sz="0" w:space="0" w:color="auto"/>
          </w:divBdr>
        </w:div>
        <w:div w:id="196088220">
          <w:marLeft w:val="640"/>
          <w:marRight w:val="0"/>
          <w:marTop w:val="0"/>
          <w:marBottom w:val="0"/>
          <w:divBdr>
            <w:top w:val="none" w:sz="0" w:space="0" w:color="auto"/>
            <w:left w:val="none" w:sz="0" w:space="0" w:color="auto"/>
            <w:bottom w:val="none" w:sz="0" w:space="0" w:color="auto"/>
            <w:right w:val="none" w:sz="0" w:space="0" w:color="auto"/>
          </w:divBdr>
        </w:div>
        <w:div w:id="663439480">
          <w:marLeft w:val="640"/>
          <w:marRight w:val="0"/>
          <w:marTop w:val="0"/>
          <w:marBottom w:val="0"/>
          <w:divBdr>
            <w:top w:val="none" w:sz="0" w:space="0" w:color="auto"/>
            <w:left w:val="none" w:sz="0" w:space="0" w:color="auto"/>
            <w:bottom w:val="none" w:sz="0" w:space="0" w:color="auto"/>
            <w:right w:val="none" w:sz="0" w:space="0" w:color="auto"/>
          </w:divBdr>
        </w:div>
        <w:div w:id="1403215596">
          <w:marLeft w:val="640"/>
          <w:marRight w:val="0"/>
          <w:marTop w:val="0"/>
          <w:marBottom w:val="0"/>
          <w:divBdr>
            <w:top w:val="none" w:sz="0" w:space="0" w:color="auto"/>
            <w:left w:val="none" w:sz="0" w:space="0" w:color="auto"/>
            <w:bottom w:val="none" w:sz="0" w:space="0" w:color="auto"/>
            <w:right w:val="none" w:sz="0" w:space="0" w:color="auto"/>
          </w:divBdr>
        </w:div>
        <w:div w:id="818884180">
          <w:marLeft w:val="640"/>
          <w:marRight w:val="0"/>
          <w:marTop w:val="0"/>
          <w:marBottom w:val="0"/>
          <w:divBdr>
            <w:top w:val="none" w:sz="0" w:space="0" w:color="auto"/>
            <w:left w:val="none" w:sz="0" w:space="0" w:color="auto"/>
            <w:bottom w:val="none" w:sz="0" w:space="0" w:color="auto"/>
            <w:right w:val="none" w:sz="0" w:space="0" w:color="auto"/>
          </w:divBdr>
        </w:div>
        <w:div w:id="1587694106">
          <w:marLeft w:val="640"/>
          <w:marRight w:val="0"/>
          <w:marTop w:val="0"/>
          <w:marBottom w:val="0"/>
          <w:divBdr>
            <w:top w:val="none" w:sz="0" w:space="0" w:color="auto"/>
            <w:left w:val="none" w:sz="0" w:space="0" w:color="auto"/>
            <w:bottom w:val="none" w:sz="0" w:space="0" w:color="auto"/>
            <w:right w:val="none" w:sz="0" w:space="0" w:color="auto"/>
          </w:divBdr>
        </w:div>
      </w:divsChild>
    </w:div>
    <w:div w:id="1644382833">
      <w:bodyDiv w:val="1"/>
      <w:marLeft w:val="0"/>
      <w:marRight w:val="0"/>
      <w:marTop w:val="0"/>
      <w:marBottom w:val="0"/>
      <w:divBdr>
        <w:top w:val="none" w:sz="0" w:space="0" w:color="auto"/>
        <w:left w:val="none" w:sz="0" w:space="0" w:color="auto"/>
        <w:bottom w:val="none" w:sz="0" w:space="0" w:color="auto"/>
        <w:right w:val="none" w:sz="0" w:space="0" w:color="auto"/>
      </w:divBdr>
    </w:div>
    <w:div w:id="1647390760">
      <w:bodyDiv w:val="1"/>
      <w:marLeft w:val="0"/>
      <w:marRight w:val="0"/>
      <w:marTop w:val="0"/>
      <w:marBottom w:val="0"/>
      <w:divBdr>
        <w:top w:val="none" w:sz="0" w:space="0" w:color="auto"/>
        <w:left w:val="none" w:sz="0" w:space="0" w:color="auto"/>
        <w:bottom w:val="none" w:sz="0" w:space="0" w:color="auto"/>
        <w:right w:val="none" w:sz="0" w:space="0" w:color="auto"/>
      </w:divBdr>
      <w:divsChild>
        <w:div w:id="1679037840">
          <w:marLeft w:val="640"/>
          <w:marRight w:val="0"/>
          <w:marTop w:val="0"/>
          <w:marBottom w:val="0"/>
          <w:divBdr>
            <w:top w:val="none" w:sz="0" w:space="0" w:color="auto"/>
            <w:left w:val="none" w:sz="0" w:space="0" w:color="auto"/>
            <w:bottom w:val="none" w:sz="0" w:space="0" w:color="auto"/>
            <w:right w:val="none" w:sz="0" w:space="0" w:color="auto"/>
          </w:divBdr>
        </w:div>
        <w:div w:id="991059455">
          <w:marLeft w:val="640"/>
          <w:marRight w:val="0"/>
          <w:marTop w:val="0"/>
          <w:marBottom w:val="0"/>
          <w:divBdr>
            <w:top w:val="none" w:sz="0" w:space="0" w:color="auto"/>
            <w:left w:val="none" w:sz="0" w:space="0" w:color="auto"/>
            <w:bottom w:val="none" w:sz="0" w:space="0" w:color="auto"/>
            <w:right w:val="none" w:sz="0" w:space="0" w:color="auto"/>
          </w:divBdr>
        </w:div>
        <w:div w:id="454375002">
          <w:marLeft w:val="640"/>
          <w:marRight w:val="0"/>
          <w:marTop w:val="0"/>
          <w:marBottom w:val="0"/>
          <w:divBdr>
            <w:top w:val="none" w:sz="0" w:space="0" w:color="auto"/>
            <w:left w:val="none" w:sz="0" w:space="0" w:color="auto"/>
            <w:bottom w:val="none" w:sz="0" w:space="0" w:color="auto"/>
            <w:right w:val="none" w:sz="0" w:space="0" w:color="auto"/>
          </w:divBdr>
        </w:div>
        <w:div w:id="771390829">
          <w:marLeft w:val="640"/>
          <w:marRight w:val="0"/>
          <w:marTop w:val="0"/>
          <w:marBottom w:val="0"/>
          <w:divBdr>
            <w:top w:val="none" w:sz="0" w:space="0" w:color="auto"/>
            <w:left w:val="none" w:sz="0" w:space="0" w:color="auto"/>
            <w:bottom w:val="none" w:sz="0" w:space="0" w:color="auto"/>
            <w:right w:val="none" w:sz="0" w:space="0" w:color="auto"/>
          </w:divBdr>
        </w:div>
        <w:div w:id="2007706685">
          <w:marLeft w:val="640"/>
          <w:marRight w:val="0"/>
          <w:marTop w:val="0"/>
          <w:marBottom w:val="0"/>
          <w:divBdr>
            <w:top w:val="none" w:sz="0" w:space="0" w:color="auto"/>
            <w:left w:val="none" w:sz="0" w:space="0" w:color="auto"/>
            <w:bottom w:val="none" w:sz="0" w:space="0" w:color="auto"/>
            <w:right w:val="none" w:sz="0" w:space="0" w:color="auto"/>
          </w:divBdr>
        </w:div>
        <w:div w:id="772437324">
          <w:marLeft w:val="640"/>
          <w:marRight w:val="0"/>
          <w:marTop w:val="0"/>
          <w:marBottom w:val="0"/>
          <w:divBdr>
            <w:top w:val="none" w:sz="0" w:space="0" w:color="auto"/>
            <w:left w:val="none" w:sz="0" w:space="0" w:color="auto"/>
            <w:bottom w:val="none" w:sz="0" w:space="0" w:color="auto"/>
            <w:right w:val="none" w:sz="0" w:space="0" w:color="auto"/>
          </w:divBdr>
        </w:div>
        <w:div w:id="490950909">
          <w:marLeft w:val="640"/>
          <w:marRight w:val="0"/>
          <w:marTop w:val="0"/>
          <w:marBottom w:val="0"/>
          <w:divBdr>
            <w:top w:val="none" w:sz="0" w:space="0" w:color="auto"/>
            <w:left w:val="none" w:sz="0" w:space="0" w:color="auto"/>
            <w:bottom w:val="none" w:sz="0" w:space="0" w:color="auto"/>
            <w:right w:val="none" w:sz="0" w:space="0" w:color="auto"/>
          </w:divBdr>
        </w:div>
        <w:div w:id="328559277">
          <w:marLeft w:val="640"/>
          <w:marRight w:val="0"/>
          <w:marTop w:val="0"/>
          <w:marBottom w:val="0"/>
          <w:divBdr>
            <w:top w:val="none" w:sz="0" w:space="0" w:color="auto"/>
            <w:left w:val="none" w:sz="0" w:space="0" w:color="auto"/>
            <w:bottom w:val="none" w:sz="0" w:space="0" w:color="auto"/>
            <w:right w:val="none" w:sz="0" w:space="0" w:color="auto"/>
          </w:divBdr>
        </w:div>
        <w:div w:id="547036518">
          <w:marLeft w:val="640"/>
          <w:marRight w:val="0"/>
          <w:marTop w:val="0"/>
          <w:marBottom w:val="0"/>
          <w:divBdr>
            <w:top w:val="none" w:sz="0" w:space="0" w:color="auto"/>
            <w:left w:val="none" w:sz="0" w:space="0" w:color="auto"/>
            <w:bottom w:val="none" w:sz="0" w:space="0" w:color="auto"/>
            <w:right w:val="none" w:sz="0" w:space="0" w:color="auto"/>
          </w:divBdr>
        </w:div>
        <w:div w:id="1814759935">
          <w:marLeft w:val="640"/>
          <w:marRight w:val="0"/>
          <w:marTop w:val="0"/>
          <w:marBottom w:val="0"/>
          <w:divBdr>
            <w:top w:val="none" w:sz="0" w:space="0" w:color="auto"/>
            <w:left w:val="none" w:sz="0" w:space="0" w:color="auto"/>
            <w:bottom w:val="none" w:sz="0" w:space="0" w:color="auto"/>
            <w:right w:val="none" w:sz="0" w:space="0" w:color="auto"/>
          </w:divBdr>
        </w:div>
        <w:div w:id="404885743">
          <w:marLeft w:val="640"/>
          <w:marRight w:val="0"/>
          <w:marTop w:val="0"/>
          <w:marBottom w:val="0"/>
          <w:divBdr>
            <w:top w:val="none" w:sz="0" w:space="0" w:color="auto"/>
            <w:left w:val="none" w:sz="0" w:space="0" w:color="auto"/>
            <w:bottom w:val="none" w:sz="0" w:space="0" w:color="auto"/>
            <w:right w:val="none" w:sz="0" w:space="0" w:color="auto"/>
          </w:divBdr>
        </w:div>
        <w:div w:id="1040587646">
          <w:marLeft w:val="640"/>
          <w:marRight w:val="0"/>
          <w:marTop w:val="0"/>
          <w:marBottom w:val="0"/>
          <w:divBdr>
            <w:top w:val="none" w:sz="0" w:space="0" w:color="auto"/>
            <w:left w:val="none" w:sz="0" w:space="0" w:color="auto"/>
            <w:bottom w:val="none" w:sz="0" w:space="0" w:color="auto"/>
            <w:right w:val="none" w:sz="0" w:space="0" w:color="auto"/>
          </w:divBdr>
        </w:div>
        <w:div w:id="1210189859">
          <w:marLeft w:val="640"/>
          <w:marRight w:val="0"/>
          <w:marTop w:val="0"/>
          <w:marBottom w:val="0"/>
          <w:divBdr>
            <w:top w:val="none" w:sz="0" w:space="0" w:color="auto"/>
            <w:left w:val="none" w:sz="0" w:space="0" w:color="auto"/>
            <w:bottom w:val="none" w:sz="0" w:space="0" w:color="auto"/>
            <w:right w:val="none" w:sz="0" w:space="0" w:color="auto"/>
          </w:divBdr>
        </w:div>
        <w:div w:id="1049181526">
          <w:marLeft w:val="640"/>
          <w:marRight w:val="0"/>
          <w:marTop w:val="0"/>
          <w:marBottom w:val="0"/>
          <w:divBdr>
            <w:top w:val="none" w:sz="0" w:space="0" w:color="auto"/>
            <w:left w:val="none" w:sz="0" w:space="0" w:color="auto"/>
            <w:bottom w:val="none" w:sz="0" w:space="0" w:color="auto"/>
            <w:right w:val="none" w:sz="0" w:space="0" w:color="auto"/>
          </w:divBdr>
        </w:div>
        <w:div w:id="715785026">
          <w:marLeft w:val="640"/>
          <w:marRight w:val="0"/>
          <w:marTop w:val="0"/>
          <w:marBottom w:val="0"/>
          <w:divBdr>
            <w:top w:val="none" w:sz="0" w:space="0" w:color="auto"/>
            <w:left w:val="none" w:sz="0" w:space="0" w:color="auto"/>
            <w:bottom w:val="none" w:sz="0" w:space="0" w:color="auto"/>
            <w:right w:val="none" w:sz="0" w:space="0" w:color="auto"/>
          </w:divBdr>
        </w:div>
        <w:div w:id="259602174">
          <w:marLeft w:val="640"/>
          <w:marRight w:val="0"/>
          <w:marTop w:val="0"/>
          <w:marBottom w:val="0"/>
          <w:divBdr>
            <w:top w:val="none" w:sz="0" w:space="0" w:color="auto"/>
            <w:left w:val="none" w:sz="0" w:space="0" w:color="auto"/>
            <w:bottom w:val="none" w:sz="0" w:space="0" w:color="auto"/>
            <w:right w:val="none" w:sz="0" w:space="0" w:color="auto"/>
          </w:divBdr>
        </w:div>
        <w:div w:id="1242250881">
          <w:marLeft w:val="640"/>
          <w:marRight w:val="0"/>
          <w:marTop w:val="0"/>
          <w:marBottom w:val="0"/>
          <w:divBdr>
            <w:top w:val="none" w:sz="0" w:space="0" w:color="auto"/>
            <w:left w:val="none" w:sz="0" w:space="0" w:color="auto"/>
            <w:bottom w:val="none" w:sz="0" w:space="0" w:color="auto"/>
            <w:right w:val="none" w:sz="0" w:space="0" w:color="auto"/>
          </w:divBdr>
        </w:div>
        <w:div w:id="1765491731">
          <w:marLeft w:val="640"/>
          <w:marRight w:val="0"/>
          <w:marTop w:val="0"/>
          <w:marBottom w:val="0"/>
          <w:divBdr>
            <w:top w:val="none" w:sz="0" w:space="0" w:color="auto"/>
            <w:left w:val="none" w:sz="0" w:space="0" w:color="auto"/>
            <w:bottom w:val="none" w:sz="0" w:space="0" w:color="auto"/>
            <w:right w:val="none" w:sz="0" w:space="0" w:color="auto"/>
          </w:divBdr>
        </w:div>
        <w:div w:id="373314482">
          <w:marLeft w:val="640"/>
          <w:marRight w:val="0"/>
          <w:marTop w:val="0"/>
          <w:marBottom w:val="0"/>
          <w:divBdr>
            <w:top w:val="none" w:sz="0" w:space="0" w:color="auto"/>
            <w:left w:val="none" w:sz="0" w:space="0" w:color="auto"/>
            <w:bottom w:val="none" w:sz="0" w:space="0" w:color="auto"/>
            <w:right w:val="none" w:sz="0" w:space="0" w:color="auto"/>
          </w:divBdr>
        </w:div>
        <w:div w:id="100077405">
          <w:marLeft w:val="640"/>
          <w:marRight w:val="0"/>
          <w:marTop w:val="0"/>
          <w:marBottom w:val="0"/>
          <w:divBdr>
            <w:top w:val="none" w:sz="0" w:space="0" w:color="auto"/>
            <w:left w:val="none" w:sz="0" w:space="0" w:color="auto"/>
            <w:bottom w:val="none" w:sz="0" w:space="0" w:color="auto"/>
            <w:right w:val="none" w:sz="0" w:space="0" w:color="auto"/>
          </w:divBdr>
        </w:div>
        <w:div w:id="1591699664">
          <w:marLeft w:val="640"/>
          <w:marRight w:val="0"/>
          <w:marTop w:val="0"/>
          <w:marBottom w:val="0"/>
          <w:divBdr>
            <w:top w:val="none" w:sz="0" w:space="0" w:color="auto"/>
            <w:left w:val="none" w:sz="0" w:space="0" w:color="auto"/>
            <w:bottom w:val="none" w:sz="0" w:space="0" w:color="auto"/>
            <w:right w:val="none" w:sz="0" w:space="0" w:color="auto"/>
          </w:divBdr>
        </w:div>
        <w:div w:id="708185911">
          <w:marLeft w:val="640"/>
          <w:marRight w:val="0"/>
          <w:marTop w:val="0"/>
          <w:marBottom w:val="0"/>
          <w:divBdr>
            <w:top w:val="none" w:sz="0" w:space="0" w:color="auto"/>
            <w:left w:val="none" w:sz="0" w:space="0" w:color="auto"/>
            <w:bottom w:val="none" w:sz="0" w:space="0" w:color="auto"/>
            <w:right w:val="none" w:sz="0" w:space="0" w:color="auto"/>
          </w:divBdr>
        </w:div>
        <w:div w:id="1202590695">
          <w:marLeft w:val="640"/>
          <w:marRight w:val="0"/>
          <w:marTop w:val="0"/>
          <w:marBottom w:val="0"/>
          <w:divBdr>
            <w:top w:val="none" w:sz="0" w:space="0" w:color="auto"/>
            <w:left w:val="none" w:sz="0" w:space="0" w:color="auto"/>
            <w:bottom w:val="none" w:sz="0" w:space="0" w:color="auto"/>
            <w:right w:val="none" w:sz="0" w:space="0" w:color="auto"/>
          </w:divBdr>
        </w:div>
        <w:div w:id="245501722">
          <w:marLeft w:val="640"/>
          <w:marRight w:val="0"/>
          <w:marTop w:val="0"/>
          <w:marBottom w:val="0"/>
          <w:divBdr>
            <w:top w:val="none" w:sz="0" w:space="0" w:color="auto"/>
            <w:left w:val="none" w:sz="0" w:space="0" w:color="auto"/>
            <w:bottom w:val="none" w:sz="0" w:space="0" w:color="auto"/>
            <w:right w:val="none" w:sz="0" w:space="0" w:color="auto"/>
          </w:divBdr>
        </w:div>
        <w:div w:id="1719671581">
          <w:marLeft w:val="640"/>
          <w:marRight w:val="0"/>
          <w:marTop w:val="0"/>
          <w:marBottom w:val="0"/>
          <w:divBdr>
            <w:top w:val="none" w:sz="0" w:space="0" w:color="auto"/>
            <w:left w:val="none" w:sz="0" w:space="0" w:color="auto"/>
            <w:bottom w:val="none" w:sz="0" w:space="0" w:color="auto"/>
            <w:right w:val="none" w:sz="0" w:space="0" w:color="auto"/>
          </w:divBdr>
        </w:div>
        <w:div w:id="1010644165">
          <w:marLeft w:val="640"/>
          <w:marRight w:val="0"/>
          <w:marTop w:val="0"/>
          <w:marBottom w:val="0"/>
          <w:divBdr>
            <w:top w:val="none" w:sz="0" w:space="0" w:color="auto"/>
            <w:left w:val="none" w:sz="0" w:space="0" w:color="auto"/>
            <w:bottom w:val="none" w:sz="0" w:space="0" w:color="auto"/>
            <w:right w:val="none" w:sz="0" w:space="0" w:color="auto"/>
          </w:divBdr>
        </w:div>
        <w:div w:id="148594796">
          <w:marLeft w:val="640"/>
          <w:marRight w:val="0"/>
          <w:marTop w:val="0"/>
          <w:marBottom w:val="0"/>
          <w:divBdr>
            <w:top w:val="none" w:sz="0" w:space="0" w:color="auto"/>
            <w:left w:val="none" w:sz="0" w:space="0" w:color="auto"/>
            <w:bottom w:val="none" w:sz="0" w:space="0" w:color="auto"/>
            <w:right w:val="none" w:sz="0" w:space="0" w:color="auto"/>
          </w:divBdr>
        </w:div>
        <w:div w:id="1192961998">
          <w:marLeft w:val="640"/>
          <w:marRight w:val="0"/>
          <w:marTop w:val="0"/>
          <w:marBottom w:val="0"/>
          <w:divBdr>
            <w:top w:val="none" w:sz="0" w:space="0" w:color="auto"/>
            <w:left w:val="none" w:sz="0" w:space="0" w:color="auto"/>
            <w:bottom w:val="none" w:sz="0" w:space="0" w:color="auto"/>
            <w:right w:val="none" w:sz="0" w:space="0" w:color="auto"/>
          </w:divBdr>
        </w:div>
        <w:div w:id="565652296">
          <w:marLeft w:val="640"/>
          <w:marRight w:val="0"/>
          <w:marTop w:val="0"/>
          <w:marBottom w:val="0"/>
          <w:divBdr>
            <w:top w:val="none" w:sz="0" w:space="0" w:color="auto"/>
            <w:left w:val="none" w:sz="0" w:space="0" w:color="auto"/>
            <w:bottom w:val="none" w:sz="0" w:space="0" w:color="auto"/>
            <w:right w:val="none" w:sz="0" w:space="0" w:color="auto"/>
          </w:divBdr>
        </w:div>
        <w:div w:id="233199421">
          <w:marLeft w:val="640"/>
          <w:marRight w:val="0"/>
          <w:marTop w:val="0"/>
          <w:marBottom w:val="0"/>
          <w:divBdr>
            <w:top w:val="none" w:sz="0" w:space="0" w:color="auto"/>
            <w:left w:val="none" w:sz="0" w:space="0" w:color="auto"/>
            <w:bottom w:val="none" w:sz="0" w:space="0" w:color="auto"/>
            <w:right w:val="none" w:sz="0" w:space="0" w:color="auto"/>
          </w:divBdr>
        </w:div>
        <w:div w:id="1848133441">
          <w:marLeft w:val="640"/>
          <w:marRight w:val="0"/>
          <w:marTop w:val="0"/>
          <w:marBottom w:val="0"/>
          <w:divBdr>
            <w:top w:val="none" w:sz="0" w:space="0" w:color="auto"/>
            <w:left w:val="none" w:sz="0" w:space="0" w:color="auto"/>
            <w:bottom w:val="none" w:sz="0" w:space="0" w:color="auto"/>
            <w:right w:val="none" w:sz="0" w:space="0" w:color="auto"/>
          </w:divBdr>
        </w:div>
        <w:div w:id="952907302">
          <w:marLeft w:val="640"/>
          <w:marRight w:val="0"/>
          <w:marTop w:val="0"/>
          <w:marBottom w:val="0"/>
          <w:divBdr>
            <w:top w:val="none" w:sz="0" w:space="0" w:color="auto"/>
            <w:left w:val="none" w:sz="0" w:space="0" w:color="auto"/>
            <w:bottom w:val="none" w:sz="0" w:space="0" w:color="auto"/>
            <w:right w:val="none" w:sz="0" w:space="0" w:color="auto"/>
          </w:divBdr>
        </w:div>
      </w:divsChild>
    </w:div>
    <w:div w:id="1654220232">
      <w:bodyDiv w:val="1"/>
      <w:marLeft w:val="0"/>
      <w:marRight w:val="0"/>
      <w:marTop w:val="0"/>
      <w:marBottom w:val="0"/>
      <w:divBdr>
        <w:top w:val="none" w:sz="0" w:space="0" w:color="auto"/>
        <w:left w:val="none" w:sz="0" w:space="0" w:color="auto"/>
        <w:bottom w:val="none" w:sz="0" w:space="0" w:color="auto"/>
        <w:right w:val="none" w:sz="0" w:space="0" w:color="auto"/>
      </w:divBdr>
      <w:divsChild>
        <w:div w:id="1754735476">
          <w:marLeft w:val="480"/>
          <w:marRight w:val="0"/>
          <w:marTop w:val="0"/>
          <w:marBottom w:val="0"/>
          <w:divBdr>
            <w:top w:val="none" w:sz="0" w:space="0" w:color="auto"/>
            <w:left w:val="none" w:sz="0" w:space="0" w:color="auto"/>
            <w:bottom w:val="none" w:sz="0" w:space="0" w:color="auto"/>
            <w:right w:val="none" w:sz="0" w:space="0" w:color="auto"/>
          </w:divBdr>
        </w:div>
        <w:div w:id="909540392">
          <w:marLeft w:val="480"/>
          <w:marRight w:val="0"/>
          <w:marTop w:val="0"/>
          <w:marBottom w:val="0"/>
          <w:divBdr>
            <w:top w:val="none" w:sz="0" w:space="0" w:color="auto"/>
            <w:left w:val="none" w:sz="0" w:space="0" w:color="auto"/>
            <w:bottom w:val="none" w:sz="0" w:space="0" w:color="auto"/>
            <w:right w:val="none" w:sz="0" w:space="0" w:color="auto"/>
          </w:divBdr>
        </w:div>
        <w:div w:id="1075594097">
          <w:marLeft w:val="480"/>
          <w:marRight w:val="0"/>
          <w:marTop w:val="0"/>
          <w:marBottom w:val="0"/>
          <w:divBdr>
            <w:top w:val="none" w:sz="0" w:space="0" w:color="auto"/>
            <w:left w:val="none" w:sz="0" w:space="0" w:color="auto"/>
            <w:bottom w:val="none" w:sz="0" w:space="0" w:color="auto"/>
            <w:right w:val="none" w:sz="0" w:space="0" w:color="auto"/>
          </w:divBdr>
        </w:div>
        <w:div w:id="1670794551">
          <w:marLeft w:val="480"/>
          <w:marRight w:val="0"/>
          <w:marTop w:val="0"/>
          <w:marBottom w:val="0"/>
          <w:divBdr>
            <w:top w:val="none" w:sz="0" w:space="0" w:color="auto"/>
            <w:left w:val="none" w:sz="0" w:space="0" w:color="auto"/>
            <w:bottom w:val="none" w:sz="0" w:space="0" w:color="auto"/>
            <w:right w:val="none" w:sz="0" w:space="0" w:color="auto"/>
          </w:divBdr>
        </w:div>
        <w:div w:id="1759213574">
          <w:marLeft w:val="480"/>
          <w:marRight w:val="0"/>
          <w:marTop w:val="0"/>
          <w:marBottom w:val="0"/>
          <w:divBdr>
            <w:top w:val="none" w:sz="0" w:space="0" w:color="auto"/>
            <w:left w:val="none" w:sz="0" w:space="0" w:color="auto"/>
            <w:bottom w:val="none" w:sz="0" w:space="0" w:color="auto"/>
            <w:right w:val="none" w:sz="0" w:space="0" w:color="auto"/>
          </w:divBdr>
        </w:div>
        <w:div w:id="400255988">
          <w:marLeft w:val="480"/>
          <w:marRight w:val="0"/>
          <w:marTop w:val="0"/>
          <w:marBottom w:val="0"/>
          <w:divBdr>
            <w:top w:val="none" w:sz="0" w:space="0" w:color="auto"/>
            <w:left w:val="none" w:sz="0" w:space="0" w:color="auto"/>
            <w:bottom w:val="none" w:sz="0" w:space="0" w:color="auto"/>
            <w:right w:val="none" w:sz="0" w:space="0" w:color="auto"/>
          </w:divBdr>
        </w:div>
        <w:div w:id="599992965">
          <w:marLeft w:val="480"/>
          <w:marRight w:val="0"/>
          <w:marTop w:val="0"/>
          <w:marBottom w:val="0"/>
          <w:divBdr>
            <w:top w:val="none" w:sz="0" w:space="0" w:color="auto"/>
            <w:left w:val="none" w:sz="0" w:space="0" w:color="auto"/>
            <w:bottom w:val="none" w:sz="0" w:space="0" w:color="auto"/>
            <w:right w:val="none" w:sz="0" w:space="0" w:color="auto"/>
          </w:divBdr>
        </w:div>
        <w:div w:id="863861828">
          <w:marLeft w:val="480"/>
          <w:marRight w:val="0"/>
          <w:marTop w:val="0"/>
          <w:marBottom w:val="0"/>
          <w:divBdr>
            <w:top w:val="none" w:sz="0" w:space="0" w:color="auto"/>
            <w:left w:val="none" w:sz="0" w:space="0" w:color="auto"/>
            <w:bottom w:val="none" w:sz="0" w:space="0" w:color="auto"/>
            <w:right w:val="none" w:sz="0" w:space="0" w:color="auto"/>
          </w:divBdr>
        </w:div>
        <w:div w:id="1704744097">
          <w:marLeft w:val="480"/>
          <w:marRight w:val="0"/>
          <w:marTop w:val="0"/>
          <w:marBottom w:val="0"/>
          <w:divBdr>
            <w:top w:val="none" w:sz="0" w:space="0" w:color="auto"/>
            <w:left w:val="none" w:sz="0" w:space="0" w:color="auto"/>
            <w:bottom w:val="none" w:sz="0" w:space="0" w:color="auto"/>
            <w:right w:val="none" w:sz="0" w:space="0" w:color="auto"/>
          </w:divBdr>
        </w:div>
        <w:div w:id="1443762699">
          <w:marLeft w:val="480"/>
          <w:marRight w:val="0"/>
          <w:marTop w:val="0"/>
          <w:marBottom w:val="0"/>
          <w:divBdr>
            <w:top w:val="none" w:sz="0" w:space="0" w:color="auto"/>
            <w:left w:val="none" w:sz="0" w:space="0" w:color="auto"/>
            <w:bottom w:val="none" w:sz="0" w:space="0" w:color="auto"/>
            <w:right w:val="none" w:sz="0" w:space="0" w:color="auto"/>
          </w:divBdr>
        </w:div>
        <w:div w:id="721948279">
          <w:marLeft w:val="480"/>
          <w:marRight w:val="0"/>
          <w:marTop w:val="0"/>
          <w:marBottom w:val="0"/>
          <w:divBdr>
            <w:top w:val="none" w:sz="0" w:space="0" w:color="auto"/>
            <w:left w:val="none" w:sz="0" w:space="0" w:color="auto"/>
            <w:bottom w:val="none" w:sz="0" w:space="0" w:color="auto"/>
            <w:right w:val="none" w:sz="0" w:space="0" w:color="auto"/>
          </w:divBdr>
        </w:div>
        <w:div w:id="2084208028">
          <w:marLeft w:val="480"/>
          <w:marRight w:val="0"/>
          <w:marTop w:val="0"/>
          <w:marBottom w:val="0"/>
          <w:divBdr>
            <w:top w:val="none" w:sz="0" w:space="0" w:color="auto"/>
            <w:left w:val="none" w:sz="0" w:space="0" w:color="auto"/>
            <w:bottom w:val="none" w:sz="0" w:space="0" w:color="auto"/>
            <w:right w:val="none" w:sz="0" w:space="0" w:color="auto"/>
          </w:divBdr>
        </w:div>
        <w:div w:id="33502509">
          <w:marLeft w:val="480"/>
          <w:marRight w:val="0"/>
          <w:marTop w:val="0"/>
          <w:marBottom w:val="0"/>
          <w:divBdr>
            <w:top w:val="none" w:sz="0" w:space="0" w:color="auto"/>
            <w:left w:val="none" w:sz="0" w:space="0" w:color="auto"/>
            <w:bottom w:val="none" w:sz="0" w:space="0" w:color="auto"/>
            <w:right w:val="none" w:sz="0" w:space="0" w:color="auto"/>
          </w:divBdr>
        </w:div>
        <w:div w:id="96877308">
          <w:marLeft w:val="480"/>
          <w:marRight w:val="0"/>
          <w:marTop w:val="0"/>
          <w:marBottom w:val="0"/>
          <w:divBdr>
            <w:top w:val="none" w:sz="0" w:space="0" w:color="auto"/>
            <w:left w:val="none" w:sz="0" w:space="0" w:color="auto"/>
            <w:bottom w:val="none" w:sz="0" w:space="0" w:color="auto"/>
            <w:right w:val="none" w:sz="0" w:space="0" w:color="auto"/>
          </w:divBdr>
        </w:div>
        <w:div w:id="2055151934">
          <w:marLeft w:val="480"/>
          <w:marRight w:val="0"/>
          <w:marTop w:val="0"/>
          <w:marBottom w:val="0"/>
          <w:divBdr>
            <w:top w:val="none" w:sz="0" w:space="0" w:color="auto"/>
            <w:left w:val="none" w:sz="0" w:space="0" w:color="auto"/>
            <w:bottom w:val="none" w:sz="0" w:space="0" w:color="auto"/>
            <w:right w:val="none" w:sz="0" w:space="0" w:color="auto"/>
          </w:divBdr>
        </w:div>
        <w:div w:id="1466309261">
          <w:marLeft w:val="480"/>
          <w:marRight w:val="0"/>
          <w:marTop w:val="0"/>
          <w:marBottom w:val="0"/>
          <w:divBdr>
            <w:top w:val="none" w:sz="0" w:space="0" w:color="auto"/>
            <w:left w:val="none" w:sz="0" w:space="0" w:color="auto"/>
            <w:bottom w:val="none" w:sz="0" w:space="0" w:color="auto"/>
            <w:right w:val="none" w:sz="0" w:space="0" w:color="auto"/>
          </w:divBdr>
        </w:div>
        <w:div w:id="744572385">
          <w:marLeft w:val="480"/>
          <w:marRight w:val="0"/>
          <w:marTop w:val="0"/>
          <w:marBottom w:val="0"/>
          <w:divBdr>
            <w:top w:val="none" w:sz="0" w:space="0" w:color="auto"/>
            <w:left w:val="none" w:sz="0" w:space="0" w:color="auto"/>
            <w:bottom w:val="none" w:sz="0" w:space="0" w:color="auto"/>
            <w:right w:val="none" w:sz="0" w:space="0" w:color="auto"/>
          </w:divBdr>
        </w:div>
        <w:div w:id="1853883083">
          <w:marLeft w:val="480"/>
          <w:marRight w:val="0"/>
          <w:marTop w:val="0"/>
          <w:marBottom w:val="0"/>
          <w:divBdr>
            <w:top w:val="none" w:sz="0" w:space="0" w:color="auto"/>
            <w:left w:val="none" w:sz="0" w:space="0" w:color="auto"/>
            <w:bottom w:val="none" w:sz="0" w:space="0" w:color="auto"/>
            <w:right w:val="none" w:sz="0" w:space="0" w:color="auto"/>
          </w:divBdr>
        </w:div>
        <w:div w:id="1028143337">
          <w:marLeft w:val="480"/>
          <w:marRight w:val="0"/>
          <w:marTop w:val="0"/>
          <w:marBottom w:val="0"/>
          <w:divBdr>
            <w:top w:val="none" w:sz="0" w:space="0" w:color="auto"/>
            <w:left w:val="none" w:sz="0" w:space="0" w:color="auto"/>
            <w:bottom w:val="none" w:sz="0" w:space="0" w:color="auto"/>
            <w:right w:val="none" w:sz="0" w:space="0" w:color="auto"/>
          </w:divBdr>
        </w:div>
        <w:div w:id="1306426748">
          <w:marLeft w:val="480"/>
          <w:marRight w:val="0"/>
          <w:marTop w:val="0"/>
          <w:marBottom w:val="0"/>
          <w:divBdr>
            <w:top w:val="none" w:sz="0" w:space="0" w:color="auto"/>
            <w:left w:val="none" w:sz="0" w:space="0" w:color="auto"/>
            <w:bottom w:val="none" w:sz="0" w:space="0" w:color="auto"/>
            <w:right w:val="none" w:sz="0" w:space="0" w:color="auto"/>
          </w:divBdr>
        </w:div>
        <w:div w:id="785198470">
          <w:marLeft w:val="480"/>
          <w:marRight w:val="0"/>
          <w:marTop w:val="0"/>
          <w:marBottom w:val="0"/>
          <w:divBdr>
            <w:top w:val="none" w:sz="0" w:space="0" w:color="auto"/>
            <w:left w:val="none" w:sz="0" w:space="0" w:color="auto"/>
            <w:bottom w:val="none" w:sz="0" w:space="0" w:color="auto"/>
            <w:right w:val="none" w:sz="0" w:space="0" w:color="auto"/>
          </w:divBdr>
        </w:div>
        <w:div w:id="139270863">
          <w:marLeft w:val="480"/>
          <w:marRight w:val="0"/>
          <w:marTop w:val="0"/>
          <w:marBottom w:val="0"/>
          <w:divBdr>
            <w:top w:val="none" w:sz="0" w:space="0" w:color="auto"/>
            <w:left w:val="none" w:sz="0" w:space="0" w:color="auto"/>
            <w:bottom w:val="none" w:sz="0" w:space="0" w:color="auto"/>
            <w:right w:val="none" w:sz="0" w:space="0" w:color="auto"/>
          </w:divBdr>
        </w:div>
        <w:div w:id="291448254">
          <w:marLeft w:val="480"/>
          <w:marRight w:val="0"/>
          <w:marTop w:val="0"/>
          <w:marBottom w:val="0"/>
          <w:divBdr>
            <w:top w:val="none" w:sz="0" w:space="0" w:color="auto"/>
            <w:left w:val="none" w:sz="0" w:space="0" w:color="auto"/>
            <w:bottom w:val="none" w:sz="0" w:space="0" w:color="auto"/>
            <w:right w:val="none" w:sz="0" w:space="0" w:color="auto"/>
          </w:divBdr>
        </w:div>
        <w:div w:id="1810436213">
          <w:marLeft w:val="480"/>
          <w:marRight w:val="0"/>
          <w:marTop w:val="0"/>
          <w:marBottom w:val="0"/>
          <w:divBdr>
            <w:top w:val="none" w:sz="0" w:space="0" w:color="auto"/>
            <w:left w:val="none" w:sz="0" w:space="0" w:color="auto"/>
            <w:bottom w:val="none" w:sz="0" w:space="0" w:color="auto"/>
            <w:right w:val="none" w:sz="0" w:space="0" w:color="auto"/>
          </w:divBdr>
        </w:div>
        <w:div w:id="1379284903">
          <w:marLeft w:val="480"/>
          <w:marRight w:val="0"/>
          <w:marTop w:val="0"/>
          <w:marBottom w:val="0"/>
          <w:divBdr>
            <w:top w:val="none" w:sz="0" w:space="0" w:color="auto"/>
            <w:left w:val="none" w:sz="0" w:space="0" w:color="auto"/>
            <w:bottom w:val="none" w:sz="0" w:space="0" w:color="auto"/>
            <w:right w:val="none" w:sz="0" w:space="0" w:color="auto"/>
          </w:divBdr>
        </w:div>
        <w:div w:id="678191836">
          <w:marLeft w:val="480"/>
          <w:marRight w:val="0"/>
          <w:marTop w:val="0"/>
          <w:marBottom w:val="0"/>
          <w:divBdr>
            <w:top w:val="none" w:sz="0" w:space="0" w:color="auto"/>
            <w:left w:val="none" w:sz="0" w:space="0" w:color="auto"/>
            <w:bottom w:val="none" w:sz="0" w:space="0" w:color="auto"/>
            <w:right w:val="none" w:sz="0" w:space="0" w:color="auto"/>
          </w:divBdr>
        </w:div>
        <w:div w:id="616260459">
          <w:marLeft w:val="480"/>
          <w:marRight w:val="0"/>
          <w:marTop w:val="0"/>
          <w:marBottom w:val="0"/>
          <w:divBdr>
            <w:top w:val="none" w:sz="0" w:space="0" w:color="auto"/>
            <w:left w:val="none" w:sz="0" w:space="0" w:color="auto"/>
            <w:bottom w:val="none" w:sz="0" w:space="0" w:color="auto"/>
            <w:right w:val="none" w:sz="0" w:space="0" w:color="auto"/>
          </w:divBdr>
        </w:div>
        <w:div w:id="531383763">
          <w:marLeft w:val="480"/>
          <w:marRight w:val="0"/>
          <w:marTop w:val="0"/>
          <w:marBottom w:val="0"/>
          <w:divBdr>
            <w:top w:val="none" w:sz="0" w:space="0" w:color="auto"/>
            <w:left w:val="none" w:sz="0" w:space="0" w:color="auto"/>
            <w:bottom w:val="none" w:sz="0" w:space="0" w:color="auto"/>
            <w:right w:val="none" w:sz="0" w:space="0" w:color="auto"/>
          </w:divBdr>
        </w:div>
        <w:div w:id="1127701468">
          <w:marLeft w:val="480"/>
          <w:marRight w:val="0"/>
          <w:marTop w:val="0"/>
          <w:marBottom w:val="0"/>
          <w:divBdr>
            <w:top w:val="none" w:sz="0" w:space="0" w:color="auto"/>
            <w:left w:val="none" w:sz="0" w:space="0" w:color="auto"/>
            <w:bottom w:val="none" w:sz="0" w:space="0" w:color="auto"/>
            <w:right w:val="none" w:sz="0" w:space="0" w:color="auto"/>
          </w:divBdr>
        </w:div>
        <w:div w:id="971518171">
          <w:marLeft w:val="480"/>
          <w:marRight w:val="0"/>
          <w:marTop w:val="0"/>
          <w:marBottom w:val="0"/>
          <w:divBdr>
            <w:top w:val="none" w:sz="0" w:space="0" w:color="auto"/>
            <w:left w:val="none" w:sz="0" w:space="0" w:color="auto"/>
            <w:bottom w:val="none" w:sz="0" w:space="0" w:color="auto"/>
            <w:right w:val="none" w:sz="0" w:space="0" w:color="auto"/>
          </w:divBdr>
        </w:div>
      </w:divsChild>
    </w:div>
    <w:div w:id="1657607753">
      <w:bodyDiv w:val="1"/>
      <w:marLeft w:val="0"/>
      <w:marRight w:val="0"/>
      <w:marTop w:val="0"/>
      <w:marBottom w:val="0"/>
      <w:divBdr>
        <w:top w:val="none" w:sz="0" w:space="0" w:color="auto"/>
        <w:left w:val="none" w:sz="0" w:space="0" w:color="auto"/>
        <w:bottom w:val="none" w:sz="0" w:space="0" w:color="auto"/>
        <w:right w:val="none" w:sz="0" w:space="0" w:color="auto"/>
      </w:divBdr>
    </w:div>
    <w:div w:id="1657609352">
      <w:bodyDiv w:val="1"/>
      <w:marLeft w:val="0"/>
      <w:marRight w:val="0"/>
      <w:marTop w:val="0"/>
      <w:marBottom w:val="0"/>
      <w:divBdr>
        <w:top w:val="none" w:sz="0" w:space="0" w:color="auto"/>
        <w:left w:val="none" w:sz="0" w:space="0" w:color="auto"/>
        <w:bottom w:val="none" w:sz="0" w:space="0" w:color="auto"/>
        <w:right w:val="none" w:sz="0" w:space="0" w:color="auto"/>
      </w:divBdr>
      <w:divsChild>
        <w:div w:id="617102241">
          <w:marLeft w:val="640"/>
          <w:marRight w:val="0"/>
          <w:marTop w:val="0"/>
          <w:marBottom w:val="0"/>
          <w:divBdr>
            <w:top w:val="none" w:sz="0" w:space="0" w:color="auto"/>
            <w:left w:val="none" w:sz="0" w:space="0" w:color="auto"/>
            <w:bottom w:val="none" w:sz="0" w:space="0" w:color="auto"/>
            <w:right w:val="none" w:sz="0" w:space="0" w:color="auto"/>
          </w:divBdr>
        </w:div>
        <w:div w:id="402799711">
          <w:marLeft w:val="640"/>
          <w:marRight w:val="0"/>
          <w:marTop w:val="0"/>
          <w:marBottom w:val="0"/>
          <w:divBdr>
            <w:top w:val="none" w:sz="0" w:space="0" w:color="auto"/>
            <w:left w:val="none" w:sz="0" w:space="0" w:color="auto"/>
            <w:bottom w:val="none" w:sz="0" w:space="0" w:color="auto"/>
            <w:right w:val="none" w:sz="0" w:space="0" w:color="auto"/>
          </w:divBdr>
        </w:div>
        <w:div w:id="885027333">
          <w:marLeft w:val="640"/>
          <w:marRight w:val="0"/>
          <w:marTop w:val="0"/>
          <w:marBottom w:val="0"/>
          <w:divBdr>
            <w:top w:val="none" w:sz="0" w:space="0" w:color="auto"/>
            <w:left w:val="none" w:sz="0" w:space="0" w:color="auto"/>
            <w:bottom w:val="none" w:sz="0" w:space="0" w:color="auto"/>
            <w:right w:val="none" w:sz="0" w:space="0" w:color="auto"/>
          </w:divBdr>
        </w:div>
        <w:div w:id="1122575435">
          <w:marLeft w:val="640"/>
          <w:marRight w:val="0"/>
          <w:marTop w:val="0"/>
          <w:marBottom w:val="0"/>
          <w:divBdr>
            <w:top w:val="none" w:sz="0" w:space="0" w:color="auto"/>
            <w:left w:val="none" w:sz="0" w:space="0" w:color="auto"/>
            <w:bottom w:val="none" w:sz="0" w:space="0" w:color="auto"/>
            <w:right w:val="none" w:sz="0" w:space="0" w:color="auto"/>
          </w:divBdr>
        </w:div>
        <w:div w:id="1939290607">
          <w:marLeft w:val="640"/>
          <w:marRight w:val="0"/>
          <w:marTop w:val="0"/>
          <w:marBottom w:val="0"/>
          <w:divBdr>
            <w:top w:val="none" w:sz="0" w:space="0" w:color="auto"/>
            <w:left w:val="none" w:sz="0" w:space="0" w:color="auto"/>
            <w:bottom w:val="none" w:sz="0" w:space="0" w:color="auto"/>
            <w:right w:val="none" w:sz="0" w:space="0" w:color="auto"/>
          </w:divBdr>
        </w:div>
        <w:div w:id="763185740">
          <w:marLeft w:val="640"/>
          <w:marRight w:val="0"/>
          <w:marTop w:val="0"/>
          <w:marBottom w:val="0"/>
          <w:divBdr>
            <w:top w:val="none" w:sz="0" w:space="0" w:color="auto"/>
            <w:left w:val="none" w:sz="0" w:space="0" w:color="auto"/>
            <w:bottom w:val="none" w:sz="0" w:space="0" w:color="auto"/>
            <w:right w:val="none" w:sz="0" w:space="0" w:color="auto"/>
          </w:divBdr>
        </w:div>
        <w:div w:id="1889756563">
          <w:marLeft w:val="640"/>
          <w:marRight w:val="0"/>
          <w:marTop w:val="0"/>
          <w:marBottom w:val="0"/>
          <w:divBdr>
            <w:top w:val="none" w:sz="0" w:space="0" w:color="auto"/>
            <w:left w:val="none" w:sz="0" w:space="0" w:color="auto"/>
            <w:bottom w:val="none" w:sz="0" w:space="0" w:color="auto"/>
            <w:right w:val="none" w:sz="0" w:space="0" w:color="auto"/>
          </w:divBdr>
        </w:div>
        <w:div w:id="1563248650">
          <w:marLeft w:val="640"/>
          <w:marRight w:val="0"/>
          <w:marTop w:val="0"/>
          <w:marBottom w:val="0"/>
          <w:divBdr>
            <w:top w:val="none" w:sz="0" w:space="0" w:color="auto"/>
            <w:left w:val="none" w:sz="0" w:space="0" w:color="auto"/>
            <w:bottom w:val="none" w:sz="0" w:space="0" w:color="auto"/>
            <w:right w:val="none" w:sz="0" w:space="0" w:color="auto"/>
          </w:divBdr>
        </w:div>
        <w:div w:id="1387070674">
          <w:marLeft w:val="640"/>
          <w:marRight w:val="0"/>
          <w:marTop w:val="0"/>
          <w:marBottom w:val="0"/>
          <w:divBdr>
            <w:top w:val="none" w:sz="0" w:space="0" w:color="auto"/>
            <w:left w:val="none" w:sz="0" w:space="0" w:color="auto"/>
            <w:bottom w:val="none" w:sz="0" w:space="0" w:color="auto"/>
            <w:right w:val="none" w:sz="0" w:space="0" w:color="auto"/>
          </w:divBdr>
        </w:div>
        <w:div w:id="1850368768">
          <w:marLeft w:val="640"/>
          <w:marRight w:val="0"/>
          <w:marTop w:val="0"/>
          <w:marBottom w:val="0"/>
          <w:divBdr>
            <w:top w:val="none" w:sz="0" w:space="0" w:color="auto"/>
            <w:left w:val="none" w:sz="0" w:space="0" w:color="auto"/>
            <w:bottom w:val="none" w:sz="0" w:space="0" w:color="auto"/>
            <w:right w:val="none" w:sz="0" w:space="0" w:color="auto"/>
          </w:divBdr>
        </w:div>
        <w:div w:id="794062982">
          <w:marLeft w:val="640"/>
          <w:marRight w:val="0"/>
          <w:marTop w:val="0"/>
          <w:marBottom w:val="0"/>
          <w:divBdr>
            <w:top w:val="none" w:sz="0" w:space="0" w:color="auto"/>
            <w:left w:val="none" w:sz="0" w:space="0" w:color="auto"/>
            <w:bottom w:val="none" w:sz="0" w:space="0" w:color="auto"/>
            <w:right w:val="none" w:sz="0" w:space="0" w:color="auto"/>
          </w:divBdr>
        </w:div>
        <w:div w:id="2121028278">
          <w:marLeft w:val="640"/>
          <w:marRight w:val="0"/>
          <w:marTop w:val="0"/>
          <w:marBottom w:val="0"/>
          <w:divBdr>
            <w:top w:val="none" w:sz="0" w:space="0" w:color="auto"/>
            <w:left w:val="none" w:sz="0" w:space="0" w:color="auto"/>
            <w:bottom w:val="none" w:sz="0" w:space="0" w:color="auto"/>
            <w:right w:val="none" w:sz="0" w:space="0" w:color="auto"/>
          </w:divBdr>
        </w:div>
        <w:div w:id="550112043">
          <w:marLeft w:val="640"/>
          <w:marRight w:val="0"/>
          <w:marTop w:val="0"/>
          <w:marBottom w:val="0"/>
          <w:divBdr>
            <w:top w:val="none" w:sz="0" w:space="0" w:color="auto"/>
            <w:left w:val="none" w:sz="0" w:space="0" w:color="auto"/>
            <w:bottom w:val="none" w:sz="0" w:space="0" w:color="auto"/>
            <w:right w:val="none" w:sz="0" w:space="0" w:color="auto"/>
          </w:divBdr>
        </w:div>
        <w:div w:id="1924607479">
          <w:marLeft w:val="640"/>
          <w:marRight w:val="0"/>
          <w:marTop w:val="0"/>
          <w:marBottom w:val="0"/>
          <w:divBdr>
            <w:top w:val="none" w:sz="0" w:space="0" w:color="auto"/>
            <w:left w:val="none" w:sz="0" w:space="0" w:color="auto"/>
            <w:bottom w:val="none" w:sz="0" w:space="0" w:color="auto"/>
            <w:right w:val="none" w:sz="0" w:space="0" w:color="auto"/>
          </w:divBdr>
        </w:div>
        <w:div w:id="40986127">
          <w:marLeft w:val="640"/>
          <w:marRight w:val="0"/>
          <w:marTop w:val="0"/>
          <w:marBottom w:val="0"/>
          <w:divBdr>
            <w:top w:val="none" w:sz="0" w:space="0" w:color="auto"/>
            <w:left w:val="none" w:sz="0" w:space="0" w:color="auto"/>
            <w:bottom w:val="none" w:sz="0" w:space="0" w:color="auto"/>
            <w:right w:val="none" w:sz="0" w:space="0" w:color="auto"/>
          </w:divBdr>
        </w:div>
        <w:div w:id="1974478061">
          <w:marLeft w:val="640"/>
          <w:marRight w:val="0"/>
          <w:marTop w:val="0"/>
          <w:marBottom w:val="0"/>
          <w:divBdr>
            <w:top w:val="none" w:sz="0" w:space="0" w:color="auto"/>
            <w:left w:val="none" w:sz="0" w:space="0" w:color="auto"/>
            <w:bottom w:val="none" w:sz="0" w:space="0" w:color="auto"/>
            <w:right w:val="none" w:sz="0" w:space="0" w:color="auto"/>
          </w:divBdr>
        </w:div>
        <w:div w:id="955067829">
          <w:marLeft w:val="640"/>
          <w:marRight w:val="0"/>
          <w:marTop w:val="0"/>
          <w:marBottom w:val="0"/>
          <w:divBdr>
            <w:top w:val="none" w:sz="0" w:space="0" w:color="auto"/>
            <w:left w:val="none" w:sz="0" w:space="0" w:color="auto"/>
            <w:bottom w:val="none" w:sz="0" w:space="0" w:color="auto"/>
            <w:right w:val="none" w:sz="0" w:space="0" w:color="auto"/>
          </w:divBdr>
        </w:div>
        <w:div w:id="2100785929">
          <w:marLeft w:val="640"/>
          <w:marRight w:val="0"/>
          <w:marTop w:val="0"/>
          <w:marBottom w:val="0"/>
          <w:divBdr>
            <w:top w:val="none" w:sz="0" w:space="0" w:color="auto"/>
            <w:left w:val="none" w:sz="0" w:space="0" w:color="auto"/>
            <w:bottom w:val="none" w:sz="0" w:space="0" w:color="auto"/>
            <w:right w:val="none" w:sz="0" w:space="0" w:color="auto"/>
          </w:divBdr>
        </w:div>
        <w:div w:id="1374234336">
          <w:marLeft w:val="640"/>
          <w:marRight w:val="0"/>
          <w:marTop w:val="0"/>
          <w:marBottom w:val="0"/>
          <w:divBdr>
            <w:top w:val="none" w:sz="0" w:space="0" w:color="auto"/>
            <w:left w:val="none" w:sz="0" w:space="0" w:color="auto"/>
            <w:bottom w:val="none" w:sz="0" w:space="0" w:color="auto"/>
            <w:right w:val="none" w:sz="0" w:space="0" w:color="auto"/>
          </w:divBdr>
        </w:div>
        <w:div w:id="1625766936">
          <w:marLeft w:val="640"/>
          <w:marRight w:val="0"/>
          <w:marTop w:val="0"/>
          <w:marBottom w:val="0"/>
          <w:divBdr>
            <w:top w:val="none" w:sz="0" w:space="0" w:color="auto"/>
            <w:left w:val="none" w:sz="0" w:space="0" w:color="auto"/>
            <w:bottom w:val="none" w:sz="0" w:space="0" w:color="auto"/>
            <w:right w:val="none" w:sz="0" w:space="0" w:color="auto"/>
          </w:divBdr>
        </w:div>
        <w:div w:id="196239529">
          <w:marLeft w:val="640"/>
          <w:marRight w:val="0"/>
          <w:marTop w:val="0"/>
          <w:marBottom w:val="0"/>
          <w:divBdr>
            <w:top w:val="none" w:sz="0" w:space="0" w:color="auto"/>
            <w:left w:val="none" w:sz="0" w:space="0" w:color="auto"/>
            <w:bottom w:val="none" w:sz="0" w:space="0" w:color="auto"/>
            <w:right w:val="none" w:sz="0" w:space="0" w:color="auto"/>
          </w:divBdr>
        </w:div>
        <w:div w:id="1545678882">
          <w:marLeft w:val="640"/>
          <w:marRight w:val="0"/>
          <w:marTop w:val="0"/>
          <w:marBottom w:val="0"/>
          <w:divBdr>
            <w:top w:val="none" w:sz="0" w:space="0" w:color="auto"/>
            <w:left w:val="none" w:sz="0" w:space="0" w:color="auto"/>
            <w:bottom w:val="none" w:sz="0" w:space="0" w:color="auto"/>
            <w:right w:val="none" w:sz="0" w:space="0" w:color="auto"/>
          </w:divBdr>
        </w:div>
        <w:div w:id="656694101">
          <w:marLeft w:val="640"/>
          <w:marRight w:val="0"/>
          <w:marTop w:val="0"/>
          <w:marBottom w:val="0"/>
          <w:divBdr>
            <w:top w:val="none" w:sz="0" w:space="0" w:color="auto"/>
            <w:left w:val="none" w:sz="0" w:space="0" w:color="auto"/>
            <w:bottom w:val="none" w:sz="0" w:space="0" w:color="auto"/>
            <w:right w:val="none" w:sz="0" w:space="0" w:color="auto"/>
          </w:divBdr>
        </w:div>
        <w:div w:id="2075354576">
          <w:marLeft w:val="640"/>
          <w:marRight w:val="0"/>
          <w:marTop w:val="0"/>
          <w:marBottom w:val="0"/>
          <w:divBdr>
            <w:top w:val="none" w:sz="0" w:space="0" w:color="auto"/>
            <w:left w:val="none" w:sz="0" w:space="0" w:color="auto"/>
            <w:bottom w:val="none" w:sz="0" w:space="0" w:color="auto"/>
            <w:right w:val="none" w:sz="0" w:space="0" w:color="auto"/>
          </w:divBdr>
        </w:div>
        <w:div w:id="1909149919">
          <w:marLeft w:val="640"/>
          <w:marRight w:val="0"/>
          <w:marTop w:val="0"/>
          <w:marBottom w:val="0"/>
          <w:divBdr>
            <w:top w:val="none" w:sz="0" w:space="0" w:color="auto"/>
            <w:left w:val="none" w:sz="0" w:space="0" w:color="auto"/>
            <w:bottom w:val="none" w:sz="0" w:space="0" w:color="auto"/>
            <w:right w:val="none" w:sz="0" w:space="0" w:color="auto"/>
          </w:divBdr>
        </w:div>
        <w:div w:id="272369676">
          <w:marLeft w:val="640"/>
          <w:marRight w:val="0"/>
          <w:marTop w:val="0"/>
          <w:marBottom w:val="0"/>
          <w:divBdr>
            <w:top w:val="none" w:sz="0" w:space="0" w:color="auto"/>
            <w:left w:val="none" w:sz="0" w:space="0" w:color="auto"/>
            <w:bottom w:val="none" w:sz="0" w:space="0" w:color="auto"/>
            <w:right w:val="none" w:sz="0" w:space="0" w:color="auto"/>
          </w:divBdr>
        </w:div>
        <w:div w:id="942417956">
          <w:marLeft w:val="640"/>
          <w:marRight w:val="0"/>
          <w:marTop w:val="0"/>
          <w:marBottom w:val="0"/>
          <w:divBdr>
            <w:top w:val="none" w:sz="0" w:space="0" w:color="auto"/>
            <w:left w:val="none" w:sz="0" w:space="0" w:color="auto"/>
            <w:bottom w:val="none" w:sz="0" w:space="0" w:color="auto"/>
            <w:right w:val="none" w:sz="0" w:space="0" w:color="auto"/>
          </w:divBdr>
        </w:div>
        <w:div w:id="136072230">
          <w:marLeft w:val="640"/>
          <w:marRight w:val="0"/>
          <w:marTop w:val="0"/>
          <w:marBottom w:val="0"/>
          <w:divBdr>
            <w:top w:val="none" w:sz="0" w:space="0" w:color="auto"/>
            <w:left w:val="none" w:sz="0" w:space="0" w:color="auto"/>
            <w:bottom w:val="none" w:sz="0" w:space="0" w:color="auto"/>
            <w:right w:val="none" w:sz="0" w:space="0" w:color="auto"/>
          </w:divBdr>
        </w:div>
        <w:div w:id="1573392702">
          <w:marLeft w:val="640"/>
          <w:marRight w:val="0"/>
          <w:marTop w:val="0"/>
          <w:marBottom w:val="0"/>
          <w:divBdr>
            <w:top w:val="none" w:sz="0" w:space="0" w:color="auto"/>
            <w:left w:val="none" w:sz="0" w:space="0" w:color="auto"/>
            <w:bottom w:val="none" w:sz="0" w:space="0" w:color="auto"/>
            <w:right w:val="none" w:sz="0" w:space="0" w:color="auto"/>
          </w:divBdr>
        </w:div>
        <w:div w:id="116022771">
          <w:marLeft w:val="640"/>
          <w:marRight w:val="0"/>
          <w:marTop w:val="0"/>
          <w:marBottom w:val="0"/>
          <w:divBdr>
            <w:top w:val="none" w:sz="0" w:space="0" w:color="auto"/>
            <w:left w:val="none" w:sz="0" w:space="0" w:color="auto"/>
            <w:bottom w:val="none" w:sz="0" w:space="0" w:color="auto"/>
            <w:right w:val="none" w:sz="0" w:space="0" w:color="auto"/>
          </w:divBdr>
        </w:div>
      </w:divsChild>
    </w:div>
    <w:div w:id="1659646703">
      <w:bodyDiv w:val="1"/>
      <w:marLeft w:val="0"/>
      <w:marRight w:val="0"/>
      <w:marTop w:val="0"/>
      <w:marBottom w:val="0"/>
      <w:divBdr>
        <w:top w:val="none" w:sz="0" w:space="0" w:color="auto"/>
        <w:left w:val="none" w:sz="0" w:space="0" w:color="auto"/>
        <w:bottom w:val="none" w:sz="0" w:space="0" w:color="auto"/>
        <w:right w:val="none" w:sz="0" w:space="0" w:color="auto"/>
      </w:divBdr>
    </w:div>
    <w:div w:id="1663700087">
      <w:bodyDiv w:val="1"/>
      <w:marLeft w:val="0"/>
      <w:marRight w:val="0"/>
      <w:marTop w:val="0"/>
      <w:marBottom w:val="0"/>
      <w:divBdr>
        <w:top w:val="none" w:sz="0" w:space="0" w:color="auto"/>
        <w:left w:val="none" w:sz="0" w:space="0" w:color="auto"/>
        <w:bottom w:val="none" w:sz="0" w:space="0" w:color="auto"/>
        <w:right w:val="none" w:sz="0" w:space="0" w:color="auto"/>
      </w:divBdr>
    </w:div>
    <w:div w:id="1666933520">
      <w:bodyDiv w:val="1"/>
      <w:marLeft w:val="0"/>
      <w:marRight w:val="0"/>
      <w:marTop w:val="0"/>
      <w:marBottom w:val="0"/>
      <w:divBdr>
        <w:top w:val="none" w:sz="0" w:space="0" w:color="auto"/>
        <w:left w:val="none" w:sz="0" w:space="0" w:color="auto"/>
        <w:bottom w:val="none" w:sz="0" w:space="0" w:color="auto"/>
        <w:right w:val="none" w:sz="0" w:space="0" w:color="auto"/>
      </w:divBdr>
      <w:divsChild>
        <w:div w:id="469246944">
          <w:marLeft w:val="640"/>
          <w:marRight w:val="0"/>
          <w:marTop w:val="0"/>
          <w:marBottom w:val="0"/>
          <w:divBdr>
            <w:top w:val="none" w:sz="0" w:space="0" w:color="auto"/>
            <w:left w:val="none" w:sz="0" w:space="0" w:color="auto"/>
            <w:bottom w:val="none" w:sz="0" w:space="0" w:color="auto"/>
            <w:right w:val="none" w:sz="0" w:space="0" w:color="auto"/>
          </w:divBdr>
        </w:div>
        <w:div w:id="1538204179">
          <w:marLeft w:val="640"/>
          <w:marRight w:val="0"/>
          <w:marTop w:val="0"/>
          <w:marBottom w:val="0"/>
          <w:divBdr>
            <w:top w:val="none" w:sz="0" w:space="0" w:color="auto"/>
            <w:left w:val="none" w:sz="0" w:space="0" w:color="auto"/>
            <w:bottom w:val="none" w:sz="0" w:space="0" w:color="auto"/>
            <w:right w:val="none" w:sz="0" w:space="0" w:color="auto"/>
          </w:divBdr>
        </w:div>
        <w:div w:id="1051032124">
          <w:marLeft w:val="640"/>
          <w:marRight w:val="0"/>
          <w:marTop w:val="0"/>
          <w:marBottom w:val="0"/>
          <w:divBdr>
            <w:top w:val="none" w:sz="0" w:space="0" w:color="auto"/>
            <w:left w:val="none" w:sz="0" w:space="0" w:color="auto"/>
            <w:bottom w:val="none" w:sz="0" w:space="0" w:color="auto"/>
            <w:right w:val="none" w:sz="0" w:space="0" w:color="auto"/>
          </w:divBdr>
        </w:div>
        <w:div w:id="1797671944">
          <w:marLeft w:val="640"/>
          <w:marRight w:val="0"/>
          <w:marTop w:val="0"/>
          <w:marBottom w:val="0"/>
          <w:divBdr>
            <w:top w:val="none" w:sz="0" w:space="0" w:color="auto"/>
            <w:left w:val="none" w:sz="0" w:space="0" w:color="auto"/>
            <w:bottom w:val="none" w:sz="0" w:space="0" w:color="auto"/>
            <w:right w:val="none" w:sz="0" w:space="0" w:color="auto"/>
          </w:divBdr>
        </w:div>
        <w:div w:id="1545026339">
          <w:marLeft w:val="640"/>
          <w:marRight w:val="0"/>
          <w:marTop w:val="0"/>
          <w:marBottom w:val="0"/>
          <w:divBdr>
            <w:top w:val="none" w:sz="0" w:space="0" w:color="auto"/>
            <w:left w:val="none" w:sz="0" w:space="0" w:color="auto"/>
            <w:bottom w:val="none" w:sz="0" w:space="0" w:color="auto"/>
            <w:right w:val="none" w:sz="0" w:space="0" w:color="auto"/>
          </w:divBdr>
        </w:div>
        <w:div w:id="1181507434">
          <w:marLeft w:val="640"/>
          <w:marRight w:val="0"/>
          <w:marTop w:val="0"/>
          <w:marBottom w:val="0"/>
          <w:divBdr>
            <w:top w:val="none" w:sz="0" w:space="0" w:color="auto"/>
            <w:left w:val="none" w:sz="0" w:space="0" w:color="auto"/>
            <w:bottom w:val="none" w:sz="0" w:space="0" w:color="auto"/>
            <w:right w:val="none" w:sz="0" w:space="0" w:color="auto"/>
          </w:divBdr>
        </w:div>
        <w:div w:id="137842276">
          <w:marLeft w:val="640"/>
          <w:marRight w:val="0"/>
          <w:marTop w:val="0"/>
          <w:marBottom w:val="0"/>
          <w:divBdr>
            <w:top w:val="none" w:sz="0" w:space="0" w:color="auto"/>
            <w:left w:val="none" w:sz="0" w:space="0" w:color="auto"/>
            <w:bottom w:val="none" w:sz="0" w:space="0" w:color="auto"/>
            <w:right w:val="none" w:sz="0" w:space="0" w:color="auto"/>
          </w:divBdr>
        </w:div>
        <w:div w:id="48580469">
          <w:marLeft w:val="640"/>
          <w:marRight w:val="0"/>
          <w:marTop w:val="0"/>
          <w:marBottom w:val="0"/>
          <w:divBdr>
            <w:top w:val="none" w:sz="0" w:space="0" w:color="auto"/>
            <w:left w:val="none" w:sz="0" w:space="0" w:color="auto"/>
            <w:bottom w:val="none" w:sz="0" w:space="0" w:color="auto"/>
            <w:right w:val="none" w:sz="0" w:space="0" w:color="auto"/>
          </w:divBdr>
        </w:div>
        <w:div w:id="1588536174">
          <w:marLeft w:val="640"/>
          <w:marRight w:val="0"/>
          <w:marTop w:val="0"/>
          <w:marBottom w:val="0"/>
          <w:divBdr>
            <w:top w:val="none" w:sz="0" w:space="0" w:color="auto"/>
            <w:left w:val="none" w:sz="0" w:space="0" w:color="auto"/>
            <w:bottom w:val="none" w:sz="0" w:space="0" w:color="auto"/>
            <w:right w:val="none" w:sz="0" w:space="0" w:color="auto"/>
          </w:divBdr>
        </w:div>
        <w:div w:id="1042287753">
          <w:marLeft w:val="640"/>
          <w:marRight w:val="0"/>
          <w:marTop w:val="0"/>
          <w:marBottom w:val="0"/>
          <w:divBdr>
            <w:top w:val="none" w:sz="0" w:space="0" w:color="auto"/>
            <w:left w:val="none" w:sz="0" w:space="0" w:color="auto"/>
            <w:bottom w:val="none" w:sz="0" w:space="0" w:color="auto"/>
            <w:right w:val="none" w:sz="0" w:space="0" w:color="auto"/>
          </w:divBdr>
        </w:div>
        <w:div w:id="1920089850">
          <w:marLeft w:val="640"/>
          <w:marRight w:val="0"/>
          <w:marTop w:val="0"/>
          <w:marBottom w:val="0"/>
          <w:divBdr>
            <w:top w:val="none" w:sz="0" w:space="0" w:color="auto"/>
            <w:left w:val="none" w:sz="0" w:space="0" w:color="auto"/>
            <w:bottom w:val="none" w:sz="0" w:space="0" w:color="auto"/>
            <w:right w:val="none" w:sz="0" w:space="0" w:color="auto"/>
          </w:divBdr>
        </w:div>
        <w:div w:id="109858317">
          <w:marLeft w:val="640"/>
          <w:marRight w:val="0"/>
          <w:marTop w:val="0"/>
          <w:marBottom w:val="0"/>
          <w:divBdr>
            <w:top w:val="none" w:sz="0" w:space="0" w:color="auto"/>
            <w:left w:val="none" w:sz="0" w:space="0" w:color="auto"/>
            <w:bottom w:val="none" w:sz="0" w:space="0" w:color="auto"/>
            <w:right w:val="none" w:sz="0" w:space="0" w:color="auto"/>
          </w:divBdr>
        </w:div>
        <w:div w:id="1799912562">
          <w:marLeft w:val="640"/>
          <w:marRight w:val="0"/>
          <w:marTop w:val="0"/>
          <w:marBottom w:val="0"/>
          <w:divBdr>
            <w:top w:val="none" w:sz="0" w:space="0" w:color="auto"/>
            <w:left w:val="none" w:sz="0" w:space="0" w:color="auto"/>
            <w:bottom w:val="none" w:sz="0" w:space="0" w:color="auto"/>
            <w:right w:val="none" w:sz="0" w:space="0" w:color="auto"/>
          </w:divBdr>
        </w:div>
        <w:div w:id="1477525383">
          <w:marLeft w:val="640"/>
          <w:marRight w:val="0"/>
          <w:marTop w:val="0"/>
          <w:marBottom w:val="0"/>
          <w:divBdr>
            <w:top w:val="none" w:sz="0" w:space="0" w:color="auto"/>
            <w:left w:val="none" w:sz="0" w:space="0" w:color="auto"/>
            <w:bottom w:val="none" w:sz="0" w:space="0" w:color="auto"/>
            <w:right w:val="none" w:sz="0" w:space="0" w:color="auto"/>
          </w:divBdr>
        </w:div>
        <w:div w:id="814372266">
          <w:marLeft w:val="640"/>
          <w:marRight w:val="0"/>
          <w:marTop w:val="0"/>
          <w:marBottom w:val="0"/>
          <w:divBdr>
            <w:top w:val="none" w:sz="0" w:space="0" w:color="auto"/>
            <w:left w:val="none" w:sz="0" w:space="0" w:color="auto"/>
            <w:bottom w:val="none" w:sz="0" w:space="0" w:color="auto"/>
            <w:right w:val="none" w:sz="0" w:space="0" w:color="auto"/>
          </w:divBdr>
        </w:div>
        <w:div w:id="1903249925">
          <w:marLeft w:val="640"/>
          <w:marRight w:val="0"/>
          <w:marTop w:val="0"/>
          <w:marBottom w:val="0"/>
          <w:divBdr>
            <w:top w:val="none" w:sz="0" w:space="0" w:color="auto"/>
            <w:left w:val="none" w:sz="0" w:space="0" w:color="auto"/>
            <w:bottom w:val="none" w:sz="0" w:space="0" w:color="auto"/>
            <w:right w:val="none" w:sz="0" w:space="0" w:color="auto"/>
          </w:divBdr>
        </w:div>
        <w:div w:id="1252663980">
          <w:marLeft w:val="640"/>
          <w:marRight w:val="0"/>
          <w:marTop w:val="0"/>
          <w:marBottom w:val="0"/>
          <w:divBdr>
            <w:top w:val="none" w:sz="0" w:space="0" w:color="auto"/>
            <w:left w:val="none" w:sz="0" w:space="0" w:color="auto"/>
            <w:bottom w:val="none" w:sz="0" w:space="0" w:color="auto"/>
            <w:right w:val="none" w:sz="0" w:space="0" w:color="auto"/>
          </w:divBdr>
        </w:div>
        <w:div w:id="628128837">
          <w:marLeft w:val="640"/>
          <w:marRight w:val="0"/>
          <w:marTop w:val="0"/>
          <w:marBottom w:val="0"/>
          <w:divBdr>
            <w:top w:val="none" w:sz="0" w:space="0" w:color="auto"/>
            <w:left w:val="none" w:sz="0" w:space="0" w:color="auto"/>
            <w:bottom w:val="none" w:sz="0" w:space="0" w:color="auto"/>
            <w:right w:val="none" w:sz="0" w:space="0" w:color="auto"/>
          </w:divBdr>
        </w:div>
        <w:div w:id="315769620">
          <w:marLeft w:val="640"/>
          <w:marRight w:val="0"/>
          <w:marTop w:val="0"/>
          <w:marBottom w:val="0"/>
          <w:divBdr>
            <w:top w:val="none" w:sz="0" w:space="0" w:color="auto"/>
            <w:left w:val="none" w:sz="0" w:space="0" w:color="auto"/>
            <w:bottom w:val="none" w:sz="0" w:space="0" w:color="auto"/>
            <w:right w:val="none" w:sz="0" w:space="0" w:color="auto"/>
          </w:divBdr>
        </w:div>
        <w:div w:id="1669481145">
          <w:marLeft w:val="640"/>
          <w:marRight w:val="0"/>
          <w:marTop w:val="0"/>
          <w:marBottom w:val="0"/>
          <w:divBdr>
            <w:top w:val="none" w:sz="0" w:space="0" w:color="auto"/>
            <w:left w:val="none" w:sz="0" w:space="0" w:color="auto"/>
            <w:bottom w:val="none" w:sz="0" w:space="0" w:color="auto"/>
            <w:right w:val="none" w:sz="0" w:space="0" w:color="auto"/>
          </w:divBdr>
        </w:div>
        <w:div w:id="1458834524">
          <w:marLeft w:val="640"/>
          <w:marRight w:val="0"/>
          <w:marTop w:val="0"/>
          <w:marBottom w:val="0"/>
          <w:divBdr>
            <w:top w:val="none" w:sz="0" w:space="0" w:color="auto"/>
            <w:left w:val="none" w:sz="0" w:space="0" w:color="auto"/>
            <w:bottom w:val="none" w:sz="0" w:space="0" w:color="auto"/>
            <w:right w:val="none" w:sz="0" w:space="0" w:color="auto"/>
          </w:divBdr>
        </w:div>
        <w:div w:id="671418727">
          <w:marLeft w:val="640"/>
          <w:marRight w:val="0"/>
          <w:marTop w:val="0"/>
          <w:marBottom w:val="0"/>
          <w:divBdr>
            <w:top w:val="none" w:sz="0" w:space="0" w:color="auto"/>
            <w:left w:val="none" w:sz="0" w:space="0" w:color="auto"/>
            <w:bottom w:val="none" w:sz="0" w:space="0" w:color="auto"/>
            <w:right w:val="none" w:sz="0" w:space="0" w:color="auto"/>
          </w:divBdr>
        </w:div>
        <w:div w:id="1162550813">
          <w:marLeft w:val="640"/>
          <w:marRight w:val="0"/>
          <w:marTop w:val="0"/>
          <w:marBottom w:val="0"/>
          <w:divBdr>
            <w:top w:val="none" w:sz="0" w:space="0" w:color="auto"/>
            <w:left w:val="none" w:sz="0" w:space="0" w:color="auto"/>
            <w:bottom w:val="none" w:sz="0" w:space="0" w:color="auto"/>
            <w:right w:val="none" w:sz="0" w:space="0" w:color="auto"/>
          </w:divBdr>
        </w:div>
        <w:div w:id="1071461087">
          <w:marLeft w:val="640"/>
          <w:marRight w:val="0"/>
          <w:marTop w:val="0"/>
          <w:marBottom w:val="0"/>
          <w:divBdr>
            <w:top w:val="none" w:sz="0" w:space="0" w:color="auto"/>
            <w:left w:val="none" w:sz="0" w:space="0" w:color="auto"/>
            <w:bottom w:val="none" w:sz="0" w:space="0" w:color="auto"/>
            <w:right w:val="none" w:sz="0" w:space="0" w:color="auto"/>
          </w:divBdr>
        </w:div>
        <w:div w:id="743995257">
          <w:marLeft w:val="640"/>
          <w:marRight w:val="0"/>
          <w:marTop w:val="0"/>
          <w:marBottom w:val="0"/>
          <w:divBdr>
            <w:top w:val="none" w:sz="0" w:space="0" w:color="auto"/>
            <w:left w:val="none" w:sz="0" w:space="0" w:color="auto"/>
            <w:bottom w:val="none" w:sz="0" w:space="0" w:color="auto"/>
            <w:right w:val="none" w:sz="0" w:space="0" w:color="auto"/>
          </w:divBdr>
        </w:div>
        <w:div w:id="1984692447">
          <w:marLeft w:val="640"/>
          <w:marRight w:val="0"/>
          <w:marTop w:val="0"/>
          <w:marBottom w:val="0"/>
          <w:divBdr>
            <w:top w:val="none" w:sz="0" w:space="0" w:color="auto"/>
            <w:left w:val="none" w:sz="0" w:space="0" w:color="auto"/>
            <w:bottom w:val="none" w:sz="0" w:space="0" w:color="auto"/>
            <w:right w:val="none" w:sz="0" w:space="0" w:color="auto"/>
          </w:divBdr>
        </w:div>
      </w:divsChild>
    </w:div>
    <w:div w:id="1671132951">
      <w:bodyDiv w:val="1"/>
      <w:marLeft w:val="0"/>
      <w:marRight w:val="0"/>
      <w:marTop w:val="0"/>
      <w:marBottom w:val="0"/>
      <w:divBdr>
        <w:top w:val="none" w:sz="0" w:space="0" w:color="auto"/>
        <w:left w:val="none" w:sz="0" w:space="0" w:color="auto"/>
        <w:bottom w:val="none" w:sz="0" w:space="0" w:color="auto"/>
        <w:right w:val="none" w:sz="0" w:space="0" w:color="auto"/>
      </w:divBdr>
    </w:div>
    <w:div w:id="1676497121">
      <w:bodyDiv w:val="1"/>
      <w:marLeft w:val="0"/>
      <w:marRight w:val="0"/>
      <w:marTop w:val="0"/>
      <w:marBottom w:val="0"/>
      <w:divBdr>
        <w:top w:val="none" w:sz="0" w:space="0" w:color="auto"/>
        <w:left w:val="none" w:sz="0" w:space="0" w:color="auto"/>
        <w:bottom w:val="none" w:sz="0" w:space="0" w:color="auto"/>
        <w:right w:val="none" w:sz="0" w:space="0" w:color="auto"/>
      </w:divBdr>
      <w:divsChild>
        <w:div w:id="2013097930">
          <w:marLeft w:val="640"/>
          <w:marRight w:val="0"/>
          <w:marTop w:val="0"/>
          <w:marBottom w:val="0"/>
          <w:divBdr>
            <w:top w:val="none" w:sz="0" w:space="0" w:color="auto"/>
            <w:left w:val="none" w:sz="0" w:space="0" w:color="auto"/>
            <w:bottom w:val="none" w:sz="0" w:space="0" w:color="auto"/>
            <w:right w:val="none" w:sz="0" w:space="0" w:color="auto"/>
          </w:divBdr>
        </w:div>
        <w:div w:id="1137145310">
          <w:marLeft w:val="640"/>
          <w:marRight w:val="0"/>
          <w:marTop w:val="0"/>
          <w:marBottom w:val="0"/>
          <w:divBdr>
            <w:top w:val="none" w:sz="0" w:space="0" w:color="auto"/>
            <w:left w:val="none" w:sz="0" w:space="0" w:color="auto"/>
            <w:bottom w:val="none" w:sz="0" w:space="0" w:color="auto"/>
            <w:right w:val="none" w:sz="0" w:space="0" w:color="auto"/>
          </w:divBdr>
        </w:div>
        <w:div w:id="2977191">
          <w:marLeft w:val="640"/>
          <w:marRight w:val="0"/>
          <w:marTop w:val="0"/>
          <w:marBottom w:val="0"/>
          <w:divBdr>
            <w:top w:val="none" w:sz="0" w:space="0" w:color="auto"/>
            <w:left w:val="none" w:sz="0" w:space="0" w:color="auto"/>
            <w:bottom w:val="none" w:sz="0" w:space="0" w:color="auto"/>
            <w:right w:val="none" w:sz="0" w:space="0" w:color="auto"/>
          </w:divBdr>
        </w:div>
        <w:div w:id="1472209655">
          <w:marLeft w:val="640"/>
          <w:marRight w:val="0"/>
          <w:marTop w:val="0"/>
          <w:marBottom w:val="0"/>
          <w:divBdr>
            <w:top w:val="none" w:sz="0" w:space="0" w:color="auto"/>
            <w:left w:val="none" w:sz="0" w:space="0" w:color="auto"/>
            <w:bottom w:val="none" w:sz="0" w:space="0" w:color="auto"/>
            <w:right w:val="none" w:sz="0" w:space="0" w:color="auto"/>
          </w:divBdr>
        </w:div>
        <w:div w:id="1984388095">
          <w:marLeft w:val="640"/>
          <w:marRight w:val="0"/>
          <w:marTop w:val="0"/>
          <w:marBottom w:val="0"/>
          <w:divBdr>
            <w:top w:val="none" w:sz="0" w:space="0" w:color="auto"/>
            <w:left w:val="none" w:sz="0" w:space="0" w:color="auto"/>
            <w:bottom w:val="none" w:sz="0" w:space="0" w:color="auto"/>
            <w:right w:val="none" w:sz="0" w:space="0" w:color="auto"/>
          </w:divBdr>
        </w:div>
        <w:div w:id="1950039920">
          <w:marLeft w:val="640"/>
          <w:marRight w:val="0"/>
          <w:marTop w:val="0"/>
          <w:marBottom w:val="0"/>
          <w:divBdr>
            <w:top w:val="none" w:sz="0" w:space="0" w:color="auto"/>
            <w:left w:val="none" w:sz="0" w:space="0" w:color="auto"/>
            <w:bottom w:val="none" w:sz="0" w:space="0" w:color="auto"/>
            <w:right w:val="none" w:sz="0" w:space="0" w:color="auto"/>
          </w:divBdr>
        </w:div>
        <w:div w:id="939526346">
          <w:marLeft w:val="640"/>
          <w:marRight w:val="0"/>
          <w:marTop w:val="0"/>
          <w:marBottom w:val="0"/>
          <w:divBdr>
            <w:top w:val="none" w:sz="0" w:space="0" w:color="auto"/>
            <w:left w:val="none" w:sz="0" w:space="0" w:color="auto"/>
            <w:bottom w:val="none" w:sz="0" w:space="0" w:color="auto"/>
            <w:right w:val="none" w:sz="0" w:space="0" w:color="auto"/>
          </w:divBdr>
        </w:div>
        <w:div w:id="774519117">
          <w:marLeft w:val="640"/>
          <w:marRight w:val="0"/>
          <w:marTop w:val="0"/>
          <w:marBottom w:val="0"/>
          <w:divBdr>
            <w:top w:val="none" w:sz="0" w:space="0" w:color="auto"/>
            <w:left w:val="none" w:sz="0" w:space="0" w:color="auto"/>
            <w:bottom w:val="none" w:sz="0" w:space="0" w:color="auto"/>
            <w:right w:val="none" w:sz="0" w:space="0" w:color="auto"/>
          </w:divBdr>
        </w:div>
        <w:div w:id="1431124559">
          <w:marLeft w:val="640"/>
          <w:marRight w:val="0"/>
          <w:marTop w:val="0"/>
          <w:marBottom w:val="0"/>
          <w:divBdr>
            <w:top w:val="none" w:sz="0" w:space="0" w:color="auto"/>
            <w:left w:val="none" w:sz="0" w:space="0" w:color="auto"/>
            <w:bottom w:val="none" w:sz="0" w:space="0" w:color="auto"/>
            <w:right w:val="none" w:sz="0" w:space="0" w:color="auto"/>
          </w:divBdr>
        </w:div>
        <w:div w:id="55712488">
          <w:marLeft w:val="640"/>
          <w:marRight w:val="0"/>
          <w:marTop w:val="0"/>
          <w:marBottom w:val="0"/>
          <w:divBdr>
            <w:top w:val="none" w:sz="0" w:space="0" w:color="auto"/>
            <w:left w:val="none" w:sz="0" w:space="0" w:color="auto"/>
            <w:bottom w:val="none" w:sz="0" w:space="0" w:color="auto"/>
            <w:right w:val="none" w:sz="0" w:space="0" w:color="auto"/>
          </w:divBdr>
        </w:div>
        <w:div w:id="1251625117">
          <w:marLeft w:val="640"/>
          <w:marRight w:val="0"/>
          <w:marTop w:val="0"/>
          <w:marBottom w:val="0"/>
          <w:divBdr>
            <w:top w:val="none" w:sz="0" w:space="0" w:color="auto"/>
            <w:left w:val="none" w:sz="0" w:space="0" w:color="auto"/>
            <w:bottom w:val="none" w:sz="0" w:space="0" w:color="auto"/>
            <w:right w:val="none" w:sz="0" w:space="0" w:color="auto"/>
          </w:divBdr>
        </w:div>
        <w:div w:id="979311947">
          <w:marLeft w:val="640"/>
          <w:marRight w:val="0"/>
          <w:marTop w:val="0"/>
          <w:marBottom w:val="0"/>
          <w:divBdr>
            <w:top w:val="none" w:sz="0" w:space="0" w:color="auto"/>
            <w:left w:val="none" w:sz="0" w:space="0" w:color="auto"/>
            <w:bottom w:val="none" w:sz="0" w:space="0" w:color="auto"/>
            <w:right w:val="none" w:sz="0" w:space="0" w:color="auto"/>
          </w:divBdr>
        </w:div>
        <w:div w:id="1207372845">
          <w:marLeft w:val="640"/>
          <w:marRight w:val="0"/>
          <w:marTop w:val="0"/>
          <w:marBottom w:val="0"/>
          <w:divBdr>
            <w:top w:val="none" w:sz="0" w:space="0" w:color="auto"/>
            <w:left w:val="none" w:sz="0" w:space="0" w:color="auto"/>
            <w:bottom w:val="none" w:sz="0" w:space="0" w:color="auto"/>
            <w:right w:val="none" w:sz="0" w:space="0" w:color="auto"/>
          </w:divBdr>
        </w:div>
        <w:div w:id="426120513">
          <w:marLeft w:val="640"/>
          <w:marRight w:val="0"/>
          <w:marTop w:val="0"/>
          <w:marBottom w:val="0"/>
          <w:divBdr>
            <w:top w:val="none" w:sz="0" w:space="0" w:color="auto"/>
            <w:left w:val="none" w:sz="0" w:space="0" w:color="auto"/>
            <w:bottom w:val="none" w:sz="0" w:space="0" w:color="auto"/>
            <w:right w:val="none" w:sz="0" w:space="0" w:color="auto"/>
          </w:divBdr>
        </w:div>
        <w:div w:id="2141417766">
          <w:marLeft w:val="640"/>
          <w:marRight w:val="0"/>
          <w:marTop w:val="0"/>
          <w:marBottom w:val="0"/>
          <w:divBdr>
            <w:top w:val="none" w:sz="0" w:space="0" w:color="auto"/>
            <w:left w:val="none" w:sz="0" w:space="0" w:color="auto"/>
            <w:bottom w:val="none" w:sz="0" w:space="0" w:color="auto"/>
            <w:right w:val="none" w:sz="0" w:space="0" w:color="auto"/>
          </w:divBdr>
        </w:div>
        <w:div w:id="1537695680">
          <w:marLeft w:val="640"/>
          <w:marRight w:val="0"/>
          <w:marTop w:val="0"/>
          <w:marBottom w:val="0"/>
          <w:divBdr>
            <w:top w:val="none" w:sz="0" w:space="0" w:color="auto"/>
            <w:left w:val="none" w:sz="0" w:space="0" w:color="auto"/>
            <w:bottom w:val="none" w:sz="0" w:space="0" w:color="auto"/>
            <w:right w:val="none" w:sz="0" w:space="0" w:color="auto"/>
          </w:divBdr>
        </w:div>
        <w:div w:id="1538808164">
          <w:marLeft w:val="640"/>
          <w:marRight w:val="0"/>
          <w:marTop w:val="0"/>
          <w:marBottom w:val="0"/>
          <w:divBdr>
            <w:top w:val="none" w:sz="0" w:space="0" w:color="auto"/>
            <w:left w:val="none" w:sz="0" w:space="0" w:color="auto"/>
            <w:bottom w:val="none" w:sz="0" w:space="0" w:color="auto"/>
            <w:right w:val="none" w:sz="0" w:space="0" w:color="auto"/>
          </w:divBdr>
        </w:div>
        <w:div w:id="1683165845">
          <w:marLeft w:val="640"/>
          <w:marRight w:val="0"/>
          <w:marTop w:val="0"/>
          <w:marBottom w:val="0"/>
          <w:divBdr>
            <w:top w:val="none" w:sz="0" w:space="0" w:color="auto"/>
            <w:left w:val="none" w:sz="0" w:space="0" w:color="auto"/>
            <w:bottom w:val="none" w:sz="0" w:space="0" w:color="auto"/>
            <w:right w:val="none" w:sz="0" w:space="0" w:color="auto"/>
          </w:divBdr>
        </w:div>
        <w:div w:id="1665350740">
          <w:marLeft w:val="640"/>
          <w:marRight w:val="0"/>
          <w:marTop w:val="0"/>
          <w:marBottom w:val="0"/>
          <w:divBdr>
            <w:top w:val="none" w:sz="0" w:space="0" w:color="auto"/>
            <w:left w:val="none" w:sz="0" w:space="0" w:color="auto"/>
            <w:bottom w:val="none" w:sz="0" w:space="0" w:color="auto"/>
            <w:right w:val="none" w:sz="0" w:space="0" w:color="auto"/>
          </w:divBdr>
        </w:div>
        <w:div w:id="1856072930">
          <w:marLeft w:val="640"/>
          <w:marRight w:val="0"/>
          <w:marTop w:val="0"/>
          <w:marBottom w:val="0"/>
          <w:divBdr>
            <w:top w:val="none" w:sz="0" w:space="0" w:color="auto"/>
            <w:left w:val="none" w:sz="0" w:space="0" w:color="auto"/>
            <w:bottom w:val="none" w:sz="0" w:space="0" w:color="auto"/>
            <w:right w:val="none" w:sz="0" w:space="0" w:color="auto"/>
          </w:divBdr>
        </w:div>
        <w:div w:id="1389836355">
          <w:marLeft w:val="640"/>
          <w:marRight w:val="0"/>
          <w:marTop w:val="0"/>
          <w:marBottom w:val="0"/>
          <w:divBdr>
            <w:top w:val="none" w:sz="0" w:space="0" w:color="auto"/>
            <w:left w:val="none" w:sz="0" w:space="0" w:color="auto"/>
            <w:bottom w:val="none" w:sz="0" w:space="0" w:color="auto"/>
            <w:right w:val="none" w:sz="0" w:space="0" w:color="auto"/>
          </w:divBdr>
        </w:div>
        <w:div w:id="7220199">
          <w:marLeft w:val="640"/>
          <w:marRight w:val="0"/>
          <w:marTop w:val="0"/>
          <w:marBottom w:val="0"/>
          <w:divBdr>
            <w:top w:val="none" w:sz="0" w:space="0" w:color="auto"/>
            <w:left w:val="none" w:sz="0" w:space="0" w:color="auto"/>
            <w:bottom w:val="none" w:sz="0" w:space="0" w:color="auto"/>
            <w:right w:val="none" w:sz="0" w:space="0" w:color="auto"/>
          </w:divBdr>
        </w:div>
        <w:div w:id="1619753446">
          <w:marLeft w:val="640"/>
          <w:marRight w:val="0"/>
          <w:marTop w:val="0"/>
          <w:marBottom w:val="0"/>
          <w:divBdr>
            <w:top w:val="none" w:sz="0" w:space="0" w:color="auto"/>
            <w:left w:val="none" w:sz="0" w:space="0" w:color="auto"/>
            <w:bottom w:val="none" w:sz="0" w:space="0" w:color="auto"/>
            <w:right w:val="none" w:sz="0" w:space="0" w:color="auto"/>
          </w:divBdr>
        </w:div>
        <w:div w:id="332027455">
          <w:marLeft w:val="640"/>
          <w:marRight w:val="0"/>
          <w:marTop w:val="0"/>
          <w:marBottom w:val="0"/>
          <w:divBdr>
            <w:top w:val="none" w:sz="0" w:space="0" w:color="auto"/>
            <w:left w:val="none" w:sz="0" w:space="0" w:color="auto"/>
            <w:bottom w:val="none" w:sz="0" w:space="0" w:color="auto"/>
            <w:right w:val="none" w:sz="0" w:space="0" w:color="auto"/>
          </w:divBdr>
        </w:div>
        <w:div w:id="1203133359">
          <w:marLeft w:val="640"/>
          <w:marRight w:val="0"/>
          <w:marTop w:val="0"/>
          <w:marBottom w:val="0"/>
          <w:divBdr>
            <w:top w:val="none" w:sz="0" w:space="0" w:color="auto"/>
            <w:left w:val="none" w:sz="0" w:space="0" w:color="auto"/>
            <w:bottom w:val="none" w:sz="0" w:space="0" w:color="auto"/>
            <w:right w:val="none" w:sz="0" w:space="0" w:color="auto"/>
          </w:divBdr>
        </w:div>
        <w:div w:id="1940018294">
          <w:marLeft w:val="640"/>
          <w:marRight w:val="0"/>
          <w:marTop w:val="0"/>
          <w:marBottom w:val="0"/>
          <w:divBdr>
            <w:top w:val="none" w:sz="0" w:space="0" w:color="auto"/>
            <w:left w:val="none" w:sz="0" w:space="0" w:color="auto"/>
            <w:bottom w:val="none" w:sz="0" w:space="0" w:color="auto"/>
            <w:right w:val="none" w:sz="0" w:space="0" w:color="auto"/>
          </w:divBdr>
        </w:div>
        <w:div w:id="1564176201">
          <w:marLeft w:val="640"/>
          <w:marRight w:val="0"/>
          <w:marTop w:val="0"/>
          <w:marBottom w:val="0"/>
          <w:divBdr>
            <w:top w:val="none" w:sz="0" w:space="0" w:color="auto"/>
            <w:left w:val="none" w:sz="0" w:space="0" w:color="auto"/>
            <w:bottom w:val="none" w:sz="0" w:space="0" w:color="auto"/>
            <w:right w:val="none" w:sz="0" w:space="0" w:color="auto"/>
          </w:divBdr>
        </w:div>
        <w:div w:id="1509758021">
          <w:marLeft w:val="640"/>
          <w:marRight w:val="0"/>
          <w:marTop w:val="0"/>
          <w:marBottom w:val="0"/>
          <w:divBdr>
            <w:top w:val="none" w:sz="0" w:space="0" w:color="auto"/>
            <w:left w:val="none" w:sz="0" w:space="0" w:color="auto"/>
            <w:bottom w:val="none" w:sz="0" w:space="0" w:color="auto"/>
            <w:right w:val="none" w:sz="0" w:space="0" w:color="auto"/>
          </w:divBdr>
        </w:div>
        <w:div w:id="799998785">
          <w:marLeft w:val="640"/>
          <w:marRight w:val="0"/>
          <w:marTop w:val="0"/>
          <w:marBottom w:val="0"/>
          <w:divBdr>
            <w:top w:val="none" w:sz="0" w:space="0" w:color="auto"/>
            <w:left w:val="none" w:sz="0" w:space="0" w:color="auto"/>
            <w:bottom w:val="none" w:sz="0" w:space="0" w:color="auto"/>
            <w:right w:val="none" w:sz="0" w:space="0" w:color="auto"/>
          </w:divBdr>
        </w:div>
        <w:div w:id="1525286796">
          <w:marLeft w:val="640"/>
          <w:marRight w:val="0"/>
          <w:marTop w:val="0"/>
          <w:marBottom w:val="0"/>
          <w:divBdr>
            <w:top w:val="none" w:sz="0" w:space="0" w:color="auto"/>
            <w:left w:val="none" w:sz="0" w:space="0" w:color="auto"/>
            <w:bottom w:val="none" w:sz="0" w:space="0" w:color="auto"/>
            <w:right w:val="none" w:sz="0" w:space="0" w:color="auto"/>
          </w:divBdr>
        </w:div>
        <w:div w:id="139269924">
          <w:marLeft w:val="640"/>
          <w:marRight w:val="0"/>
          <w:marTop w:val="0"/>
          <w:marBottom w:val="0"/>
          <w:divBdr>
            <w:top w:val="none" w:sz="0" w:space="0" w:color="auto"/>
            <w:left w:val="none" w:sz="0" w:space="0" w:color="auto"/>
            <w:bottom w:val="none" w:sz="0" w:space="0" w:color="auto"/>
            <w:right w:val="none" w:sz="0" w:space="0" w:color="auto"/>
          </w:divBdr>
        </w:div>
        <w:div w:id="1160853872">
          <w:marLeft w:val="640"/>
          <w:marRight w:val="0"/>
          <w:marTop w:val="0"/>
          <w:marBottom w:val="0"/>
          <w:divBdr>
            <w:top w:val="none" w:sz="0" w:space="0" w:color="auto"/>
            <w:left w:val="none" w:sz="0" w:space="0" w:color="auto"/>
            <w:bottom w:val="none" w:sz="0" w:space="0" w:color="auto"/>
            <w:right w:val="none" w:sz="0" w:space="0" w:color="auto"/>
          </w:divBdr>
        </w:div>
        <w:div w:id="184446961">
          <w:marLeft w:val="640"/>
          <w:marRight w:val="0"/>
          <w:marTop w:val="0"/>
          <w:marBottom w:val="0"/>
          <w:divBdr>
            <w:top w:val="none" w:sz="0" w:space="0" w:color="auto"/>
            <w:left w:val="none" w:sz="0" w:space="0" w:color="auto"/>
            <w:bottom w:val="none" w:sz="0" w:space="0" w:color="auto"/>
            <w:right w:val="none" w:sz="0" w:space="0" w:color="auto"/>
          </w:divBdr>
        </w:div>
        <w:div w:id="730618988">
          <w:marLeft w:val="640"/>
          <w:marRight w:val="0"/>
          <w:marTop w:val="0"/>
          <w:marBottom w:val="0"/>
          <w:divBdr>
            <w:top w:val="none" w:sz="0" w:space="0" w:color="auto"/>
            <w:left w:val="none" w:sz="0" w:space="0" w:color="auto"/>
            <w:bottom w:val="none" w:sz="0" w:space="0" w:color="auto"/>
            <w:right w:val="none" w:sz="0" w:space="0" w:color="auto"/>
          </w:divBdr>
        </w:div>
        <w:div w:id="1165434256">
          <w:marLeft w:val="640"/>
          <w:marRight w:val="0"/>
          <w:marTop w:val="0"/>
          <w:marBottom w:val="0"/>
          <w:divBdr>
            <w:top w:val="none" w:sz="0" w:space="0" w:color="auto"/>
            <w:left w:val="none" w:sz="0" w:space="0" w:color="auto"/>
            <w:bottom w:val="none" w:sz="0" w:space="0" w:color="auto"/>
            <w:right w:val="none" w:sz="0" w:space="0" w:color="auto"/>
          </w:divBdr>
        </w:div>
        <w:div w:id="944046142">
          <w:marLeft w:val="640"/>
          <w:marRight w:val="0"/>
          <w:marTop w:val="0"/>
          <w:marBottom w:val="0"/>
          <w:divBdr>
            <w:top w:val="none" w:sz="0" w:space="0" w:color="auto"/>
            <w:left w:val="none" w:sz="0" w:space="0" w:color="auto"/>
            <w:bottom w:val="none" w:sz="0" w:space="0" w:color="auto"/>
            <w:right w:val="none" w:sz="0" w:space="0" w:color="auto"/>
          </w:divBdr>
        </w:div>
        <w:div w:id="1206410354">
          <w:marLeft w:val="640"/>
          <w:marRight w:val="0"/>
          <w:marTop w:val="0"/>
          <w:marBottom w:val="0"/>
          <w:divBdr>
            <w:top w:val="none" w:sz="0" w:space="0" w:color="auto"/>
            <w:left w:val="none" w:sz="0" w:space="0" w:color="auto"/>
            <w:bottom w:val="none" w:sz="0" w:space="0" w:color="auto"/>
            <w:right w:val="none" w:sz="0" w:space="0" w:color="auto"/>
          </w:divBdr>
        </w:div>
        <w:div w:id="907156098">
          <w:marLeft w:val="640"/>
          <w:marRight w:val="0"/>
          <w:marTop w:val="0"/>
          <w:marBottom w:val="0"/>
          <w:divBdr>
            <w:top w:val="none" w:sz="0" w:space="0" w:color="auto"/>
            <w:left w:val="none" w:sz="0" w:space="0" w:color="auto"/>
            <w:bottom w:val="none" w:sz="0" w:space="0" w:color="auto"/>
            <w:right w:val="none" w:sz="0" w:space="0" w:color="auto"/>
          </w:divBdr>
        </w:div>
        <w:div w:id="2111078116">
          <w:marLeft w:val="640"/>
          <w:marRight w:val="0"/>
          <w:marTop w:val="0"/>
          <w:marBottom w:val="0"/>
          <w:divBdr>
            <w:top w:val="none" w:sz="0" w:space="0" w:color="auto"/>
            <w:left w:val="none" w:sz="0" w:space="0" w:color="auto"/>
            <w:bottom w:val="none" w:sz="0" w:space="0" w:color="auto"/>
            <w:right w:val="none" w:sz="0" w:space="0" w:color="auto"/>
          </w:divBdr>
        </w:div>
        <w:div w:id="266011610">
          <w:marLeft w:val="640"/>
          <w:marRight w:val="0"/>
          <w:marTop w:val="0"/>
          <w:marBottom w:val="0"/>
          <w:divBdr>
            <w:top w:val="none" w:sz="0" w:space="0" w:color="auto"/>
            <w:left w:val="none" w:sz="0" w:space="0" w:color="auto"/>
            <w:bottom w:val="none" w:sz="0" w:space="0" w:color="auto"/>
            <w:right w:val="none" w:sz="0" w:space="0" w:color="auto"/>
          </w:divBdr>
        </w:div>
        <w:div w:id="1190754652">
          <w:marLeft w:val="640"/>
          <w:marRight w:val="0"/>
          <w:marTop w:val="0"/>
          <w:marBottom w:val="0"/>
          <w:divBdr>
            <w:top w:val="none" w:sz="0" w:space="0" w:color="auto"/>
            <w:left w:val="none" w:sz="0" w:space="0" w:color="auto"/>
            <w:bottom w:val="none" w:sz="0" w:space="0" w:color="auto"/>
            <w:right w:val="none" w:sz="0" w:space="0" w:color="auto"/>
          </w:divBdr>
        </w:div>
        <w:div w:id="1777863408">
          <w:marLeft w:val="640"/>
          <w:marRight w:val="0"/>
          <w:marTop w:val="0"/>
          <w:marBottom w:val="0"/>
          <w:divBdr>
            <w:top w:val="none" w:sz="0" w:space="0" w:color="auto"/>
            <w:left w:val="none" w:sz="0" w:space="0" w:color="auto"/>
            <w:bottom w:val="none" w:sz="0" w:space="0" w:color="auto"/>
            <w:right w:val="none" w:sz="0" w:space="0" w:color="auto"/>
          </w:divBdr>
        </w:div>
        <w:div w:id="641007918">
          <w:marLeft w:val="640"/>
          <w:marRight w:val="0"/>
          <w:marTop w:val="0"/>
          <w:marBottom w:val="0"/>
          <w:divBdr>
            <w:top w:val="none" w:sz="0" w:space="0" w:color="auto"/>
            <w:left w:val="none" w:sz="0" w:space="0" w:color="auto"/>
            <w:bottom w:val="none" w:sz="0" w:space="0" w:color="auto"/>
            <w:right w:val="none" w:sz="0" w:space="0" w:color="auto"/>
          </w:divBdr>
        </w:div>
        <w:div w:id="1404374653">
          <w:marLeft w:val="640"/>
          <w:marRight w:val="0"/>
          <w:marTop w:val="0"/>
          <w:marBottom w:val="0"/>
          <w:divBdr>
            <w:top w:val="none" w:sz="0" w:space="0" w:color="auto"/>
            <w:left w:val="none" w:sz="0" w:space="0" w:color="auto"/>
            <w:bottom w:val="none" w:sz="0" w:space="0" w:color="auto"/>
            <w:right w:val="none" w:sz="0" w:space="0" w:color="auto"/>
          </w:divBdr>
        </w:div>
        <w:div w:id="1391462446">
          <w:marLeft w:val="640"/>
          <w:marRight w:val="0"/>
          <w:marTop w:val="0"/>
          <w:marBottom w:val="0"/>
          <w:divBdr>
            <w:top w:val="none" w:sz="0" w:space="0" w:color="auto"/>
            <w:left w:val="none" w:sz="0" w:space="0" w:color="auto"/>
            <w:bottom w:val="none" w:sz="0" w:space="0" w:color="auto"/>
            <w:right w:val="none" w:sz="0" w:space="0" w:color="auto"/>
          </w:divBdr>
        </w:div>
        <w:div w:id="1605189592">
          <w:marLeft w:val="640"/>
          <w:marRight w:val="0"/>
          <w:marTop w:val="0"/>
          <w:marBottom w:val="0"/>
          <w:divBdr>
            <w:top w:val="none" w:sz="0" w:space="0" w:color="auto"/>
            <w:left w:val="none" w:sz="0" w:space="0" w:color="auto"/>
            <w:bottom w:val="none" w:sz="0" w:space="0" w:color="auto"/>
            <w:right w:val="none" w:sz="0" w:space="0" w:color="auto"/>
          </w:divBdr>
        </w:div>
        <w:div w:id="1739546634">
          <w:marLeft w:val="640"/>
          <w:marRight w:val="0"/>
          <w:marTop w:val="0"/>
          <w:marBottom w:val="0"/>
          <w:divBdr>
            <w:top w:val="none" w:sz="0" w:space="0" w:color="auto"/>
            <w:left w:val="none" w:sz="0" w:space="0" w:color="auto"/>
            <w:bottom w:val="none" w:sz="0" w:space="0" w:color="auto"/>
            <w:right w:val="none" w:sz="0" w:space="0" w:color="auto"/>
          </w:divBdr>
        </w:div>
        <w:div w:id="78063652">
          <w:marLeft w:val="640"/>
          <w:marRight w:val="0"/>
          <w:marTop w:val="0"/>
          <w:marBottom w:val="0"/>
          <w:divBdr>
            <w:top w:val="none" w:sz="0" w:space="0" w:color="auto"/>
            <w:left w:val="none" w:sz="0" w:space="0" w:color="auto"/>
            <w:bottom w:val="none" w:sz="0" w:space="0" w:color="auto"/>
            <w:right w:val="none" w:sz="0" w:space="0" w:color="auto"/>
          </w:divBdr>
        </w:div>
        <w:div w:id="3825971">
          <w:marLeft w:val="640"/>
          <w:marRight w:val="0"/>
          <w:marTop w:val="0"/>
          <w:marBottom w:val="0"/>
          <w:divBdr>
            <w:top w:val="none" w:sz="0" w:space="0" w:color="auto"/>
            <w:left w:val="none" w:sz="0" w:space="0" w:color="auto"/>
            <w:bottom w:val="none" w:sz="0" w:space="0" w:color="auto"/>
            <w:right w:val="none" w:sz="0" w:space="0" w:color="auto"/>
          </w:divBdr>
        </w:div>
        <w:div w:id="1995451028">
          <w:marLeft w:val="640"/>
          <w:marRight w:val="0"/>
          <w:marTop w:val="0"/>
          <w:marBottom w:val="0"/>
          <w:divBdr>
            <w:top w:val="none" w:sz="0" w:space="0" w:color="auto"/>
            <w:left w:val="none" w:sz="0" w:space="0" w:color="auto"/>
            <w:bottom w:val="none" w:sz="0" w:space="0" w:color="auto"/>
            <w:right w:val="none" w:sz="0" w:space="0" w:color="auto"/>
          </w:divBdr>
        </w:div>
        <w:div w:id="2091806551">
          <w:marLeft w:val="640"/>
          <w:marRight w:val="0"/>
          <w:marTop w:val="0"/>
          <w:marBottom w:val="0"/>
          <w:divBdr>
            <w:top w:val="none" w:sz="0" w:space="0" w:color="auto"/>
            <w:left w:val="none" w:sz="0" w:space="0" w:color="auto"/>
            <w:bottom w:val="none" w:sz="0" w:space="0" w:color="auto"/>
            <w:right w:val="none" w:sz="0" w:space="0" w:color="auto"/>
          </w:divBdr>
        </w:div>
        <w:div w:id="247347322">
          <w:marLeft w:val="640"/>
          <w:marRight w:val="0"/>
          <w:marTop w:val="0"/>
          <w:marBottom w:val="0"/>
          <w:divBdr>
            <w:top w:val="none" w:sz="0" w:space="0" w:color="auto"/>
            <w:left w:val="none" w:sz="0" w:space="0" w:color="auto"/>
            <w:bottom w:val="none" w:sz="0" w:space="0" w:color="auto"/>
            <w:right w:val="none" w:sz="0" w:space="0" w:color="auto"/>
          </w:divBdr>
        </w:div>
        <w:div w:id="888496748">
          <w:marLeft w:val="640"/>
          <w:marRight w:val="0"/>
          <w:marTop w:val="0"/>
          <w:marBottom w:val="0"/>
          <w:divBdr>
            <w:top w:val="none" w:sz="0" w:space="0" w:color="auto"/>
            <w:left w:val="none" w:sz="0" w:space="0" w:color="auto"/>
            <w:bottom w:val="none" w:sz="0" w:space="0" w:color="auto"/>
            <w:right w:val="none" w:sz="0" w:space="0" w:color="auto"/>
          </w:divBdr>
        </w:div>
        <w:div w:id="1892299956">
          <w:marLeft w:val="640"/>
          <w:marRight w:val="0"/>
          <w:marTop w:val="0"/>
          <w:marBottom w:val="0"/>
          <w:divBdr>
            <w:top w:val="none" w:sz="0" w:space="0" w:color="auto"/>
            <w:left w:val="none" w:sz="0" w:space="0" w:color="auto"/>
            <w:bottom w:val="none" w:sz="0" w:space="0" w:color="auto"/>
            <w:right w:val="none" w:sz="0" w:space="0" w:color="auto"/>
          </w:divBdr>
        </w:div>
        <w:div w:id="1663506540">
          <w:marLeft w:val="640"/>
          <w:marRight w:val="0"/>
          <w:marTop w:val="0"/>
          <w:marBottom w:val="0"/>
          <w:divBdr>
            <w:top w:val="none" w:sz="0" w:space="0" w:color="auto"/>
            <w:left w:val="none" w:sz="0" w:space="0" w:color="auto"/>
            <w:bottom w:val="none" w:sz="0" w:space="0" w:color="auto"/>
            <w:right w:val="none" w:sz="0" w:space="0" w:color="auto"/>
          </w:divBdr>
        </w:div>
      </w:divsChild>
    </w:div>
    <w:div w:id="1676609196">
      <w:bodyDiv w:val="1"/>
      <w:marLeft w:val="0"/>
      <w:marRight w:val="0"/>
      <w:marTop w:val="0"/>
      <w:marBottom w:val="0"/>
      <w:divBdr>
        <w:top w:val="none" w:sz="0" w:space="0" w:color="auto"/>
        <w:left w:val="none" w:sz="0" w:space="0" w:color="auto"/>
        <w:bottom w:val="none" w:sz="0" w:space="0" w:color="auto"/>
        <w:right w:val="none" w:sz="0" w:space="0" w:color="auto"/>
      </w:divBdr>
      <w:divsChild>
        <w:div w:id="1412238100">
          <w:marLeft w:val="640"/>
          <w:marRight w:val="0"/>
          <w:marTop w:val="0"/>
          <w:marBottom w:val="0"/>
          <w:divBdr>
            <w:top w:val="none" w:sz="0" w:space="0" w:color="auto"/>
            <w:left w:val="none" w:sz="0" w:space="0" w:color="auto"/>
            <w:bottom w:val="none" w:sz="0" w:space="0" w:color="auto"/>
            <w:right w:val="none" w:sz="0" w:space="0" w:color="auto"/>
          </w:divBdr>
        </w:div>
        <w:div w:id="2079328753">
          <w:marLeft w:val="640"/>
          <w:marRight w:val="0"/>
          <w:marTop w:val="0"/>
          <w:marBottom w:val="0"/>
          <w:divBdr>
            <w:top w:val="none" w:sz="0" w:space="0" w:color="auto"/>
            <w:left w:val="none" w:sz="0" w:space="0" w:color="auto"/>
            <w:bottom w:val="none" w:sz="0" w:space="0" w:color="auto"/>
            <w:right w:val="none" w:sz="0" w:space="0" w:color="auto"/>
          </w:divBdr>
        </w:div>
        <w:div w:id="2060661394">
          <w:marLeft w:val="640"/>
          <w:marRight w:val="0"/>
          <w:marTop w:val="0"/>
          <w:marBottom w:val="0"/>
          <w:divBdr>
            <w:top w:val="none" w:sz="0" w:space="0" w:color="auto"/>
            <w:left w:val="none" w:sz="0" w:space="0" w:color="auto"/>
            <w:bottom w:val="none" w:sz="0" w:space="0" w:color="auto"/>
            <w:right w:val="none" w:sz="0" w:space="0" w:color="auto"/>
          </w:divBdr>
        </w:div>
        <w:div w:id="669212123">
          <w:marLeft w:val="640"/>
          <w:marRight w:val="0"/>
          <w:marTop w:val="0"/>
          <w:marBottom w:val="0"/>
          <w:divBdr>
            <w:top w:val="none" w:sz="0" w:space="0" w:color="auto"/>
            <w:left w:val="none" w:sz="0" w:space="0" w:color="auto"/>
            <w:bottom w:val="none" w:sz="0" w:space="0" w:color="auto"/>
            <w:right w:val="none" w:sz="0" w:space="0" w:color="auto"/>
          </w:divBdr>
        </w:div>
        <w:div w:id="1082721069">
          <w:marLeft w:val="640"/>
          <w:marRight w:val="0"/>
          <w:marTop w:val="0"/>
          <w:marBottom w:val="0"/>
          <w:divBdr>
            <w:top w:val="none" w:sz="0" w:space="0" w:color="auto"/>
            <w:left w:val="none" w:sz="0" w:space="0" w:color="auto"/>
            <w:bottom w:val="none" w:sz="0" w:space="0" w:color="auto"/>
            <w:right w:val="none" w:sz="0" w:space="0" w:color="auto"/>
          </w:divBdr>
        </w:div>
        <w:div w:id="1755858543">
          <w:marLeft w:val="640"/>
          <w:marRight w:val="0"/>
          <w:marTop w:val="0"/>
          <w:marBottom w:val="0"/>
          <w:divBdr>
            <w:top w:val="none" w:sz="0" w:space="0" w:color="auto"/>
            <w:left w:val="none" w:sz="0" w:space="0" w:color="auto"/>
            <w:bottom w:val="none" w:sz="0" w:space="0" w:color="auto"/>
            <w:right w:val="none" w:sz="0" w:space="0" w:color="auto"/>
          </w:divBdr>
        </w:div>
        <w:div w:id="785808541">
          <w:marLeft w:val="640"/>
          <w:marRight w:val="0"/>
          <w:marTop w:val="0"/>
          <w:marBottom w:val="0"/>
          <w:divBdr>
            <w:top w:val="none" w:sz="0" w:space="0" w:color="auto"/>
            <w:left w:val="none" w:sz="0" w:space="0" w:color="auto"/>
            <w:bottom w:val="none" w:sz="0" w:space="0" w:color="auto"/>
            <w:right w:val="none" w:sz="0" w:space="0" w:color="auto"/>
          </w:divBdr>
        </w:div>
        <w:div w:id="1155610382">
          <w:marLeft w:val="640"/>
          <w:marRight w:val="0"/>
          <w:marTop w:val="0"/>
          <w:marBottom w:val="0"/>
          <w:divBdr>
            <w:top w:val="none" w:sz="0" w:space="0" w:color="auto"/>
            <w:left w:val="none" w:sz="0" w:space="0" w:color="auto"/>
            <w:bottom w:val="none" w:sz="0" w:space="0" w:color="auto"/>
            <w:right w:val="none" w:sz="0" w:space="0" w:color="auto"/>
          </w:divBdr>
        </w:div>
        <w:div w:id="1038117526">
          <w:marLeft w:val="640"/>
          <w:marRight w:val="0"/>
          <w:marTop w:val="0"/>
          <w:marBottom w:val="0"/>
          <w:divBdr>
            <w:top w:val="none" w:sz="0" w:space="0" w:color="auto"/>
            <w:left w:val="none" w:sz="0" w:space="0" w:color="auto"/>
            <w:bottom w:val="none" w:sz="0" w:space="0" w:color="auto"/>
            <w:right w:val="none" w:sz="0" w:space="0" w:color="auto"/>
          </w:divBdr>
        </w:div>
        <w:div w:id="462888118">
          <w:marLeft w:val="640"/>
          <w:marRight w:val="0"/>
          <w:marTop w:val="0"/>
          <w:marBottom w:val="0"/>
          <w:divBdr>
            <w:top w:val="none" w:sz="0" w:space="0" w:color="auto"/>
            <w:left w:val="none" w:sz="0" w:space="0" w:color="auto"/>
            <w:bottom w:val="none" w:sz="0" w:space="0" w:color="auto"/>
            <w:right w:val="none" w:sz="0" w:space="0" w:color="auto"/>
          </w:divBdr>
        </w:div>
        <w:div w:id="256719797">
          <w:marLeft w:val="640"/>
          <w:marRight w:val="0"/>
          <w:marTop w:val="0"/>
          <w:marBottom w:val="0"/>
          <w:divBdr>
            <w:top w:val="none" w:sz="0" w:space="0" w:color="auto"/>
            <w:left w:val="none" w:sz="0" w:space="0" w:color="auto"/>
            <w:bottom w:val="none" w:sz="0" w:space="0" w:color="auto"/>
            <w:right w:val="none" w:sz="0" w:space="0" w:color="auto"/>
          </w:divBdr>
        </w:div>
        <w:div w:id="533419794">
          <w:marLeft w:val="640"/>
          <w:marRight w:val="0"/>
          <w:marTop w:val="0"/>
          <w:marBottom w:val="0"/>
          <w:divBdr>
            <w:top w:val="none" w:sz="0" w:space="0" w:color="auto"/>
            <w:left w:val="none" w:sz="0" w:space="0" w:color="auto"/>
            <w:bottom w:val="none" w:sz="0" w:space="0" w:color="auto"/>
            <w:right w:val="none" w:sz="0" w:space="0" w:color="auto"/>
          </w:divBdr>
        </w:div>
        <w:div w:id="4095290">
          <w:marLeft w:val="640"/>
          <w:marRight w:val="0"/>
          <w:marTop w:val="0"/>
          <w:marBottom w:val="0"/>
          <w:divBdr>
            <w:top w:val="none" w:sz="0" w:space="0" w:color="auto"/>
            <w:left w:val="none" w:sz="0" w:space="0" w:color="auto"/>
            <w:bottom w:val="none" w:sz="0" w:space="0" w:color="auto"/>
            <w:right w:val="none" w:sz="0" w:space="0" w:color="auto"/>
          </w:divBdr>
        </w:div>
        <w:div w:id="1066298286">
          <w:marLeft w:val="640"/>
          <w:marRight w:val="0"/>
          <w:marTop w:val="0"/>
          <w:marBottom w:val="0"/>
          <w:divBdr>
            <w:top w:val="none" w:sz="0" w:space="0" w:color="auto"/>
            <w:left w:val="none" w:sz="0" w:space="0" w:color="auto"/>
            <w:bottom w:val="none" w:sz="0" w:space="0" w:color="auto"/>
            <w:right w:val="none" w:sz="0" w:space="0" w:color="auto"/>
          </w:divBdr>
        </w:div>
        <w:div w:id="350567371">
          <w:marLeft w:val="640"/>
          <w:marRight w:val="0"/>
          <w:marTop w:val="0"/>
          <w:marBottom w:val="0"/>
          <w:divBdr>
            <w:top w:val="none" w:sz="0" w:space="0" w:color="auto"/>
            <w:left w:val="none" w:sz="0" w:space="0" w:color="auto"/>
            <w:bottom w:val="none" w:sz="0" w:space="0" w:color="auto"/>
            <w:right w:val="none" w:sz="0" w:space="0" w:color="auto"/>
          </w:divBdr>
        </w:div>
        <w:div w:id="1734235520">
          <w:marLeft w:val="640"/>
          <w:marRight w:val="0"/>
          <w:marTop w:val="0"/>
          <w:marBottom w:val="0"/>
          <w:divBdr>
            <w:top w:val="none" w:sz="0" w:space="0" w:color="auto"/>
            <w:left w:val="none" w:sz="0" w:space="0" w:color="auto"/>
            <w:bottom w:val="none" w:sz="0" w:space="0" w:color="auto"/>
            <w:right w:val="none" w:sz="0" w:space="0" w:color="auto"/>
          </w:divBdr>
        </w:div>
        <w:div w:id="1026981405">
          <w:marLeft w:val="640"/>
          <w:marRight w:val="0"/>
          <w:marTop w:val="0"/>
          <w:marBottom w:val="0"/>
          <w:divBdr>
            <w:top w:val="none" w:sz="0" w:space="0" w:color="auto"/>
            <w:left w:val="none" w:sz="0" w:space="0" w:color="auto"/>
            <w:bottom w:val="none" w:sz="0" w:space="0" w:color="auto"/>
            <w:right w:val="none" w:sz="0" w:space="0" w:color="auto"/>
          </w:divBdr>
        </w:div>
        <w:div w:id="1196843750">
          <w:marLeft w:val="640"/>
          <w:marRight w:val="0"/>
          <w:marTop w:val="0"/>
          <w:marBottom w:val="0"/>
          <w:divBdr>
            <w:top w:val="none" w:sz="0" w:space="0" w:color="auto"/>
            <w:left w:val="none" w:sz="0" w:space="0" w:color="auto"/>
            <w:bottom w:val="none" w:sz="0" w:space="0" w:color="auto"/>
            <w:right w:val="none" w:sz="0" w:space="0" w:color="auto"/>
          </w:divBdr>
        </w:div>
        <w:div w:id="801727220">
          <w:marLeft w:val="640"/>
          <w:marRight w:val="0"/>
          <w:marTop w:val="0"/>
          <w:marBottom w:val="0"/>
          <w:divBdr>
            <w:top w:val="none" w:sz="0" w:space="0" w:color="auto"/>
            <w:left w:val="none" w:sz="0" w:space="0" w:color="auto"/>
            <w:bottom w:val="none" w:sz="0" w:space="0" w:color="auto"/>
            <w:right w:val="none" w:sz="0" w:space="0" w:color="auto"/>
          </w:divBdr>
        </w:div>
        <w:div w:id="1357847491">
          <w:marLeft w:val="640"/>
          <w:marRight w:val="0"/>
          <w:marTop w:val="0"/>
          <w:marBottom w:val="0"/>
          <w:divBdr>
            <w:top w:val="none" w:sz="0" w:space="0" w:color="auto"/>
            <w:left w:val="none" w:sz="0" w:space="0" w:color="auto"/>
            <w:bottom w:val="none" w:sz="0" w:space="0" w:color="auto"/>
            <w:right w:val="none" w:sz="0" w:space="0" w:color="auto"/>
          </w:divBdr>
        </w:div>
        <w:div w:id="674648237">
          <w:marLeft w:val="640"/>
          <w:marRight w:val="0"/>
          <w:marTop w:val="0"/>
          <w:marBottom w:val="0"/>
          <w:divBdr>
            <w:top w:val="none" w:sz="0" w:space="0" w:color="auto"/>
            <w:left w:val="none" w:sz="0" w:space="0" w:color="auto"/>
            <w:bottom w:val="none" w:sz="0" w:space="0" w:color="auto"/>
            <w:right w:val="none" w:sz="0" w:space="0" w:color="auto"/>
          </w:divBdr>
        </w:div>
        <w:div w:id="363676659">
          <w:marLeft w:val="640"/>
          <w:marRight w:val="0"/>
          <w:marTop w:val="0"/>
          <w:marBottom w:val="0"/>
          <w:divBdr>
            <w:top w:val="none" w:sz="0" w:space="0" w:color="auto"/>
            <w:left w:val="none" w:sz="0" w:space="0" w:color="auto"/>
            <w:bottom w:val="none" w:sz="0" w:space="0" w:color="auto"/>
            <w:right w:val="none" w:sz="0" w:space="0" w:color="auto"/>
          </w:divBdr>
        </w:div>
        <w:div w:id="1781994352">
          <w:marLeft w:val="640"/>
          <w:marRight w:val="0"/>
          <w:marTop w:val="0"/>
          <w:marBottom w:val="0"/>
          <w:divBdr>
            <w:top w:val="none" w:sz="0" w:space="0" w:color="auto"/>
            <w:left w:val="none" w:sz="0" w:space="0" w:color="auto"/>
            <w:bottom w:val="none" w:sz="0" w:space="0" w:color="auto"/>
            <w:right w:val="none" w:sz="0" w:space="0" w:color="auto"/>
          </w:divBdr>
        </w:div>
        <w:div w:id="1116606657">
          <w:marLeft w:val="640"/>
          <w:marRight w:val="0"/>
          <w:marTop w:val="0"/>
          <w:marBottom w:val="0"/>
          <w:divBdr>
            <w:top w:val="none" w:sz="0" w:space="0" w:color="auto"/>
            <w:left w:val="none" w:sz="0" w:space="0" w:color="auto"/>
            <w:bottom w:val="none" w:sz="0" w:space="0" w:color="auto"/>
            <w:right w:val="none" w:sz="0" w:space="0" w:color="auto"/>
          </w:divBdr>
        </w:div>
        <w:div w:id="1207058369">
          <w:marLeft w:val="640"/>
          <w:marRight w:val="0"/>
          <w:marTop w:val="0"/>
          <w:marBottom w:val="0"/>
          <w:divBdr>
            <w:top w:val="none" w:sz="0" w:space="0" w:color="auto"/>
            <w:left w:val="none" w:sz="0" w:space="0" w:color="auto"/>
            <w:bottom w:val="none" w:sz="0" w:space="0" w:color="auto"/>
            <w:right w:val="none" w:sz="0" w:space="0" w:color="auto"/>
          </w:divBdr>
        </w:div>
        <w:div w:id="1932473417">
          <w:marLeft w:val="640"/>
          <w:marRight w:val="0"/>
          <w:marTop w:val="0"/>
          <w:marBottom w:val="0"/>
          <w:divBdr>
            <w:top w:val="none" w:sz="0" w:space="0" w:color="auto"/>
            <w:left w:val="none" w:sz="0" w:space="0" w:color="auto"/>
            <w:bottom w:val="none" w:sz="0" w:space="0" w:color="auto"/>
            <w:right w:val="none" w:sz="0" w:space="0" w:color="auto"/>
          </w:divBdr>
        </w:div>
        <w:div w:id="1848055815">
          <w:marLeft w:val="640"/>
          <w:marRight w:val="0"/>
          <w:marTop w:val="0"/>
          <w:marBottom w:val="0"/>
          <w:divBdr>
            <w:top w:val="none" w:sz="0" w:space="0" w:color="auto"/>
            <w:left w:val="none" w:sz="0" w:space="0" w:color="auto"/>
            <w:bottom w:val="none" w:sz="0" w:space="0" w:color="auto"/>
            <w:right w:val="none" w:sz="0" w:space="0" w:color="auto"/>
          </w:divBdr>
        </w:div>
        <w:div w:id="1309820690">
          <w:marLeft w:val="640"/>
          <w:marRight w:val="0"/>
          <w:marTop w:val="0"/>
          <w:marBottom w:val="0"/>
          <w:divBdr>
            <w:top w:val="none" w:sz="0" w:space="0" w:color="auto"/>
            <w:left w:val="none" w:sz="0" w:space="0" w:color="auto"/>
            <w:bottom w:val="none" w:sz="0" w:space="0" w:color="auto"/>
            <w:right w:val="none" w:sz="0" w:space="0" w:color="auto"/>
          </w:divBdr>
        </w:div>
        <w:div w:id="304161549">
          <w:marLeft w:val="640"/>
          <w:marRight w:val="0"/>
          <w:marTop w:val="0"/>
          <w:marBottom w:val="0"/>
          <w:divBdr>
            <w:top w:val="none" w:sz="0" w:space="0" w:color="auto"/>
            <w:left w:val="none" w:sz="0" w:space="0" w:color="auto"/>
            <w:bottom w:val="none" w:sz="0" w:space="0" w:color="auto"/>
            <w:right w:val="none" w:sz="0" w:space="0" w:color="auto"/>
          </w:divBdr>
        </w:div>
        <w:div w:id="908423915">
          <w:marLeft w:val="640"/>
          <w:marRight w:val="0"/>
          <w:marTop w:val="0"/>
          <w:marBottom w:val="0"/>
          <w:divBdr>
            <w:top w:val="none" w:sz="0" w:space="0" w:color="auto"/>
            <w:left w:val="none" w:sz="0" w:space="0" w:color="auto"/>
            <w:bottom w:val="none" w:sz="0" w:space="0" w:color="auto"/>
            <w:right w:val="none" w:sz="0" w:space="0" w:color="auto"/>
          </w:divBdr>
        </w:div>
        <w:div w:id="1577780382">
          <w:marLeft w:val="640"/>
          <w:marRight w:val="0"/>
          <w:marTop w:val="0"/>
          <w:marBottom w:val="0"/>
          <w:divBdr>
            <w:top w:val="none" w:sz="0" w:space="0" w:color="auto"/>
            <w:left w:val="none" w:sz="0" w:space="0" w:color="auto"/>
            <w:bottom w:val="none" w:sz="0" w:space="0" w:color="auto"/>
            <w:right w:val="none" w:sz="0" w:space="0" w:color="auto"/>
          </w:divBdr>
        </w:div>
        <w:div w:id="944072579">
          <w:marLeft w:val="640"/>
          <w:marRight w:val="0"/>
          <w:marTop w:val="0"/>
          <w:marBottom w:val="0"/>
          <w:divBdr>
            <w:top w:val="none" w:sz="0" w:space="0" w:color="auto"/>
            <w:left w:val="none" w:sz="0" w:space="0" w:color="auto"/>
            <w:bottom w:val="none" w:sz="0" w:space="0" w:color="auto"/>
            <w:right w:val="none" w:sz="0" w:space="0" w:color="auto"/>
          </w:divBdr>
        </w:div>
        <w:div w:id="974143415">
          <w:marLeft w:val="640"/>
          <w:marRight w:val="0"/>
          <w:marTop w:val="0"/>
          <w:marBottom w:val="0"/>
          <w:divBdr>
            <w:top w:val="none" w:sz="0" w:space="0" w:color="auto"/>
            <w:left w:val="none" w:sz="0" w:space="0" w:color="auto"/>
            <w:bottom w:val="none" w:sz="0" w:space="0" w:color="auto"/>
            <w:right w:val="none" w:sz="0" w:space="0" w:color="auto"/>
          </w:divBdr>
        </w:div>
        <w:div w:id="1739667205">
          <w:marLeft w:val="640"/>
          <w:marRight w:val="0"/>
          <w:marTop w:val="0"/>
          <w:marBottom w:val="0"/>
          <w:divBdr>
            <w:top w:val="none" w:sz="0" w:space="0" w:color="auto"/>
            <w:left w:val="none" w:sz="0" w:space="0" w:color="auto"/>
            <w:bottom w:val="none" w:sz="0" w:space="0" w:color="auto"/>
            <w:right w:val="none" w:sz="0" w:space="0" w:color="auto"/>
          </w:divBdr>
        </w:div>
      </w:divsChild>
    </w:div>
    <w:div w:id="1676612485">
      <w:bodyDiv w:val="1"/>
      <w:marLeft w:val="0"/>
      <w:marRight w:val="0"/>
      <w:marTop w:val="0"/>
      <w:marBottom w:val="0"/>
      <w:divBdr>
        <w:top w:val="none" w:sz="0" w:space="0" w:color="auto"/>
        <w:left w:val="none" w:sz="0" w:space="0" w:color="auto"/>
        <w:bottom w:val="none" w:sz="0" w:space="0" w:color="auto"/>
        <w:right w:val="none" w:sz="0" w:space="0" w:color="auto"/>
      </w:divBdr>
      <w:divsChild>
        <w:div w:id="895315494">
          <w:marLeft w:val="640"/>
          <w:marRight w:val="0"/>
          <w:marTop w:val="0"/>
          <w:marBottom w:val="0"/>
          <w:divBdr>
            <w:top w:val="none" w:sz="0" w:space="0" w:color="auto"/>
            <w:left w:val="none" w:sz="0" w:space="0" w:color="auto"/>
            <w:bottom w:val="none" w:sz="0" w:space="0" w:color="auto"/>
            <w:right w:val="none" w:sz="0" w:space="0" w:color="auto"/>
          </w:divBdr>
        </w:div>
        <w:div w:id="1424692735">
          <w:marLeft w:val="640"/>
          <w:marRight w:val="0"/>
          <w:marTop w:val="0"/>
          <w:marBottom w:val="0"/>
          <w:divBdr>
            <w:top w:val="none" w:sz="0" w:space="0" w:color="auto"/>
            <w:left w:val="none" w:sz="0" w:space="0" w:color="auto"/>
            <w:bottom w:val="none" w:sz="0" w:space="0" w:color="auto"/>
            <w:right w:val="none" w:sz="0" w:space="0" w:color="auto"/>
          </w:divBdr>
        </w:div>
        <w:div w:id="1522402324">
          <w:marLeft w:val="640"/>
          <w:marRight w:val="0"/>
          <w:marTop w:val="0"/>
          <w:marBottom w:val="0"/>
          <w:divBdr>
            <w:top w:val="none" w:sz="0" w:space="0" w:color="auto"/>
            <w:left w:val="none" w:sz="0" w:space="0" w:color="auto"/>
            <w:bottom w:val="none" w:sz="0" w:space="0" w:color="auto"/>
            <w:right w:val="none" w:sz="0" w:space="0" w:color="auto"/>
          </w:divBdr>
        </w:div>
        <w:div w:id="1936861997">
          <w:marLeft w:val="640"/>
          <w:marRight w:val="0"/>
          <w:marTop w:val="0"/>
          <w:marBottom w:val="0"/>
          <w:divBdr>
            <w:top w:val="none" w:sz="0" w:space="0" w:color="auto"/>
            <w:left w:val="none" w:sz="0" w:space="0" w:color="auto"/>
            <w:bottom w:val="none" w:sz="0" w:space="0" w:color="auto"/>
            <w:right w:val="none" w:sz="0" w:space="0" w:color="auto"/>
          </w:divBdr>
        </w:div>
        <w:div w:id="54666577">
          <w:marLeft w:val="640"/>
          <w:marRight w:val="0"/>
          <w:marTop w:val="0"/>
          <w:marBottom w:val="0"/>
          <w:divBdr>
            <w:top w:val="none" w:sz="0" w:space="0" w:color="auto"/>
            <w:left w:val="none" w:sz="0" w:space="0" w:color="auto"/>
            <w:bottom w:val="none" w:sz="0" w:space="0" w:color="auto"/>
            <w:right w:val="none" w:sz="0" w:space="0" w:color="auto"/>
          </w:divBdr>
        </w:div>
        <w:div w:id="898172697">
          <w:marLeft w:val="640"/>
          <w:marRight w:val="0"/>
          <w:marTop w:val="0"/>
          <w:marBottom w:val="0"/>
          <w:divBdr>
            <w:top w:val="none" w:sz="0" w:space="0" w:color="auto"/>
            <w:left w:val="none" w:sz="0" w:space="0" w:color="auto"/>
            <w:bottom w:val="none" w:sz="0" w:space="0" w:color="auto"/>
            <w:right w:val="none" w:sz="0" w:space="0" w:color="auto"/>
          </w:divBdr>
        </w:div>
        <w:div w:id="1276400665">
          <w:marLeft w:val="640"/>
          <w:marRight w:val="0"/>
          <w:marTop w:val="0"/>
          <w:marBottom w:val="0"/>
          <w:divBdr>
            <w:top w:val="none" w:sz="0" w:space="0" w:color="auto"/>
            <w:left w:val="none" w:sz="0" w:space="0" w:color="auto"/>
            <w:bottom w:val="none" w:sz="0" w:space="0" w:color="auto"/>
            <w:right w:val="none" w:sz="0" w:space="0" w:color="auto"/>
          </w:divBdr>
        </w:div>
        <w:div w:id="1535458924">
          <w:marLeft w:val="640"/>
          <w:marRight w:val="0"/>
          <w:marTop w:val="0"/>
          <w:marBottom w:val="0"/>
          <w:divBdr>
            <w:top w:val="none" w:sz="0" w:space="0" w:color="auto"/>
            <w:left w:val="none" w:sz="0" w:space="0" w:color="auto"/>
            <w:bottom w:val="none" w:sz="0" w:space="0" w:color="auto"/>
            <w:right w:val="none" w:sz="0" w:space="0" w:color="auto"/>
          </w:divBdr>
        </w:div>
        <w:div w:id="1647199823">
          <w:marLeft w:val="640"/>
          <w:marRight w:val="0"/>
          <w:marTop w:val="0"/>
          <w:marBottom w:val="0"/>
          <w:divBdr>
            <w:top w:val="none" w:sz="0" w:space="0" w:color="auto"/>
            <w:left w:val="none" w:sz="0" w:space="0" w:color="auto"/>
            <w:bottom w:val="none" w:sz="0" w:space="0" w:color="auto"/>
            <w:right w:val="none" w:sz="0" w:space="0" w:color="auto"/>
          </w:divBdr>
        </w:div>
        <w:div w:id="1895386831">
          <w:marLeft w:val="640"/>
          <w:marRight w:val="0"/>
          <w:marTop w:val="0"/>
          <w:marBottom w:val="0"/>
          <w:divBdr>
            <w:top w:val="none" w:sz="0" w:space="0" w:color="auto"/>
            <w:left w:val="none" w:sz="0" w:space="0" w:color="auto"/>
            <w:bottom w:val="none" w:sz="0" w:space="0" w:color="auto"/>
            <w:right w:val="none" w:sz="0" w:space="0" w:color="auto"/>
          </w:divBdr>
        </w:div>
        <w:div w:id="1833595405">
          <w:marLeft w:val="640"/>
          <w:marRight w:val="0"/>
          <w:marTop w:val="0"/>
          <w:marBottom w:val="0"/>
          <w:divBdr>
            <w:top w:val="none" w:sz="0" w:space="0" w:color="auto"/>
            <w:left w:val="none" w:sz="0" w:space="0" w:color="auto"/>
            <w:bottom w:val="none" w:sz="0" w:space="0" w:color="auto"/>
            <w:right w:val="none" w:sz="0" w:space="0" w:color="auto"/>
          </w:divBdr>
        </w:div>
        <w:div w:id="46150367">
          <w:marLeft w:val="640"/>
          <w:marRight w:val="0"/>
          <w:marTop w:val="0"/>
          <w:marBottom w:val="0"/>
          <w:divBdr>
            <w:top w:val="none" w:sz="0" w:space="0" w:color="auto"/>
            <w:left w:val="none" w:sz="0" w:space="0" w:color="auto"/>
            <w:bottom w:val="none" w:sz="0" w:space="0" w:color="auto"/>
            <w:right w:val="none" w:sz="0" w:space="0" w:color="auto"/>
          </w:divBdr>
        </w:div>
        <w:div w:id="795608548">
          <w:marLeft w:val="640"/>
          <w:marRight w:val="0"/>
          <w:marTop w:val="0"/>
          <w:marBottom w:val="0"/>
          <w:divBdr>
            <w:top w:val="none" w:sz="0" w:space="0" w:color="auto"/>
            <w:left w:val="none" w:sz="0" w:space="0" w:color="auto"/>
            <w:bottom w:val="none" w:sz="0" w:space="0" w:color="auto"/>
            <w:right w:val="none" w:sz="0" w:space="0" w:color="auto"/>
          </w:divBdr>
        </w:div>
        <w:div w:id="103313066">
          <w:marLeft w:val="640"/>
          <w:marRight w:val="0"/>
          <w:marTop w:val="0"/>
          <w:marBottom w:val="0"/>
          <w:divBdr>
            <w:top w:val="none" w:sz="0" w:space="0" w:color="auto"/>
            <w:left w:val="none" w:sz="0" w:space="0" w:color="auto"/>
            <w:bottom w:val="none" w:sz="0" w:space="0" w:color="auto"/>
            <w:right w:val="none" w:sz="0" w:space="0" w:color="auto"/>
          </w:divBdr>
        </w:div>
        <w:div w:id="400445557">
          <w:marLeft w:val="640"/>
          <w:marRight w:val="0"/>
          <w:marTop w:val="0"/>
          <w:marBottom w:val="0"/>
          <w:divBdr>
            <w:top w:val="none" w:sz="0" w:space="0" w:color="auto"/>
            <w:left w:val="none" w:sz="0" w:space="0" w:color="auto"/>
            <w:bottom w:val="none" w:sz="0" w:space="0" w:color="auto"/>
            <w:right w:val="none" w:sz="0" w:space="0" w:color="auto"/>
          </w:divBdr>
        </w:div>
        <w:div w:id="788935136">
          <w:marLeft w:val="640"/>
          <w:marRight w:val="0"/>
          <w:marTop w:val="0"/>
          <w:marBottom w:val="0"/>
          <w:divBdr>
            <w:top w:val="none" w:sz="0" w:space="0" w:color="auto"/>
            <w:left w:val="none" w:sz="0" w:space="0" w:color="auto"/>
            <w:bottom w:val="none" w:sz="0" w:space="0" w:color="auto"/>
            <w:right w:val="none" w:sz="0" w:space="0" w:color="auto"/>
          </w:divBdr>
        </w:div>
        <w:div w:id="1914008117">
          <w:marLeft w:val="640"/>
          <w:marRight w:val="0"/>
          <w:marTop w:val="0"/>
          <w:marBottom w:val="0"/>
          <w:divBdr>
            <w:top w:val="none" w:sz="0" w:space="0" w:color="auto"/>
            <w:left w:val="none" w:sz="0" w:space="0" w:color="auto"/>
            <w:bottom w:val="none" w:sz="0" w:space="0" w:color="auto"/>
            <w:right w:val="none" w:sz="0" w:space="0" w:color="auto"/>
          </w:divBdr>
        </w:div>
        <w:div w:id="88934593">
          <w:marLeft w:val="640"/>
          <w:marRight w:val="0"/>
          <w:marTop w:val="0"/>
          <w:marBottom w:val="0"/>
          <w:divBdr>
            <w:top w:val="none" w:sz="0" w:space="0" w:color="auto"/>
            <w:left w:val="none" w:sz="0" w:space="0" w:color="auto"/>
            <w:bottom w:val="none" w:sz="0" w:space="0" w:color="auto"/>
            <w:right w:val="none" w:sz="0" w:space="0" w:color="auto"/>
          </w:divBdr>
        </w:div>
        <w:div w:id="1494636345">
          <w:marLeft w:val="640"/>
          <w:marRight w:val="0"/>
          <w:marTop w:val="0"/>
          <w:marBottom w:val="0"/>
          <w:divBdr>
            <w:top w:val="none" w:sz="0" w:space="0" w:color="auto"/>
            <w:left w:val="none" w:sz="0" w:space="0" w:color="auto"/>
            <w:bottom w:val="none" w:sz="0" w:space="0" w:color="auto"/>
            <w:right w:val="none" w:sz="0" w:space="0" w:color="auto"/>
          </w:divBdr>
        </w:div>
        <w:div w:id="1466463932">
          <w:marLeft w:val="640"/>
          <w:marRight w:val="0"/>
          <w:marTop w:val="0"/>
          <w:marBottom w:val="0"/>
          <w:divBdr>
            <w:top w:val="none" w:sz="0" w:space="0" w:color="auto"/>
            <w:left w:val="none" w:sz="0" w:space="0" w:color="auto"/>
            <w:bottom w:val="none" w:sz="0" w:space="0" w:color="auto"/>
            <w:right w:val="none" w:sz="0" w:space="0" w:color="auto"/>
          </w:divBdr>
        </w:div>
        <w:div w:id="618071307">
          <w:marLeft w:val="640"/>
          <w:marRight w:val="0"/>
          <w:marTop w:val="0"/>
          <w:marBottom w:val="0"/>
          <w:divBdr>
            <w:top w:val="none" w:sz="0" w:space="0" w:color="auto"/>
            <w:left w:val="none" w:sz="0" w:space="0" w:color="auto"/>
            <w:bottom w:val="none" w:sz="0" w:space="0" w:color="auto"/>
            <w:right w:val="none" w:sz="0" w:space="0" w:color="auto"/>
          </w:divBdr>
        </w:div>
        <w:div w:id="317343901">
          <w:marLeft w:val="640"/>
          <w:marRight w:val="0"/>
          <w:marTop w:val="0"/>
          <w:marBottom w:val="0"/>
          <w:divBdr>
            <w:top w:val="none" w:sz="0" w:space="0" w:color="auto"/>
            <w:left w:val="none" w:sz="0" w:space="0" w:color="auto"/>
            <w:bottom w:val="none" w:sz="0" w:space="0" w:color="auto"/>
            <w:right w:val="none" w:sz="0" w:space="0" w:color="auto"/>
          </w:divBdr>
        </w:div>
        <w:div w:id="1070539714">
          <w:marLeft w:val="640"/>
          <w:marRight w:val="0"/>
          <w:marTop w:val="0"/>
          <w:marBottom w:val="0"/>
          <w:divBdr>
            <w:top w:val="none" w:sz="0" w:space="0" w:color="auto"/>
            <w:left w:val="none" w:sz="0" w:space="0" w:color="auto"/>
            <w:bottom w:val="none" w:sz="0" w:space="0" w:color="auto"/>
            <w:right w:val="none" w:sz="0" w:space="0" w:color="auto"/>
          </w:divBdr>
        </w:div>
        <w:div w:id="1763069000">
          <w:marLeft w:val="640"/>
          <w:marRight w:val="0"/>
          <w:marTop w:val="0"/>
          <w:marBottom w:val="0"/>
          <w:divBdr>
            <w:top w:val="none" w:sz="0" w:space="0" w:color="auto"/>
            <w:left w:val="none" w:sz="0" w:space="0" w:color="auto"/>
            <w:bottom w:val="none" w:sz="0" w:space="0" w:color="auto"/>
            <w:right w:val="none" w:sz="0" w:space="0" w:color="auto"/>
          </w:divBdr>
        </w:div>
        <w:div w:id="91821270">
          <w:marLeft w:val="640"/>
          <w:marRight w:val="0"/>
          <w:marTop w:val="0"/>
          <w:marBottom w:val="0"/>
          <w:divBdr>
            <w:top w:val="none" w:sz="0" w:space="0" w:color="auto"/>
            <w:left w:val="none" w:sz="0" w:space="0" w:color="auto"/>
            <w:bottom w:val="none" w:sz="0" w:space="0" w:color="auto"/>
            <w:right w:val="none" w:sz="0" w:space="0" w:color="auto"/>
          </w:divBdr>
        </w:div>
        <w:div w:id="1823962042">
          <w:marLeft w:val="640"/>
          <w:marRight w:val="0"/>
          <w:marTop w:val="0"/>
          <w:marBottom w:val="0"/>
          <w:divBdr>
            <w:top w:val="none" w:sz="0" w:space="0" w:color="auto"/>
            <w:left w:val="none" w:sz="0" w:space="0" w:color="auto"/>
            <w:bottom w:val="none" w:sz="0" w:space="0" w:color="auto"/>
            <w:right w:val="none" w:sz="0" w:space="0" w:color="auto"/>
          </w:divBdr>
        </w:div>
        <w:div w:id="1428162349">
          <w:marLeft w:val="640"/>
          <w:marRight w:val="0"/>
          <w:marTop w:val="0"/>
          <w:marBottom w:val="0"/>
          <w:divBdr>
            <w:top w:val="none" w:sz="0" w:space="0" w:color="auto"/>
            <w:left w:val="none" w:sz="0" w:space="0" w:color="auto"/>
            <w:bottom w:val="none" w:sz="0" w:space="0" w:color="auto"/>
            <w:right w:val="none" w:sz="0" w:space="0" w:color="auto"/>
          </w:divBdr>
        </w:div>
        <w:div w:id="1434470258">
          <w:marLeft w:val="640"/>
          <w:marRight w:val="0"/>
          <w:marTop w:val="0"/>
          <w:marBottom w:val="0"/>
          <w:divBdr>
            <w:top w:val="none" w:sz="0" w:space="0" w:color="auto"/>
            <w:left w:val="none" w:sz="0" w:space="0" w:color="auto"/>
            <w:bottom w:val="none" w:sz="0" w:space="0" w:color="auto"/>
            <w:right w:val="none" w:sz="0" w:space="0" w:color="auto"/>
          </w:divBdr>
        </w:div>
        <w:div w:id="10181839">
          <w:marLeft w:val="640"/>
          <w:marRight w:val="0"/>
          <w:marTop w:val="0"/>
          <w:marBottom w:val="0"/>
          <w:divBdr>
            <w:top w:val="none" w:sz="0" w:space="0" w:color="auto"/>
            <w:left w:val="none" w:sz="0" w:space="0" w:color="auto"/>
            <w:bottom w:val="none" w:sz="0" w:space="0" w:color="auto"/>
            <w:right w:val="none" w:sz="0" w:space="0" w:color="auto"/>
          </w:divBdr>
        </w:div>
        <w:div w:id="522673686">
          <w:marLeft w:val="640"/>
          <w:marRight w:val="0"/>
          <w:marTop w:val="0"/>
          <w:marBottom w:val="0"/>
          <w:divBdr>
            <w:top w:val="none" w:sz="0" w:space="0" w:color="auto"/>
            <w:left w:val="none" w:sz="0" w:space="0" w:color="auto"/>
            <w:bottom w:val="none" w:sz="0" w:space="0" w:color="auto"/>
            <w:right w:val="none" w:sz="0" w:space="0" w:color="auto"/>
          </w:divBdr>
        </w:div>
        <w:div w:id="313871726">
          <w:marLeft w:val="640"/>
          <w:marRight w:val="0"/>
          <w:marTop w:val="0"/>
          <w:marBottom w:val="0"/>
          <w:divBdr>
            <w:top w:val="none" w:sz="0" w:space="0" w:color="auto"/>
            <w:left w:val="none" w:sz="0" w:space="0" w:color="auto"/>
            <w:bottom w:val="none" w:sz="0" w:space="0" w:color="auto"/>
            <w:right w:val="none" w:sz="0" w:space="0" w:color="auto"/>
          </w:divBdr>
        </w:div>
        <w:div w:id="288976143">
          <w:marLeft w:val="640"/>
          <w:marRight w:val="0"/>
          <w:marTop w:val="0"/>
          <w:marBottom w:val="0"/>
          <w:divBdr>
            <w:top w:val="none" w:sz="0" w:space="0" w:color="auto"/>
            <w:left w:val="none" w:sz="0" w:space="0" w:color="auto"/>
            <w:bottom w:val="none" w:sz="0" w:space="0" w:color="auto"/>
            <w:right w:val="none" w:sz="0" w:space="0" w:color="auto"/>
          </w:divBdr>
        </w:div>
        <w:div w:id="189951732">
          <w:marLeft w:val="640"/>
          <w:marRight w:val="0"/>
          <w:marTop w:val="0"/>
          <w:marBottom w:val="0"/>
          <w:divBdr>
            <w:top w:val="none" w:sz="0" w:space="0" w:color="auto"/>
            <w:left w:val="none" w:sz="0" w:space="0" w:color="auto"/>
            <w:bottom w:val="none" w:sz="0" w:space="0" w:color="auto"/>
            <w:right w:val="none" w:sz="0" w:space="0" w:color="auto"/>
          </w:divBdr>
        </w:div>
        <w:div w:id="561212778">
          <w:marLeft w:val="640"/>
          <w:marRight w:val="0"/>
          <w:marTop w:val="0"/>
          <w:marBottom w:val="0"/>
          <w:divBdr>
            <w:top w:val="none" w:sz="0" w:space="0" w:color="auto"/>
            <w:left w:val="none" w:sz="0" w:space="0" w:color="auto"/>
            <w:bottom w:val="none" w:sz="0" w:space="0" w:color="auto"/>
            <w:right w:val="none" w:sz="0" w:space="0" w:color="auto"/>
          </w:divBdr>
        </w:div>
        <w:div w:id="763889589">
          <w:marLeft w:val="640"/>
          <w:marRight w:val="0"/>
          <w:marTop w:val="0"/>
          <w:marBottom w:val="0"/>
          <w:divBdr>
            <w:top w:val="none" w:sz="0" w:space="0" w:color="auto"/>
            <w:left w:val="none" w:sz="0" w:space="0" w:color="auto"/>
            <w:bottom w:val="none" w:sz="0" w:space="0" w:color="auto"/>
            <w:right w:val="none" w:sz="0" w:space="0" w:color="auto"/>
          </w:divBdr>
        </w:div>
        <w:div w:id="784467921">
          <w:marLeft w:val="640"/>
          <w:marRight w:val="0"/>
          <w:marTop w:val="0"/>
          <w:marBottom w:val="0"/>
          <w:divBdr>
            <w:top w:val="none" w:sz="0" w:space="0" w:color="auto"/>
            <w:left w:val="none" w:sz="0" w:space="0" w:color="auto"/>
            <w:bottom w:val="none" w:sz="0" w:space="0" w:color="auto"/>
            <w:right w:val="none" w:sz="0" w:space="0" w:color="auto"/>
          </w:divBdr>
        </w:div>
      </w:divsChild>
    </w:div>
    <w:div w:id="1677537086">
      <w:bodyDiv w:val="1"/>
      <w:marLeft w:val="0"/>
      <w:marRight w:val="0"/>
      <w:marTop w:val="0"/>
      <w:marBottom w:val="0"/>
      <w:divBdr>
        <w:top w:val="none" w:sz="0" w:space="0" w:color="auto"/>
        <w:left w:val="none" w:sz="0" w:space="0" w:color="auto"/>
        <w:bottom w:val="none" w:sz="0" w:space="0" w:color="auto"/>
        <w:right w:val="none" w:sz="0" w:space="0" w:color="auto"/>
      </w:divBdr>
      <w:divsChild>
        <w:div w:id="2109154301">
          <w:marLeft w:val="640"/>
          <w:marRight w:val="0"/>
          <w:marTop w:val="0"/>
          <w:marBottom w:val="0"/>
          <w:divBdr>
            <w:top w:val="none" w:sz="0" w:space="0" w:color="auto"/>
            <w:left w:val="none" w:sz="0" w:space="0" w:color="auto"/>
            <w:bottom w:val="none" w:sz="0" w:space="0" w:color="auto"/>
            <w:right w:val="none" w:sz="0" w:space="0" w:color="auto"/>
          </w:divBdr>
        </w:div>
        <w:div w:id="653529734">
          <w:marLeft w:val="640"/>
          <w:marRight w:val="0"/>
          <w:marTop w:val="0"/>
          <w:marBottom w:val="0"/>
          <w:divBdr>
            <w:top w:val="none" w:sz="0" w:space="0" w:color="auto"/>
            <w:left w:val="none" w:sz="0" w:space="0" w:color="auto"/>
            <w:bottom w:val="none" w:sz="0" w:space="0" w:color="auto"/>
            <w:right w:val="none" w:sz="0" w:space="0" w:color="auto"/>
          </w:divBdr>
        </w:div>
        <w:div w:id="581450242">
          <w:marLeft w:val="640"/>
          <w:marRight w:val="0"/>
          <w:marTop w:val="0"/>
          <w:marBottom w:val="0"/>
          <w:divBdr>
            <w:top w:val="none" w:sz="0" w:space="0" w:color="auto"/>
            <w:left w:val="none" w:sz="0" w:space="0" w:color="auto"/>
            <w:bottom w:val="none" w:sz="0" w:space="0" w:color="auto"/>
            <w:right w:val="none" w:sz="0" w:space="0" w:color="auto"/>
          </w:divBdr>
        </w:div>
        <w:div w:id="50541212">
          <w:marLeft w:val="640"/>
          <w:marRight w:val="0"/>
          <w:marTop w:val="0"/>
          <w:marBottom w:val="0"/>
          <w:divBdr>
            <w:top w:val="none" w:sz="0" w:space="0" w:color="auto"/>
            <w:left w:val="none" w:sz="0" w:space="0" w:color="auto"/>
            <w:bottom w:val="none" w:sz="0" w:space="0" w:color="auto"/>
            <w:right w:val="none" w:sz="0" w:space="0" w:color="auto"/>
          </w:divBdr>
        </w:div>
        <w:div w:id="474564631">
          <w:marLeft w:val="640"/>
          <w:marRight w:val="0"/>
          <w:marTop w:val="0"/>
          <w:marBottom w:val="0"/>
          <w:divBdr>
            <w:top w:val="none" w:sz="0" w:space="0" w:color="auto"/>
            <w:left w:val="none" w:sz="0" w:space="0" w:color="auto"/>
            <w:bottom w:val="none" w:sz="0" w:space="0" w:color="auto"/>
            <w:right w:val="none" w:sz="0" w:space="0" w:color="auto"/>
          </w:divBdr>
        </w:div>
        <w:div w:id="712076684">
          <w:marLeft w:val="640"/>
          <w:marRight w:val="0"/>
          <w:marTop w:val="0"/>
          <w:marBottom w:val="0"/>
          <w:divBdr>
            <w:top w:val="none" w:sz="0" w:space="0" w:color="auto"/>
            <w:left w:val="none" w:sz="0" w:space="0" w:color="auto"/>
            <w:bottom w:val="none" w:sz="0" w:space="0" w:color="auto"/>
            <w:right w:val="none" w:sz="0" w:space="0" w:color="auto"/>
          </w:divBdr>
        </w:div>
        <w:div w:id="1174345359">
          <w:marLeft w:val="640"/>
          <w:marRight w:val="0"/>
          <w:marTop w:val="0"/>
          <w:marBottom w:val="0"/>
          <w:divBdr>
            <w:top w:val="none" w:sz="0" w:space="0" w:color="auto"/>
            <w:left w:val="none" w:sz="0" w:space="0" w:color="auto"/>
            <w:bottom w:val="none" w:sz="0" w:space="0" w:color="auto"/>
            <w:right w:val="none" w:sz="0" w:space="0" w:color="auto"/>
          </w:divBdr>
        </w:div>
        <w:div w:id="131485228">
          <w:marLeft w:val="640"/>
          <w:marRight w:val="0"/>
          <w:marTop w:val="0"/>
          <w:marBottom w:val="0"/>
          <w:divBdr>
            <w:top w:val="none" w:sz="0" w:space="0" w:color="auto"/>
            <w:left w:val="none" w:sz="0" w:space="0" w:color="auto"/>
            <w:bottom w:val="none" w:sz="0" w:space="0" w:color="auto"/>
            <w:right w:val="none" w:sz="0" w:space="0" w:color="auto"/>
          </w:divBdr>
        </w:div>
        <w:div w:id="388386366">
          <w:marLeft w:val="640"/>
          <w:marRight w:val="0"/>
          <w:marTop w:val="0"/>
          <w:marBottom w:val="0"/>
          <w:divBdr>
            <w:top w:val="none" w:sz="0" w:space="0" w:color="auto"/>
            <w:left w:val="none" w:sz="0" w:space="0" w:color="auto"/>
            <w:bottom w:val="none" w:sz="0" w:space="0" w:color="auto"/>
            <w:right w:val="none" w:sz="0" w:space="0" w:color="auto"/>
          </w:divBdr>
        </w:div>
        <w:div w:id="831988734">
          <w:marLeft w:val="640"/>
          <w:marRight w:val="0"/>
          <w:marTop w:val="0"/>
          <w:marBottom w:val="0"/>
          <w:divBdr>
            <w:top w:val="none" w:sz="0" w:space="0" w:color="auto"/>
            <w:left w:val="none" w:sz="0" w:space="0" w:color="auto"/>
            <w:bottom w:val="none" w:sz="0" w:space="0" w:color="auto"/>
            <w:right w:val="none" w:sz="0" w:space="0" w:color="auto"/>
          </w:divBdr>
        </w:div>
        <w:div w:id="1432892433">
          <w:marLeft w:val="640"/>
          <w:marRight w:val="0"/>
          <w:marTop w:val="0"/>
          <w:marBottom w:val="0"/>
          <w:divBdr>
            <w:top w:val="none" w:sz="0" w:space="0" w:color="auto"/>
            <w:left w:val="none" w:sz="0" w:space="0" w:color="auto"/>
            <w:bottom w:val="none" w:sz="0" w:space="0" w:color="auto"/>
            <w:right w:val="none" w:sz="0" w:space="0" w:color="auto"/>
          </w:divBdr>
        </w:div>
        <w:div w:id="390469591">
          <w:marLeft w:val="640"/>
          <w:marRight w:val="0"/>
          <w:marTop w:val="0"/>
          <w:marBottom w:val="0"/>
          <w:divBdr>
            <w:top w:val="none" w:sz="0" w:space="0" w:color="auto"/>
            <w:left w:val="none" w:sz="0" w:space="0" w:color="auto"/>
            <w:bottom w:val="none" w:sz="0" w:space="0" w:color="auto"/>
            <w:right w:val="none" w:sz="0" w:space="0" w:color="auto"/>
          </w:divBdr>
        </w:div>
        <w:div w:id="859588836">
          <w:marLeft w:val="640"/>
          <w:marRight w:val="0"/>
          <w:marTop w:val="0"/>
          <w:marBottom w:val="0"/>
          <w:divBdr>
            <w:top w:val="none" w:sz="0" w:space="0" w:color="auto"/>
            <w:left w:val="none" w:sz="0" w:space="0" w:color="auto"/>
            <w:bottom w:val="none" w:sz="0" w:space="0" w:color="auto"/>
            <w:right w:val="none" w:sz="0" w:space="0" w:color="auto"/>
          </w:divBdr>
        </w:div>
        <w:div w:id="1745250710">
          <w:marLeft w:val="640"/>
          <w:marRight w:val="0"/>
          <w:marTop w:val="0"/>
          <w:marBottom w:val="0"/>
          <w:divBdr>
            <w:top w:val="none" w:sz="0" w:space="0" w:color="auto"/>
            <w:left w:val="none" w:sz="0" w:space="0" w:color="auto"/>
            <w:bottom w:val="none" w:sz="0" w:space="0" w:color="auto"/>
            <w:right w:val="none" w:sz="0" w:space="0" w:color="auto"/>
          </w:divBdr>
        </w:div>
        <w:div w:id="1013800344">
          <w:marLeft w:val="640"/>
          <w:marRight w:val="0"/>
          <w:marTop w:val="0"/>
          <w:marBottom w:val="0"/>
          <w:divBdr>
            <w:top w:val="none" w:sz="0" w:space="0" w:color="auto"/>
            <w:left w:val="none" w:sz="0" w:space="0" w:color="auto"/>
            <w:bottom w:val="none" w:sz="0" w:space="0" w:color="auto"/>
            <w:right w:val="none" w:sz="0" w:space="0" w:color="auto"/>
          </w:divBdr>
        </w:div>
        <w:div w:id="1096483926">
          <w:marLeft w:val="640"/>
          <w:marRight w:val="0"/>
          <w:marTop w:val="0"/>
          <w:marBottom w:val="0"/>
          <w:divBdr>
            <w:top w:val="none" w:sz="0" w:space="0" w:color="auto"/>
            <w:left w:val="none" w:sz="0" w:space="0" w:color="auto"/>
            <w:bottom w:val="none" w:sz="0" w:space="0" w:color="auto"/>
            <w:right w:val="none" w:sz="0" w:space="0" w:color="auto"/>
          </w:divBdr>
        </w:div>
        <w:div w:id="1341856579">
          <w:marLeft w:val="640"/>
          <w:marRight w:val="0"/>
          <w:marTop w:val="0"/>
          <w:marBottom w:val="0"/>
          <w:divBdr>
            <w:top w:val="none" w:sz="0" w:space="0" w:color="auto"/>
            <w:left w:val="none" w:sz="0" w:space="0" w:color="auto"/>
            <w:bottom w:val="none" w:sz="0" w:space="0" w:color="auto"/>
            <w:right w:val="none" w:sz="0" w:space="0" w:color="auto"/>
          </w:divBdr>
        </w:div>
        <w:div w:id="1611549293">
          <w:marLeft w:val="640"/>
          <w:marRight w:val="0"/>
          <w:marTop w:val="0"/>
          <w:marBottom w:val="0"/>
          <w:divBdr>
            <w:top w:val="none" w:sz="0" w:space="0" w:color="auto"/>
            <w:left w:val="none" w:sz="0" w:space="0" w:color="auto"/>
            <w:bottom w:val="none" w:sz="0" w:space="0" w:color="auto"/>
            <w:right w:val="none" w:sz="0" w:space="0" w:color="auto"/>
          </w:divBdr>
        </w:div>
        <w:div w:id="1597010590">
          <w:marLeft w:val="640"/>
          <w:marRight w:val="0"/>
          <w:marTop w:val="0"/>
          <w:marBottom w:val="0"/>
          <w:divBdr>
            <w:top w:val="none" w:sz="0" w:space="0" w:color="auto"/>
            <w:left w:val="none" w:sz="0" w:space="0" w:color="auto"/>
            <w:bottom w:val="none" w:sz="0" w:space="0" w:color="auto"/>
            <w:right w:val="none" w:sz="0" w:space="0" w:color="auto"/>
          </w:divBdr>
        </w:div>
        <w:div w:id="822165595">
          <w:marLeft w:val="640"/>
          <w:marRight w:val="0"/>
          <w:marTop w:val="0"/>
          <w:marBottom w:val="0"/>
          <w:divBdr>
            <w:top w:val="none" w:sz="0" w:space="0" w:color="auto"/>
            <w:left w:val="none" w:sz="0" w:space="0" w:color="auto"/>
            <w:bottom w:val="none" w:sz="0" w:space="0" w:color="auto"/>
            <w:right w:val="none" w:sz="0" w:space="0" w:color="auto"/>
          </w:divBdr>
        </w:div>
        <w:div w:id="38941909">
          <w:marLeft w:val="640"/>
          <w:marRight w:val="0"/>
          <w:marTop w:val="0"/>
          <w:marBottom w:val="0"/>
          <w:divBdr>
            <w:top w:val="none" w:sz="0" w:space="0" w:color="auto"/>
            <w:left w:val="none" w:sz="0" w:space="0" w:color="auto"/>
            <w:bottom w:val="none" w:sz="0" w:space="0" w:color="auto"/>
            <w:right w:val="none" w:sz="0" w:space="0" w:color="auto"/>
          </w:divBdr>
        </w:div>
        <w:div w:id="1544488452">
          <w:marLeft w:val="640"/>
          <w:marRight w:val="0"/>
          <w:marTop w:val="0"/>
          <w:marBottom w:val="0"/>
          <w:divBdr>
            <w:top w:val="none" w:sz="0" w:space="0" w:color="auto"/>
            <w:left w:val="none" w:sz="0" w:space="0" w:color="auto"/>
            <w:bottom w:val="none" w:sz="0" w:space="0" w:color="auto"/>
            <w:right w:val="none" w:sz="0" w:space="0" w:color="auto"/>
          </w:divBdr>
        </w:div>
        <w:div w:id="1110012885">
          <w:marLeft w:val="640"/>
          <w:marRight w:val="0"/>
          <w:marTop w:val="0"/>
          <w:marBottom w:val="0"/>
          <w:divBdr>
            <w:top w:val="none" w:sz="0" w:space="0" w:color="auto"/>
            <w:left w:val="none" w:sz="0" w:space="0" w:color="auto"/>
            <w:bottom w:val="none" w:sz="0" w:space="0" w:color="auto"/>
            <w:right w:val="none" w:sz="0" w:space="0" w:color="auto"/>
          </w:divBdr>
        </w:div>
        <w:div w:id="1620601985">
          <w:marLeft w:val="640"/>
          <w:marRight w:val="0"/>
          <w:marTop w:val="0"/>
          <w:marBottom w:val="0"/>
          <w:divBdr>
            <w:top w:val="none" w:sz="0" w:space="0" w:color="auto"/>
            <w:left w:val="none" w:sz="0" w:space="0" w:color="auto"/>
            <w:bottom w:val="none" w:sz="0" w:space="0" w:color="auto"/>
            <w:right w:val="none" w:sz="0" w:space="0" w:color="auto"/>
          </w:divBdr>
        </w:div>
        <w:div w:id="723869647">
          <w:marLeft w:val="640"/>
          <w:marRight w:val="0"/>
          <w:marTop w:val="0"/>
          <w:marBottom w:val="0"/>
          <w:divBdr>
            <w:top w:val="none" w:sz="0" w:space="0" w:color="auto"/>
            <w:left w:val="none" w:sz="0" w:space="0" w:color="auto"/>
            <w:bottom w:val="none" w:sz="0" w:space="0" w:color="auto"/>
            <w:right w:val="none" w:sz="0" w:space="0" w:color="auto"/>
          </w:divBdr>
        </w:div>
        <w:div w:id="961763022">
          <w:marLeft w:val="640"/>
          <w:marRight w:val="0"/>
          <w:marTop w:val="0"/>
          <w:marBottom w:val="0"/>
          <w:divBdr>
            <w:top w:val="none" w:sz="0" w:space="0" w:color="auto"/>
            <w:left w:val="none" w:sz="0" w:space="0" w:color="auto"/>
            <w:bottom w:val="none" w:sz="0" w:space="0" w:color="auto"/>
            <w:right w:val="none" w:sz="0" w:space="0" w:color="auto"/>
          </w:divBdr>
        </w:div>
        <w:div w:id="1337532775">
          <w:marLeft w:val="640"/>
          <w:marRight w:val="0"/>
          <w:marTop w:val="0"/>
          <w:marBottom w:val="0"/>
          <w:divBdr>
            <w:top w:val="none" w:sz="0" w:space="0" w:color="auto"/>
            <w:left w:val="none" w:sz="0" w:space="0" w:color="auto"/>
            <w:bottom w:val="none" w:sz="0" w:space="0" w:color="auto"/>
            <w:right w:val="none" w:sz="0" w:space="0" w:color="auto"/>
          </w:divBdr>
        </w:div>
        <w:div w:id="2136440076">
          <w:marLeft w:val="640"/>
          <w:marRight w:val="0"/>
          <w:marTop w:val="0"/>
          <w:marBottom w:val="0"/>
          <w:divBdr>
            <w:top w:val="none" w:sz="0" w:space="0" w:color="auto"/>
            <w:left w:val="none" w:sz="0" w:space="0" w:color="auto"/>
            <w:bottom w:val="none" w:sz="0" w:space="0" w:color="auto"/>
            <w:right w:val="none" w:sz="0" w:space="0" w:color="auto"/>
          </w:divBdr>
        </w:div>
        <w:div w:id="1434008080">
          <w:marLeft w:val="640"/>
          <w:marRight w:val="0"/>
          <w:marTop w:val="0"/>
          <w:marBottom w:val="0"/>
          <w:divBdr>
            <w:top w:val="none" w:sz="0" w:space="0" w:color="auto"/>
            <w:left w:val="none" w:sz="0" w:space="0" w:color="auto"/>
            <w:bottom w:val="none" w:sz="0" w:space="0" w:color="auto"/>
            <w:right w:val="none" w:sz="0" w:space="0" w:color="auto"/>
          </w:divBdr>
        </w:div>
        <w:div w:id="452285289">
          <w:marLeft w:val="640"/>
          <w:marRight w:val="0"/>
          <w:marTop w:val="0"/>
          <w:marBottom w:val="0"/>
          <w:divBdr>
            <w:top w:val="none" w:sz="0" w:space="0" w:color="auto"/>
            <w:left w:val="none" w:sz="0" w:space="0" w:color="auto"/>
            <w:bottom w:val="none" w:sz="0" w:space="0" w:color="auto"/>
            <w:right w:val="none" w:sz="0" w:space="0" w:color="auto"/>
          </w:divBdr>
        </w:div>
        <w:div w:id="313802042">
          <w:marLeft w:val="640"/>
          <w:marRight w:val="0"/>
          <w:marTop w:val="0"/>
          <w:marBottom w:val="0"/>
          <w:divBdr>
            <w:top w:val="none" w:sz="0" w:space="0" w:color="auto"/>
            <w:left w:val="none" w:sz="0" w:space="0" w:color="auto"/>
            <w:bottom w:val="none" w:sz="0" w:space="0" w:color="auto"/>
            <w:right w:val="none" w:sz="0" w:space="0" w:color="auto"/>
          </w:divBdr>
        </w:div>
        <w:div w:id="60368153">
          <w:marLeft w:val="640"/>
          <w:marRight w:val="0"/>
          <w:marTop w:val="0"/>
          <w:marBottom w:val="0"/>
          <w:divBdr>
            <w:top w:val="none" w:sz="0" w:space="0" w:color="auto"/>
            <w:left w:val="none" w:sz="0" w:space="0" w:color="auto"/>
            <w:bottom w:val="none" w:sz="0" w:space="0" w:color="auto"/>
            <w:right w:val="none" w:sz="0" w:space="0" w:color="auto"/>
          </w:divBdr>
        </w:div>
        <w:div w:id="1391344000">
          <w:marLeft w:val="640"/>
          <w:marRight w:val="0"/>
          <w:marTop w:val="0"/>
          <w:marBottom w:val="0"/>
          <w:divBdr>
            <w:top w:val="none" w:sz="0" w:space="0" w:color="auto"/>
            <w:left w:val="none" w:sz="0" w:space="0" w:color="auto"/>
            <w:bottom w:val="none" w:sz="0" w:space="0" w:color="auto"/>
            <w:right w:val="none" w:sz="0" w:space="0" w:color="auto"/>
          </w:divBdr>
        </w:div>
        <w:div w:id="1970013885">
          <w:marLeft w:val="640"/>
          <w:marRight w:val="0"/>
          <w:marTop w:val="0"/>
          <w:marBottom w:val="0"/>
          <w:divBdr>
            <w:top w:val="none" w:sz="0" w:space="0" w:color="auto"/>
            <w:left w:val="none" w:sz="0" w:space="0" w:color="auto"/>
            <w:bottom w:val="none" w:sz="0" w:space="0" w:color="auto"/>
            <w:right w:val="none" w:sz="0" w:space="0" w:color="auto"/>
          </w:divBdr>
        </w:div>
        <w:div w:id="120004694">
          <w:marLeft w:val="640"/>
          <w:marRight w:val="0"/>
          <w:marTop w:val="0"/>
          <w:marBottom w:val="0"/>
          <w:divBdr>
            <w:top w:val="none" w:sz="0" w:space="0" w:color="auto"/>
            <w:left w:val="none" w:sz="0" w:space="0" w:color="auto"/>
            <w:bottom w:val="none" w:sz="0" w:space="0" w:color="auto"/>
            <w:right w:val="none" w:sz="0" w:space="0" w:color="auto"/>
          </w:divBdr>
        </w:div>
        <w:div w:id="180825341">
          <w:marLeft w:val="640"/>
          <w:marRight w:val="0"/>
          <w:marTop w:val="0"/>
          <w:marBottom w:val="0"/>
          <w:divBdr>
            <w:top w:val="none" w:sz="0" w:space="0" w:color="auto"/>
            <w:left w:val="none" w:sz="0" w:space="0" w:color="auto"/>
            <w:bottom w:val="none" w:sz="0" w:space="0" w:color="auto"/>
            <w:right w:val="none" w:sz="0" w:space="0" w:color="auto"/>
          </w:divBdr>
        </w:div>
        <w:div w:id="1907259524">
          <w:marLeft w:val="640"/>
          <w:marRight w:val="0"/>
          <w:marTop w:val="0"/>
          <w:marBottom w:val="0"/>
          <w:divBdr>
            <w:top w:val="none" w:sz="0" w:space="0" w:color="auto"/>
            <w:left w:val="none" w:sz="0" w:space="0" w:color="auto"/>
            <w:bottom w:val="none" w:sz="0" w:space="0" w:color="auto"/>
            <w:right w:val="none" w:sz="0" w:space="0" w:color="auto"/>
          </w:divBdr>
        </w:div>
        <w:div w:id="2031904829">
          <w:marLeft w:val="640"/>
          <w:marRight w:val="0"/>
          <w:marTop w:val="0"/>
          <w:marBottom w:val="0"/>
          <w:divBdr>
            <w:top w:val="none" w:sz="0" w:space="0" w:color="auto"/>
            <w:left w:val="none" w:sz="0" w:space="0" w:color="auto"/>
            <w:bottom w:val="none" w:sz="0" w:space="0" w:color="auto"/>
            <w:right w:val="none" w:sz="0" w:space="0" w:color="auto"/>
          </w:divBdr>
        </w:div>
        <w:div w:id="449512976">
          <w:marLeft w:val="640"/>
          <w:marRight w:val="0"/>
          <w:marTop w:val="0"/>
          <w:marBottom w:val="0"/>
          <w:divBdr>
            <w:top w:val="none" w:sz="0" w:space="0" w:color="auto"/>
            <w:left w:val="none" w:sz="0" w:space="0" w:color="auto"/>
            <w:bottom w:val="none" w:sz="0" w:space="0" w:color="auto"/>
            <w:right w:val="none" w:sz="0" w:space="0" w:color="auto"/>
          </w:divBdr>
        </w:div>
        <w:div w:id="208035613">
          <w:marLeft w:val="640"/>
          <w:marRight w:val="0"/>
          <w:marTop w:val="0"/>
          <w:marBottom w:val="0"/>
          <w:divBdr>
            <w:top w:val="none" w:sz="0" w:space="0" w:color="auto"/>
            <w:left w:val="none" w:sz="0" w:space="0" w:color="auto"/>
            <w:bottom w:val="none" w:sz="0" w:space="0" w:color="auto"/>
            <w:right w:val="none" w:sz="0" w:space="0" w:color="auto"/>
          </w:divBdr>
        </w:div>
        <w:div w:id="1940872087">
          <w:marLeft w:val="640"/>
          <w:marRight w:val="0"/>
          <w:marTop w:val="0"/>
          <w:marBottom w:val="0"/>
          <w:divBdr>
            <w:top w:val="none" w:sz="0" w:space="0" w:color="auto"/>
            <w:left w:val="none" w:sz="0" w:space="0" w:color="auto"/>
            <w:bottom w:val="none" w:sz="0" w:space="0" w:color="auto"/>
            <w:right w:val="none" w:sz="0" w:space="0" w:color="auto"/>
          </w:divBdr>
        </w:div>
        <w:div w:id="1352949143">
          <w:marLeft w:val="640"/>
          <w:marRight w:val="0"/>
          <w:marTop w:val="0"/>
          <w:marBottom w:val="0"/>
          <w:divBdr>
            <w:top w:val="none" w:sz="0" w:space="0" w:color="auto"/>
            <w:left w:val="none" w:sz="0" w:space="0" w:color="auto"/>
            <w:bottom w:val="none" w:sz="0" w:space="0" w:color="auto"/>
            <w:right w:val="none" w:sz="0" w:space="0" w:color="auto"/>
          </w:divBdr>
        </w:div>
        <w:div w:id="55785491">
          <w:marLeft w:val="640"/>
          <w:marRight w:val="0"/>
          <w:marTop w:val="0"/>
          <w:marBottom w:val="0"/>
          <w:divBdr>
            <w:top w:val="none" w:sz="0" w:space="0" w:color="auto"/>
            <w:left w:val="none" w:sz="0" w:space="0" w:color="auto"/>
            <w:bottom w:val="none" w:sz="0" w:space="0" w:color="auto"/>
            <w:right w:val="none" w:sz="0" w:space="0" w:color="auto"/>
          </w:divBdr>
        </w:div>
        <w:div w:id="1214386526">
          <w:marLeft w:val="640"/>
          <w:marRight w:val="0"/>
          <w:marTop w:val="0"/>
          <w:marBottom w:val="0"/>
          <w:divBdr>
            <w:top w:val="none" w:sz="0" w:space="0" w:color="auto"/>
            <w:left w:val="none" w:sz="0" w:space="0" w:color="auto"/>
            <w:bottom w:val="none" w:sz="0" w:space="0" w:color="auto"/>
            <w:right w:val="none" w:sz="0" w:space="0" w:color="auto"/>
          </w:divBdr>
        </w:div>
        <w:div w:id="1503474491">
          <w:marLeft w:val="640"/>
          <w:marRight w:val="0"/>
          <w:marTop w:val="0"/>
          <w:marBottom w:val="0"/>
          <w:divBdr>
            <w:top w:val="none" w:sz="0" w:space="0" w:color="auto"/>
            <w:left w:val="none" w:sz="0" w:space="0" w:color="auto"/>
            <w:bottom w:val="none" w:sz="0" w:space="0" w:color="auto"/>
            <w:right w:val="none" w:sz="0" w:space="0" w:color="auto"/>
          </w:divBdr>
        </w:div>
        <w:div w:id="2102751848">
          <w:marLeft w:val="640"/>
          <w:marRight w:val="0"/>
          <w:marTop w:val="0"/>
          <w:marBottom w:val="0"/>
          <w:divBdr>
            <w:top w:val="none" w:sz="0" w:space="0" w:color="auto"/>
            <w:left w:val="none" w:sz="0" w:space="0" w:color="auto"/>
            <w:bottom w:val="none" w:sz="0" w:space="0" w:color="auto"/>
            <w:right w:val="none" w:sz="0" w:space="0" w:color="auto"/>
          </w:divBdr>
        </w:div>
        <w:div w:id="389966218">
          <w:marLeft w:val="640"/>
          <w:marRight w:val="0"/>
          <w:marTop w:val="0"/>
          <w:marBottom w:val="0"/>
          <w:divBdr>
            <w:top w:val="none" w:sz="0" w:space="0" w:color="auto"/>
            <w:left w:val="none" w:sz="0" w:space="0" w:color="auto"/>
            <w:bottom w:val="none" w:sz="0" w:space="0" w:color="auto"/>
            <w:right w:val="none" w:sz="0" w:space="0" w:color="auto"/>
          </w:divBdr>
        </w:div>
        <w:div w:id="1983537971">
          <w:marLeft w:val="640"/>
          <w:marRight w:val="0"/>
          <w:marTop w:val="0"/>
          <w:marBottom w:val="0"/>
          <w:divBdr>
            <w:top w:val="none" w:sz="0" w:space="0" w:color="auto"/>
            <w:left w:val="none" w:sz="0" w:space="0" w:color="auto"/>
            <w:bottom w:val="none" w:sz="0" w:space="0" w:color="auto"/>
            <w:right w:val="none" w:sz="0" w:space="0" w:color="auto"/>
          </w:divBdr>
        </w:div>
        <w:div w:id="1298873656">
          <w:marLeft w:val="640"/>
          <w:marRight w:val="0"/>
          <w:marTop w:val="0"/>
          <w:marBottom w:val="0"/>
          <w:divBdr>
            <w:top w:val="none" w:sz="0" w:space="0" w:color="auto"/>
            <w:left w:val="none" w:sz="0" w:space="0" w:color="auto"/>
            <w:bottom w:val="none" w:sz="0" w:space="0" w:color="auto"/>
            <w:right w:val="none" w:sz="0" w:space="0" w:color="auto"/>
          </w:divBdr>
        </w:div>
        <w:div w:id="848300379">
          <w:marLeft w:val="640"/>
          <w:marRight w:val="0"/>
          <w:marTop w:val="0"/>
          <w:marBottom w:val="0"/>
          <w:divBdr>
            <w:top w:val="none" w:sz="0" w:space="0" w:color="auto"/>
            <w:left w:val="none" w:sz="0" w:space="0" w:color="auto"/>
            <w:bottom w:val="none" w:sz="0" w:space="0" w:color="auto"/>
            <w:right w:val="none" w:sz="0" w:space="0" w:color="auto"/>
          </w:divBdr>
        </w:div>
        <w:div w:id="1837841784">
          <w:marLeft w:val="640"/>
          <w:marRight w:val="0"/>
          <w:marTop w:val="0"/>
          <w:marBottom w:val="0"/>
          <w:divBdr>
            <w:top w:val="none" w:sz="0" w:space="0" w:color="auto"/>
            <w:left w:val="none" w:sz="0" w:space="0" w:color="auto"/>
            <w:bottom w:val="none" w:sz="0" w:space="0" w:color="auto"/>
            <w:right w:val="none" w:sz="0" w:space="0" w:color="auto"/>
          </w:divBdr>
        </w:div>
        <w:div w:id="1036854348">
          <w:marLeft w:val="640"/>
          <w:marRight w:val="0"/>
          <w:marTop w:val="0"/>
          <w:marBottom w:val="0"/>
          <w:divBdr>
            <w:top w:val="none" w:sz="0" w:space="0" w:color="auto"/>
            <w:left w:val="none" w:sz="0" w:space="0" w:color="auto"/>
            <w:bottom w:val="none" w:sz="0" w:space="0" w:color="auto"/>
            <w:right w:val="none" w:sz="0" w:space="0" w:color="auto"/>
          </w:divBdr>
        </w:div>
        <w:div w:id="2134395350">
          <w:marLeft w:val="640"/>
          <w:marRight w:val="0"/>
          <w:marTop w:val="0"/>
          <w:marBottom w:val="0"/>
          <w:divBdr>
            <w:top w:val="none" w:sz="0" w:space="0" w:color="auto"/>
            <w:left w:val="none" w:sz="0" w:space="0" w:color="auto"/>
            <w:bottom w:val="none" w:sz="0" w:space="0" w:color="auto"/>
            <w:right w:val="none" w:sz="0" w:space="0" w:color="auto"/>
          </w:divBdr>
        </w:div>
        <w:div w:id="749813165">
          <w:marLeft w:val="640"/>
          <w:marRight w:val="0"/>
          <w:marTop w:val="0"/>
          <w:marBottom w:val="0"/>
          <w:divBdr>
            <w:top w:val="none" w:sz="0" w:space="0" w:color="auto"/>
            <w:left w:val="none" w:sz="0" w:space="0" w:color="auto"/>
            <w:bottom w:val="none" w:sz="0" w:space="0" w:color="auto"/>
            <w:right w:val="none" w:sz="0" w:space="0" w:color="auto"/>
          </w:divBdr>
        </w:div>
        <w:div w:id="697119440">
          <w:marLeft w:val="640"/>
          <w:marRight w:val="0"/>
          <w:marTop w:val="0"/>
          <w:marBottom w:val="0"/>
          <w:divBdr>
            <w:top w:val="none" w:sz="0" w:space="0" w:color="auto"/>
            <w:left w:val="none" w:sz="0" w:space="0" w:color="auto"/>
            <w:bottom w:val="none" w:sz="0" w:space="0" w:color="auto"/>
            <w:right w:val="none" w:sz="0" w:space="0" w:color="auto"/>
          </w:divBdr>
        </w:div>
      </w:divsChild>
    </w:div>
    <w:div w:id="1680889046">
      <w:bodyDiv w:val="1"/>
      <w:marLeft w:val="0"/>
      <w:marRight w:val="0"/>
      <w:marTop w:val="0"/>
      <w:marBottom w:val="0"/>
      <w:divBdr>
        <w:top w:val="none" w:sz="0" w:space="0" w:color="auto"/>
        <w:left w:val="none" w:sz="0" w:space="0" w:color="auto"/>
        <w:bottom w:val="none" w:sz="0" w:space="0" w:color="auto"/>
        <w:right w:val="none" w:sz="0" w:space="0" w:color="auto"/>
      </w:divBdr>
      <w:divsChild>
        <w:div w:id="219902089">
          <w:marLeft w:val="640"/>
          <w:marRight w:val="0"/>
          <w:marTop w:val="0"/>
          <w:marBottom w:val="0"/>
          <w:divBdr>
            <w:top w:val="none" w:sz="0" w:space="0" w:color="auto"/>
            <w:left w:val="none" w:sz="0" w:space="0" w:color="auto"/>
            <w:bottom w:val="none" w:sz="0" w:space="0" w:color="auto"/>
            <w:right w:val="none" w:sz="0" w:space="0" w:color="auto"/>
          </w:divBdr>
        </w:div>
        <w:div w:id="1715080589">
          <w:marLeft w:val="640"/>
          <w:marRight w:val="0"/>
          <w:marTop w:val="0"/>
          <w:marBottom w:val="0"/>
          <w:divBdr>
            <w:top w:val="none" w:sz="0" w:space="0" w:color="auto"/>
            <w:left w:val="none" w:sz="0" w:space="0" w:color="auto"/>
            <w:bottom w:val="none" w:sz="0" w:space="0" w:color="auto"/>
            <w:right w:val="none" w:sz="0" w:space="0" w:color="auto"/>
          </w:divBdr>
        </w:div>
        <w:div w:id="1680814305">
          <w:marLeft w:val="640"/>
          <w:marRight w:val="0"/>
          <w:marTop w:val="0"/>
          <w:marBottom w:val="0"/>
          <w:divBdr>
            <w:top w:val="none" w:sz="0" w:space="0" w:color="auto"/>
            <w:left w:val="none" w:sz="0" w:space="0" w:color="auto"/>
            <w:bottom w:val="none" w:sz="0" w:space="0" w:color="auto"/>
            <w:right w:val="none" w:sz="0" w:space="0" w:color="auto"/>
          </w:divBdr>
        </w:div>
        <w:div w:id="801339358">
          <w:marLeft w:val="640"/>
          <w:marRight w:val="0"/>
          <w:marTop w:val="0"/>
          <w:marBottom w:val="0"/>
          <w:divBdr>
            <w:top w:val="none" w:sz="0" w:space="0" w:color="auto"/>
            <w:left w:val="none" w:sz="0" w:space="0" w:color="auto"/>
            <w:bottom w:val="none" w:sz="0" w:space="0" w:color="auto"/>
            <w:right w:val="none" w:sz="0" w:space="0" w:color="auto"/>
          </w:divBdr>
        </w:div>
        <w:div w:id="478377544">
          <w:marLeft w:val="640"/>
          <w:marRight w:val="0"/>
          <w:marTop w:val="0"/>
          <w:marBottom w:val="0"/>
          <w:divBdr>
            <w:top w:val="none" w:sz="0" w:space="0" w:color="auto"/>
            <w:left w:val="none" w:sz="0" w:space="0" w:color="auto"/>
            <w:bottom w:val="none" w:sz="0" w:space="0" w:color="auto"/>
            <w:right w:val="none" w:sz="0" w:space="0" w:color="auto"/>
          </w:divBdr>
        </w:div>
        <w:div w:id="1618415221">
          <w:marLeft w:val="640"/>
          <w:marRight w:val="0"/>
          <w:marTop w:val="0"/>
          <w:marBottom w:val="0"/>
          <w:divBdr>
            <w:top w:val="none" w:sz="0" w:space="0" w:color="auto"/>
            <w:left w:val="none" w:sz="0" w:space="0" w:color="auto"/>
            <w:bottom w:val="none" w:sz="0" w:space="0" w:color="auto"/>
            <w:right w:val="none" w:sz="0" w:space="0" w:color="auto"/>
          </w:divBdr>
        </w:div>
        <w:div w:id="474101027">
          <w:marLeft w:val="640"/>
          <w:marRight w:val="0"/>
          <w:marTop w:val="0"/>
          <w:marBottom w:val="0"/>
          <w:divBdr>
            <w:top w:val="none" w:sz="0" w:space="0" w:color="auto"/>
            <w:left w:val="none" w:sz="0" w:space="0" w:color="auto"/>
            <w:bottom w:val="none" w:sz="0" w:space="0" w:color="auto"/>
            <w:right w:val="none" w:sz="0" w:space="0" w:color="auto"/>
          </w:divBdr>
        </w:div>
        <w:div w:id="286786596">
          <w:marLeft w:val="640"/>
          <w:marRight w:val="0"/>
          <w:marTop w:val="0"/>
          <w:marBottom w:val="0"/>
          <w:divBdr>
            <w:top w:val="none" w:sz="0" w:space="0" w:color="auto"/>
            <w:left w:val="none" w:sz="0" w:space="0" w:color="auto"/>
            <w:bottom w:val="none" w:sz="0" w:space="0" w:color="auto"/>
            <w:right w:val="none" w:sz="0" w:space="0" w:color="auto"/>
          </w:divBdr>
        </w:div>
        <w:div w:id="1923100869">
          <w:marLeft w:val="640"/>
          <w:marRight w:val="0"/>
          <w:marTop w:val="0"/>
          <w:marBottom w:val="0"/>
          <w:divBdr>
            <w:top w:val="none" w:sz="0" w:space="0" w:color="auto"/>
            <w:left w:val="none" w:sz="0" w:space="0" w:color="auto"/>
            <w:bottom w:val="none" w:sz="0" w:space="0" w:color="auto"/>
            <w:right w:val="none" w:sz="0" w:space="0" w:color="auto"/>
          </w:divBdr>
        </w:div>
        <w:div w:id="288320047">
          <w:marLeft w:val="640"/>
          <w:marRight w:val="0"/>
          <w:marTop w:val="0"/>
          <w:marBottom w:val="0"/>
          <w:divBdr>
            <w:top w:val="none" w:sz="0" w:space="0" w:color="auto"/>
            <w:left w:val="none" w:sz="0" w:space="0" w:color="auto"/>
            <w:bottom w:val="none" w:sz="0" w:space="0" w:color="auto"/>
            <w:right w:val="none" w:sz="0" w:space="0" w:color="auto"/>
          </w:divBdr>
        </w:div>
        <w:div w:id="709299690">
          <w:marLeft w:val="640"/>
          <w:marRight w:val="0"/>
          <w:marTop w:val="0"/>
          <w:marBottom w:val="0"/>
          <w:divBdr>
            <w:top w:val="none" w:sz="0" w:space="0" w:color="auto"/>
            <w:left w:val="none" w:sz="0" w:space="0" w:color="auto"/>
            <w:bottom w:val="none" w:sz="0" w:space="0" w:color="auto"/>
            <w:right w:val="none" w:sz="0" w:space="0" w:color="auto"/>
          </w:divBdr>
        </w:div>
        <w:div w:id="1374578920">
          <w:marLeft w:val="640"/>
          <w:marRight w:val="0"/>
          <w:marTop w:val="0"/>
          <w:marBottom w:val="0"/>
          <w:divBdr>
            <w:top w:val="none" w:sz="0" w:space="0" w:color="auto"/>
            <w:left w:val="none" w:sz="0" w:space="0" w:color="auto"/>
            <w:bottom w:val="none" w:sz="0" w:space="0" w:color="auto"/>
            <w:right w:val="none" w:sz="0" w:space="0" w:color="auto"/>
          </w:divBdr>
        </w:div>
        <w:div w:id="1055394172">
          <w:marLeft w:val="640"/>
          <w:marRight w:val="0"/>
          <w:marTop w:val="0"/>
          <w:marBottom w:val="0"/>
          <w:divBdr>
            <w:top w:val="none" w:sz="0" w:space="0" w:color="auto"/>
            <w:left w:val="none" w:sz="0" w:space="0" w:color="auto"/>
            <w:bottom w:val="none" w:sz="0" w:space="0" w:color="auto"/>
            <w:right w:val="none" w:sz="0" w:space="0" w:color="auto"/>
          </w:divBdr>
        </w:div>
        <w:div w:id="1710102141">
          <w:marLeft w:val="640"/>
          <w:marRight w:val="0"/>
          <w:marTop w:val="0"/>
          <w:marBottom w:val="0"/>
          <w:divBdr>
            <w:top w:val="none" w:sz="0" w:space="0" w:color="auto"/>
            <w:left w:val="none" w:sz="0" w:space="0" w:color="auto"/>
            <w:bottom w:val="none" w:sz="0" w:space="0" w:color="auto"/>
            <w:right w:val="none" w:sz="0" w:space="0" w:color="auto"/>
          </w:divBdr>
        </w:div>
        <w:div w:id="1393846703">
          <w:marLeft w:val="640"/>
          <w:marRight w:val="0"/>
          <w:marTop w:val="0"/>
          <w:marBottom w:val="0"/>
          <w:divBdr>
            <w:top w:val="none" w:sz="0" w:space="0" w:color="auto"/>
            <w:left w:val="none" w:sz="0" w:space="0" w:color="auto"/>
            <w:bottom w:val="none" w:sz="0" w:space="0" w:color="auto"/>
            <w:right w:val="none" w:sz="0" w:space="0" w:color="auto"/>
          </w:divBdr>
        </w:div>
        <w:div w:id="85467886">
          <w:marLeft w:val="640"/>
          <w:marRight w:val="0"/>
          <w:marTop w:val="0"/>
          <w:marBottom w:val="0"/>
          <w:divBdr>
            <w:top w:val="none" w:sz="0" w:space="0" w:color="auto"/>
            <w:left w:val="none" w:sz="0" w:space="0" w:color="auto"/>
            <w:bottom w:val="none" w:sz="0" w:space="0" w:color="auto"/>
            <w:right w:val="none" w:sz="0" w:space="0" w:color="auto"/>
          </w:divBdr>
        </w:div>
        <w:div w:id="518130071">
          <w:marLeft w:val="640"/>
          <w:marRight w:val="0"/>
          <w:marTop w:val="0"/>
          <w:marBottom w:val="0"/>
          <w:divBdr>
            <w:top w:val="none" w:sz="0" w:space="0" w:color="auto"/>
            <w:left w:val="none" w:sz="0" w:space="0" w:color="auto"/>
            <w:bottom w:val="none" w:sz="0" w:space="0" w:color="auto"/>
            <w:right w:val="none" w:sz="0" w:space="0" w:color="auto"/>
          </w:divBdr>
        </w:div>
        <w:div w:id="1898011794">
          <w:marLeft w:val="640"/>
          <w:marRight w:val="0"/>
          <w:marTop w:val="0"/>
          <w:marBottom w:val="0"/>
          <w:divBdr>
            <w:top w:val="none" w:sz="0" w:space="0" w:color="auto"/>
            <w:left w:val="none" w:sz="0" w:space="0" w:color="auto"/>
            <w:bottom w:val="none" w:sz="0" w:space="0" w:color="auto"/>
            <w:right w:val="none" w:sz="0" w:space="0" w:color="auto"/>
          </w:divBdr>
        </w:div>
        <w:div w:id="26568345">
          <w:marLeft w:val="640"/>
          <w:marRight w:val="0"/>
          <w:marTop w:val="0"/>
          <w:marBottom w:val="0"/>
          <w:divBdr>
            <w:top w:val="none" w:sz="0" w:space="0" w:color="auto"/>
            <w:left w:val="none" w:sz="0" w:space="0" w:color="auto"/>
            <w:bottom w:val="none" w:sz="0" w:space="0" w:color="auto"/>
            <w:right w:val="none" w:sz="0" w:space="0" w:color="auto"/>
          </w:divBdr>
        </w:div>
        <w:div w:id="430471106">
          <w:marLeft w:val="640"/>
          <w:marRight w:val="0"/>
          <w:marTop w:val="0"/>
          <w:marBottom w:val="0"/>
          <w:divBdr>
            <w:top w:val="none" w:sz="0" w:space="0" w:color="auto"/>
            <w:left w:val="none" w:sz="0" w:space="0" w:color="auto"/>
            <w:bottom w:val="none" w:sz="0" w:space="0" w:color="auto"/>
            <w:right w:val="none" w:sz="0" w:space="0" w:color="auto"/>
          </w:divBdr>
        </w:div>
        <w:div w:id="112747237">
          <w:marLeft w:val="640"/>
          <w:marRight w:val="0"/>
          <w:marTop w:val="0"/>
          <w:marBottom w:val="0"/>
          <w:divBdr>
            <w:top w:val="none" w:sz="0" w:space="0" w:color="auto"/>
            <w:left w:val="none" w:sz="0" w:space="0" w:color="auto"/>
            <w:bottom w:val="none" w:sz="0" w:space="0" w:color="auto"/>
            <w:right w:val="none" w:sz="0" w:space="0" w:color="auto"/>
          </w:divBdr>
        </w:div>
        <w:div w:id="397628996">
          <w:marLeft w:val="640"/>
          <w:marRight w:val="0"/>
          <w:marTop w:val="0"/>
          <w:marBottom w:val="0"/>
          <w:divBdr>
            <w:top w:val="none" w:sz="0" w:space="0" w:color="auto"/>
            <w:left w:val="none" w:sz="0" w:space="0" w:color="auto"/>
            <w:bottom w:val="none" w:sz="0" w:space="0" w:color="auto"/>
            <w:right w:val="none" w:sz="0" w:space="0" w:color="auto"/>
          </w:divBdr>
        </w:div>
        <w:div w:id="595749328">
          <w:marLeft w:val="640"/>
          <w:marRight w:val="0"/>
          <w:marTop w:val="0"/>
          <w:marBottom w:val="0"/>
          <w:divBdr>
            <w:top w:val="none" w:sz="0" w:space="0" w:color="auto"/>
            <w:left w:val="none" w:sz="0" w:space="0" w:color="auto"/>
            <w:bottom w:val="none" w:sz="0" w:space="0" w:color="auto"/>
            <w:right w:val="none" w:sz="0" w:space="0" w:color="auto"/>
          </w:divBdr>
        </w:div>
        <w:div w:id="119307728">
          <w:marLeft w:val="640"/>
          <w:marRight w:val="0"/>
          <w:marTop w:val="0"/>
          <w:marBottom w:val="0"/>
          <w:divBdr>
            <w:top w:val="none" w:sz="0" w:space="0" w:color="auto"/>
            <w:left w:val="none" w:sz="0" w:space="0" w:color="auto"/>
            <w:bottom w:val="none" w:sz="0" w:space="0" w:color="auto"/>
            <w:right w:val="none" w:sz="0" w:space="0" w:color="auto"/>
          </w:divBdr>
        </w:div>
        <w:div w:id="969744773">
          <w:marLeft w:val="640"/>
          <w:marRight w:val="0"/>
          <w:marTop w:val="0"/>
          <w:marBottom w:val="0"/>
          <w:divBdr>
            <w:top w:val="none" w:sz="0" w:space="0" w:color="auto"/>
            <w:left w:val="none" w:sz="0" w:space="0" w:color="auto"/>
            <w:bottom w:val="none" w:sz="0" w:space="0" w:color="auto"/>
            <w:right w:val="none" w:sz="0" w:space="0" w:color="auto"/>
          </w:divBdr>
        </w:div>
        <w:div w:id="1911575674">
          <w:marLeft w:val="640"/>
          <w:marRight w:val="0"/>
          <w:marTop w:val="0"/>
          <w:marBottom w:val="0"/>
          <w:divBdr>
            <w:top w:val="none" w:sz="0" w:space="0" w:color="auto"/>
            <w:left w:val="none" w:sz="0" w:space="0" w:color="auto"/>
            <w:bottom w:val="none" w:sz="0" w:space="0" w:color="auto"/>
            <w:right w:val="none" w:sz="0" w:space="0" w:color="auto"/>
          </w:divBdr>
        </w:div>
        <w:div w:id="1926037757">
          <w:marLeft w:val="640"/>
          <w:marRight w:val="0"/>
          <w:marTop w:val="0"/>
          <w:marBottom w:val="0"/>
          <w:divBdr>
            <w:top w:val="none" w:sz="0" w:space="0" w:color="auto"/>
            <w:left w:val="none" w:sz="0" w:space="0" w:color="auto"/>
            <w:bottom w:val="none" w:sz="0" w:space="0" w:color="auto"/>
            <w:right w:val="none" w:sz="0" w:space="0" w:color="auto"/>
          </w:divBdr>
        </w:div>
        <w:div w:id="1629161411">
          <w:marLeft w:val="640"/>
          <w:marRight w:val="0"/>
          <w:marTop w:val="0"/>
          <w:marBottom w:val="0"/>
          <w:divBdr>
            <w:top w:val="none" w:sz="0" w:space="0" w:color="auto"/>
            <w:left w:val="none" w:sz="0" w:space="0" w:color="auto"/>
            <w:bottom w:val="none" w:sz="0" w:space="0" w:color="auto"/>
            <w:right w:val="none" w:sz="0" w:space="0" w:color="auto"/>
          </w:divBdr>
        </w:div>
        <w:div w:id="1211382584">
          <w:marLeft w:val="640"/>
          <w:marRight w:val="0"/>
          <w:marTop w:val="0"/>
          <w:marBottom w:val="0"/>
          <w:divBdr>
            <w:top w:val="none" w:sz="0" w:space="0" w:color="auto"/>
            <w:left w:val="none" w:sz="0" w:space="0" w:color="auto"/>
            <w:bottom w:val="none" w:sz="0" w:space="0" w:color="auto"/>
            <w:right w:val="none" w:sz="0" w:space="0" w:color="auto"/>
          </w:divBdr>
        </w:div>
        <w:div w:id="2033261626">
          <w:marLeft w:val="640"/>
          <w:marRight w:val="0"/>
          <w:marTop w:val="0"/>
          <w:marBottom w:val="0"/>
          <w:divBdr>
            <w:top w:val="none" w:sz="0" w:space="0" w:color="auto"/>
            <w:left w:val="none" w:sz="0" w:space="0" w:color="auto"/>
            <w:bottom w:val="none" w:sz="0" w:space="0" w:color="auto"/>
            <w:right w:val="none" w:sz="0" w:space="0" w:color="auto"/>
          </w:divBdr>
        </w:div>
      </w:divsChild>
    </w:div>
    <w:div w:id="1682706671">
      <w:bodyDiv w:val="1"/>
      <w:marLeft w:val="0"/>
      <w:marRight w:val="0"/>
      <w:marTop w:val="0"/>
      <w:marBottom w:val="0"/>
      <w:divBdr>
        <w:top w:val="none" w:sz="0" w:space="0" w:color="auto"/>
        <w:left w:val="none" w:sz="0" w:space="0" w:color="auto"/>
        <w:bottom w:val="none" w:sz="0" w:space="0" w:color="auto"/>
        <w:right w:val="none" w:sz="0" w:space="0" w:color="auto"/>
      </w:divBdr>
      <w:divsChild>
        <w:div w:id="2117669981">
          <w:marLeft w:val="640"/>
          <w:marRight w:val="0"/>
          <w:marTop w:val="0"/>
          <w:marBottom w:val="0"/>
          <w:divBdr>
            <w:top w:val="none" w:sz="0" w:space="0" w:color="auto"/>
            <w:left w:val="none" w:sz="0" w:space="0" w:color="auto"/>
            <w:bottom w:val="none" w:sz="0" w:space="0" w:color="auto"/>
            <w:right w:val="none" w:sz="0" w:space="0" w:color="auto"/>
          </w:divBdr>
        </w:div>
        <w:div w:id="1160005856">
          <w:marLeft w:val="640"/>
          <w:marRight w:val="0"/>
          <w:marTop w:val="0"/>
          <w:marBottom w:val="0"/>
          <w:divBdr>
            <w:top w:val="none" w:sz="0" w:space="0" w:color="auto"/>
            <w:left w:val="none" w:sz="0" w:space="0" w:color="auto"/>
            <w:bottom w:val="none" w:sz="0" w:space="0" w:color="auto"/>
            <w:right w:val="none" w:sz="0" w:space="0" w:color="auto"/>
          </w:divBdr>
        </w:div>
        <w:div w:id="1432554534">
          <w:marLeft w:val="640"/>
          <w:marRight w:val="0"/>
          <w:marTop w:val="0"/>
          <w:marBottom w:val="0"/>
          <w:divBdr>
            <w:top w:val="none" w:sz="0" w:space="0" w:color="auto"/>
            <w:left w:val="none" w:sz="0" w:space="0" w:color="auto"/>
            <w:bottom w:val="none" w:sz="0" w:space="0" w:color="auto"/>
            <w:right w:val="none" w:sz="0" w:space="0" w:color="auto"/>
          </w:divBdr>
        </w:div>
        <w:div w:id="140117749">
          <w:marLeft w:val="640"/>
          <w:marRight w:val="0"/>
          <w:marTop w:val="0"/>
          <w:marBottom w:val="0"/>
          <w:divBdr>
            <w:top w:val="none" w:sz="0" w:space="0" w:color="auto"/>
            <w:left w:val="none" w:sz="0" w:space="0" w:color="auto"/>
            <w:bottom w:val="none" w:sz="0" w:space="0" w:color="auto"/>
            <w:right w:val="none" w:sz="0" w:space="0" w:color="auto"/>
          </w:divBdr>
        </w:div>
        <w:div w:id="2016691959">
          <w:marLeft w:val="640"/>
          <w:marRight w:val="0"/>
          <w:marTop w:val="0"/>
          <w:marBottom w:val="0"/>
          <w:divBdr>
            <w:top w:val="none" w:sz="0" w:space="0" w:color="auto"/>
            <w:left w:val="none" w:sz="0" w:space="0" w:color="auto"/>
            <w:bottom w:val="none" w:sz="0" w:space="0" w:color="auto"/>
            <w:right w:val="none" w:sz="0" w:space="0" w:color="auto"/>
          </w:divBdr>
        </w:div>
        <w:div w:id="103775121">
          <w:marLeft w:val="640"/>
          <w:marRight w:val="0"/>
          <w:marTop w:val="0"/>
          <w:marBottom w:val="0"/>
          <w:divBdr>
            <w:top w:val="none" w:sz="0" w:space="0" w:color="auto"/>
            <w:left w:val="none" w:sz="0" w:space="0" w:color="auto"/>
            <w:bottom w:val="none" w:sz="0" w:space="0" w:color="auto"/>
            <w:right w:val="none" w:sz="0" w:space="0" w:color="auto"/>
          </w:divBdr>
        </w:div>
        <w:div w:id="107897646">
          <w:marLeft w:val="640"/>
          <w:marRight w:val="0"/>
          <w:marTop w:val="0"/>
          <w:marBottom w:val="0"/>
          <w:divBdr>
            <w:top w:val="none" w:sz="0" w:space="0" w:color="auto"/>
            <w:left w:val="none" w:sz="0" w:space="0" w:color="auto"/>
            <w:bottom w:val="none" w:sz="0" w:space="0" w:color="auto"/>
            <w:right w:val="none" w:sz="0" w:space="0" w:color="auto"/>
          </w:divBdr>
        </w:div>
        <w:div w:id="148711551">
          <w:marLeft w:val="640"/>
          <w:marRight w:val="0"/>
          <w:marTop w:val="0"/>
          <w:marBottom w:val="0"/>
          <w:divBdr>
            <w:top w:val="none" w:sz="0" w:space="0" w:color="auto"/>
            <w:left w:val="none" w:sz="0" w:space="0" w:color="auto"/>
            <w:bottom w:val="none" w:sz="0" w:space="0" w:color="auto"/>
            <w:right w:val="none" w:sz="0" w:space="0" w:color="auto"/>
          </w:divBdr>
        </w:div>
        <w:div w:id="662395968">
          <w:marLeft w:val="640"/>
          <w:marRight w:val="0"/>
          <w:marTop w:val="0"/>
          <w:marBottom w:val="0"/>
          <w:divBdr>
            <w:top w:val="none" w:sz="0" w:space="0" w:color="auto"/>
            <w:left w:val="none" w:sz="0" w:space="0" w:color="auto"/>
            <w:bottom w:val="none" w:sz="0" w:space="0" w:color="auto"/>
            <w:right w:val="none" w:sz="0" w:space="0" w:color="auto"/>
          </w:divBdr>
        </w:div>
        <w:div w:id="784807096">
          <w:marLeft w:val="640"/>
          <w:marRight w:val="0"/>
          <w:marTop w:val="0"/>
          <w:marBottom w:val="0"/>
          <w:divBdr>
            <w:top w:val="none" w:sz="0" w:space="0" w:color="auto"/>
            <w:left w:val="none" w:sz="0" w:space="0" w:color="auto"/>
            <w:bottom w:val="none" w:sz="0" w:space="0" w:color="auto"/>
            <w:right w:val="none" w:sz="0" w:space="0" w:color="auto"/>
          </w:divBdr>
        </w:div>
        <w:div w:id="273101724">
          <w:marLeft w:val="640"/>
          <w:marRight w:val="0"/>
          <w:marTop w:val="0"/>
          <w:marBottom w:val="0"/>
          <w:divBdr>
            <w:top w:val="none" w:sz="0" w:space="0" w:color="auto"/>
            <w:left w:val="none" w:sz="0" w:space="0" w:color="auto"/>
            <w:bottom w:val="none" w:sz="0" w:space="0" w:color="auto"/>
            <w:right w:val="none" w:sz="0" w:space="0" w:color="auto"/>
          </w:divBdr>
        </w:div>
        <w:div w:id="1965189720">
          <w:marLeft w:val="640"/>
          <w:marRight w:val="0"/>
          <w:marTop w:val="0"/>
          <w:marBottom w:val="0"/>
          <w:divBdr>
            <w:top w:val="none" w:sz="0" w:space="0" w:color="auto"/>
            <w:left w:val="none" w:sz="0" w:space="0" w:color="auto"/>
            <w:bottom w:val="none" w:sz="0" w:space="0" w:color="auto"/>
            <w:right w:val="none" w:sz="0" w:space="0" w:color="auto"/>
          </w:divBdr>
        </w:div>
        <w:div w:id="1806116290">
          <w:marLeft w:val="640"/>
          <w:marRight w:val="0"/>
          <w:marTop w:val="0"/>
          <w:marBottom w:val="0"/>
          <w:divBdr>
            <w:top w:val="none" w:sz="0" w:space="0" w:color="auto"/>
            <w:left w:val="none" w:sz="0" w:space="0" w:color="auto"/>
            <w:bottom w:val="none" w:sz="0" w:space="0" w:color="auto"/>
            <w:right w:val="none" w:sz="0" w:space="0" w:color="auto"/>
          </w:divBdr>
        </w:div>
        <w:div w:id="635181045">
          <w:marLeft w:val="640"/>
          <w:marRight w:val="0"/>
          <w:marTop w:val="0"/>
          <w:marBottom w:val="0"/>
          <w:divBdr>
            <w:top w:val="none" w:sz="0" w:space="0" w:color="auto"/>
            <w:left w:val="none" w:sz="0" w:space="0" w:color="auto"/>
            <w:bottom w:val="none" w:sz="0" w:space="0" w:color="auto"/>
            <w:right w:val="none" w:sz="0" w:space="0" w:color="auto"/>
          </w:divBdr>
        </w:div>
        <w:div w:id="769086187">
          <w:marLeft w:val="640"/>
          <w:marRight w:val="0"/>
          <w:marTop w:val="0"/>
          <w:marBottom w:val="0"/>
          <w:divBdr>
            <w:top w:val="none" w:sz="0" w:space="0" w:color="auto"/>
            <w:left w:val="none" w:sz="0" w:space="0" w:color="auto"/>
            <w:bottom w:val="none" w:sz="0" w:space="0" w:color="auto"/>
            <w:right w:val="none" w:sz="0" w:space="0" w:color="auto"/>
          </w:divBdr>
        </w:div>
        <w:div w:id="279842838">
          <w:marLeft w:val="640"/>
          <w:marRight w:val="0"/>
          <w:marTop w:val="0"/>
          <w:marBottom w:val="0"/>
          <w:divBdr>
            <w:top w:val="none" w:sz="0" w:space="0" w:color="auto"/>
            <w:left w:val="none" w:sz="0" w:space="0" w:color="auto"/>
            <w:bottom w:val="none" w:sz="0" w:space="0" w:color="auto"/>
            <w:right w:val="none" w:sz="0" w:space="0" w:color="auto"/>
          </w:divBdr>
        </w:div>
        <w:div w:id="700086122">
          <w:marLeft w:val="640"/>
          <w:marRight w:val="0"/>
          <w:marTop w:val="0"/>
          <w:marBottom w:val="0"/>
          <w:divBdr>
            <w:top w:val="none" w:sz="0" w:space="0" w:color="auto"/>
            <w:left w:val="none" w:sz="0" w:space="0" w:color="auto"/>
            <w:bottom w:val="none" w:sz="0" w:space="0" w:color="auto"/>
            <w:right w:val="none" w:sz="0" w:space="0" w:color="auto"/>
          </w:divBdr>
        </w:div>
        <w:div w:id="1406029788">
          <w:marLeft w:val="640"/>
          <w:marRight w:val="0"/>
          <w:marTop w:val="0"/>
          <w:marBottom w:val="0"/>
          <w:divBdr>
            <w:top w:val="none" w:sz="0" w:space="0" w:color="auto"/>
            <w:left w:val="none" w:sz="0" w:space="0" w:color="auto"/>
            <w:bottom w:val="none" w:sz="0" w:space="0" w:color="auto"/>
            <w:right w:val="none" w:sz="0" w:space="0" w:color="auto"/>
          </w:divBdr>
        </w:div>
        <w:div w:id="969625997">
          <w:marLeft w:val="640"/>
          <w:marRight w:val="0"/>
          <w:marTop w:val="0"/>
          <w:marBottom w:val="0"/>
          <w:divBdr>
            <w:top w:val="none" w:sz="0" w:space="0" w:color="auto"/>
            <w:left w:val="none" w:sz="0" w:space="0" w:color="auto"/>
            <w:bottom w:val="none" w:sz="0" w:space="0" w:color="auto"/>
            <w:right w:val="none" w:sz="0" w:space="0" w:color="auto"/>
          </w:divBdr>
        </w:div>
        <w:div w:id="957878866">
          <w:marLeft w:val="640"/>
          <w:marRight w:val="0"/>
          <w:marTop w:val="0"/>
          <w:marBottom w:val="0"/>
          <w:divBdr>
            <w:top w:val="none" w:sz="0" w:space="0" w:color="auto"/>
            <w:left w:val="none" w:sz="0" w:space="0" w:color="auto"/>
            <w:bottom w:val="none" w:sz="0" w:space="0" w:color="auto"/>
            <w:right w:val="none" w:sz="0" w:space="0" w:color="auto"/>
          </w:divBdr>
        </w:div>
        <w:div w:id="1433165529">
          <w:marLeft w:val="640"/>
          <w:marRight w:val="0"/>
          <w:marTop w:val="0"/>
          <w:marBottom w:val="0"/>
          <w:divBdr>
            <w:top w:val="none" w:sz="0" w:space="0" w:color="auto"/>
            <w:left w:val="none" w:sz="0" w:space="0" w:color="auto"/>
            <w:bottom w:val="none" w:sz="0" w:space="0" w:color="auto"/>
            <w:right w:val="none" w:sz="0" w:space="0" w:color="auto"/>
          </w:divBdr>
        </w:div>
        <w:div w:id="1152796203">
          <w:marLeft w:val="640"/>
          <w:marRight w:val="0"/>
          <w:marTop w:val="0"/>
          <w:marBottom w:val="0"/>
          <w:divBdr>
            <w:top w:val="none" w:sz="0" w:space="0" w:color="auto"/>
            <w:left w:val="none" w:sz="0" w:space="0" w:color="auto"/>
            <w:bottom w:val="none" w:sz="0" w:space="0" w:color="auto"/>
            <w:right w:val="none" w:sz="0" w:space="0" w:color="auto"/>
          </w:divBdr>
        </w:div>
        <w:div w:id="1789003856">
          <w:marLeft w:val="640"/>
          <w:marRight w:val="0"/>
          <w:marTop w:val="0"/>
          <w:marBottom w:val="0"/>
          <w:divBdr>
            <w:top w:val="none" w:sz="0" w:space="0" w:color="auto"/>
            <w:left w:val="none" w:sz="0" w:space="0" w:color="auto"/>
            <w:bottom w:val="none" w:sz="0" w:space="0" w:color="auto"/>
            <w:right w:val="none" w:sz="0" w:space="0" w:color="auto"/>
          </w:divBdr>
        </w:div>
        <w:div w:id="25376828">
          <w:marLeft w:val="640"/>
          <w:marRight w:val="0"/>
          <w:marTop w:val="0"/>
          <w:marBottom w:val="0"/>
          <w:divBdr>
            <w:top w:val="none" w:sz="0" w:space="0" w:color="auto"/>
            <w:left w:val="none" w:sz="0" w:space="0" w:color="auto"/>
            <w:bottom w:val="none" w:sz="0" w:space="0" w:color="auto"/>
            <w:right w:val="none" w:sz="0" w:space="0" w:color="auto"/>
          </w:divBdr>
        </w:div>
        <w:div w:id="2025204133">
          <w:marLeft w:val="640"/>
          <w:marRight w:val="0"/>
          <w:marTop w:val="0"/>
          <w:marBottom w:val="0"/>
          <w:divBdr>
            <w:top w:val="none" w:sz="0" w:space="0" w:color="auto"/>
            <w:left w:val="none" w:sz="0" w:space="0" w:color="auto"/>
            <w:bottom w:val="none" w:sz="0" w:space="0" w:color="auto"/>
            <w:right w:val="none" w:sz="0" w:space="0" w:color="auto"/>
          </w:divBdr>
        </w:div>
        <w:div w:id="762535396">
          <w:marLeft w:val="640"/>
          <w:marRight w:val="0"/>
          <w:marTop w:val="0"/>
          <w:marBottom w:val="0"/>
          <w:divBdr>
            <w:top w:val="none" w:sz="0" w:space="0" w:color="auto"/>
            <w:left w:val="none" w:sz="0" w:space="0" w:color="auto"/>
            <w:bottom w:val="none" w:sz="0" w:space="0" w:color="auto"/>
            <w:right w:val="none" w:sz="0" w:space="0" w:color="auto"/>
          </w:divBdr>
        </w:div>
        <w:div w:id="385684402">
          <w:marLeft w:val="640"/>
          <w:marRight w:val="0"/>
          <w:marTop w:val="0"/>
          <w:marBottom w:val="0"/>
          <w:divBdr>
            <w:top w:val="none" w:sz="0" w:space="0" w:color="auto"/>
            <w:left w:val="none" w:sz="0" w:space="0" w:color="auto"/>
            <w:bottom w:val="none" w:sz="0" w:space="0" w:color="auto"/>
            <w:right w:val="none" w:sz="0" w:space="0" w:color="auto"/>
          </w:divBdr>
        </w:div>
        <w:div w:id="747531978">
          <w:marLeft w:val="640"/>
          <w:marRight w:val="0"/>
          <w:marTop w:val="0"/>
          <w:marBottom w:val="0"/>
          <w:divBdr>
            <w:top w:val="none" w:sz="0" w:space="0" w:color="auto"/>
            <w:left w:val="none" w:sz="0" w:space="0" w:color="auto"/>
            <w:bottom w:val="none" w:sz="0" w:space="0" w:color="auto"/>
            <w:right w:val="none" w:sz="0" w:space="0" w:color="auto"/>
          </w:divBdr>
        </w:div>
      </w:divsChild>
    </w:div>
    <w:div w:id="1685131001">
      <w:bodyDiv w:val="1"/>
      <w:marLeft w:val="0"/>
      <w:marRight w:val="0"/>
      <w:marTop w:val="0"/>
      <w:marBottom w:val="0"/>
      <w:divBdr>
        <w:top w:val="none" w:sz="0" w:space="0" w:color="auto"/>
        <w:left w:val="none" w:sz="0" w:space="0" w:color="auto"/>
        <w:bottom w:val="none" w:sz="0" w:space="0" w:color="auto"/>
        <w:right w:val="none" w:sz="0" w:space="0" w:color="auto"/>
      </w:divBdr>
    </w:div>
    <w:div w:id="1686978980">
      <w:bodyDiv w:val="1"/>
      <w:marLeft w:val="0"/>
      <w:marRight w:val="0"/>
      <w:marTop w:val="0"/>
      <w:marBottom w:val="0"/>
      <w:divBdr>
        <w:top w:val="none" w:sz="0" w:space="0" w:color="auto"/>
        <w:left w:val="none" w:sz="0" w:space="0" w:color="auto"/>
        <w:bottom w:val="none" w:sz="0" w:space="0" w:color="auto"/>
        <w:right w:val="none" w:sz="0" w:space="0" w:color="auto"/>
      </w:divBdr>
    </w:div>
    <w:div w:id="1688747631">
      <w:bodyDiv w:val="1"/>
      <w:marLeft w:val="0"/>
      <w:marRight w:val="0"/>
      <w:marTop w:val="0"/>
      <w:marBottom w:val="0"/>
      <w:divBdr>
        <w:top w:val="none" w:sz="0" w:space="0" w:color="auto"/>
        <w:left w:val="none" w:sz="0" w:space="0" w:color="auto"/>
        <w:bottom w:val="none" w:sz="0" w:space="0" w:color="auto"/>
        <w:right w:val="none" w:sz="0" w:space="0" w:color="auto"/>
      </w:divBdr>
    </w:div>
    <w:div w:id="1689523993">
      <w:bodyDiv w:val="1"/>
      <w:marLeft w:val="0"/>
      <w:marRight w:val="0"/>
      <w:marTop w:val="0"/>
      <w:marBottom w:val="0"/>
      <w:divBdr>
        <w:top w:val="none" w:sz="0" w:space="0" w:color="auto"/>
        <w:left w:val="none" w:sz="0" w:space="0" w:color="auto"/>
        <w:bottom w:val="none" w:sz="0" w:space="0" w:color="auto"/>
        <w:right w:val="none" w:sz="0" w:space="0" w:color="auto"/>
      </w:divBdr>
    </w:div>
    <w:div w:id="1700282559">
      <w:bodyDiv w:val="1"/>
      <w:marLeft w:val="0"/>
      <w:marRight w:val="0"/>
      <w:marTop w:val="0"/>
      <w:marBottom w:val="0"/>
      <w:divBdr>
        <w:top w:val="none" w:sz="0" w:space="0" w:color="auto"/>
        <w:left w:val="none" w:sz="0" w:space="0" w:color="auto"/>
        <w:bottom w:val="none" w:sz="0" w:space="0" w:color="auto"/>
        <w:right w:val="none" w:sz="0" w:space="0" w:color="auto"/>
      </w:divBdr>
    </w:div>
    <w:div w:id="1705907450">
      <w:bodyDiv w:val="1"/>
      <w:marLeft w:val="0"/>
      <w:marRight w:val="0"/>
      <w:marTop w:val="0"/>
      <w:marBottom w:val="0"/>
      <w:divBdr>
        <w:top w:val="none" w:sz="0" w:space="0" w:color="auto"/>
        <w:left w:val="none" w:sz="0" w:space="0" w:color="auto"/>
        <w:bottom w:val="none" w:sz="0" w:space="0" w:color="auto"/>
        <w:right w:val="none" w:sz="0" w:space="0" w:color="auto"/>
      </w:divBdr>
      <w:divsChild>
        <w:div w:id="1317764185">
          <w:marLeft w:val="640"/>
          <w:marRight w:val="0"/>
          <w:marTop w:val="0"/>
          <w:marBottom w:val="0"/>
          <w:divBdr>
            <w:top w:val="none" w:sz="0" w:space="0" w:color="auto"/>
            <w:left w:val="none" w:sz="0" w:space="0" w:color="auto"/>
            <w:bottom w:val="none" w:sz="0" w:space="0" w:color="auto"/>
            <w:right w:val="none" w:sz="0" w:space="0" w:color="auto"/>
          </w:divBdr>
        </w:div>
        <w:div w:id="250361964">
          <w:marLeft w:val="640"/>
          <w:marRight w:val="0"/>
          <w:marTop w:val="0"/>
          <w:marBottom w:val="0"/>
          <w:divBdr>
            <w:top w:val="none" w:sz="0" w:space="0" w:color="auto"/>
            <w:left w:val="none" w:sz="0" w:space="0" w:color="auto"/>
            <w:bottom w:val="none" w:sz="0" w:space="0" w:color="auto"/>
            <w:right w:val="none" w:sz="0" w:space="0" w:color="auto"/>
          </w:divBdr>
        </w:div>
        <w:div w:id="508058340">
          <w:marLeft w:val="640"/>
          <w:marRight w:val="0"/>
          <w:marTop w:val="0"/>
          <w:marBottom w:val="0"/>
          <w:divBdr>
            <w:top w:val="none" w:sz="0" w:space="0" w:color="auto"/>
            <w:left w:val="none" w:sz="0" w:space="0" w:color="auto"/>
            <w:bottom w:val="none" w:sz="0" w:space="0" w:color="auto"/>
            <w:right w:val="none" w:sz="0" w:space="0" w:color="auto"/>
          </w:divBdr>
        </w:div>
        <w:div w:id="299725494">
          <w:marLeft w:val="640"/>
          <w:marRight w:val="0"/>
          <w:marTop w:val="0"/>
          <w:marBottom w:val="0"/>
          <w:divBdr>
            <w:top w:val="none" w:sz="0" w:space="0" w:color="auto"/>
            <w:left w:val="none" w:sz="0" w:space="0" w:color="auto"/>
            <w:bottom w:val="none" w:sz="0" w:space="0" w:color="auto"/>
            <w:right w:val="none" w:sz="0" w:space="0" w:color="auto"/>
          </w:divBdr>
        </w:div>
        <w:div w:id="1332024815">
          <w:marLeft w:val="640"/>
          <w:marRight w:val="0"/>
          <w:marTop w:val="0"/>
          <w:marBottom w:val="0"/>
          <w:divBdr>
            <w:top w:val="none" w:sz="0" w:space="0" w:color="auto"/>
            <w:left w:val="none" w:sz="0" w:space="0" w:color="auto"/>
            <w:bottom w:val="none" w:sz="0" w:space="0" w:color="auto"/>
            <w:right w:val="none" w:sz="0" w:space="0" w:color="auto"/>
          </w:divBdr>
        </w:div>
        <w:div w:id="2066292045">
          <w:marLeft w:val="640"/>
          <w:marRight w:val="0"/>
          <w:marTop w:val="0"/>
          <w:marBottom w:val="0"/>
          <w:divBdr>
            <w:top w:val="none" w:sz="0" w:space="0" w:color="auto"/>
            <w:left w:val="none" w:sz="0" w:space="0" w:color="auto"/>
            <w:bottom w:val="none" w:sz="0" w:space="0" w:color="auto"/>
            <w:right w:val="none" w:sz="0" w:space="0" w:color="auto"/>
          </w:divBdr>
        </w:div>
        <w:div w:id="476802409">
          <w:marLeft w:val="640"/>
          <w:marRight w:val="0"/>
          <w:marTop w:val="0"/>
          <w:marBottom w:val="0"/>
          <w:divBdr>
            <w:top w:val="none" w:sz="0" w:space="0" w:color="auto"/>
            <w:left w:val="none" w:sz="0" w:space="0" w:color="auto"/>
            <w:bottom w:val="none" w:sz="0" w:space="0" w:color="auto"/>
            <w:right w:val="none" w:sz="0" w:space="0" w:color="auto"/>
          </w:divBdr>
        </w:div>
        <w:div w:id="119038469">
          <w:marLeft w:val="640"/>
          <w:marRight w:val="0"/>
          <w:marTop w:val="0"/>
          <w:marBottom w:val="0"/>
          <w:divBdr>
            <w:top w:val="none" w:sz="0" w:space="0" w:color="auto"/>
            <w:left w:val="none" w:sz="0" w:space="0" w:color="auto"/>
            <w:bottom w:val="none" w:sz="0" w:space="0" w:color="auto"/>
            <w:right w:val="none" w:sz="0" w:space="0" w:color="auto"/>
          </w:divBdr>
        </w:div>
        <w:div w:id="2116823905">
          <w:marLeft w:val="640"/>
          <w:marRight w:val="0"/>
          <w:marTop w:val="0"/>
          <w:marBottom w:val="0"/>
          <w:divBdr>
            <w:top w:val="none" w:sz="0" w:space="0" w:color="auto"/>
            <w:left w:val="none" w:sz="0" w:space="0" w:color="auto"/>
            <w:bottom w:val="none" w:sz="0" w:space="0" w:color="auto"/>
            <w:right w:val="none" w:sz="0" w:space="0" w:color="auto"/>
          </w:divBdr>
        </w:div>
        <w:div w:id="1226720328">
          <w:marLeft w:val="640"/>
          <w:marRight w:val="0"/>
          <w:marTop w:val="0"/>
          <w:marBottom w:val="0"/>
          <w:divBdr>
            <w:top w:val="none" w:sz="0" w:space="0" w:color="auto"/>
            <w:left w:val="none" w:sz="0" w:space="0" w:color="auto"/>
            <w:bottom w:val="none" w:sz="0" w:space="0" w:color="auto"/>
            <w:right w:val="none" w:sz="0" w:space="0" w:color="auto"/>
          </w:divBdr>
        </w:div>
        <w:div w:id="743528656">
          <w:marLeft w:val="640"/>
          <w:marRight w:val="0"/>
          <w:marTop w:val="0"/>
          <w:marBottom w:val="0"/>
          <w:divBdr>
            <w:top w:val="none" w:sz="0" w:space="0" w:color="auto"/>
            <w:left w:val="none" w:sz="0" w:space="0" w:color="auto"/>
            <w:bottom w:val="none" w:sz="0" w:space="0" w:color="auto"/>
            <w:right w:val="none" w:sz="0" w:space="0" w:color="auto"/>
          </w:divBdr>
        </w:div>
        <w:div w:id="1165558215">
          <w:marLeft w:val="640"/>
          <w:marRight w:val="0"/>
          <w:marTop w:val="0"/>
          <w:marBottom w:val="0"/>
          <w:divBdr>
            <w:top w:val="none" w:sz="0" w:space="0" w:color="auto"/>
            <w:left w:val="none" w:sz="0" w:space="0" w:color="auto"/>
            <w:bottom w:val="none" w:sz="0" w:space="0" w:color="auto"/>
            <w:right w:val="none" w:sz="0" w:space="0" w:color="auto"/>
          </w:divBdr>
        </w:div>
        <w:div w:id="1045107850">
          <w:marLeft w:val="640"/>
          <w:marRight w:val="0"/>
          <w:marTop w:val="0"/>
          <w:marBottom w:val="0"/>
          <w:divBdr>
            <w:top w:val="none" w:sz="0" w:space="0" w:color="auto"/>
            <w:left w:val="none" w:sz="0" w:space="0" w:color="auto"/>
            <w:bottom w:val="none" w:sz="0" w:space="0" w:color="auto"/>
            <w:right w:val="none" w:sz="0" w:space="0" w:color="auto"/>
          </w:divBdr>
        </w:div>
        <w:div w:id="136263440">
          <w:marLeft w:val="640"/>
          <w:marRight w:val="0"/>
          <w:marTop w:val="0"/>
          <w:marBottom w:val="0"/>
          <w:divBdr>
            <w:top w:val="none" w:sz="0" w:space="0" w:color="auto"/>
            <w:left w:val="none" w:sz="0" w:space="0" w:color="auto"/>
            <w:bottom w:val="none" w:sz="0" w:space="0" w:color="auto"/>
            <w:right w:val="none" w:sz="0" w:space="0" w:color="auto"/>
          </w:divBdr>
        </w:div>
        <w:div w:id="68427030">
          <w:marLeft w:val="640"/>
          <w:marRight w:val="0"/>
          <w:marTop w:val="0"/>
          <w:marBottom w:val="0"/>
          <w:divBdr>
            <w:top w:val="none" w:sz="0" w:space="0" w:color="auto"/>
            <w:left w:val="none" w:sz="0" w:space="0" w:color="auto"/>
            <w:bottom w:val="none" w:sz="0" w:space="0" w:color="auto"/>
            <w:right w:val="none" w:sz="0" w:space="0" w:color="auto"/>
          </w:divBdr>
        </w:div>
        <w:div w:id="1432625552">
          <w:marLeft w:val="640"/>
          <w:marRight w:val="0"/>
          <w:marTop w:val="0"/>
          <w:marBottom w:val="0"/>
          <w:divBdr>
            <w:top w:val="none" w:sz="0" w:space="0" w:color="auto"/>
            <w:left w:val="none" w:sz="0" w:space="0" w:color="auto"/>
            <w:bottom w:val="none" w:sz="0" w:space="0" w:color="auto"/>
            <w:right w:val="none" w:sz="0" w:space="0" w:color="auto"/>
          </w:divBdr>
        </w:div>
        <w:div w:id="809253265">
          <w:marLeft w:val="640"/>
          <w:marRight w:val="0"/>
          <w:marTop w:val="0"/>
          <w:marBottom w:val="0"/>
          <w:divBdr>
            <w:top w:val="none" w:sz="0" w:space="0" w:color="auto"/>
            <w:left w:val="none" w:sz="0" w:space="0" w:color="auto"/>
            <w:bottom w:val="none" w:sz="0" w:space="0" w:color="auto"/>
            <w:right w:val="none" w:sz="0" w:space="0" w:color="auto"/>
          </w:divBdr>
        </w:div>
        <w:div w:id="2060085933">
          <w:marLeft w:val="640"/>
          <w:marRight w:val="0"/>
          <w:marTop w:val="0"/>
          <w:marBottom w:val="0"/>
          <w:divBdr>
            <w:top w:val="none" w:sz="0" w:space="0" w:color="auto"/>
            <w:left w:val="none" w:sz="0" w:space="0" w:color="auto"/>
            <w:bottom w:val="none" w:sz="0" w:space="0" w:color="auto"/>
            <w:right w:val="none" w:sz="0" w:space="0" w:color="auto"/>
          </w:divBdr>
        </w:div>
        <w:div w:id="499657133">
          <w:marLeft w:val="640"/>
          <w:marRight w:val="0"/>
          <w:marTop w:val="0"/>
          <w:marBottom w:val="0"/>
          <w:divBdr>
            <w:top w:val="none" w:sz="0" w:space="0" w:color="auto"/>
            <w:left w:val="none" w:sz="0" w:space="0" w:color="auto"/>
            <w:bottom w:val="none" w:sz="0" w:space="0" w:color="auto"/>
            <w:right w:val="none" w:sz="0" w:space="0" w:color="auto"/>
          </w:divBdr>
        </w:div>
        <w:div w:id="1642422281">
          <w:marLeft w:val="640"/>
          <w:marRight w:val="0"/>
          <w:marTop w:val="0"/>
          <w:marBottom w:val="0"/>
          <w:divBdr>
            <w:top w:val="none" w:sz="0" w:space="0" w:color="auto"/>
            <w:left w:val="none" w:sz="0" w:space="0" w:color="auto"/>
            <w:bottom w:val="none" w:sz="0" w:space="0" w:color="auto"/>
            <w:right w:val="none" w:sz="0" w:space="0" w:color="auto"/>
          </w:divBdr>
        </w:div>
        <w:div w:id="1431662300">
          <w:marLeft w:val="640"/>
          <w:marRight w:val="0"/>
          <w:marTop w:val="0"/>
          <w:marBottom w:val="0"/>
          <w:divBdr>
            <w:top w:val="none" w:sz="0" w:space="0" w:color="auto"/>
            <w:left w:val="none" w:sz="0" w:space="0" w:color="auto"/>
            <w:bottom w:val="none" w:sz="0" w:space="0" w:color="auto"/>
            <w:right w:val="none" w:sz="0" w:space="0" w:color="auto"/>
          </w:divBdr>
        </w:div>
        <w:div w:id="571233612">
          <w:marLeft w:val="640"/>
          <w:marRight w:val="0"/>
          <w:marTop w:val="0"/>
          <w:marBottom w:val="0"/>
          <w:divBdr>
            <w:top w:val="none" w:sz="0" w:space="0" w:color="auto"/>
            <w:left w:val="none" w:sz="0" w:space="0" w:color="auto"/>
            <w:bottom w:val="none" w:sz="0" w:space="0" w:color="auto"/>
            <w:right w:val="none" w:sz="0" w:space="0" w:color="auto"/>
          </w:divBdr>
        </w:div>
        <w:div w:id="1479037233">
          <w:marLeft w:val="640"/>
          <w:marRight w:val="0"/>
          <w:marTop w:val="0"/>
          <w:marBottom w:val="0"/>
          <w:divBdr>
            <w:top w:val="none" w:sz="0" w:space="0" w:color="auto"/>
            <w:left w:val="none" w:sz="0" w:space="0" w:color="auto"/>
            <w:bottom w:val="none" w:sz="0" w:space="0" w:color="auto"/>
            <w:right w:val="none" w:sz="0" w:space="0" w:color="auto"/>
          </w:divBdr>
        </w:div>
        <w:div w:id="1455563207">
          <w:marLeft w:val="640"/>
          <w:marRight w:val="0"/>
          <w:marTop w:val="0"/>
          <w:marBottom w:val="0"/>
          <w:divBdr>
            <w:top w:val="none" w:sz="0" w:space="0" w:color="auto"/>
            <w:left w:val="none" w:sz="0" w:space="0" w:color="auto"/>
            <w:bottom w:val="none" w:sz="0" w:space="0" w:color="auto"/>
            <w:right w:val="none" w:sz="0" w:space="0" w:color="auto"/>
          </w:divBdr>
        </w:div>
        <w:div w:id="1407147276">
          <w:marLeft w:val="640"/>
          <w:marRight w:val="0"/>
          <w:marTop w:val="0"/>
          <w:marBottom w:val="0"/>
          <w:divBdr>
            <w:top w:val="none" w:sz="0" w:space="0" w:color="auto"/>
            <w:left w:val="none" w:sz="0" w:space="0" w:color="auto"/>
            <w:bottom w:val="none" w:sz="0" w:space="0" w:color="auto"/>
            <w:right w:val="none" w:sz="0" w:space="0" w:color="auto"/>
          </w:divBdr>
        </w:div>
        <w:div w:id="799374328">
          <w:marLeft w:val="640"/>
          <w:marRight w:val="0"/>
          <w:marTop w:val="0"/>
          <w:marBottom w:val="0"/>
          <w:divBdr>
            <w:top w:val="none" w:sz="0" w:space="0" w:color="auto"/>
            <w:left w:val="none" w:sz="0" w:space="0" w:color="auto"/>
            <w:bottom w:val="none" w:sz="0" w:space="0" w:color="auto"/>
            <w:right w:val="none" w:sz="0" w:space="0" w:color="auto"/>
          </w:divBdr>
        </w:div>
        <w:div w:id="209192683">
          <w:marLeft w:val="640"/>
          <w:marRight w:val="0"/>
          <w:marTop w:val="0"/>
          <w:marBottom w:val="0"/>
          <w:divBdr>
            <w:top w:val="none" w:sz="0" w:space="0" w:color="auto"/>
            <w:left w:val="none" w:sz="0" w:space="0" w:color="auto"/>
            <w:bottom w:val="none" w:sz="0" w:space="0" w:color="auto"/>
            <w:right w:val="none" w:sz="0" w:space="0" w:color="auto"/>
          </w:divBdr>
        </w:div>
      </w:divsChild>
    </w:div>
    <w:div w:id="1709259097">
      <w:bodyDiv w:val="1"/>
      <w:marLeft w:val="0"/>
      <w:marRight w:val="0"/>
      <w:marTop w:val="0"/>
      <w:marBottom w:val="0"/>
      <w:divBdr>
        <w:top w:val="none" w:sz="0" w:space="0" w:color="auto"/>
        <w:left w:val="none" w:sz="0" w:space="0" w:color="auto"/>
        <w:bottom w:val="none" w:sz="0" w:space="0" w:color="auto"/>
        <w:right w:val="none" w:sz="0" w:space="0" w:color="auto"/>
      </w:divBdr>
    </w:div>
    <w:div w:id="1711373720">
      <w:bodyDiv w:val="1"/>
      <w:marLeft w:val="0"/>
      <w:marRight w:val="0"/>
      <w:marTop w:val="0"/>
      <w:marBottom w:val="0"/>
      <w:divBdr>
        <w:top w:val="none" w:sz="0" w:space="0" w:color="auto"/>
        <w:left w:val="none" w:sz="0" w:space="0" w:color="auto"/>
        <w:bottom w:val="none" w:sz="0" w:space="0" w:color="auto"/>
        <w:right w:val="none" w:sz="0" w:space="0" w:color="auto"/>
      </w:divBdr>
      <w:divsChild>
        <w:div w:id="1689482287">
          <w:marLeft w:val="640"/>
          <w:marRight w:val="0"/>
          <w:marTop w:val="0"/>
          <w:marBottom w:val="0"/>
          <w:divBdr>
            <w:top w:val="none" w:sz="0" w:space="0" w:color="auto"/>
            <w:left w:val="none" w:sz="0" w:space="0" w:color="auto"/>
            <w:bottom w:val="none" w:sz="0" w:space="0" w:color="auto"/>
            <w:right w:val="none" w:sz="0" w:space="0" w:color="auto"/>
          </w:divBdr>
        </w:div>
        <w:div w:id="1743873029">
          <w:marLeft w:val="640"/>
          <w:marRight w:val="0"/>
          <w:marTop w:val="0"/>
          <w:marBottom w:val="0"/>
          <w:divBdr>
            <w:top w:val="none" w:sz="0" w:space="0" w:color="auto"/>
            <w:left w:val="none" w:sz="0" w:space="0" w:color="auto"/>
            <w:bottom w:val="none" w:sz="0" w:space="0" w:color="auto"/>
            <w:right w:val="none" w:sz="0" w:space="0" w:color="auto"/>
          </w:divBdr>
        </w:div>
        <w:div w:id="1151405086">
          <w:marLeft w:val="640"/>
          <w:marRight w:val="0"/>
          <w:marTop w:val="0"/>
          <w:marBottom w:val="0"/>
          <w:divBdr>
            <w:top w:val="none" w:sz="0" w:space="0" w:color="auto"/>
            <w:left w:val="none" w:sz="0" w:space="0" w:color="auto"/>
            <w:bottom w:val="none" w:sz="0" w:space="0" w:color="auto"/>
            <w:right w:val="none" w:sz="0" w:space="0" w:color="auto"/>
          </w:divBdr>
        </w:div>
        <w:div w:id="1935167316">
          <w:marLeft w:val="640"/>
          <w:marRight w:val="0"/>
          <w:marTop w:val="0"/>
          <w:marBottom w:val="0"/>
          <w:divBdr>
            <w:top w:val="none" w:sz="0" w:space="0" w:color="auto"/>
            <w:left w:val="none" w:sz="0" w:space="0" w:color="auto"/>
            <w:bottom w:val="none" w:sz="0" w:space="0" w:color="auto"/>
            <w:right w:val="none" w:sz="0" w:space="0" w:color="auto"/>
          </w:divBdr>
        </w:div>
        <w:div w:id="1666857901">
          <w:marLeft w:val="640"/>
          <w:marRight w:val="0"/>
          <w:marTop w:val="0"/>
          <w:marBottom w:val="0"/>
          <w:divBdr>
            <w:top w:val="none" w:sz="0" w:space="0" w:color="auto"/>
            <w:left w:val="none" w:sz="0" w:space="0" w:color="auto"/>
            <w:bottom w:val="none" w:sz="0" w:space="0" w:color="auto"/>
            <w:right w:val="none" w:sz="0" w:space="0" w:color="auto"/>
          </w:divBdr>
        </w:div>
        <w:div w:id="1914928991">
          <w:marLeft w:val="640"/>
          <w:marRight w:val="0"/>
          <w:marTop w:val="0"/>
          <w:marBottom w:val="0"/>
          <w:divBdr>
            <w:top w:val="none" w:sz="0" w:space="0" w:color="auto"/>
            <w:left w:val="none" w:sz="0" w:space="0" w:color="auto"/>
            <w:bottom w:val="none" w:sz="0" w:space="0" w:color="auto"/>
            <w:right w:val="none" w:sz="0" w:space="0" w:color="auto"/>
          </w:divBdr>
        </w:div>
        <w:div w:id="17852108">
          <w:marLeft w:val="640"/>
          <w:marRight w:val="0"/>
          <w:marTop w:val="0"/>
          <w:marBottom w:val="0"/>
          <w:divBdr>
            <w:top w:val="none" w:sz="0" w:space="0" w:color="auto"/>
            <w:left w:val="none" w:sz="0" w:space="0" w:color="auto"/>
            <w:bottom w:val="none" w:sz="0" w:space="0" w:color="auto"/>
            <w:right w:val="none" w:sz="0" w:space="0" w:color="auto"/>
          </w:divBdr>
        </w:div>
        <w:div w:id="1092245200">
          <w:marLeft w:val="640"/>
          <w:marRight w:val="0"/>
          <w:marTop w:val="0"/>
          <w:marBottom w:val="0"/>
          <w:divBdr>
            <w:top w:val="none" w:sz="0" w:space="0" w:color="auto"/>
            <w:left w:val="none" w:sz="0" w:space="0" w:color="auto"/>
            <w:bottom w:val="none" w:sz="0" w:space="0" w:color="auto"/>
            <w:right w:val="none" w:sz="0" w:space="0" w:color="auto"/>
          </w:divBdr>
        </w:div>
        <w:div w:id="54933963">
          <w:marLeft w:val="640"/>
          <w:marRight w:val="0"/>
          <w:marTop w:val="0"/>
          <w:marBottom w:val="0"/>
          <w:divBdr>
            <w:top w:val="none" w:sz="0" w:space="0" w:color="auto"/>
            <w:left w:val="none" w:sz="0" w:space="0" w:color="auto"/>
            <w:bottom w:val="none" w:sz="0" w:space="0" w:color="auto"/>
            <w:right w:val="none" w:sz="0" w:space="0" w:color="auto"/>
          </w:divBdr>
        </w:div>
        <w:div w:id="1270431521">
          <w:marLeft w:val="640"/>
          <w:marRight w:val="0"/>
          <w:marTop w:val="0"/>
          <w:marBottom w:val="0"/>
          <w:divBdr>
            <w:top w:val="none" w:sz="0" w:space="0" w:color="auto"/>
            <w:left w:val="none" w:sz="0" w:space="0" w:color="auto"/>
            <w:bottom w:val="none" w:sz="0" w:space="0" w:color="auto"/>
            <w:right w:val="none" w:sz="0" w:space="0" w:color="auto"/>
          </w:divBdr>
        </w:div>
        <w:div w:id="1780565921">
          <w:marLeft w:val="640"/>
          <w:marRight w:val="0"/>
          <w:marTop w:val="0"/>
          <w:marBottom w:val="0"/>
          <w:divBdr>
            <w:top w:val="none" w:sz="0" w:space="0" w:color="auto"/>
            <w:left w:val="none" w:sz="0" w:space="0" w:color="auto"/>
            <w:bottom w:val="none" w:sz="0" w:space="0" w:color="auto"/>
            <w:right w:val="none" w:sz="0" w:space="0" w:color="auto"/>
          </w:divBdr>
        </w:div>
        <w:div w:id="349569801">
          <w:marLeft w:val="640"/>
          <w:marRight w:val="0"/>
          <w:marTop w:val="0"/>
          <w:marBottom w:val="0"/>
          <w:divBdr>
            <w:top w:val="none" w:sz="0" w:space="0" w:color="auto"/>
            <w:left w:val="none" w:sz="0" w:space="0" w:color="auto"/>
            <w:bottom w:val="none" w:sz="0" w:space="0" w:color="auto"/>
            <w:right w:val="none" w:sz="0" w:space="0" w:color="auto"/>
          </w:divBdr>
        </w:div>
        <w:div w:id="1870334829">
          <w:marLeft w:val="640"/>
          <w:marRight w:val="0"/>
          <w:marTop w:val="0"/>
          <w:marBottom w:val="0"/>
          <w:divBdr>
            <w:top w:val="none" w:sz="0" w:space="0" w:color="auto"/>
            <w:left w:val="none" w:sz="0" w:space="0" w:color="auto"/>
            <w:bottom w:val="none" w:sz="0" w:space="0" w:color="auto"/>
            <w:right w:val="none" w:sz="0" w:space="0" w:color="auto"/>
          </w:divBdr>
        </w:div>
        <w:div w:id="1909028952">
          <w:marLeft w:val="640"/>
          <w:marRight w:val="0"/>
          <w:marTop w:val="0"/>
          <w:marBottom w:val="0"/>
          <w:divBdr>
            <w:top w:val="none" w:sz="0" w:space="0" w:color="auto"/>
            <w:left w:val="none" w:sz="0" w:space="0" w:color="auto"/>
            <w:bottom w:val="none" w:sz="0" w:space="0" w:color="auto"/>
            <w:right w:val="none" w:sz="0" w:space="0" w:color="auto"/>
          </w:divBdr>
        </w:div>
        <w:div w:id="1678342087">
          <w:marLeft w:val="640"/>
          <w:marRight w:val="0"/>
          <w:marTop w:val="0"/>
          <w:marBottom w:val="0"/>
          <w:divBdr>
            <w:top w:val="none" w:sz="0" w:space="0" w:color="auto"/>
            <w:left w:val="none" w:sz="0" w:space="0" w:color="auto"/>
            <w:bottom w:val="none" w:sz="0" w:space="0" w:color="auto"/>
            <w:right w:val="none" w:sz="0" w:space="0" w:color="auto"/>
          </w:divBdr>
        </w:div>
        <w:div w:id="817920939">
          <w:marLeft w:val="640"/>
          <w:marRight w:val="0"/>
          <w:marTop w:val="0"/>
          <w:marBottom w:val="0"/>
          <w:divBdr>
            <w:top w:val="none" w:sz="0" w:space="0" w:color="auto"/>
            <w:left w:val="none" w:sz="0" w:space="0" w:color="auto"/>
            <w:bottom w:val="none" w:sz="0" w:space="0" w:color="auto"/>
            <w:right w:val="none" w:sz="0" w:space="0" w:color="auto"/>
          </w:divBdr>
        </w:div>
        <w:div w:id="1760560198">
          <w:marLeft w:val="640"/>
          <w:marRight w:val="0"/>
          <w:marTop w:val="0"/>
          <w:marBottom w:val="0"/>
          <w:divBdr>
            <w:top w:val="none" w:sz="0" w:space="0" w:color="auto"/>
            <w:left w:val="none" w:sz="0" w:space="0" w:color="auto"/>
            <w:bottom w:val="none" w:sz="0" w:space="0" w:color="auto"/>
            <w:right w:val="none" w:sz="0" w:space="0" w:color="auto"/>
          </w:divBdr>
        </w:div>
        <w:div w:id="1881745310">
          <w:marLeft w:val="640"/>
          <w:marRight w:val="0"/>
          <w:marTop w:val="0"/>
          <w:marBottom w:val="0"/>
          <w:divBdr>
            <w:top w:val="none" w:sz="0" w:space="0" w:color="auto"/>
            <w:left w:val="none" w:sz="0" w:space="0" w:color="auto"/>
            <w:bottom w:val="none" w:sz="0" w:space="0" w:color="auto"/>
            <w:right w:val="none" w:sz="0" w:space="0" w:color="auto"/>
          </w:divBdr>
        </w:div>
        <w:div w:id="2065056142">
          <w:marLeft w:val="640"/>
          <w:marRight w:val="0"/>
          <w:marTop w:val="0"/>
          <w:marBottom w:val="0"/>
          <w:divBdr>
            <w:top w:val="none" w:sz="0" w:space="0" w:color="auto"/>
            <w:left w:val="none" w:sz="0" w:space="0" w:color="auto"/>
            <w:bottom w:val="none" w:sz="0" w:space="0" w:color="auto"/>
            <w:right w:val="none" w:sz="0" w:space="0" w:color="auto"/>
          </w:divBdr>
        </w:div>
        <w:div w:id="1873881058">
          <w:marLeft w:val="640"/>
          <w:marRight w:val="0"/>
          <w:marTop w:val="0"/>
          <w:marBottom w:val="0"/>
          <w:divBdr>
            <w:top w:val="none" w:sz="0" w:space="0" w:color="auto"/>
            <w:left w:val="none" w:sz="0" w:space="0" w:color="auto"/>
            <w:bottom w:val="none" w:sz="0" w:space="0" w:color="auto"/>
            <w:right w:val="none" w:sz="0" w:space="0" w:color="auto"/>
          </w:divBdr>
        </w:div>
        <w:div w:id="482543905">
          <w:marLeft w:val="640"/>
          <w:marRight w:val="0"/>
          <w:marTop w:val="0"/>
          <w:marBottom w:val="0"/>
          <w:divBdr>
            <w:top w:val="none" w:sz="0" w:space="0" w:color="auto"/>
            <w:left w:val="none" w:sz="0" w:space="0" w:color="auto"/>
            <w:bottom w:val="none" w:sz="0" w:space="0" w:color="auto"/>
            <w:right w:val="none" w:sz="0" w:space="0" w:color="auto"/>
          </w:divBdr>
        </w:div>
        <w:div w:id="913244613">
          <w:marLeft w:val="640"/>
          <w:marRight w:val="0"/>
          <w:marTop w:val="0"/>
          <w:marBottom w:val="0"/>
          <w:divBdr>
            <w:top w:val="none" w:sz="0" w:space="0" w:color="auto"/>
            <w:left w:val="none" w:sz="0" w:space="0" w:color="auto"/>
            <w:bottom w:val="none" w:sz="0" w:space="0" w:color="auto"/>
            <w:right w:val="none" w:sz="0" w:space="0" w:color="auto"/>
          </w:divBdr>
        </w:div>
        <w:div w:id="1942950466">
          <w:marLeft w:val="640"/>
          <w:marRight w:val="0"/>
          <w:marTop w:val="0"/>
          <w:marBottom w:val="0"/>
          <w:divBdr>
            <w:top w:val="none" w:sz="0" w:space="0" w:color="auto"/>
            <w:left w:val="none" w:sz="0" w:space="0" w:color="auto"/>
            <w:bottom w:val="none" w:sz="0" w:space="0" w:color="auto"/>
            <w:right w:val="none" w:sz="0" w:space="0" w:color="auto"/>
          </w:divBdr>
        </w:div>
        <w:div w:id="2075008830">
          <w:marLeft w:val="640"/>
          <w:marRight w:val="0"/>
          <w:marTop w:val="0"/>
          <w:marBottom w:val="0"/>
          <w:divBdr>
            <w:top w:val="none" w:sz="0" w:space="0" w:color="auto"/>
            <w:left w:val="none" w:sz="0" w:space="0" w:color="auto"/>
            <w:bottom w:val="none" w:sz="0" w:space="0" w:color="auto"/>
            <w:right w:val="none" w:sz="0" w:space="0" w:color="auto"/>
          </w:divBdr>
        </w:div>
        <w:div w:id="436407758">
          <w:marLeft w:val="640"/>
          <w:marRight w:val="0"/>
          <w:marTop w:val="0"/>
          <w:marBottom w:val="0"/>
          <w:divBdr>
            <w:top w:val="none" w:sz="0" w:space="0" w:color="auto"/>
            <w:left w:val="none" w:sz="0" w:space="0" w:color="auto"/>
            <w:bottom w:val="none" w:sz="0" w:space="0" w:color="auto"/>
            <w:right w:val="none" w:sz="0" w:space="0" w:color="auto"/>
          </w:divBdr>
        </w:div>
        <w:div w:id="537546737">
          <w:marLeft w:val="640"/>
          <w:marRight w:val="0"/>
          <w:marTop w:val="0"/>
          <w:marBottom w:val="0"/>
          <w:divBdr>
            <w:top w:val="none" w:sz="0" w:space="0" w:color="auto"/>
            <w:left w:val="none" w:sz="0" w:space="0" w:color="auto"/>
            <w:bottom w:val="none" w:sz="0" w:space="0" w:color="auto"/>
            <w:right w:val="none" w:sz="0" w:space="0" w:color="auto"/>
          </w:divBdr>
        </w:div>
        <w:div w:id="2020040127">
          <w:marLeft w:val="640"/>
          <w:marRight w:val="0"/>
          <w:marTop w:val="0"/>
          <w:marBottom w:val="0"/>
          <w:divBdr>
            <w:top w:val="none" w:sz="0" w:space="0" w:color="auto"/>
            <w:left w:val="none" w:sz="0" w:space="0" w:color="auto"/>
            <w:bottom w:val="none" w:sz="0" w:space="0" w:color="auto"/>
            <w:right w:val="none" w:sz="0" w:space="0" w:color="auto"/>
          </w:divBdr>
        </w:div>
        <w:div w:id="288895423">
          <w:marLeft w:val="640"/>
          <w:marRight w:val="0"/>
          <w:marTop w:val="0"/>
          <w:marBottom w:val="0"/>
          <w:divBdr>
            <w:top w:val="none" w:sz="0" w:space="0" w:color="auto"/>
            <w:left w:val="none" w:sz="0" w:space="0" w:color="auto"/>
            <w:bottom w:val="none" w:sz="0" w:space="0" w:color="auto"/>
            <w:right w:val="none" w:sz="0" w:space="0" w:color="auto"/>
          </w:divBdr>
        </w:div>
        <w:div w:id="163785940">
          <w:marLeft w:val="640"/>
          <w:marRight w:val="0"/>
          <w:marTop w:val="0"/>
          <w:marBottom w:val="0"/>
          <w:divBdr>
            <w:top w:val="none" w:sz="0" w:space="0" w:color="auto"/>
            <w:left w:val="none" w:sz="0" w:space="0" w:color="auto"/>
            <w:bottom w:val="none" w:sz="0" w:space="0" w:color="auto"/>
            <w:right w:val="none" w:sz="0" w:space="0" w:color="auto"/>
          </w:divBdr>
        </w:div>
        <w:div w:id="1221944089">
          <w:marLeft w:val="640"/>
          <w:marRight w:val="0"/>
          <w:marTop w:val="0"/>
          <w:marBottom w:val="0"/>
          <w:divBdr>
            <w:top w:val="none" w:sz="0" w:space="0" w:color="auto"/>
            <w:left w:val="none" w:sz="0" w:space="0" w:color="auto"/>
            <w:bottom w:val="none" w:sz="0" w:space="0" w:color="auto"/>
            <w:right w:val="none" w:sz="0" w:space="0" w:color="auto"/>
          </w:divBdr>
        </w:div>
      </w:divsChild>
    </w:div>
    <w:div w:id="1711416915">
      <w:bodyDiv w:val="1"/>
      <w:marLeft w:val="0"/>
      <w:marRight w:val="0"/>
      <w:marTop w:val="0"/>
      <w:marBottom w:val="0"/>
      <w:divBdr>
        <w:top w:val="none" w:sz="0" w:space="0" w:color="auto"/>
        <w:left w:val="none" w:sz="0" w:space="0" w:color="auto"/>
        <w:bottom w:val="none" w:sz="0" w:space="0" w:color="auto"/>
        <w:right w:val="none" w:sz="0" w:space="0" w:color="auto"/>
      </w:divBdr>
    </w:div>
    <w:div w:id="1715764753">
      <w:bodyDiv w:val="1"/>
      <w:marLeft w:val="0"/>
      <w:marRight w:val="0"/>
      <w:marTop w:val="0"/>
      <w:marBottom w:val="0"/>
      <w:divBdr>
        <w:top w:val="none" w:sz="0" w:space="0" w:color="auto"/>
        <w:left w:val="none" w:sz="0" w:space="0" w:color="auto"/>
        <w:bottom w:val="none" w:sz="0" w:space="0" w:color="auto"/>
        <w:right w:val="none" w:sz="0" w:space="0" w:color="auto"/>
      </w:divBdr>
    </w:div>
    <w:div w:id="1728071169">
      <w:bodyDiv w:val="1"/>
      <w:marLeft w:val="0"/>
      <w:marRight w:val="0"/>
      <w:marTop w:val="0"/>
      <w:marBottom w:val="0"/>
      <w:divBdr>
        <w:top w:val="none" w:sz="0" w:space="0" w:color="auto"/>
        <w:left w:val="none" w:sz="0" w:space="0" w:color="auto"/>
        <w:bottom w:val="none" w:sz="0" w:space="0" w:color="auto"/>
        <w:right w:val="none" w:sz="0" w:space="0" w:color="auto"/>
      </w:divBdr>
    </w:div>
    <w:div w:id="1730616542">
      <w:bodyDiv w:val="1"/>
      <w:marLeft w:val="0"/>
      <w:marRight w:val="0"/>
      <w:marTop w:val="0"/>
      <w:marBottom w:val="0"/>
      <w:divBdr>
        <w:top w:val="none" w:sz="0" w:space="0" w:color="auto"/>
        <w:left w:val="none" w:sz="0" w:space="0" w:color="auto"/>
        <w:bottom w:val="none" w:sz="0" w:space="0" w:color="auto"/>
        <w:right w:val="none" w:sz="0" w:space="0" w:color="auto"/>
      </w:divBdr>
    </w:div>
    <w:div w:id="1737120626">
      <w:bodyDiv w:val="1"/>
      <w:marLeft w:val="0"/>
      <w:marRight w:val="0"/>
      <w:marTop w:val="0"/>
      <w:marBottom w:val="0"/>
      <w:divBdr>
        <w:top w:val="none" w:sz="0" w:space="0" w:color="auto"/>
        <w:left w:val="none" w:sz="0" w:space="0" w:color="auto"/>
        <w:bottom w:val="none" w:sz="0" w:space="0" w:color="auto"/>
        <w:right w:val="none" w:sz="0" w:space="0" w:color="auto"/>
      </w:divBdr>
      <w:divsChild>
        <w:div w:id="480778448">
          <w:marLeft w:val="640"/>
          <w:marRight w:val="0"/>
          <w:marTop w:val="0"/>
          <w:marBottom w:val="0"/>
          <w:divBdr>
            <w:top w:val="none" w:sz="0" w:space="0" w:color="auto"/>
            <w:left w:val="none" w:sz="0" w:space="0" w:color="auto"/>
            <w:bottom w:val="none" w:sz="0" w:space="0" w:color="auto"/>
            <w:right w:val="none" w:sz="0" w:space="0" w:color="auto"/>
          </w:divBdr>
        </w:div>
        <w:div w:id="1893689543">
          <w:marLeft w:val="640"/>
          <w:marRight w:val="0"/>
          <w:marTop w:val="0"/>
          <w:marBottom w:val="0"/>
          <w:divBdr>
            <w:top w:val="none" w:sz="0" w:space="0" w:color="auto"/>
            <w:left w:val="none" w:sz="0" w:space="0" w:color="auto"/>
            <w:bottom w:val="none" w:sz="0" w:space="0" w:color="auto"/>
            <w:right w:val="none" w:sz="0" w:space="0" w:color="auto"/>
          </w:divBdr>
        </w:div>
        <w:div w:id="980309396">
          <w:marLeft w:val="640"/>
          <w:marRight w:val="0"/>
          <w:marTop w:val="0"/>
          <w:marBottom w:val="0"/>
          <w:divBdr>
            <w:top w:val="none" w:sz="0" w:space="0" w:color="auto"/>
            <w:left w:val="none" w:sz="0" w:space="0" w:color="auto"/>
            <w:bottom w:val="none" w:sz="0" w:space="0" w:color="auto"/>
            <w:right w:val="none" w:sz="0" w:space="0" w:color="auto"/>
          </w:divBdr>
        </w:div>
        <w:div w:id="612638985">
          <w:marLeft w:val="640"/>
          <w:marRight w:val="0"/>
          <w:marTop w:val="0"/>
          <w:marBottom w:val="0"/>
          <w:divBdr>
            <w:top w:val="none" w:sz="0" w:space="0" w:color="auto"/>
            <w:left w:val="none" w:sz="0" w:space="0" w:color="auto"/>
            <w:bottom w:val="none" w:sz="0" w:space="0" w:color="auto"/>
            <w:right w:val="none" w:sz="0" w:space="0" w:color="auto"/>
          </w:divBdr>
        </w:div>
        <w:div w:id="1996030967">
          <w:marLeft w:val="640"/>
          <w:marRight w:val="0"/>
          <w:marTop w:val="0"/>
          <w:marBottom w:val="0"/>
          <w:divBdr>
            <w:top w:val="none" w:sz="0" w:space="0" w:color="auto"/>
            <w:left w:val="none" w:sz="0" w:space="0" w:color="auto"/>
            <w:bottom w:val="none" w:sz="0" w:space="0" w:color="auto"/>
            <w:right w:val="none" w:sz="0" w:space="0" w:color="auto"/>
          </w:divBdr>
        </w:div>
        <w:div w:id="559708651">
          <w:marLeft w:val="640"/>
          <w:marRight w:val="0"/>
          <w:marTop w:val="0"/>
          <w:marBottom w:val="0"/>
          <w:divBdr>
            <w:top w:val="none" w:sz="0" w:space="0" w:color="auto"/>
            <w:left w:val="none" w:sz="0" w:space="0" w:color="auto"/>
            <w:bottom w:val="none" w:sz="0" w:space="0" w:color="auto"/>
            <w:right w:val="none" w:sz="0" w:space="0" w:color="auto"/>
          </w:divBdr>
        </w:div>
        <w:div w:id="1530609057">
          <w:marLeft w:val="640"/>
          <w:marRight w:val="0"/>
          <w:marTop w:val="0"/>
          <w:marBottom w:val="0"/>
          <w:divBdr>
            <w:top w:val="none" w:sz="0" w:space="0" w:color="auto"/>
            <w:left w:val="none" w:sz="0" w:space="0" w:color="auto"/>
            <w:bottom w:val="none" w:sz="0" w:space="0" w:color="auto"/>
            <w:right w:val="none" w:sz="0" w:space="0" w:color="auto"/>
          </w:divBdr>
        </w:div>
        <w:div w:id="1451819305">
          <w:marLeft w:val="640"/>
          <w:marRight w:val="0"/>
          <w:marTop w:val="0"/>
          <w:marBottom w:val="0"/>
          <w:divBdr>
            <w:top w:val="none" w:sz="0" w:space="0" w:color="auto"/>
            <w:left w:val="none" w:sz="0" w:space="0" w:color="auto"/>
            <w:bottom w:val="none" w:sz="0" w:space="0" w:color="auto"/>
            <w:right w:val="none" w:sz="0" w:space="0" w:color="auto"/>
          </w:divBdr>
        </w:div>
        <w:div w:id="2134984148">
          <w:marLeft w:val="640"/>
          <w:marRight w:val="0"/>
          <w:marTop w:val="0"/>
          <w:marBottom w:val="0"/>
          <w:divBdr>
            <w:top w:val="none" w:sz="0" w:space="0" w:color="auto"/>
            <w:left w:val="none" w:sz="0" w:space="0" w:color="auto"/>
            <w:bottom w:val="none" w:sz="0" w:space="0" w:color="auto"/>
            <w:right w:val="none" w:sz="0" w:space="0" w:color="auto"/>
          </w:divBdr>
        </w:div>
        <w:div w:id="1698391155">
          <w:marLeft w:val="640"/>
          <w:marRight w:val="0"/>
          <w:marTop w:val="0"/>
          <w:marBottom w:val="0"/>
          <w:divBdr>
            <w:top w:val="none" w:sz="0" w:space="0" w:color="auto"/>
            <w:left w:val="none" w:sz="0" w:space="0" w:color="auto"/>
            <w:bottom w:val="none" w:sz="0" w:space="0" w:color="auto"/>
            <w:right w:val="none" w:sz="0" w:space="0" w:color="auto"/>
          </w:divBdr>
        </w:div>
        <w:div w:id="690108046">
          <w:marLeft w:val="640"/>
          <w:marRight w:val="0"/>
          <w:marTop w:val="0"/>
          <w:marBottom w:val="0"/>
          <w:divBdr>
            <w:top w:val="none" w:sz="0" w:space="0" w:color="auto"/>
            <w:left w:val="none" w:sz="0" w:space="0" w:color="auto"/>
            <w:bottom w:val="none" w:sz="0" w:space="0" w:color="auto"/>
            <w:right w:val="none" w:sz="0" w:space="0" w:color="auto"/>
          </w:divBdr>
        </w:div>
        <w:div w:id="1893151424">
          <w:marLeft w:val="640"/>
          <w:marRight w:val="0"/>
          <w:marTop w:val="0"/>
          <w:marBottom w:val="0"/>
          <w:divBdr>
            <w:top w:val="none" w:sz="0" w:space="0" w:color="auto"/>
            <w:left w:val="none" w:sz="0" w:space="0" w:color="auto"/>
            <w:bottom w:val="none" w:sz="0" w:space="0" w:color="auto"/>
            <w:right w:val="none" w:sz="0" w:space="0" w:color="auto"/>
          </w:divBdr>
        </w:div>
        <w:div w:id="1940335605">
          <w:marLeft w:val="640"/>
          <w:marRight w:val="0"/>
          <w:marTop w:val="0"/>
          <w:marBottom w:val="0"/>
          <w:divBdr>
            <w:top w:val="none" w:sz="0" w:space="0" w:color="auto"/>
            <w:left w:val="none" w:sz="0" w:space="0" w:color="auto"/>
            <w:bottom w:val="none" w:sz="0" w:space="0" w:color="auto"/>
            <w:right w:val="none" w:sz="0" w:space="0" w:color="auto"/>
          </w:divBdr>
        </w:div>
        <w:div w:id="2112895147">
          <w:marLeft w:val="640"/>
          <w:marRight w:val="0"/>
          <w:marTop w:val="0"/>
          <w:marBottom w:val="0"/>
          <w:divBdr>
            <w:top w:val="none" w:sz="0" w:space="0" w:color="auto"/>
            <w:left w:val="none" w:sz="0" w:space="0" w:color="auto"/>
            <w:bottom w:val="none" w:sz="0" w:space="0" w:color="auto"/>
            <w:right w:val="none" w:sz="0" w:space="0" w:color="auto"/>
          </w:divBdr>
        </w:div>
        <w:div w:id="10567229">
          <w:marLeft w:val="640"/>
          <w:marRight w:val="0"/>
          <w:marTop w:val="0"/>
          <w:marBottom w:val="0"/>
          <w:divBdr>
            <w:top w:val="none" w:sz="0" w:space="0" w:color="auto"/>
            <w:left w:val="none" w:sz="0" w:space="0" w:color="auto"/>
            <w:bottom w:val="none" w:sz="0" w:space="0" w:color="auto"/>
            <w:right w:val="none" w:sz="0" w:space="0" w:color="auto"/>
          </w:divBdr>
        </w:div>
        <w:div w:id="1348487745">
          <w:marLeft w:val="640"/>
          <w:marRight w:val="0"/>
          <w:marTop w:val="0"/>
          <w:marBottom w:val="0"/>
          <w:divBdr>
            <w:top w:val="none" w:sz="0" w:space="0" w:color="auto"/>
            <w:left w:val="none" w:sz="0" w:space="0" w:color="auto"/>
            <w:bottom w:val="none" w:sz="0" w:space="0" w:color="auto"/>
            <w:right w:val="none" w:sz="0" w:space="0" w:color="auto"/>
          </w:divBdr>
        </w:div>
        <w:div w:id="1176529601">
          <w:marLeft w:val="640"/>
          <w:marRight w:val="0"/>
          <w:marTop w:val="0"/>
          <w:marBottom w:val="0"/>
          <w:divBdr>
            <w:top w:val="none" w:sz="0" w:space="0" w:color="auto"/>
            <w:left w:val="none" w:sz="0" w:space="0" w:color="auto"/>
            <w:bottom w:val="none" w:sz="0" w:space="0" w:color="auto"/>
            <w:right w:val="none" w:sz="0" w:space="0" w:color="auto"/>
          </w:divBdr>
        </w:div>
        <w:div w:id="105009214">
          <w:marLeft w:val="640"/>
          <w:marRight w:val="0"/>
          <w:marTop w:val="0"/>
          <w:marBottom w:val="0"/>
          <w:divBdr>
            <w:top w:val="none" w:sz="0" w:space="0" w:color="auto"/>
            <w:left w:val="none" w:sz="0" w:space="0" w:color="auto"/>
            <w:bottom w:val="none" w:sz="0" w:space="0" w:color="auto"/>
            <w:right w:val="none" w:sz="0" w:space="0" w:color="auto"/>
          </w:divBdr>
        </w:div>
        <w:div w:id="14309816">
          <w:marLeft w:val="640"/>
          <w:marRight w:val="0"/>
          <w:marTop w:val="0"/>
          <w:marBottom w:val="0"/>
          <w:divBdr>
            <w:top w:val="none" w:sz="0" w:space="0" w:color="auto"/>
            <w:left w:val="none" w:sz="0" w:space="0" w:color="auto"/>
            <w:bottom w:val="none" w:sz="0" w:space="0" w:color="auto"/>
            <w:right w:val="none" w:sz="0" w:space="0" w:color="auto"/>
          </w:divBdr>
        </w:div>
        <w:div w:id="475412718">
          <w:marLeft w:val="640"/>
          <w:marRight w:val="0"/>
          <w:marTop w:val="0"/>
          <w:marBottom w:val="0"/>
          <w:divBdr>
            <w:top w:val="none" w:sz="0" w:space="0" w:color="auto"/>
            <w:left w:val="none" w:sz="0" w:space="0" w:color="auto"/>
            <w:bottom w:val="none" w:sz="0" w:space="0" w:color="auto"/>
            <w:right w:val="none" w:sz="0" w:space="0" w:color="auto"/>
          </w:divBdr>
        </w:div>
        <w:div w:id="634526159">
          <w:marLeft w:val="640"/>
          <w:marRight w:val="0"/>
          <w:marTop w:val="0"/>
          <w:marBottom w:val="0"/>
          <w:divBdr>
            <w:top w:val="none" w:sz="0" w:space="0" w:color="auto"/>
            <w:left w:val="none" w:sz="0" w:space="0" w:color="auto"/>
            <w:bottom w:val="none" w:sz="0" w:space="0" w:color="auto"/>
            <w:right w:val="none" w:sz="0" w:space="0" w:color="auto"/>
          </w:divBdr>
        </w:div>
        <w:div w:id="381751367">
          <w:marLeft w:val="640"/>
          <w:marRight w:val="0"/>
          <w:marTop w:val="0"/>
          <w:marBottom w:val="0"/>
          <w:divBdr>
            <w:top w:val="none" w:sz="0" w:space="0" w:color="auto"/>
            <w:left w:val="none" w:sz="0" w:space="0" w:color="auto"/>
            <w:bottom w:val="none" w:sz="0" w:space="0" w:color="auto"/>
            <w:right w:val="none" w:sz="0" w:space="0" w:color="auto"/>
          </w:divBdr>
        </w:div>
        <w:div w:id="2047869316">
          <w:marLeft w:val="640"/>
          <w:marRight w:val="0"/>
          <w:marTop w:val="0"/>
          <w:marBottom w:val="0"/>
          <w:divBdr>
            <w:top w:val="none" w:sz="0" w:space="0" w:color="auto"/>
            <w:left w:val="none" w:sz="0" w:space="0" w:color="auto"/>
            <w:bottom w:val="none" w:sz="0" w:space="0" w:color="auto"/>
            <w:right w:val="none" w:sz="0" w:space="0" w:color="auto"/>
          </w:divBdr>
        </w:div>
        <w:div w:id="468281800">
          <w:marLeft w:val="640"/>
          <w:marRight w:val="0"/>
          <w:marTop w:val="0"/>
          <w:marBottom w:val="0"/>
          <w:divBdr>
            <w:top w:val="none" w:sz="0" w:space="0" w:color="auto"/>
            <w:left w:val="none" w:sz="0" w:space="0" w:color="auto"/>
            <w:bottom w:val="none" w:sz="0" w:space="0" w:color="auto"/>
            <w:right w:val="none" w:sz="0" w:space="0" w:color="auto"/>
          </w:divBdr>
        </w:div>
        <w:div w:id="861894037">
          <w:marLeft w:val="640"/>
          <w:marRight w:val="0"/>
          <w:marTop w:val="0"/>
          <w:marBottom w:val="0"/>
          <w:divBdr>
            <w:top w:val="none" w:sz="0" w:space="0" w:color="auto"/>
            <w:left w:val="none" w:sz="0" w:space="0" w:color="auto"/>
            <w:bottom w:val="none" w:sz="0" w:space="0" w:color="auto"/>
            <w:right w:val="none" w:sz="0" w:space="0" w:color="auto"/>
          </w:divBdr>
        </w:div>
        <w:div w:id="2106879739">
          <w:marLeft w:val="640"/>
          <w:marRight w:val="0"/>
          <w:marTop w:val="0"/>
          <w:marBottom w:val="0"/>
          <w:divBdr>
            <w:top w:val="none" w:sz="0" w:space="0" w:color="auto"/>
            <w:left w:val="none" w:sz="0" w:space="0" w:color="auto"/>
            <w:bottom w:val="none" w:sz="0" w:space="0" w:color="auto"/>
            <w:right w:val="none" w:sz="0" w:space="0" w:color="auto"/>
          </w:divBdr>
        </w:div>
        <w:div w:id="1224413478">
          <w:marLeft w:val="640"/>
          <w:marRight w:val="0"/>
          <w:marTop w:val="0"/>
          <w:marBottom w:val="0"/>
          <w:divBdr>
            <w:top w:val="none" w:sz="0" w:space="0" w:color="auto"/>
            <w:left w:val="none" w:sz="0" w:space="0" w:color="auto"/>
            <w:bottom w:val="none" w:sz="0" w:space="0" w:color="auto"/>
            <w:right w:val="none" w:sz="0" w:space="0" w:color="auto"/>
          </w:divBdr>
        </w:div>
      </w:divsChild>
    </w:div>
    <w:div w:id="1742175790">
      <w:bodyDiv w:val="1"/>
      <w:marLeft w:val="0"/>
      <w:marRight w:val="0"/>
      <w:marTop w:val="0"/>
      <w:marBottom w:val="0"/>
      <w:divBdr>
        <w:top w:val="none" w:sz="0" w:space="0" w:color="auto"/>
        <w:left w:val="none" w:sz="0" w:space="0" w:color="auto"/>
        <w:bottom w:val="none" w:sz="0" w:space="0" w:color="auto"/>
        <w:right w:val="none" w:sz="0" w:space="0" w:color="auto"/>
      </w:divBdr>
      <w:divsChild>
        <w:div w:id="1499732452">
          <w:marLeft w:val="640"/>
          <w:marRight w:val="0"/>
          <w:marTop w:val="0"/>
          <w:marBottom w:val="0"/>
          <w:divBdr>
            <w:top w:val="none" w:sz="0" w:space="0" w:color="auto"/>
            <w:left w:val="none" w:sz="0" w:space="0" w:color="auto"/>
            <w:bottom w:val="none" w:sz="0" w:space="0" w:color="auto"/>
            <w:right w:val="none" w:sz="0" w:space="0" w:color="auto"/>
          </w:divBdr>
        </w:div>
        <w:div w:id="1590193689">
          <w:marLeft w:val="640"/>
          <w:marRight w:val="0"/>
          <w:marTop w:val="0"/>
          <w:marBottom w:val="0"/>
          <w:divBdr>
            <w:top w:val="none" w:sz="0" w:space="0" w:color="auto"/>
            <w:left w:val="none" w:sz="0" w:space="0" w:color="auto"/>
            <w:bottom w:val="none" w:sz="0" w:space="0" w:color="auto"/>
            <w:right w:val="none" w:sz="0" w:space="0" w:color="auto"/>
          </w:divBdr>
        </w:div>
        <w:div w:id="1416055979">
          <w:marLeft w:val="640"/>
          <w:marRight w:val="0"/>
          <w:marTop w:val="0"/>
          <w:marBottom w:val="0"/>
          <w:divBdr>
            <w:top w:val="none" w:sz="0" w:space="0" w:color="auto"/>
            <w:left w:val="none" w:sz="0" w:space="0" w:color="auto"/>
            <w:bottom w:val="none" w:sz="0" w:space="0" w:color="auto"/>
            <w:right w:val="none" w:sz="0" w:space="0" w:color="auto"/>
          </w:divBdr>
        </w:div>
        <w:div w:id="1576088291">
          <w:marLeft w:val="640"/>
          <w:marRight w:val="0"/>
          <w:marTop w:val="0"/>
          <w:marBottom w:val="0"/>
          <w:divBdr>
            <w:top w:val="none" w:sz="0" w:space="0" w:color="auto"/>
            <w:left w:val="none" w:sz="0" w:space="0" w:color="auto"/>
            <w:bottom w:val="none" w:sz="0" w:space="0" w:color="auto"/>
            <w:right w:val="none" w:sz="0" w:space="0" w:color="auto"/>
          </w:divBdr>
        </w:div>
        <w:div w:id="1150094145">
          <w:marLeft w:val="640"/>
          <w:marRight w:val="0"/>
          <w:marTop w:val="0"/>
          <w:marBottom w:val="0"/>
          <w:divBdr>
            <w:top w:val="none" w:sz="0" w:space="0" w:color="auto"/>
            <w:left w:val="none" w:sz="0" w:space="0" w:color="auto"/>
            <w:bottom w:val="none" w:sz="0" w:space="0" w:color="auto"/>
            <w:right w:val="none" w:sz="0" w:space="0" w:color="auto"/>
          </w:divBdr>
        </w:div>
        <w:div w:id="1157965180">
          <w:marLeft w:val="640"/>
          <w:marRight w:val="0"/>
          <w:marTop w:val="0"/>
          <w:marBottom w:val="0"/>
          <w:divBdr>
            <w:top w:val="none" w:sz="0" w:space="0" w:color="auto"/>
            <w:left w:val="none" w:sz="0" w:space="0" w:color="auto"/>
            <w:bottom w:val="none" w:sz="0" w:space="0" w:color="auto"/>
            <w:right w:val="none" w:sz="0" w:space="0" w:color="auto"/>
          </w:divBdr>
        </w:div>
        <w:div w:id="118498049">
          <w:marLeft w:val="640"/>
          <w:marRight w:val="0"/>
          <w:marTop w:val="0"/>
          <w:marBottom w:val="0"/>
          <w:divBdr>
            <w:top w:val="none" w:sz="0" w:space="0" w:color="auto"/>
            <w:left w:val="none" w:sz="0" w:space="0" w:color="auto"/>
            <w:bottom w:val="none" w:sz="0" w:space="0" w:color="auto"/>
            <w:right w:val="none" w:sz="0" w:space="0" w:color="auto"/>
          </w:divBdr>
        </w:div>
        <w:div w:id="4984930">
          <w:marLeft w:val="640"/>
          <w:marRight w:val="0"/>
          <w:marTop w:val="0"/>
          <w:marBottom w:val="0"/>
          <w:divBdr>
            <w:top w:val="none" w:sz="0" w:space="0" w:color="auto"/>
            <w:left w:val="none" w:sz="0" w:space="0" w:color="auto"/>
            <w:bottom w:val="none" w:sz="0" w:space="0" w:color="auto"/>
            <w:right w:val="none" w:sz="0" w:space="0" w:color="auto"/>
          </w:divBdr>
        </w:div>
        <w:div w:id="49426316">
          <w:marLeft w:val="640"/>
          <w:marRight w:val="0"/>
          <w:marTop w:val="0"/>
          <w:marBottom w:val="0"/>
          <w:divBdr>
            <w:top w:val="none" w:sz="0" w:space="0" w:color="auto"/>
            <w:left w:val="none" w:sz="0" w:space="0" w:color="auto"/>
            <w:bottom w:val="none" w:sz="0" w:space="0" w:color="auto"/>
            <w:right w:val="none" w:sz="0" w:space="0" w:color="auto"/>
          </w:divBdr>
        </w:div>
        <w:div w:id="746540872">
          <w:marLeft w:val="640"/>
          <w:marRight w:val="0"/>
          <w:marTop w:val="0"/>
          <w:marBottom w:val="0"/>
          <w:divBdr>
            <w:top w:val="none" w:sz="0" w:space="0" w:color="auto"/>
            <w:left w:val="none" w:sz="0" w:space="0" w:color="auto"/>
            <w:bottom w:val="none" w:sz="0" w:space="0" w:color="auto"/>
            <w:right w:val="none" w:sz="0" w:space="0" w:color="auto"/>
          </w:divBdr>
        </w:div>
        <w:div w:id="635456678">
          <w:marLeft w:val="640"/>
          <w:marRight w:val="0"/>
          <w:marTop w:val="0"/>
          <w:marBottom w:val="0"/>
          <w:divBdr>
            <w:top w:val="none" w:sz="0" w:space="0" w:color="auto"/>
            <w:left w:val="none" w:sz="0" w:space="0" w:color="auto"/>
            <w:bottom w:val="none" w:sz="0" w:space="0" w:color="auto"/>
            <w:right w:val="none" w:sz="0" w:space="0" w:color="auto"/>
          </w:divBdr>
        </w:div>
        <w:div w:id="258802137">
          <w:marLeft w:val="640"/>
          <w:marRight w:val="0"/>
          <w:marTop w:val="0"/>
          <w:marBottom w:val="0"/>
          <w:divBdr>
            <w:top w:val="none" w:sz="0" w:space="0" w:color="auto"/>
            <w:left w:val="none" w:sz="0" w:space="0" w:color="auto"/>
            <w:bottom w:val="none" w:sz="0" w:space="0" w:color="auto"/>
            <w:right w:val="none" w:sz="0" w:space="0" w:color="auto"/>
          </w:divBdr>
        </w:div>
        <w:div w:id="1789271920">
          <w:marLeft w:val="640"/>
          <w:marRight w:val="0"/>
          <w:marTop w:val="0"/>
          <w:marBottom w:val="0"/>
          <w:divBdr>
            <w:top w:val="none" w:sz="0" w:space="0" w:color="auto"/>
            <w:left w:val="none" w:sz="0" w:space="0" w:color="auto"/>
            <w:bottom w:val="none" w:sz="0" w:space="0" w:color="auto"/>
            <w:right w:val="none" w:sz="0" w:space="0" w:color="auto"/>
          </w:divBdr>
        </w:div>
        <w:div w:id="183787926">
          <w:marLeft w:val="640"/>
          <w:marRight w:val="0"/>
          <w:marTop w:val="0"/>
          <w:marBottom w:val="0"/>
          <w:divBdr>
            <w:top w:val="none" w:sz="0" w:space="0" w:color="auto"/>
            <w:left w:val="none" w:sz="0" w:space="0" w:color="auto"/>
            <w:bottom w:val="none" w:sz="0" w:space="0" w:color="auto"/>
            <w:right w:val="none" w:sz="0" w:space="0" w:color="auto"/>
          </w:divBdr>
        </w:div>
        <w:div w:id="1608389475">
          <w:marLeft w:val="640"/>
          <w:marRight w:val="0"/>
          <w:marTop w:val="0"/>
          <w:marBottom w:val="0"/>
          <w:divBdr>
            <w:top w:val="none" w:sz="0" w:space="0" w:color="auto"/>
            <w:left w:val="none" w:sz="0" w:space="0" w:color="auto"/>
            <w:bottom w:val="none" w:sz="0" w:space="0" w:color="auto"/>
            <w:right w:val="none" w:sz="0" w:space="0" w:color="auto"/>
          </w:divBdr>
        </w:div>
        <w:div w:id="1108087580">
          <w:marLeft w:val="640"/>
          <w:marRight w:val="0"/>
          <w:marTop w:val="0"/>
          <w:marBottom w:val="0"/>
          <w:divBdr>
            <w:top w:val="none" w:sz="0" w:space="0" w:color="auto"/>
            <w:left w:val="none" w:sz="0" w:space="0" w:color="auto"/>
            <w:bottom w:val="none" w:sz="0" w:space="0" w:color="auto"/>
            <w:right w:val="none" w:sz="0" w:space="0" w:color="auto"/>
          </w:divBdr>
        </w:div>
        <w:div w:id="554049613">
          <w:marLeft w:val="640"/>
          <w:marRight w:val="0"/>
          <w:marTop w:val="0"/>
          <w:marBottom w:val="0"/>
          <w:divBdr>
            <w:top w:val="none" w:sz="0" w:space="0" w:color="auto"/>
            <w:left w:val="none" w:sz="0" w:space="0" w:color="auto"/>
            <w:bottom w:val="none" w:sz="0" w:space="0" w:color="auto"/>
            <w:right w:val="none" w:sz="0" w:space="0" w:color="auto"/>
          </w:divBdr>
        </w:div>
        <w:div w:id="1300841975">
          <w:marLeft w:val="640"/>
          <w:marRight w:val="0"/>
          <w:marTop w:val="0"/>
          <w:marBottom w:val="0"/>
          <w:divBdr>
            <w:top w:val="none" w:sz="0" w:space="0" w:color="auto"/>
            <w:left w:val="none" w:sz="0" w:space="0" w:color="auto"/>
            <w:bottom w:val="none" w:sz="0" w:space="0" w:color="auto"/>
            <w:right w:val="none" w:sz="0" w:space="0" w:color="auto"/>
          </w:divBdr>
        </w:div>
        <w:div w:id="1057703695">
          <w:marLeft w:val="640"/>
          <w:marRight w:val="0"/>
          <w:marTop w:val="0"/>
          <w:marBottom w:val="0"/>
          <w:divBdr>
            <w:top w:val="none" w:sz="0" w:space="0" w:color="auto"/>
            <w:left w:val="none" w:sz="0" w:space="0" w:color="auto"/>
            <w:bottom w:val="none" w:sz="0" w:space="0" w:color="auto"/>
            <w:right w:val="none" w:sz="0" w:space="0" w:color="auto"/>
          </w:divBdr>
        </w:div>
        <w:div w:id="596257426">
          <w:marLeft w:val="640"/>
          <w:marRight w:val="0"/>
          <w:marTop w:val="0"/>
          <w:marBottom w:val="0"/>
          <w:divBdr>
            <w:top w:val="none" w:sz="0" w:space="0" w:color="auto"/>
            <w:left w:val="none" w:sz="0" w:space="0" w:color="auto"/>
            <w:bottom w:val="none" w:sz="0" w:space="0" w:color="auto"/>
            <w:right w:val="none" w:sz="0" w:space="0" w:color="auto"/>
          </w:divBdr>
        </w:div>
        <w:div w:id="1222205194">
          <w:marLeft w:val="640"/>
          <w:marRight w:val="0"/>
          <w:marTop w:val="0"/>
          <w:marBottom w:val="0"/>
          <w:divBdr>
            <w:top w:val="none" w:sz="0" w:space="0" w:color="auto"/>
            <w:left w:val="none" w:sz="0" w:space="0" w:color="auto"/>
            <w:bottom w:val="none" w:sz="0" w:space="0" w:color="auto"/>
            <w:right w:val="none" w:sz="0" w:space="0" w:color="auto"/>
          </w:divBdr>
        </w:div>
        <w:div w:id="533349070">
          <w:marLeft w:val="640"/>
          <w:marRight w:val="0"/>
          <w:marTop w:val="0"/>
          <w:marBottom w:val="0"/>
          <w:divBdr>
            <w:top w:val="none" w:sz="0" w:space="0" w:color="auto"/>
            <w:left w:val="none" w:sz="0" w:space="0" w:color="auto"/>
            <w:bottom w:val="none" w:sz="0" w:space="0" w:color="auto"/>
            <w:right w:val="none" w:sz="0" w:space="0" w:color="auto"/>
          </w:divBdr>
        </w:div>
        <w:div w:id="128137690">
          <w:marLeft w:val="640"/>
          <w:marRight w:val="0"/>
          <w:marTop w:val="0"/>
          <w:marBottom w:val="0"/>
          <w:divBdr>
            <w:top w:val="none" w:sz="0" w:space="0" w:color="auto"/>
            <w:left w:val="none" w:sz="0" w:space="0" w:color="auto"/>
            <w:bottom w:val="none" w:sz="0" w:space="0" w:color="auto"/>
            <w:right w:val="none" w:sz="0" w:space="0" w:color="auto"/>
          </w:divBdr>
        </w:div>
        <w:div w:id="1822846103">
          <w:marLeft w:val="640"/>
          <w:marRight w:val="0"/>
          <w:marTop w:val="0"/>
          <w:marBottom w:val="0"/>
          <w:divBdr>
            <w:top w:val="none" w:sz="0" w:space="0" w:color="auto"/>
            <w:left w:val="none" w:sz="0" w:space="0" w:color="auto"/>
            <w:bottom w:val="none" w:sz="0" w:space="0" w:color="auto"/>
            <w:right w:val="none" w:sz="0" w:space="0" w:color="auto"/>
          </w:divBdr>
        </w:div>
        <w:div w:id="113446547">
          <w:marLeft w:val="640"/>
          <w:marRight w:val="0"/>
          <w:marTop w:val="0"/>
          <w:marBottom w:val="0"/>
          <w:divBdr>
            <w:top w:val="none" w:sz="0" w:space="0" w:color="auto"/>
            <w:left w:val="none" w:sz="0" w:space="0" w:color="auto"/>
            <w:bottom w:val="none" w:sz="0" w:space="0" w:color="auto"/>
            <w:right w:val="none" w:sz="0" w:space="0" w:color="auto"/>
          </w:divBdr>
        </w:div>
        <w:div w:id="839198029">
          <w:marLeft w:val="640"/>
          <w:marRight w:val="0"/>
          <w:marTop w:val="0"/>
          <w:marBottom w:val="0"/>
          <w:divBdr>
            <w:top w:val="none" w:sz="0" w:space="0" w:color="auto"/>
            <w:left w:val="none" w:sz="0" w:space="0" w:color="auto"/>
            <w:bottom w:val="none" w:sz="0" w:space="0" w:color="auto"/>
            <w:right w:val="none" w:sz="0" w:space="0" w:color="auto"/>
          </w:divBdr>
        </w:div>
        <w:div w:id="204097231">
          <w:marLeft w:val="640"/>
          <w:marRight w:val="0"/>
          <w:marTop w:val="0"/>
          <w:marBottom w:val="0"/>
          <w:divBdr>
            <w:top w:val="none" w:sz="0" w:space="0" w:color="auto"/>
            <w:left w:val="none" w:sz="0" w:space="0" w:color="auto"/>
            <w:bottom w:val="none" w:sz="0" w:space="0" w:color="auto"/>
            <w:right w:val="none" w:sz="0" w:space="0" w:color="auto"/>
          </w:divBdr>
        </w:div>
        <w:div w:id="527069254">
          <w:marLeft w:val="640"/>
          <w:marRight w:val="0"/>
          <w:marTop w:val="0"/>
          <w:marBottom w:val="0"/>
          <w:divBdr>
            <w:top w:val="none" w:sz="0" w:space="0" w:color="auto"/>
            <w:left w:val="none" w:sz="0" w:space="0" w:color="auto"/>
            <w:bottom w:val="none" w:sz="0" w:space="0" w:color="auto"/>
            <w:right w:val="none" w:sz="0" w:space="0" w:color="auto"/>
          </w:divBdr>
        </w:div>
      </w:divsChild>
    </w:div>
    <w:div w:id="1743405741">
      <w:bodyDiv w:val="1"/>
      <w:marLeft w:val="0"/>
      <w:marRight w:val="0"/>
      <w:marTop w:val="0"/>
      <w:marBottom w:val="0"/>
      <w:divBdr>
        <w:top w:val="none" w:sz="0" w:space="0" w:color="auto"/>
        <w:left w:val="none" w:sz="0" w:space="0" w:color="auto"/>
        <w:bottom w:val="none" w:sz="0" w:space="0" w:color="auto"/>
        <w:right w:val="none" w:sz="0" w:space="0" w:color="auto"/>
      </w:divBdr>
    </w:div>
    <w:div w:id="1747608249">
      <w:bodyDiv w:val="1"/>
      <w:marLeft w:val="0"/>
      <w:marRight w:val="0"/>
      <w:marTop w:val="0"/>
      <w:marBottom w:val="0"/>
      <w:divBdr>
        <w:top w:val="none" w:sz="0" w:space="0" w:color="auto"/>
        <w:left w:val="none" w:sz="0" w:space="0" w:color="auto"/>
        <w:bottom w:val="none" w:sz="0" w:space="0" w:color="auto"/>
        <w:right w:val="none" w:sz="0" w:space="0" w:color="auto"/>
      </w:divBdr>
    </w:div>
    <w:div w:id="1748189286">
      <w:bodyDiv w:val="1"/>
      <w:marLeft w:val="0"/>
      <w:marRight w:val="0"/>
      <w:marTop w:val="0"/>
      <w:marBottom w:val="0"/>
      <w:divBdr>
        <w:top w:val="none" w:sz="0" w:space="0" w:color="auto"/>
        <w:left w:val="none" w:sz="0" w:space="0" w:color="auto"/>
        <w:bottom w:val="none" w:sz="0" w:space="0" w:color="auto"/>
        <w:right w:val="none" w:sz="0" w:space="0" w:color="auto"/>
      </w:divBdr>
    </w:div>
    <w:div w:id="1748919691">
      <w:bodyDiv w:val="1"/>
      <w:marLeft w:val="0"/>
      <w:marRight w:val="0"/>
      <w:marTop w:val="0"/>
      <w:marBottom w:val="0"/>
      <w:divBdr>
        <w:top w:val="none" w:sz="0" w:space="0" w:color="auto"/>
        <w:left w:val="none" w:sz="0" w:space="0" w:color="auto"/>
        <w:bottom w:val="none" w:sz="0" w:space="0" w:color="auto"/>
        <w:right w:val="none" w:sz="0" w:space="0" w:color="auto"/>
      </w:divBdr>
    </w:div>
    <w:div w:id="1752501433">
      <w:bodyDiv w:val="1"/>
      <w:marLeft w:val="0"/>
      <w:marRight w:val="0"/>
      <w:marTop w:val="0"/>
      <w:marBottom w:val="0"/>
      <w:divBdr>
        <w:top w:val="none" w:sz="0" w:space="0" w:color="auto"/>
        <w:left w:val="none" w:sz="0" w:space="0" w:color="auto"/>
        <w:bottom w:val="none" w:sz="0" w:space="0" w:color="auto"/>
        <w:right w:val="none" w:sz="0" w:space="0" w:color="auto"/>
      </w:divBdr>
    </w:div>
    <w:div w:id="1754548291">
      <w:bodyDiv w:val="1"/>
      <w:marLeft w:val="0"/>
      <w:marRight w:val="0"/>
      <w:marTop w:val="0"/>
      <w:marBottom w:val="0"/>
      <w:divBdr>
        <w:top w:val="none" w:sz="0" w:space="0" w:color="auto"/>
        <w:left w:val="none" w:sz="0" w:space="0" w:color="auto"/>
        <w:bottom w:val="none" w:sz="0" w:space="0" w:color="auto"/>
        <w:right w:val="none" w:sz="0" w:space="0" w:color="auto"/>
      </w:divBdr>
      <w:divsChild>
        <w:div w:id="411584973">
          <w:marLeft w:val="640"/>
          <w:marRight w:val="0"/>
          <w:marTop w:val="0"/>
          <w:marBottom w:val="0"/>
          <w:divBdr>
            <w:top w:val="none" w:sz="0" w:space="0" w:color="auto"/>
            <w:left w:val="none" w:sz="0" w:space="0" w:color="auto"/>
            <w:bottom w:val="none" w:sz="0" w:space="0" w:color="auto"/>
            <w:right w:val="none" w:sz="0" w:space="0" w:color="auto"/>
          </w:divBdr>
        </w:div>
        <w:div w:id="1527593706">
          <w:marLeft w:val="640"/>
          <w:marRight w:val="0"/>
          <w:marTop w:val="0"/>
          <w:marBottom w:val="0"/>
          <w:divBdr>
            <w:top w:val="none" w:sz="0" w:space="0" w:color="auto"/>
            <w:left w:val="none" w:sz="0" w:space="0" w:color="auto"/>
            <w:bottom w:val="none" w:sz="0" w:space="0" w:color="auto"/>
            <w:right w:val="none" w:sz="0" w:space="0" w:color="auto"/>
          </w:divBdr>
        </w:div>
        <w:div w:id="904608929">
          <w:marLeft w:val="640"/>
          <w:marRight w:val="0"/>
          <w:marTop w:val="0"/>
          <w:marBottom w:val="0"/>
          <w:divBdr>
            <w:top w:val="none" w:sz="0" w:space="0" w:color="auto"/>
            <w:left w:val="none" w:sz="0" w:space="0" w:color="auto"/>
            <w:bottom w:val="none" w:sz="0" w:space="0" w:color="auto"/>
            <w:right w:val="none" w:sz="0" w:space="0" w:color="auto"/>
          </w:divBdr>
        </w:div>
        <w:div w:id="2102213389">
          <w:marLeft w:val="640"/>
          <w:marRight w:val="0"/>
          <w:marTop w:val="0"/>
          <w:marBottom w:val="0"/>
          <w:divBdr>
            <w:top w:val="none" w:sz="0" w:space="0" w:color="auto"/>
            <w:left w:val="none" w:sz="0" w:space="0" w:color="auto"/>
            <w:bottom w:val="none" w:sz="0" w:space="0" w:color="auto"/>
            <w:right w:val="none" w:sz="0" w:space="0" w:color="auto"/>
          </w:divBdr>
        </w:div>
        <w:div w:id="55781318">
          <w:marLeft w:val="640"/>
          <w:marRight w:val="0"/>
          <w:marTop w:val="0"/>
          <w:marBottom w:val="0"/>
          <w:divBdr>
            <w:top w:val="none" w:sz="0" w:space="0" w:color="auto"/>
            <w:left w:val="none" w:sz="0" w:space="0" w:color="auto"/>
            <w:bottom w:val="none" w:sz="0" w:space="0" w:color="auto"/>
            <w:right w:val="none" w:sz="0" w:space="0" w:color="auto"/>
          </w:divBdr>
        </w:div>
        <w:div w:id="1505590916">
          <w:marLeft w:val="640"/>
          <w:marRight w:val="0"/>
          <w:marTop w:val="0"/>
          <w:marBottom w:val="0"/>
          <w:divBdr>
            <w:top w:val="none" w:sz="0" w:space="0" w:color="auto"/>
            <w:left w:val="none" w:sz="0" w:space="0" w:color="auto"/>
            <w:bottom w:val="none" w:sz="0" w:space="0" w:color="auto"/>
            <w:right w:val="none" w:sz="0" w:space="0" w:color="auto"/>
          </w:divBdr>
        </w:div>
        <w:div w:id="1195652102">
          <w:marLeft w:val="640"/>
          <w:marRight w:val="0"/>
          <w:marTop w:val="0"/>
          <w:marBottom w:val="0"/>
          <w:divBdr>
            <w:top w:val="none" w:sz="0" w:space="0" w:color="auto"/>
            <w:left w:val="none" w:sz="0" w:space="0" w:color="auto"/>
            <w:bottom w:val="none" w:sz="0" w:space="0" w:color="auto"/>
            <w:right w:val="none" w:sz="0" w:space="0" w:color="auto"/>
          </w:divBdr>
        </w:div>
        <w:div w:id="1785732892">
          <w:marLeft w:val="640"/>
          <w:marRight w:val="0"/>
          <w:marTop w:val="0"/>
          <w:marBottom w:val="0"/>
          <w:divBdr>
            <w:top w:val="none" w:sz="0" w:space="0" w:color="auto"/>
            <w:left w:val="none" w:sz="0" w:space="0" w:color="auto"/>
            <w:bottom w:val="none" w:sz="0" w:space="0" w:color="auto"/>
            <w:right w:val="none" w:sz="0" w:space="0" w:color="auto"/>
          </w:divBdr>
        </w:div>
        <w:div w:id="210968176">
          <w:marLeft w:val="640"/>
          <w:marRight w:val="0"/>
          <w:marTop w:val="0"/>
          <w:marBottom w:val="0"/>
          <w:divBdr>
            <w:top w:val="none" w:sz="0" w:space="0" w:color="auto"/>
            <w:left w:val="none" w:sz="0" w:space="0" w:color="auto"/>
            <w:bottom w:val="none" w:sz="0" w:space="0" w:color="auto"/>
            <w:right w:val="none" w:sz="0" w:space="0" w:color="auto"/>
          </w:divBdr>
        </w:div>
        <w:div w:id="998002979">
          <w:marLeft w:val="640"/>
          <w:marRight w:val="0"/>
          <w:marTop w:val="0"/>
          <w:marBottom w:val="0"/>
          <w:divBdr>
            <w:top w:val="none" w:sz="0" w:space="0" w:color="auto"/>
            <w:left w:val="none" w:sz="0" w:space="0" w:color="auto"/>
            <w:bottom w:val="none" w:sz="0" w:space="0" w:color="auto"/>
            <w:right w:val="none" w:sz="0" w:space="0" w:color="auto"/>
          </w:divBdr>
        </w:div>
        <w:div w:id="957830335">
          <w:marLeft w:val="640"/>
          <w:marRight w:val="0"/>
          <w:marTop w:val="0"/>
          <w:marBottom w:val="0"/>
          <w:divBdr>
            <w:top w:val="none" w:sz="0" w:space="0" w:color="auto"/>
            <w:left w:val="none" w:sz="0" w:space="0" w:color="auto"/>
            <w:bottom w:val="none" w:sz="0" w:space="0" w:color="auto"/>
            <w:right w:val="none" w:sz="0" w:space="0" w:color="auto"/>
          </w:divBdr>
        </w:div>
        <w:div w:id="1287084568">
          <w:marLeft w:val="640"/>
          <w:marRight w:val="0"/>
          <w:marTop w:val="0"/>
          <w:marBottom w:val="0"/>
          <w:divBdr>
            <w:top w:val="none" w:sz="0" w:space="0" w:color="auto"/>
            <w:left w:val="none" w:sz="0" w:space="0" w:color="auto"/>
            <w:bottom w:val="none" w:sz="0" w:space="0" w:color="auto"/>
            <w:right w:val="none" w:sz="0" w:space="0" w:color="auto"/>
          </w:divBdr>
        </w:div>
        <w:div w:id="1881238232">
          <w:marLeft w:val="640"/>
          <w:marRight w:val="0"/>
          <w:marTop w:val="0"/>
          <w:marBottom w:val="0"/>
          <w:divBdr>
            <w:top w:val="none" w:sz="0" w:space="0" w:color="auto"/>
            <w:left w:val="none" w:sz="0" w:space="0" w:color="auto"/>
            <w:bottom w:val="none" w:sz="0" w:space="0" w:color="auto"/>
            <w:right w:val="none" w:sz="0" w:space="0" w:color="auto"/>
          </w:divBdr>
        </w:div>
        <w:div w:id="302858531">
          <w:marLeft w:val="640"/>
          <w:marRight w:val="0"/>
          <w:marTop w:val="0"/>
          <w:marBottom w:val="0"/>
          <w:divBdr>
            <w:top w:val="none" w:sz="0" w:space="0" w:color="auto"/>
            <w:left w:val="none" w:sz="0" w:space="0" w:color="auto"/>
            <w:bottom w:val="none" w:sz="0" w:space="0" w:color="auto"/>
            <w:right w:val="none" w:sz="0" w:space="0" w:color="auto"/>
          </w:divBdr>
        </w:div>
        <w:div w:id="2128424130">
          <w:marLeft w:val="640"/>
          <w:marRight w:val="0"/>
          <w:marTop w:val="0"/>
          <w:marBottom w:val="0"/>
          <w:divBdr>
            <w:top w:val="none" w:sz="0" w:space="0" w:color="auto"/>
            <w:left w:val="none" w:sz="0" w:space="0" w:color="auto"/>
            <w:bottom w:val="none" w:sz="0" w:space="0" w:color="auto"/>
            <w:right w:val="none" w:sz="0" w:space="0" w:color="auto"/>
          </w:divBdr>
        </w:div>
        <w:div w:id="507521886">
          <w:marLeft w:val="640"/>
          <w:marRight w:val="0"/>
          <w:marTop w:val="0"/>
          <w:marBottom w:val="0"/>
          <w:divBdr>
            <w:top w:val="none" w:sz="0" w:space="0" w:color="auto"/>
            <w:left w:val="none" w:sz="0" w:space="0" w:color="auto"/>
            <w:bottom w:val="none" w:sz="0" w:space="0" w:color="auto"/>
            <w:right w:val="none" w:sz="0" w:space="0" w:color="auto"/>
          </w:divBdr>
        </w:div>
        <w:div w:id="993803149">
          <w:marLeft w:val="640"/>
          <w:marRight w:val="0"/>
          <w:marTop w:val="0"/>
          <w:marBottom w:val="0"/>
          <w:divBdr>
            <w:top w:val="none" w:sz="0" w:space="0" w:color="auto"/>
            <w:left w:val="none" w:sz="0" w:space="0" w:color="auto"/>
            <w:bottom w:val="none" w:sz="0" w:space="0" w:color="auto"/>
            <w:right w:val="none" w:sz="0" w:space="0" w:color="auto"/>
          </w:divBdr>
        </w:div>
        <w:div w:id="856968191">
          <w:marLeft w:val="640"/>
          <w:marRight w:val="0"/>
          <w:marTop w:val="0"/>
          <w:marBottom w:val="0"/>
          <w:divBdr>
            <w:top w:val="none" w:sz="0" w:space="0" w:color="auto"/>
            <w:left w:val="none" w:sz="0" w:space="0" w:color="auto"/>
            <w:bottom w:val="none" w:sz="0" w:space="0" w:color="auto"/>
            <w:right w:val="none" w:sz="0" w:space="0" w:color="auto"/>
          </w:divBdr>
        </w:div>
        <w:div w:id="539974612">
          <w:marLeft w:val="640"/>
          <w:marRight w:val="0"/>
          <w:marTop w:val="0"/>
          <w:marBottom w:val="0"/>
          <w:divBdr>
            <w:top w:val="none" w:sz="0" w:space="0" w:color="auto"/>
            <w:left w:val="none" w:sz="0" w:space="0" w:color="auto"/>
            <w:bottom w:val="none" w:sz="0" w:space="0" w:color="auto"/>
            <w:right w:val="none" w:sz="0" w:space="0" w:color="auto"/>
          </w:divBdr>
        </w:div>
        <w:div w:id="110365675">
          <w:marLeft w:val="640"/>
          <w:marRight w:val="0"/>
          <w:marTop w:val="0"/>
          <w:marBottom w:val="0"/>
          <w:divBdr>
            <w:top w:val="none" w:sz="0" w:space="0" w:color="auto"/>
            <w:left w:val="none" w:sz="0" w:space="0" w:color="auto"/>
            <w:bottom w:val="none" w:sz="0" w:space="0" w:color="auto"/>
            <w:right w:val="none" w:sz="0" w:space="0" w:color="auto"/>
          </w:divBdr>
        </w:div>
        <w:div w:id="1139299287">
          <w:marLeft w:val="640"/>
          <w:marRight w:val="0"/>
          <w:marTop w:val="0"/>
          <w:marBottom w:val="0"/>
          <w:divBdr>
            <w:top w:val="none" w:sz="0" w:space="0" w:color="auto"/>
            <w:left w:val="none" w:sz="0" w:space="0" w:color="auto"/>
            <w:bottom w:val="none" w:sz="0" w:space="0" w:color="auto"/>
            <w:right w:val="none" w:sz="0" w:space="0" w:color="auto"/>
          </w:divBdr>
        </w:div>
        <w:div w:id="1875070634">
          <w:marLeft w:val="640"/>
          <w:marRight w:val="0"/>
          <w:marTop w:val="0"/>
          <w:marBottom w:val="0"/>
          <w:divBdr>
            <w:top w:val="none" w:sz="0" w:space="0" w:color="auto"/>
            <w:left w:val="none" w:sz="0" w:space="0" w:color="auto"/>
            <w:bottom w:val="none" w:sz="0" w:space="0" w:color="auto"/>
            <w:right w:val="none" w:sz="0" w:space="0" w:color="auto"/>
          </w:divBdr>
        </w:div>
        <w:div w:id="1757749753">
          <w:marLeft w:val="640"/>
          <w:marRight w:val="0"/>
          <w:marTop w:val="0"/>
          <w:marBottom w:val="0"/>
          <w:divBdr>
            <w:top w:val="none" w:sz="0" w:space="0" w:color="auto"/>
            <w:left w:val="none" w:sz="0" w:space="0" w:color="auto"/>
            <w:bottom w:val="none" w:sz="0" w:space="0" w:color="auto"/>
            <w:right w:val="none" w:sz="0" w:space="0" w:color="auto"/>
          </w:divBdr>
        </w:div>
      </w:divsChild>
    </w:div>
    <w:div w:id="1756778579">
      <w:bodyDiv w:val="1"/>
      <w:marLeft w:val="0"/>
      <w:marRight w:val="0"/>
      <w:marTop w:val="0"/>
      <w:marBottom w:val="0"/>
      <w:divBdr>
        <w:top w:val="none" w:sz="0" w:space="0" w:color="auto"/>
        <w:left w:val="none" w:sz="0" w:space="0" w:color="auto"/>
        <w:bottom w:val="none" w:sz="0" w:space="0" w:color="auto"/>
        <w:right w:val="none" w:sz="0" w:space="0" w:color="auto"/>
      </w:divBdr>
    </w:div>
    <w:div w:id="1756855647">
      <w:bodyDiv w:val="1"/>
      <w:marLeft w:val="0"/>
      <w:marRight w:val="0"/>
      <w:marTop w:val="0"/>
      <w:marBottom w:val="0"/>
      <w:divBdr>
        <w:top w:val="none" w:sz="0" w:space="0" w:color="auto"/>
        <w:left w:val="none" w:sz="0" w:space="0" w:color="auto"/>
        <w:bottom w:val="none" w:sz="0" w:space="0" w:color="auto"/>
        <w:right w:val="none" w:sz="0" w:space="0" w:color="auto"/>
      </w:divBdr>
    </w:div>
    <w:div w:id="1759399226">
      <w:bodyDiv w:val="1"/>
      <w:marLeft w:val="0"/>
      <w:marRight w:val="0"/>
      <w:marTop w:val="0"/>
      <w:marBottom w:val="0"/>
      <w:divBdr>
        <w:top w:val="none" w:sz="0" w:space="0" w:color="auto"/>
        <w:left w:val="none" w:sz="0" w:space="0" w:color="auto"/>
        <w:bottom w:val="none" w:sz="0" w:space="0" w:color="auto"/>
        <w:right w:val="none" w:sz="0" w:space="0" w:color="auto"/>
      </w:divBdr>
    </w:div>
    <w:div w:id="1759599939">
      <w:bodyDiv w:val="1"/>
      <w:marLeft w:val="0"/>
      <w:marRight w:val="0"/>
      <w:marTop w:val="0"/>
      <w:marBottom w:val="0"/>
      <w:divBdr>
        <w:top w:val="none" w:sz="0" w:space="0" w:color="auto"/>
        <w:left w:val="none" w:sz="0" w:space="0" w:color="auto"/>
        <w:bottom w:val="none" w:sz="0" w:space="0" w:color="auto"/>
        <w:right w:val="none" w:sz="0" w:space="0" w:color="auto"/>
      </w:divBdr>
      <w:divsChild>
        <w:div w:id="1175000504">
          <w:marLeft w:val="640"/>
          <w:marRight w:val="0"/>
          <w:marTop w:val="0"/>
          <w:marBottom w:val="0"/>
          <w:divBdr>
            <w:top w:val="none" w:sz="0" w:space="0" w:color="auto"/>
            <w:left w:val="none" w:sz="0" w:space="0" w:color="auto"/>
            <w:bottom w:val="none" w:sz="0" w:space="0" w:color="auto"/>
            <w:right w:val="none" w:sz="0" w:space="0" w:color="auto"/>
          </w:divBdr>
        </w:div>
        <w:div w:id="1420446694">
          <w:marLeft w:val="640"/>
          <w:marRight w:val="0"/>
          <w:marTop w:val="0"/>
          <w:marBottom w:val="0"/>
          <w:divBdr>
            <w:top w:val="none" w:sz="0" w:space="0" w:color="auto"/>
            <w:left w:val="none" w:sz="0" w:space="0" w:color="auto"/>
            <w:bottom w:val="none" w:sz="0" w:space="0" w:color="auto"/>
            <w:right w:val="none" w:sz="0" w:space="0" w:color="auto"/>
          </w:divBdr>
        </w:div>
        <w:div w:id="1220555455">
          <w:marLeft w:val="640"/>
          <w:marRight w:val="0"/>
          <w:marTop w:val="0"/>
          <w:marBottom w:val="0"/>
          <w:divBdr>
            <w:top w:val="none" w:sz="0" w:space="0" w:color="auto"/>
            <w:left w:val="none" w:sz="0" w:space="0" w:color="auto"/>
            <w:bottom w:val="none" w:sz="0" w:space="0" w:color="auto"/>
            <w:right w:val="none" w:sz="0" w:space="0" w:color="auto"/>
          </w:divBdr>
        </w:div>
        <w:div w:id="1721779652">
          <w:marLeft w:val="640"/>
          <w:marRight w:val="0"/>
          <w:marTop w:val="0"/>
          <w:marBottom w:val="0"/>
          <w:divBdr>
            <w:top w:val="none" w:sz="0" w:space="0" w:color="auto"/>
            <w:left w:val="none" w:sz="0" w:space="0" w:color="auto"/>
            <w:bottom w:val="none" w:sz="0" w:space="0" w:color="auto"/>
            <w:right w:val="none" w:sz="0" w:space="0" w:color="auto"/>
          </w:divBdr>
        </w:div>
        <w:div w:id="27487786">
          <w:marLeft w:val="640"/>
          <w:marRight w:val="0"/>
          <w:marTop w:val="0"/>
          <w:marBottom w:val="0"/>
          <w:divBdr>
            <w:top w:val="none" w:sz="0" w:space="0" w:color="auto"/>
            <w:left w:val="none" w:sz="0" w:space="0" w:color="auto"/>
            <w:bottom w:val="none" w:sz="0" w:space="0" w:color="auto"/>
            <w:right w:val="none" w:sz="0" w:space="0" w:color="auto"/>
          </w:divBdr>
        </w:div>
        <w:div w:id="1943103553">
          <w:marLeft w:val="640"/>
          <w:marRight w:val="0"/>
          <w:marTop w:val="0"/>
          <w:marBottom w:val="0"/>
          <w:divBdr>
            <w:top w:val="none" w:sz="0" w:space="0" w:color="auto"/>
            <w:left w:val="none" w:sz="0" w:space="0" w:color="auto"/>
            <w:bottom w:val="none" w:sz="0" w:space="0" w:color="auto"/>
            <w:right w:val="none" w:sz="0" w:space="0" w:color="auto"/>
          </w:divBdr>
        </w:div>
        <w:div w:id="558590953">
          <w:marLeft w:val="640"/>
          <w:marRight w:val="0"/>
          <w:marTop w:val="0"/>
          <w:marBottom w:val="0"/>
          <w:divBdr>
            <w:top w:val="none" w:sz="0" w:space="0" w:color="auto"/>
            <w:left w:val="none" w:sz="0" w:space="0" w:color="auto"/>
            <w:bottom w:val="none" w:sz="0" w:space="0" w:color="auto"/>
            <w:right w:val="none" w:sz="0" w:space="0" w:color="auto"/>
          </w:divBdr>
        </w:div>
        <w:div w:id="1824587800">
          <w:marLeft w:val="640"/>
          <w:marRight w:val="0"/>
          <w:marTop w:val="0"/>
          <w:marBottom w:val="0"/>
          <w:divBdr>
            <w:top w:val="none" w:sz="0" w:space="0" w:color="auto"/>
            <w:left w:val="none" w:sz="0" w:space="0" w:color="auto"/>
            <w:bottom w:val="none" w:sz="0" w:space="0" w:color="auto"/>
            <w:right w:val="none" w:sz="0" w:space="0" w:color="auto"/>
          </w:divBdr>
        </w:div>
        <w:div w:id="478301982">
          <w:marLeft w:val="640"/>
          <w:marRight w:val="0"/>
          <w:marTop w:val="0"/>
          <w:marBottom w:val="0"/>
          <w:divBdr>
            <w:top w:val="none" w:sz="0" w:space="0" w:color="auto"/>
            <w:left w:val="none" w:sz="0" w:space="0" w:color="auto"/>
            <w:bottom w:val="none" w:sz="0" w:space="0" w:color="auto"/>
            <w:right w:val="none" w:sz="0" w:space="0" w:color="auto"/>
          </w:divBdr>
        </w:div>
        <w:div w:id="1668899152">
          <w:marLeft w:val="640"/>
          <w:marRight w:val="0"/>
          <w:marTop w:val="0"/>
          <w:marBottom w:val="0"/>
          <w:divBdr>
            <w:top w:val="none" w:sz="0" w:space="0" w:color="auto"/>
            <w:left w:val="none" w:sz="0" w:space="0" w:color="auto"/>
            <w:bottom w:val="none" w:sz="0" w:space="0" w:color="auto"/>
            <w:right w:val="none" w:sz="0" w:space="0" w:color="auto"/>
          </w:divBdr>
        </w:div>
        <w:div w:id="1901282139">
          <w:marLeft w:val="640"/>
          <w:marRight w:val="0"/>
          <w:marTop w:val="0"/>
          <w:marBottom w:val="0"/>
          <w:divBdr>
            <w:top w:val="none" w:sz="0" w:space="0" w:color="auto"/>
            <w:left w:val="none" w:sz="0" w:space="0" w:color="auto"/>
            <w:bottom w:val="none" w:sz="0" w:space="0" w:color="auto"/>
            <w:right w:val="none" w:sz="0" w:space="0" w:color="auto"/>
          </w:divBdr>
        </w:div>
        <w:div w:id="53748300">
          <w:marLeft w:val="640"/>
          <w:marRight w:val="0"/>
          <w:marTop w:val="0"/>
          <w:marBottom w:val="0"/>
          <w:divBdr>
            <w:top w:val="none" w:sz="0" w:space="0" w:color="auto"/>
            <w:left w:val="none" w:sz="0" w:space="0" w:color="auto"/>
            <w:bottom w:val="none" w:sz="0" w:space="0" w:color="auto"/>
            <w:right w:val="none" w:sz="0" w:space="0" w:color="auto"/>
          </w:divBdr>
        </w:div>
        <w:div w:id="1097945314">
          <w:marLeft w:val="640"/>
          <w:marRight w:val="0"/>
          <w:marTop w:val="0"/>
          <w:marBottom w:val="0"/>
          <w:divBdr>
            <w:top w:val="none" w:sz="0" w:space="0" w:color="auto"/>
            <w:left w:val="none" w:sz="0" w:space="0" w:color="auto"/>
            <w:bottom w:val="none" w:sz="0" w:space="0" w:color="auto"/>
            <w:right w:val="none" w:sz="0" w:space="0" w:color="auto"/>
          </w:divBdr>
        </w:div>
        <w:div w:id="403986896">
          <w:marLeft w:val="640"/>
          <w:marRight w:val="0"/>
          <w:marTop w:val="0"/>
          <w:marBottom w:val="0"/>
          <w:divBdr>
            <w:top w:val="none" w:sz="0" w:space="0" w:color="auto"/>
            <w:left w:val="none" w:sz="0" w:space="0" w:color="auto"/>
            <w:bottom w:val="none" w:sz="0" w:space="0" w:color="auto"/>
            <w:right w:val="none" w:sz="0" w:space="0" w:color="auto"/>
          </w:divBdr>
        </w:div>
        <w:div w:id="702947152">
          <w:marLeft w:val="640"/>
          <w:marRight w:val="0"/>
          <w:marTop w:val="0"/>
          <w:marBottom w:val="0"/>
          <w:divBdr>
            <w:top w:val="none" w:sz="0" w:space="0" w:color="auto"/>
            <w:left w:val="none" w:sz="0" w:space="0" w:color="auto"/>
            <w:bottom w:val="none" w:sz="0" w:space="0" w:color="auto"/>
            <w:right w:val="none" w:sz="0" w:space="0" w:color="auto"/>
          </w:divBdr>
        </w:div>
        <w:div w:id="1359044928">
          <w:marLeft w:val="640"/>
          <w:marRight w:val="0"/>
          <w:marTop w:val="0"/>
          <w:marBottom w:val="0"/>
          <w:divBdr>
            <w:top w:val="none" w:sz="0" w:space="0" w:color="auto"/>
            <w:left w:val="none" w:sz="0" w:space="0" w:color="auto"/>
            <w:bottom w:val="none" w:sz="0" w:space="0" w:color="auto"/>
            <w:right w:val="none" w:sz="0" w:space="0" w:color="auto"/>
          </w:divBdr>
        </w:div>
        <w:div w:id="1755666637">
          <w:marLeft w:val="640"/>
          <w:marRight w:val="0"/>
          <w:marTop w:val="0"/>
          <w:marBottom w:val="0"/>
          <w:divBdr>
            <w:top w:val="none" w:sz="0" w:space="0" w:color="auto"/>
            <w:left w:val="none" w:sz="0" w:space="0" w:color="auto"/>
            <w:bottom w:val="none" w:sz="0" w:space="0" w:color="auto"/>
            <w:right w:val="none" w:sz="0" w:space="0" w:color="auto"/>
          </w:divBdr>
        </w:div>
        <w:div w:id="1519998532">
          <w:marLeft w:val="640"/>
          <w:marRight w:val="0"/>
          <w:marTop w:val="0"/>
          <w:marBottom w:val="0"/>
          <w:divBdr>
            <w:top w:val="none" w:sz="0" w:space="0" w:color="auto"/>
            <w:left w:val="none" w:sz="0" w:space="0" w:color="auto"/>
            <w:bottom w:val="none" w:sz="0" w:space="0" w:color="auto"/>
            <w:right w:val="none" w:sz="0" w:space="0" w:color="auto"/>
          </w:divBdr>
        </w:div>
        <w:div w:id="85614623">
          <w:marLeft w:val="640"/>
          <w:marRight w:val="0"/>
          <w:marTop w:val="0"/>
          <w:marBottom w:val="0"/>
          <w:divBdr>
            <w:top w:val="none" w:sz="0" w:space="0" w:color="auto"/>
            <w:left w:val="none" w:sz="0" w:space="0" w:color="auto"/>
            <w:bottom w:val="none" w:sz="0" w:space="0" w:color="auto"/>
            <w:right w:val="none" w:sz="0" w:space="0" w:color="auto"/>
          </w:divBdr>
        </w:div>
        <w:div w:id="857618819">
          <w:marLeft w:val="640"/>
          <w:marRight w:val="0"/>
          <w:marTop w:val="0"/>
          <w:marBottom w:val="0"/>
          <w:divBdr>
            <w:top w:val="none" w:sz="0" w:space="0" w:color="auto"/>
            <w:left w:val="none" w:sz="0" w:space="0" w:color="auto"/>
            <w:bottom w:val="none" w:sz="0" w:space="0" w:color="auto"/>
            <w:right w:val="none" w:sz="0" w:space="0" w:color="auto"/>
          </w:divBdr>
        </w:div>
        <w:div w:id="2029670206">
          <w:marLeft w:val="640"/>
          <w:marRight w:val="0"/>
          <w:marTop w:val="0"/>
          <w:marBottom w:val="0"/>
          <w:divBdr>
            <w:top w:val="none" w:sz="0" w:space="0" w:color="auto"/>
            <w:left w:val="none" w:sz="0" w:space="0" w:color="auto"/>
            <w:bottom w:val="none" w:sz="0" w:space="0" w:color="auto"/>
            <w:right w:val="none" w:sz="0" w:space="0" w:color="auto"/>
          </w:divBdr>
        </w:div>
        <w:div w:id="339743118">
          <w:marLeft w:val="640"/>
          <w:marRight w:val="0"/>
          <w:marTop w:val="0"/>
          <w:marBottom w:val="0"/>
          <w:divBdr>
            <w:top w:val="none" w:sz="0" w:space="0" w:color="auto"/>
            <w:left w:val="none" w:sz="0" w:space="0" w:color="auto"/>
            <w:bottom w:val="none" w:sz="0" w:space="0" w:color="auto"/>
            <w:right w:val="none" w:sz="0" w:space="0" w:color="auto"/>
          </w:divBdr>
        </w:div>
        <w:div w:id="303200394">
          <w:marLeft w:val="640"/>
          <w:marRight w:val="0"/>
          <w:marTop w:val="0"/>
          <w:marBottom w:val="0"/>
          <w:divBdr>
            <w:top w:val="none" w:sz="0" w:space="0" w:color="auto"/>
            <w:left w:val="none" w:sz="0" w:space="0" w:color="auto"/>
            <w:bottom w:val="none" w:sz="0" w:space="0" w:color="auto"/>
            <w:right w:val="none" w:sz="0" w:space="0" w:color="auto"/>
          </w:divBdr>
        </w:div>
        <w:div w:id="2007124791">
          <w:marLeft w:val="640"/>
          <w:marRight w:val="0"/>
          <w:marTop w:val="0"/>
          <w:marBottom w:val="0"/>
          <w:divBdr>
            <w:top w:val="none" w:sz="0" w:space="0" w:color="auto"/>
            <w:left w:val="none" w:sz="0" w:space="0" w:color="auto"/>
            <w:bottom w:val="none" w:sz="0" w:space="0" w:color="auto"/>
            <w:right w:val="none" w:sz="0" w:space="0" w:color="auto"/>
          </w:divBdr>
        </w:div>
        <w:div w:id="232279106">
          <w:marLeft w:val="640"/>
          <w:marRight w:val="0"/>
          <w:marTop w:val="0"/>
          <w:marBottom w:val="0"/>
          <w:divBdr>
            <w:top w:val="none" w:sz="0" w:space="0" w:color="auto"/>
            <w:left w:val="none" w:sz="0" w:space="0" w:color="auto"/>
            <w:bottom w:val="none" w:sz="0" w:space="0" w:color="auto"/>
            <w:right w:val="none" w:sz="0" w:space="0" w:color="auto"/>
          </w:divBdr>
        </w:div>
        <w:div w:id="679084149">
          <w:marLeft w:val="640"/>
          <w:marRight w:val="0"/>
          <w:marTop w:val="0"/>
          <w:marBottom w:val="0"/>
          <w:divBdr>
            <w:top w:val="none" w:sz="0" w:space="0" w:color="auto"/>
            <w:left w:val="none" w:sz="0" w:space="0" w:color="auto"/>
            <w:bottom w:val="none" w:sz="0" w:space="0" w:color="auto"/>
            <w:right w:val="none" w:sz="0" w:space="0" w:color="auto"/>
          </w:divBdr>
        </w:div>
        <w:div w:id="153959230">
          <w:marLeft w:val="640"/>
          <w:marRight w:val="0"/>
          <w:marTop w:val="0"/>
          <w:marBottom w:val="0"/>
          <w:divBdr>
            <w:top w:val="none" w:sz="0" w:space="0" w:color="auto"/>
            <w:left w:val="none" w:sz="0" w:space="0" w:color="auto"/>
            <w:bottom w:val="none" w:sz="0" w:space="0" w:color="auto"/>
            <w:right w:val="none" w:sz="0" w:space="0" w:color="auto"/>
          </w:divBdr>
        </w:div>
        <w:div w:id="1394087972">
          <w:marLeft w:val="640"/>
          <w:marRight w:val="0"/>
          <w:marTop w:val="0"/>
          <w:marBottom w:val="0"/>
          <w:divBdr>
            <w:top w:val="none" w:sz="0" w:space="0" w:color="auto"/>
            <w:left w:val="none" w:sz="0" w:space="0" w:color="auto"/>
            <w:bottom w:val="none" w:sz="0" w:space="0" w:color="auto"/>
            <w:right w:val="none" w:sz="0" w:space="0" w:color="auto"/>
          </w:divBdr>
        </w:div>
        <w:div w:id="984510622">
          <w:marLeft w:val="640"/>
          <w:marRight w:val="0"/>
          <w:marTop w:val="0"/>
          <w:marBottom w:val="0"/>
          <w:divBdr>
            <w:top w:val="none" w:sz="0" w:space="0" w:color="auto"/>
            <w:left w:val="none" w:sz="0" w:space="0" w:color="auto"/>
            <w:bottom w:val="none" w:sz="0" w:space="0" w:color="auto"/>
            <w:right w:val="none" w:sz="0" w:space="0" w:color="auto"/>
          </w:divBdr>
        </w:div>
        <w:div w:id="106509106">
          <w:marLeft w:val="640"/>
          <w:marRight w:val="0"/>
          <w:marTop w:val="0"/>
          <w:marBottom w:val="0"/>
          <w:divBdr>
            <w:top w:val="none" w:sz="0" w:space="0" w:color="auto"/>
            <w:left w:val="none" w:sz="0" w:space="0" w:color="auto"/>
            <w:bottom w:val="none" w:sz="0" w:space="0" w:color="auto"/>
            <w:right w:val="none" w:sz="0" w:space="0" w:color="auto"/>
          </w:divBdr>
        </w:div>
        <w:div w:id="785274020">
          <w:marLeft w:val="640"/>
          <w:marRight w:val="0"/>
          <w:marTop w:val="0"/>
          <w:marBottom w:val="0"/>
          <w:divBdr>
            <w:top w:val="none" w:sz="0" w:space="0" w:color="auto"/>
            <w:left w:val="none" w:sz="0" w:space="0" w:color="auto"/>
            <w:bottom w:val="none" w:sz="0" w:space="0" w:color="auto"/>
            <w:right w:val="none" w:sz="0" w:space="0" w:color="auto"/>
          </w:divBdr>
        </w:div>
        <w:div w:id="1004942258">
          <w:marLeft w:val="640"/>
          <w:marRight w:val="0"/>
          <w:marTop w:val="0"/>
          <w:marBottom w:val="0"/>
          <w:divBdr>
            <w:top w:val="none" w:sz="0" w:space="0" w:color="auto"/>
            <w:left w:val="none" w:sz="0" w:space="0" w:color="auto"/>
            <w:bottom w:val="none" w:sz="0" w:space="0" w:color="auto"/>
            <w:right w:val="none" w:sz="0" w:space="0" w:color="auto"/>
          </w:divBdr>
        </w:div>
        <w:div w:id="1447583740">
          <w:marLeft w:val="640"/>
          <w:marRight w:val="0"/>
          <w:marTop w:val="0"/>
          <w:marBottom w:val="0"/>
          <w:divBdr>
            <w:top w:val="none" w:sz="0" w:space="0" w:color="auto"/>
            <w:left w:val="none" w:sz="0" w:space="0" w:color="auto"/>
            <w:bottom w:val="none" w:sz="0" w:space="0" w:color="auto"/>
            <w:right w:val="none" w:sz="0" w:space="0" w:color="auto"/>
          </w:divBdr>
        </w:div>
        <w:div w:id="1637683945">
          <w:marLeft w:val="640"/>
          <w:marRight w:val="0"/>
          <w:marTop w:val="0"/>
          <w:marBottom w:val="0"/>
          <w:divBdr>
            <w:top w:val="none" w:sz="0" w:space="0" w:color="auto"/>
            <w:left w:val="none" w:sz="0" w:space="0" w:color="auto"/>
            <w:bottom w:val="none" w:sz="0" w:space="0" w:color="auto"/>
            <w:right w:val="none" w:sz="0" w:space="0" w:color="auto"/>
          </w:divBdr>
        </w:div>
        <w:div w:id="2090426145">
          <w:marLeft w:val="640"/>
          <w:marRight w:val="0"/>
          <w:marTop w:val="0"/>
          <w:marBottom w:val="0"/>
          <w:divBdr>
            <w:top w:val="none" w:sz="0" w:space="0" w:color="auto"/>
            <w:left w:val="none" w:sz="0" w:space="0" w:color="auto"/>
            <w:bottom w:val="none" w:sz="0" w:space="0" w:color="auto"/>
            <w:right w:val="none" w:sz="0" w:space="0" w:color="auto"/>
          </w:divBdr>
        </w:div>
        <w:div w:id="608397621">
          <w:marLeft w:val="640"/>
          <w:marRight w:val="0"/>
          <w:marTop w:val="0"/>
          <w:marBottom w:val="0"/>
          <w:divBdr>
            <w:top w:val="none" w:sz="0" w:space="0" w:color="auto"/>
            <w:left w:val="none" w:sz="0" w:space="0" w:color="auto"/>
            <w:bottom w:val="none" w:sz="0" w:space="0" w:color="auto"/>
            <w:right w:val="none" w:sz="0" w:space="0" w:color="auto"/>
          </w:divBdr>
        </w:div>
        <w:div w:id="1138495518">
          <w:marLeft w:val="640"/>
          <w:marRight w:val="0"/>
          <w:marTop w:val="0"/>
          <w:marBottom w:val="0"/>
          <w:divBdr>
            <w:top w:val="none" w:sz="0" w:space="0" w:color="auto"/>
            <w:left w:val="none" w:sz="0" w:space="0" w:color="auto"/>
            <w:bottom w:val="none" w:sz="0" w:space="0" w:color="auto"/>
            <w:right w:val="none" w:sz="0" w:space="0" w:color="auto"/>
          </w:divBdr>
        </w:div>
        <w:div w:id="1564415674">
          <w:marLeft w:val="640"/>
          <w:marRight w:val="0"/>
          <w:marTop w:val="0"/>
          <w:marBottom w:val="0"/>
          <w:divBdr>
            <w:top w:val="none" w:sz="0" w:space="0" w:color="auto"/>
            <w:left w:val="none" w:sz="0" w:space="0" w:color="auto"/>
            <w:bottom w:val="none" w:sz="0" w:space="0" w:color="auto"/>
            <w:right w:val="none" w:sz="0" w:space="0" w:color="auto"/>
          </w:divBdr>
        </w:div>
      </w:divsChild>
    </w:div>
    <w:div w:id="1763913703">
      <w:bodyDiv w:val="1"/>
      <w:marLeft w:val="0"/>
      <w:marRight w:val="0"/>
      <w:marTop w:val="0"/>
      <w:marBottom w:val="0"/>
      <w:divBdr>
        <w:top w:val="none" w:sz="0" w:space="0" w:color="auto"/>
        <w:left w:val="none" w:sz="0" w:space="0" w:color="auto"/>
        <w:bottom w:val="none" w:sz="0" w:space="0" w:color="auto"/>
        <w:right w:val="none" w:sz="0" w:space="0" w:color="auto"/>
      </w:divBdr>
      <w:divsChild>
        <w:div w:id="245457911">
          <w:marLeft w:val="640"/>
          <w:marRight w:val="0"/>
          <w:marTop w:val="0"/>
          <w:marBottom w:val="0"/>
          <w:divBdr>
            <w:top w:val="none" w:sz="0" w:space="0" w:color="auto"/>
            <w:left w:val="none" w:sz="0" w:space="0" w:color="auto"/>
            <w:bottom w:val="none" w:sz="0" w:space="0" w:color="auto"/>
            <w:right w:val="none" w:sz="0" w:space="0" w:color="auto"/>
          </w:divBdr>
        </w:div>
        <w:div w:id="511726596">
          <w:marLeft w:val="640"/>
          <w:marRight w:val="0"/>
          <w:marTop w:val="0"/>
          <w:marBottom w:val="0"/>
          <w:divBdr>
            <w:top w:val="none" w:sz="0" w:space="0" w:color="auto"/>
            <w:left w:val="none" w:sz="0" w:space="0" w:color="auto"/>
            <w:bottom w:val="none" w:sz="0" w:space="0" w:color="auto"/>
            <w:right w:val="none" w:sz="0" w:space="0" w:color="auto"/>
          </w:divBdr>
        </w:div>
        <w:div w:id="1221937597">
          <w:marLeft w:val="640"/>
          <w:marRight w:val="0"/>
          <w:marTop w:val="0"/>
          <w:marBottom w:val="0"/>
          <w:divBdr>
            <w:top w:val="none" w:sz="0" w:space="0" w:color="auto"/>
            <w:left w:val="none" w:sz="0" w:space="0" w:color="auto"/>
            <w:bottom w:val="none" w:sz="0" w:space="0" w:color="auto"/>
            <w:right w:val="none" w:sz="0" w:space="0" w:color="auto"/>
          </w:divBdr>
        </w:div>
        <w:div w:id="1513978">
          <w:marLeft w:val="640"/>
          <w:marRight w:val="0"/>
          <w:marTop w:val="0"/>
          <w:marBottom w:val="0"/>
          <w:divBdr>
            <w:top w:val="none" w:sz="0" w:space="0" w:color="auto"/>
            <w:left w:val="none" w:sz="0" w:space="0" w:color="auto"/>
            <w:bottom w:val="none" w:sz="0" w:space="0" w:color="auto"/>
            <w:right w:val="none" w:sz="0" w:space="0" w:color="auto"/>
          </w:divBdr>
        </w:div>
        <w:div w:id="580261869">
          <w:marLeft w:val="640"/>
          <w:marRight w:val="0"/>
          <w:marTop w:val="0"/>
          <w:marBottom w:val="0"/>
          <w:divBdr>
            <w:top w:val="none" w:sz="0" w:space="0" w:color="auto"/>
            <w:left w:val="none" w:sz="0" w:space="0" w:color="auto"/>
            <w:bottom w:val="none" w:sz="0" w:space="0" w:color="auto"/>
            <w:right w:val="none" w:sz="0" w:space="0" w:color="auto"/>
          </w:divBdr>
        </w:div>
        <w:div w:id="1657494521">
          <w:marLeft w:val="640"/>
          <w:marRight w:val="0"/>
          <w:marTop w:val="0"/>
          <w:marBottom w:val="0"/>
          <w:divBdr>
            <w:top w:val="none" w:sz="0" w:space="0" w:color="auto"/>
            <w:left w:val="none" w:sz="0" w:space="0" w:color="auto"/>
            <w:bottom w:val="none" w:sz="0" w:space="0" w:color="auto"/>
            <w:right w:val="none" w:sz="0" w:space="0" w:color="auto"/>
          </w:divBdr>
        </w:div>
        <w:div w:id="2007976350">
          <w:marLeft w:val="640"/>
          <w:marRight w:val="0"/>
          <w:marTop w:val="0"/>
          <w:marBottom w:val="0"/>
          <w:divBdr>
            <w:top w:val="none" w:sz="0" w:space="0" w:color="auto"/>
            <w:left w:val="none" w:sz="0" w:space="0" w:color="auto"/>
            <w:bottom w:val="none" w:sz="0" w:space="0" w:color="auto"/>
            <w:right w:val="none" w:sz="0" w:space="0" w:color="auto"/>
          </w:divBdr>
        </w:div>
        <w:div w:id="1233931340">
          <w:marLeft w:val="640"/>
          <w:marRight w:val="0"/>
          <w:marTop w:val="0"/>
          <w:marBottom w:val="0"/>
          <w:divBdr>
            <w:top w:val="none" w:sz="0" w:space="0" w:color="auto"/>
            <w:left w:val="none" w:sz="0" w:space="0" w:color="auto"/>
            <w:bottom w:val="none" w:sz="0" w:space="0" w:color="auto"/>
            <w:right w:val="none" w:sz="0" w:space="0" w:color="auto"/>
          </w:divBdr>
        </w:div>
        <w:div w:id="550384855">
          <w:marLeft w:val="640"/>
          <w:marRight w:val="0"/>
          <w:marTop w:val="0"/>
          <w:marBottom w:val="0"/>
          <w:divBdr>
            <w:top w:val="none" w:sz="0" w:space="0" w:color="auto"/>
            <w:left w:val="none" w:sz="0" w:space="0" w:color="auto"/>
            <w:bottom w:val="none" w:sz="0" w:space="0" w:color="auto"/>
            <w:right w:val="none" w:sz="0" w:space="0" w:color="auto"/>
          </w:divBdr>
        </w:div>
        <w:div w:id="706295623">
          <w:marLeft w:val="640"/>
          <w:marRight w:val="0"/>
          <w:marTop w:val="0"/>
          <w:marBottom w:val="0"/>
          <w:divBdr>
            <w:top w:val="none" w:sz="0" w:space="0" w:color="auto"/>
            <w:left w:val="none" w:sz="0" w:space="0" w:color="auto"/>
            <w:bottom w:val="none" w:sz="0" w:space="0" w:color="auto"/>
            <w:right w:val="none" w:sz="0" w:space="0" w:color="auto"/>
          </w:divBdr>
        </w:div>
        <w:div w:id="1223977816">
          <w:marLeft w:val="640"/>
          <w:marRight w:val="0"/>
          <w:marTop w:val="0"/>
          <w:marBottom w:val="0"/>
          <w:divBdr>
            <w:top w:val="none" w:sz="0" w:space="0" w:color="auto"/>
            <w:left w:val="none" w:sz="0" w:space="0" w:color="auto"/>
            <w:bottom w:val="none" w:sz="0" w:space="0" w:color="auto"/>
            <w:right w:val="none" w:sz="0" w:space="0" w:color="auto"/>
          </w:divBdr>
        </w:div>
        <w:div w:id="800730480">
          <w:marLeft w:val="640"/>
          <w:marRight w:val="0"/>
          <w:marTop w:val="0"/>
          <w:marBottom w:val="0"/>
          <w:divBdr>
            <w:top w:val="none" w:sz="0" w:space="0" w:color="auto"/>
            <w:left w:val="none" w:sz="0" w:space="0" w:color="auto"/>
            <w:bottom w:val="none" w:sz="0" w:space="0" w:color="auto"/>
            <w:right w:val="none" w:sz="0" w:space="0" w:color="auto"/>
          </w:divBdr>
        </w:div>
        <w:div w:id="1020593982">
          <w:marLeft w:val="640"/>
          <w:marRight w:val="0"/>
          <w:marTop w:val="0"/>
          <w:marBottom w:val="0"/>
          <w:divBdr>
            <w:top w:val="none" w:sz="0" w:space="0" w:color="auto"/>
            <w:left w:val="none" w:sz="0" w:space="0" w:color="auto"/>
            <w:bottom w:val="none" w:sz="0" w:space="0" w:color="auto"/>
            <w:right w:val="none" w:sz="0" w:space="0" w:color="auto"/>
          </w:divBdr>
        </w:div>
        <w:div w:id="1526939329">
          <w:marLeft w:val="640"/>
          <w:marRight w:val="0"/>
          <w:marTop w:val="0"/>
          <w:marBottom w:val="0"/>
          <w:divBdr>
            <w:top w:val="none" w:sz="0" w:space="0" w:color="auto"/>
            <w:left w:val="none" w:sz="0" w:space="0" w:color="auto"/>
            <w:bottom w:val="none" w:sz="0" w:space="0" w:color="auto"/>
            <w:right w:val="none" w:sz="0" w:space="0" w:color="auto"/>
          </w:divBdr>
        </w:div>
        <w:div w:id="201333881">
          <w:marLeft w:val="640"/>
          <w:marRight w:val="0"/>
          <w:marTop w:val="0"/>
          <w:marBottom w:val="0"/>
          <w:divBdr>
            <w:top w:val="none" w:sz="0" w:space="0" w:color="auto"/>
            <w:left w:val="none" w:sz="0" w:space="0" w:color="auto"/>
            <w:bottom w:val="none" w:sz="0" w:space="0" w:color="auto"/>
            <w:right w:val="none" w:sz="0" w:space="0" w:color="auto"/>
          </w:divBdr>
        </w:div>
        <w:div w:id="1376152649">
          <w:marLeft w:val="640"/>
          <w:marRight w:val="0"/>
          <w:marTop w:val="0"/>
          <w:marBottom w:val="0"/>
          <w:divBdr>
            <w:top w:val="none" w:sz="0" w:space="0" w:color="auto"/>
            <w:left w:val="none" w:sz="0" w:space="0" w:color="auto"/>
            <w:bottom w:val="none" w:sz="0" w:space="0" w:color="auto"/>
            <w:right w:val="none" w:sz="0" w:space="0" w:color="auto"/>
          </w:divBdr>
        </w:div>
        <w:div w:id="1687974796">
          <w:marLeft w:val="640"/>
          <w:marRight w:val="0"/>
          <w:marTop w:val="0"/>
          <w:marBottom w:val="0"/>
          <w:divBdr>
            <w:top w:val="none" w:sz="0" w:space="0" w:color="auto"/>
            <w:left w:val="none" w:sz="0" w:space="0" w:color="auto"/>
            <w:bottom w:val="none" w:sz="0" w:space="0" w:color="auto"/>
            <w:right w:val="none" w:sz="0" w:space="0" w:color="auto"/>
          </w:divBdr>
        </w:div>
        <w:div w:id="1930381407">
          <w:marLeft w:val="640"/>
          <w:marRight w:val="0"/>
          <w:marTop w:val="0"/>
          <w:marBottom w:val="0"/>
          <w:divBdr>
            <w:top w:val="none" w:sz="0" w:space="0" w:color="auto"/>
            <w:left w:val="none" w:sz="0" w:space="0" w:color="auto"/>
            <w:bottom w:val="none" w:sz="0" w:space="0" w:color="auto"/>
            <w:right w:val="none" w:sz="0" w:space="0" w:color="auto"/>
          </w:divBdr>
        </w:div>
        <w:div w:id="1880236363">
          <w:marLeft w:val="640"/>
          <w:marRight w:val="0"/>
          <w:marTop w:val="0"/>
          <w:marBottom w:val="0"/>
          <w:divBdr>
            <w:top w:val="none" w:sz="0" w:space="0" w:color="auto"/>
            <w:left w:val="none" w:sz="0" w:space="0" w:color="auto"/>
            <w:bottom w:val="none" w:sz="0" w:space="0" w:color="auto"/>
            <w:right w:val="none" w:sz="0" w:space="0" w:color="auto"/>
          </w:divBdr>
        </w:div>
        <w:div w:id="1304852669">
          <w:marLeft w:val="640"/>
          <w:marRight w:val="0"/>
          <w:marTop w:val="0"/>
          <w:marBottom w:val="0"/>
          <w:divBdr>
            <w:top w:val="none" w:sz="0" w:space="0" w:color="auto"/>
            <w:left w:val="none" w:sz="0" w:space="0" w:color="auto"/>
            <w:bottom w:val="none" w:sz="0" w:space="0" w:color="auto"/>
            <w:right w:val="none" w:sz="0" w:space="0" w:color="auto"/>
          </w:divBdr>
        </w:div>
        <w:div w:id="305747122">
          <w:marLeft w:val="640"/>
          <w:marRight w:val="0"/>
          <w:marTop w:val="0"/>
          <w:marBottom w:val="0"/>
          <w:divBdr>
            <w:top w:val="none" w:sz="0" w:space="0" w:color="auto"/>
            <w:left w:val="none" w:sz="0" w:space="0" w:color="auto"/>
            <w:bottom w:val="none" w:sz="0" w:space="0" w:color="auto"/>
            <w:right w:val="none" w:sz="0" w:space="0" w:color="auto"/>
          </w:divBdr>
        </w:div>
        <w:div w:id="1487938459">
          <w:marLeft w:val="640"/>
          <w:marRight w:val="0"/>
          <w:marTop w:val="0"/>
          <w:marBottom w:val="0"/>
          <w:divBdr>
            <w:top w:val="none" w:sz="0" w:space="0" w:color="auto"/>
            <w:left w:val="none" w:sz="0" w:space="0" w:color="auto"/>
            <w:bottom w:val="none" w:sz="0" w:space="0" w:color="auto"/>
            <w:right w:val="none" w:sz="0" w:space="0" w:color="auto"/>
          </w:divBdr>
        </w:div>
        <w:div w:id="381172630">
          <w:marLeft w:val="640"/>
          <w:marRight w:val="0"/>
          <w:marTop w:val="0"/>
          <w:marBottom w:val="0"/>
          <w:divBdr>
            <w:top w:val="none" w:sz="0" w:space="0" w:color="auto"/>
            <w:left w:val="none" w:sz="0" w:space="0" w:color="auto"/>
            <w:bottom w:val="none" w:sz="0" w:space="0" w:color="auto"/>
            <w:right w:val="none" w:sz="0" w:space="0" w:color="auto"/>
          </w:divBdr>
        </w:div>
        <w:div w:id="199978131">
          <w:marLeft w:val="640"/>
          <w:marRight w:val="0"/>
          <w:marTop w:val="0"/>
          <w:marBottom w:val="0"/>
          <w:divBdr>
            <w:top w:val="none" w:sz="0" w:space="0" w:color="auto"/>
            <w:left w:val="none" w:sz="0" w:space="0" w:color="auto"/>
            <w:bottom w:val="none" w:sz="0" w:space="0" w:color="auto"/>
            <w:right w:val="none" w:sz="0" w:space="0" w:color="auto"/>
          </w:divBdr>
        </w:div>
        <w:div w:id="1640651169">
          <w:marLeft w:val="640"/>
          <w:marRight w:val="0"/>
          <w:marTop w:val="0"/>
          <w:marBottom w:val="0"/>
          <w:divBdr>
            <w:top w:val="none" w:sz="0" w:space="0" w:color="auto"/>
            <w:left w:val="none" w:sz="0" w:space="0" w:color="auto"/>
            <w:bottom w:val="none" w:sz="0" w:space="0" w:color="auto"/>
            <w:right w:val="none" w:sz="0" w:space="0" w:color="auto"/>
          </w:divBdr>
        </w:div>
        <w:div w:id="296884746">
          <w:marLeft w:val="640"/>
          <w:marRight w:val="0"/>
          <w:marTop w:val="0"/>
          <w:marBottom w:val="0"/>
          <w:divBdr>
            <w:top w:val="none" w:sz="0" w:space="0" w:color="auto"/>
            <w:left w:val="none" w:sz="0" w:space="0" w:color="auto"/>
            <w:bottom w:val="none" w:sz="0" w:space="0" w:color="auto"/>
            <w:right w:val="none" w:sz="0" w:space="0" w:color="auto"/>
          </w:divBdr>
        </w:div>
        <w:div w:id="2144031325">
          <w:marLeft w:val="640"/>
          <w:marRight w:val="0"/>
          <w:marTop w:val="0"/>
          <w:marBottom w:val="0"/>
          <w:divBdr>
            <w:top w:val="none" w:sz="0" w:space="0" w:color="auto"/>
            <w:left w:val="none" w:sz="0" w:space="0" w:color="auto"/>
            <w:bottom w:val="none" w:sz="0" w:space="0" w:color="auto"/>
            <w:right w:val="none" w:sz="0" w:space="0" w:color="auto"/>
          </w:divBdr>
        </w:div>
        <w:div w:id="1389374748">
          <w:marLeft w:val="640"/>
          <w:marRight w:val="0"/>
          <w:marTop w:val="0"/>
          <w:marBottom w:val="0"/>
          <w:divBdr>
            <w:top w:val="none" w:sz="0" w:space="0" w:color="auto"/>
            <w:left w:val="none" w:sz="0" w:space="0" w:color="auto"/>
            <w:bottom w:val="none" w:sz="0" w:space="0" w:color="auto"/>
            <w:right w:val="none" w:sz="0" w:space="0" w:color="auto"/>
          </w:divBdr>
        </w:div>
        <w:div w:id="252855834">
          <w:marLeft w:val="640"/>
          <w:marRight w:val="0"/>
          <w:marTop w:val="0"/>
          <w:marBottom w:val="0"/>
          <w:divBdr>
            <w:top w:val="none" w:sz="0" w:space="0" w:color="auto"/>
            <w:left w:val="none" w:sz="0" w:space="0" w:color="auto"/>
            <w:bottom w:val="none" w:sz="0" w:space="0" w:color="auto"/>
            <w:right w:val="none" w:sz="0" w:space="0" w:color="auto"/>
          </w:divBdr>
        </w:div>
        <w:div w:id="1911114368">
          <w:marLeft w:val="640"/>
          <w:marRight w:val="0"/>
          <w:marTop w:val="0"/>
          <w:marBottom w:val="0"/>
          <w:divBdr>
            <w:top w:val="none" w:sz="0" w:space="0" w:color="auto"/>
            <w:left w:val="none" w:sz="0" w:space="0" w:color="auto"/>
            <w:bottom w:val="none" w:sz="0" w:space="0" w:color="auto"/>
            <w:right w:val="none" w:sz="0" w:space="0" w:color="auto"/>
          </w:divBdr>
        </w:div>
        <w:div w:id="783577563">
          <w:marLeft w:val="640"/>
          <w:marRight w:val="0"/>
          <w:marTop w:val="0"/>
          <w:marBottom w:val="0"/>
          <w:divBdr>
            <w:top w:val="none" w:sz="0" w:space="0" w:color="auto"/>
            <w:left w:val="none" w:sz="0" w:space="0" w:color="auto"/>
            <w:bottom w:val="none" w:sz="0" w:space="0" w:color="auto"/>
            <w:right w:val="none" w:sz="0" w:space="0" w:color="auto"/>
          </w:divBdr>
        </w:div>
        <w:div w:id="2015372670">
          <w:marLeft w:val="640"/>
          <w:marRight w:val="0"/>
          <w:marTop w:val="0"/>
          <w:marBottom w:val="0"/>
          <w:divBdr>
            <w:top w:val="none" w:sz="0" w:space="0" w:color="auto"/>
            <w:left w:val="none" w:sz="0" w:space="0" w:color="auto"/>
            <w:bottom w:val="none" w:sz="0" w:space="0" w:color="auto"/>
            <w:right w:val="none" w:sz="0" w:space="0" w:color="auto"/>
          </w:divBdr>
        </w:div>
        <w:div w:id="1517503260">
          <w:marLeft w:val="640"/>
          <w:marRight w:val="0"/>
          <w:marTop w:val="0"/>
          <w:marBottom w:val="0"/>
          <w:divBdr>
            <w:top w:val="none" w:sz="0" w:space="0" w:color="auto"/>
            <w:left w:val="none" w:sz="0" w:space="0" w:color="auto"/>
            <w:bottom w:val="none" w:sz="0" w:space="0" w:color="auto"/>
            <w:right w:val="none" w:sz="0" w:space="0" w:color="auto"/>
          </w:divBdr>
        </w:div>
        <w:div w:id="400178145">
          <w:marLeft w:val="640"/>
          <w:marRight w:val="0"/>
          <w:marTop w:val="0"/>
          <w:marBottom w:val="0"/>
          <w:divBdr>
            <w:top w:val="none" w:sz="0" w:space="0" w:color="auto"/>
            <w:left w:val="none" w:sz="0" w:space="0" w:color="auto"/>
            <w:bottom w:val="none" w:sz="0" w:space="0" w:color="auto"/>
            <w:right w:val="none" w:sz="0" w:space="0" w:color="auto"/>
          </w:divBdr>
        </w:div>
        <w:div w:id="1194995796">
          <w:marLeft w:val="640"/>
          <w:marRight w:val="0"/>
          <w:marTop w:val="0"/>
          <w:marBottom w:val="0"/>
          <w:divBdr>
            <w:top w:val="none" w:sz="0" w:space="0" w:color="auto"/>
            <w:left w:val="none" w:sz="0" w:space="0" w:color="auto"/>
            <w:bottom w:val="none" w:sz="0" w:space="0" w:color="auto"/>
            <w:right w:val="none" w:sz="0" w:space="0" w:color="auto"/>
          </w:divBdr>
        </w:div>
        <w:div w:id="655375086">
          <w:marLeft w:val="640"/>
          <w:marRight w:val="0"/>
          <w:marTop w:val="0"/>
          <w:marBottom w:val="0"/>
          <w:divBdr>
            <w:top w:val="none" w:sz="0" w:space="0" w:color="auto"/>
            <w:left w:val="none" w:sz="0" w:space="0" w:color="auto"/>
            <w:bottom w:val="none" w:sz="0" w:space="0" w:color="auto"/>
            <w:right w:val="none" w:sz="0" w:space="0" w:color="auto"/>
          </w:divBdr>
        </w:div>
      </w:divsChild>
    </w:div>
    <w:div w:id="1764303644">
      <w:bodyDiv w:val="1"/>
      <w:marLeft w:val="0"/>
      <w:marRight w:val="0"/>
      <w:marTop w:val="0"/>
      <w:marBottom w:val="0"/>
      <w:divBdr>
        <w:top w:val="none" w:sz="0" w:space="0" w:color="auto"/>
        <w:left w:val="none" w:sz="0" w:space="0" w:color="auto"/>
        <w:bottom w:val="none" w:sz="0" w:space="0" w:color="auto"/>
        <w:right w:val="none" w:sz="0" w:space="0" w:color="auto"/>
      </w:divBdr>
      <w:divsChild>
        <w:div w:id="1630895208">
          <w:marLeft w:val="640"/>
          <w:marRight w:val="0"/>
          <w:marTop w:val="0"/>
          <w:marBottom w:val="0"/>
          <w:divBdr>
            <w:top w:val="none" w:sz="0" w:space="0" w:color="auto"/>
            <w:left w:val="none" w:sz="0" w:space="0" w:color="auto"/>
            <w:bottom w:val="none" w:sz="0" w:space="0" w:color="auto"/>
            <w:right w:val="none" w:sz="0" w:space="0" w:color="auto"/>
          </w:divBdr>
        </w:div>
        <w:div w:id="1383362368">
          <w:marLeft w:val="640"/>
          <w:marRight w:val="0"/>
          <w:marTop w:val="0"/>
          <w:marBottom w:val="0"/>
          <w:divBdr>
            <w:top w:val="none" w:sz="0" w:space="0" w:color="auto"/>
            <w:left w:val="none" w:sz="0" w:space="0" w:color="auto"/>
            <w:bottom w:val="none" w:sz="0" w:space="0" w:color="auto"/>
            <w:right w:val="none" w:sz="0" w:space="0" w:color="auto"/>
          </w:divBdr>
        </w:div>
        <w:div w:id="363597268">
          <w:marLeft w:val="640"/>
          <w:marRight w:val="0"/>
          <w:marTop w:val="0"/>
          <w:marBottom w:val="0"/>
          <w:divBdr>
            <w:top w:val="none" w:sz="0" w:space="0" w:color="auto"/>
            <w:left w:val="none" w:sz="0" w:space="0" w:color="auto"/>
            <w:bottom w:val="none" w:sz="0" w:space="0" w:color="auto"/>
            <w:right w:val="none" w:sz="0" w:space="0" w:color="auto"/>
          </w:divBdr>
        </w:div>
        <w:div w:id="152839314">
          <w:marLeft w:val="640"/>
          <w:marRight w:val="0"/>
          <w:marTop w:val="0"/>
          <w:marBottom w:val="0"/>
          <w:divBdr>
            <w:top w:val="none" w:sz="0" w:space="0" w:color="auto"/>
            <w:left w:val="none" w:sz="0" w:space="0" w:color="auto"/>
            <w:bottom w:val="none" w:sz="0" w:space="0" w:color="auto"/>
            <w:right w:val="none" w:sz="0" w:space="0" w:color="auto"/>
          </w:divBdr>
        </w:div>
        <w:div w:id="336419035">
          <w:marLeft w:val="640"/>
          <w:marRight w:val="0"/>
          <w:marTop w:val="0"/>
          <w:marBottom w:val="0"/>
          <w:divBdr>
            <w:top w:val="none" w:sz="0" w:space="0" w:color="auto"/>
            <w:left w:val="none" w:sz="0" w:space="0" w:color="auto"/>
            <w:bottom w:val="none" w:sz="0" w:space="0" w:color="auto"/>
            <w:right w:val="none" w:sz="0" w:space="0" w:color="auto"/>
          </w:divBdr>
        </w:div>
        <w:div w:id="2016103209">
          <w:marLeft w:val="640"/>
          <w:marRight w:val="0"/>
          <w:marTop w:val="0"/>
          <w:marBottom w:val="0"/>
          <w:divBdr>
            <w:top w:val="none" w:sz="0" w:space="0" w:color="auto"/>
            <w:left w:val="none" w:sz="0" w:space="0" w:color="auto"/>
            <w:bottom w:val="none" w:sz="0" w:space="0" w:color="auto"/>
            <w:right w:val="none" w:sz="0" w:space="0" w:color="auto"/>
          </w:divBdr>
        </w:div>
        <w:div w:id="2096052715">
          <w:marLeft w:val="640"/>
          <w:marRight w:val="0"/>
          <w:marTop w:val="0"/>
          <w:marBottom w:val="0"/>
          <w:divBdr>
            <w:top w:val="none" w:sz="0" w:space="0" w:color="auto"/>
            <w:left w:val="none" w:sz="0" w:space="0" w:color="auto"/>
            <w:bottom w:val="none" w:sz="0" w:space="0" w:color="auto"/>
            <w:right w:val="none" w:sz="0" w:space="0" w:color="auto"/>
          </w:divBdr>
        </w:div>
        <w:div w:id="304093953">
          <w:marLeft w:val="640"/>
          <w:marRight w:val="0"/>
          <w:marTop w:val="0"/>
          <w:marBottom w:val="0"/>
          <w:divBdr>
            <w:top w:val="none" w:sz="0" w:space="0" w:color="auto"/>
            <w:left w:val="none" w:sz="0" w:space="0" w:color="auto"/>
            <w:bottom w:val="none" w:sz="0" w:space="0" w:color="auto"/>
            <w:right w:val="none" w:sz="0" w:space="0" w:color="auto"/>
          </w:divBdr>
        </w:div>
        <w:div w:id="263347369">
          <w:marLeft w:val="640"/>
          <w:marRight w:val="0"/>
          <w:marTop w:val="0"/>
          <w:marBottom w:val="0"/>
          <w:divBdr>
            <w:top w:val="none" w:sz="0" w:space="0" w:color="auto"/>
            <w:left w:val="none" w:sz="0" w:space="0" w:color="auto"/>
            <w:bottom w:val="none" w:sz="0" w:space="0" w:color="auto"/>
            <w:right w:val="none" w:sz="0" w:space="0" w:color="auto"/>
          </w:divBdr>
        </w:div>
        <w:div w:id="1465149573">
          <w:marLeft w:val="640"/>
          <w:marRight w:val="0"/>
          <w:marTop w:val="0"/>
          <w:marBottom w:val="0"/>
          <w:divBdr>
            <w:top w:val="none" w:sz="0" w:space="0" w:color="auto"/>
            <w:left w:val="none" w:sz="0" w:space="0" w:color="auto"/>
            <w:bottom w:val="none" w:sz="0" w:space="0" w:color="auto"/>
            <w:right w:val="none" w:sz="0" w:space="0" w:color="auto"/>
          </w:divBdr>
        </w:div>
        <w:div w:id="1815180344">
          <w:marLeft w:val="640"/>
          <w:marRight w:val="0"/>
          <w:marTop w:val="0"/>
          <w:marBottom w:val="0"/>
          <w:divBdr>
            <w:top w:val="none" w:sz="0" w:space="0" w:color="auto"/>
            <w:left w:val="none" w:sz="0" w:space="0" w:color="auto"/>
            <w:bottom w:val="none" w:sz="0" w:space="0" w:color="auto"/>
            <w:right w:val="none" w:sz="0" w:space="0" w:color="auto"/>
          </w:divBdr>
        </w:div>
        <w:div w:id="1129282472">
          <w:marLeft w:val="640"/>
          <w:marRight w:val="0"/>
          <w:marTop w:val="0"/>
          <w:marBottom w:val="0"/>
          <w:divBdr>
            <w:top w:val="none" w:sz="0" w:space="0" w:color="auto"/>
            <w:left w:val="none" w:sz="0" w:space="0" w:color="auto"/>
            <w:bottom w:val="none" w:sz="0" w:space="0" w:color="auto"/>
            <w:right w:val="none" w:sz="0" w:space="0" w:color="auto"/>
          </w:divBdr>
        </w:div>
        <w:div w:id="134225194">
          <w:marLeft w:val="640"/>
          <w:marRight w:val="0"/>
          <w:marTop w:val="0"/>
          <w:marBottom w:val="0"/>
          <w:divBdr>
            <w:top w:val="none" w:sz="0" w:space="0" w:color="auto"/>
            <w:left w:val="none" w:sz="0" w:space="0" w:color="auto"/>
            <w:bottom w:val="none" w:sz="0" w:space="0" w:color="auto"/>
            <w:right w:val="none" w:sz="0" w:space="0" w:color="auto"/>
          </w:divBdr>
        </w:div>
        <w:div w:id="1724479174">
          <w:marLeft w:val="640"/>
          <w:marRight w:val="0"/>
          <w:marTop w:val="0"/>
          <w:marBottom w:val="0"/>
          <w:divBdr>
            <w:top w:val="none" w:sz="0" w:space="0" w:color="auto"/>
            <w:left w:val="none" w:sz="0" w:space="0" w:color="auto"/>
            <w:bottom w:val="none" w:sz="0" w:space="0" w:color="auto"/>
            <w:right w:val="none" w:sz="0" w:space="0" w:color="auto"/>
          </w:divBdr>
        </w:div>
        <w:div w:id="1108499672">
          <w:marLeft w:val="640"/>
          <w:marRight w:val="0"/>
          <w:marTop w:val="0"/>
          <w:marBottom w:val="0"/>
          <w:divBdr>
            <w:top w:val="none" w:sz="0" w:space="0" w:color="auto"/>
            <w:left w:val="none" w:sz="0" w:space="0" w:color="auto"/>
            <w:bottom w:val="none" w:sz="0" w:space="0" w:color="auto"/>
            <w:right w:val="none" w:sz="0" w:space="0" w:color="auto"/>
          </w:divBdr>
        </w:div>
        <w:div w:id="1731806795">
          <w:marLeft w:val="640"/>
          <w:marRight w:val="0"/>
          <w:marTop w:val="0"/>
          <w:marBottom w:val="0"/>
          <w:divBdr>
            <w:top w:val="none" w:sz="0" w:space="0" w:color="auto"/>
            <w:left w:val="none" w:sz="0" w:space="0" w:color="auto"/>
            <w:bottom w:val="none" w:sz="0" w:space="0" w:color="auto"/>
            <w:right w:val="none" w:sz="0" w:space="0" w:color="auto"/>
          </w:divBdr>
        </w:div>
        <w:div w:id="1369376136">
          <w:marLeft w:val="640"/>
          <w:marRight w:val="0"/>
          <w:marTop w:val="0"/>
          <w:marBottom w:val="0"/>
          <w:divBdr>
            <w:top w:val="none" w:sz="0" w:space="0" w:color="auto"/>
            <w:left w:val="none" w:sz="0" w:space="0" w:color="auto"/>
            <w:bottom w:val="none" w:sz="0" w:space="0" w:color="auto"/>
            <w:right w:val="none" w:sz="0" w:space="0" w:color="auto"/>
          </w:divBdr>
        </w:div>
        <w:div w:id="945818837">
          <w:marLeft w:val="640"/>
          <w:marRight w:val="0"/>
          <w:marTop w:val="0"/>
          <w:marBottom w:val="0"/>
          <w:divBdr>
            <w:top w:val="none" w:sz="0" w:space="0" w:color="auto"/>
            <w:left w:val="none" w:sz="0" w:space="0" w:color="auto"/>
            <w:bottom w:val="none" w:sz="0" w:space="0" w:color="auto"/>
            <w:right w:val="none" w:sz="0" w:space="0" w:color="auto"/>
          </w:divBdr>
        </w:div>
        <w:div w:id="1306622390">
          <w:marLeft w:val="640"/>
          <w:marRight w:val="0"/>
          <w:marTop w:val="0"/>
          <w:marBottom w:val="0"/>
          <w:divBdr>
            <w:top w:val="none" w:sz="0" w:space="0" w:color="auto"/>
            <w:left w:val="none" w:sz="0" w:space="0" w:color="auto"/>
            <w:bottom w:val="none" w:sz="0" w:space="0" w:color="auto"/>
            <w:right w:val="none" w:sz="0" w:space="0" w:color="auto"/>
          </w:divBdr>
        </w:div>
        <w:div w:id="2013946903">
          <w:marLeft w:val="640"/>
          <w:marRight w:val="0"/>
          <w:marTop w:val="0"/>
          <w:marBottom w:val="0"/>
          <w:divBdr>
            <w:top w:val="none" w:sz="0" w:space="0" w:color="auto"/>
            <w:left w:val="none" w:sz="0" w:space="0" w:color="auto"/>
            <w:bottom w:val="none" w:sz="0" w:space="0" w:color="auto"/>
            <w:right w:val="none" w:sz="0" w:space="0" w:color="auto"/>
          </w:divBdr>
        </w:div>
        <w:div w:id="1576428326">
          <w:marLeft w:val="640"/>
          <w:marRight w:val="0"/>
          <w:marTop w:val="0"/>
          <w:marBottom w:val="0"/>
          <w:divBdr>
            <w:top w:val="none" w:sz="0" w:space="0" w:color="auto"/>
            <w:left w:val="none" w:sz="0" w:space="0" w:color="auto"/>
            <w:bottom w:val="none" w:sz="0" w:space="0" w:color="auto"/>
            <w:right w:val="none" w:sz="0" w:space="0" w:color="auto"/>
          </w:divBdr>
        </w:div>
        <w:div w:id="1410695086">
          <w:marLeft w:val="640"/>
          <w:marRight w:val="0"/>
          <w:marTop w:val="0"/>
          <w:marBottom w:val="0"/>
          <w:divBdr>
            <w:top w:val="none" w:sz="0" w:space="0" w:color="auto"/>
            <w:left w:val="none" w:sz="0" w:space="0" w:color="auto"/>
            <w:bottom w:val="none" w:sz="0" w:space="0" w:color="auto"/>
            <w:right w:val="none" w:sz="0" w:space="0" w:color="auto"/>
          </w:divBdr>
        </w:div>
        <w:div w:id="1957826702">
          <w:marLeft w:val="640"/>
          <w:marRight w:val="0"/>
          <w:marTop w:val="0"/>
          <w:marBottom w:val="0"/>
          <w:divBdr>
            <w:top w:val="none" w:sz="0" w:space="0" w:color="auto"/>
            <w:left w:val="none" w:sz="0" w:space="0" w:color="auto"/>
            <w:bottom w:val="none" w:sz="0" w:space="0" w:color="auto"/>
            <w:right w:val="none" w:sz="0" w:space="0" w:color="auto"/>
          </w:divBdr>
        </w:div>
        <w:div w:id="818766723">
          <w:marLeft w:val="640"/>
          <w:marRight w:val="0"/>
          <w:marTop w:val="0"/>
          <w:marBottom w:val="0"/>
          <w:divBdr>
            <w:top w:val="none" w:sz="0" w:space="0" w:color="auto"/>
            <w:left w:val="none" w:sz="0" w:space="0" w:color="auto"/>
            <w:bottom w:val="none" w:sz="0" w:space="0" w:color="auto"/>
            <w:right w:val="none" w:sz="0" w:space="0" w:color="auto"/>
          </w:divBdr>
        </w:div>
        <w:div w:id="796529440">
          <w:marLeft w:val="640"/>
          <w:marRight w:val="0"/>
          <w:marTop w:val="0"/>
          <w:marBottom w:val="0"/>
          <w:divBdr>
            <w:top w:val="none" w:sz="0" w:space="0" w:color="auto"/>
            <w:left w:val="none" w:sz="0" w:space="0" w:color="auto"/>
            <w:bottom w:val="none" w:sz="0" w:space="0" w:color="auto"/>
            <w:right w:val="none" w:sz="0" w:space="0" w:color="auto"/>
          </w:divBdr>
        </w:div>
        <w:div w:id="968634240">
          <w:marLeft w:val="640"/>
          <w:marRight w:val="0"/>
          <w:marTop w:val="0"/>
          <w:marBottom w:val="0"/>
          <w:divBdr>
            <w:top w:val="none" w:sz="0" w:space="0" w:color="auto"/>
            <w:left w:val="none" w:sz="0" w:space="0" w:color="auto"/>
            <w:bottom w:val="none" w:sz="0" w:space="0" w:color="auto"/>
            <w:right w:val="none" w:sz="0" w:space="0" w:color="auto"/>
          </w:divBdr>
        </w:div>
        <w:div w:id="1242255261">
          <w:marLeft w:val="640"/>
          <w:marRight w:val="0"/>
          <w:marTop w:val="0"/>
          <w:marBottom w:val="0"/>
          <w:divBdr>
            <w:top w:val="none" w:sz="0" w:space="0" w:color="auto"/>
            <w:left w:val="none" w:sz="0" w:space="0" w:color="auto"/>
            <w:bottom w:val="none" w:sz="0" w:space="0" w:color="auto"/>
            <w:right w:val="none" w:sz="0" w:space="0" w:color="auto"/>
          </w:divBdr>
        </w:div>
        <w:div w:id="1507012864">
          <w:marLeft w:val="640"/>
          <w:marRight w:val="0"/>
          <w:marTop w:val="0"/>
          <w:marBottom w:val="0"/>
          <w:divBdr>
            <w:top w:val="none" w:sz="0" w:space="0" w:color="auto"/>
            <w:left w:val="none" w:sz="0" w:space="0" w:color="auto"/>
            <w:bottom w:val="none" w:sz="0" w:space="0" w:color="auto"/>
            <w:right w:val="none" w:sz="0" w:space="0" w:color="auto"/>
          </w:divBdr>
        </w:div>
        <w:div w:id="1705404927">
          <w:marLeft w:val="640"/>
          <w:marRight w:val="0"/>
          <w:marTop w:val="0"/>
          <w:marBottom w:val="0"/>
          <w:divBdr>
            <w:top w:val="none" w:sz="0" w:space="0" w:color="auto"/>
            <w:left w:val="none" w:sz="0" w:space="0" w:color="auto"/>
            <w:bottom w:val="none" w:sz="0" w:space="0" w:color="auto"/>
            <w:right w:val="none" w:sz="0" w:space="0" w:color="auto"/>
          </w:divBdr>
        </w:div>
        <w:div w:id="214894398">
          <w:marLeft w:val="640"/>
          <w:marRight w:val="0"/>
          <w:marTop w:val="0"/>
          <w:marBottom w:val="0"/>
          <w:divBdr>
            <w:top w:val="none" w:sz="0" w:space="0" w:color="auto"/>
            <w:left w:val="none" w:sz="0" w:space="0" w:color="auto"/>
            <w:bottom w:val="none" w:sz="0" w:space="0" w:color="auto"/>
            <w:right w:val="none" w:sz="0" w:space="0" w:color="auto"/>
          </w:divBdr>
        </w:div>
      </w:divsChild>
    </w:div>
    <w:div w:id="1765490737">
      <w:bodyDiv w:val="1"/>
      <w:marLeft w:val="0"/>
      <w:marRight w:val="0"/>
      <w:marTop w:val="0"/>
      <w:marBottom w:val="0"/>
      <w:divBdr>
        <w:top w:val="none" w:sz="0" w:space="0" w:color="auto"/>
        <w:left w:val="none" w:sz="0" w:space="0" w:color="auto"/>
        <w:bottom w:val="none" w:sz="0" w:space="0" w:color="auto"/>
        <w:right w:val="none" w:sz="0" w:space="0" w:color="auto"/>
      </w:divBdr>
    </w:div>
    <w:div w:id="1766808071">
      <w:bodyDiv w:val="1"/>
      <w:marLeft w:val="0"/>
      <w:marRight w:val="0"/>
      <w:marTop w:val="0"/>
      <w:marBottom w:val="0"/>
      <w:divBdr>
        <w:top w:val="none" w:sz="0" w:space="0" w:color="auto"/>
        <w:left w:val="none" w:sz="0" w:space="0" w:color="auto"/>
        <w:bottom w:val="none" w:sz="0" w:space="0" w:color="auto"/>
        <w:right w:val="none" w:sz="0" w:space="0" w:color="auto"/>
      </w:divBdr>
      <w:divsChild>
        <w:div w:id="1194073649">
          <w:marLeft w:val="640"/>
          <w:marRight w:val="0"/>
          <w:marTop w:val="0"/>
          <w:marBottom w:val="0"/>
          <w:divBdr>
            <w:top w:val="none" w:sz="0" w:space="0" w:color="auto"/>
            <w:left w:val="none" w:sz="0" w:space="0" w:color="auto"/>
            <w:bottom w:val="none" w:sz="0" w:space="0" w:color="auto"/>
            <w:right w:val="none" w:sz="0" w:space="0" w:color="auto"/>
          </w:divBdr>
        </w:div>
        <w:div w:id="1181748509">
          <w:marLeft w:val="640"/>
          <w:marRight w:val="0"/>
          <w:marTop w:val="0"/>
          <w:marBottom w:val="0"/>
          <w:divBdr>
            <w:top w:val="none" w:sz="0" w:space="0" w:color="auto"/>
            <w:left w:val="none" w:sz="0" w:space="0" w:color="auto"/>
            <w:bottom w:val="none" w:sz="0" w:space="0" w:color="auto"/>
            <w:right w:val="none" w:sz="0" w:space="0" w:color="auto"/>
          </w:divBdr>
        </w:div>
        <w:div w:id="367340084">
          <w:marLeft w:val="640"/>
          <w:marRight w:val="0"/>
          <w:marTop w:val="0"/>
          <w:marBottom w:val="0"/>
          <w:divBdr>
            <w:top w:val="none" w:sz="0" w:space="0" w:color="auto"/>
            <w:left w:val="none" w:sz="0" w:space="0" w:color="auto"/>
            <w:bottom w:val="none" w:sz="0" w:space="0" w:color="auto"/>
            <w:right w:val="none" w:sz="0" w:space="0" w:color="auto"/>
          </w:divBdr>
        </w:div>
        <w:div w:id="342979317">
          <w:marLeft w:val="640"/>
          <w:marRight w:val="0"/>
          <w:marTop w:val="0"/>
          <w:marBottom w:val="0"/>
          <w:divBdr>
            <w:top w:val="none" w:sz="0" w:space="0" w:color="auto"/>
            <w:left w:val="none" w:sz="0" w:space="0" w:color="auto"/>
            <w:bottom w:val="none" w:sz="0" w:space="0" w:color="auto"/>
            <w:right w:val="none" w:sz="0" w:space="0" w:color="auto"/>
          </w:divBdr>
        </w:div>
        <w:div w:id="1489056065">
          <w:marLeft w:val="640"/>
          <w:marRight w:val="0"/>
          <w:marTop w:val="0"/>
          <w:marBottom w:val="0"/>
          <w:divBdr>
            <w:top w:val="none" w:sz="0" w:space="0" w:color="auto"/>
            <w:left w:val="none" w:sz="0" w:space="0" w:color="auto"/>
            <w:bottom w:val="none" w:sz="0" w:space="0" w:color="auto"/>
            <w:right w:val="none" w:sz="0" w:space="0" w:color="auto"/>
          </w:divBdr>
        </w:div>
        <w:div w:id="533232319">
          <w:marLeft w:val="640"/>
          <w:marRight w:val="0"/>
          <w:marTop w:val="0"/>
          <w:marBottom w:val="0"/>
          <w:divBdr>
            <w:top w:val="none" w:sz="0" w:space="0" w:color="auto"/>
            <w:left w:val="none" w:sz="0" w:space="0" w:color="auto"/>
            <w:bottom w:val="none" w:sz="0" w:space="0" w:color="auto"/>
            <w:right w:val="none" w:sz="0" w:space="0" w:color="auto"/>
          </w:divBdr>
        </w:div>
        <w:div w:id="508107000">
          <w:marLeft w:val="640"/>
          <w:marRight w:val="0"/>
          <w:marTop w:val="0"/>
          <w:marBottom w:val="0"/>
          <w:divBdr>
            <w:top w:val="none" w:sz="0" w:space="0" w:color="auto"/>
            <w:left w:val="none" w:sz="0" w:space="0" w:color="auto"/>
            <w:bottom w:val="none" w:sz="0" w:space="0" w:color="auto"/>
            <w:right w:val="none" w:sz="0" w:space="0" w:color="auto"/>
          </w:divBdr>
        </w:div>
        <w:div w:id="1869567741">
          <w:marLeft w:val="640"/>
          <w:marRight w:val="0"/>
          <w:marTop w:val="0"/>
          <w:marBottom w:val="0"/>
          <w:divBdr>
            <w:top w:val="none" w:sz="0" w:space="0" w:color="auto"/>
            <w:left w:val="none" w:sz="0" w:space="0" w:color="auto"/>
            <w:bottom w:val="none" w:sz="0" w:space="0" w:color="auto"/>
            <w:right w:val="none" w:sz="0" w:space="0" w:color="auto"/>
          </w:divBdr>
        </w:div>
        <w:div w:id="1319306602">
          <w:marLeft w:val="640"/>
          <w:marRight w:val="0"/>
          <w:marTop w:val="0"/>
          <w:marBottom w:val="0"/>
          <w:divBdr>
            <w:top w:val="none" w:sz="0" w:space="0" w:color="auto"/>
            <w:left w:val="none" w:sz="0" w:space="0" w:color="auto"/>
            <w:bottom w:val="none" w:sz="0" w:space="0" w:color="auto"/>
            <w:right w:val="none" w:sz="0" w:space="0" w:color="auto"/>
          </w:divBdr>
        </w:div>
        <w:div w:id="739793530">
          <w:marLeft w:val="640"/>
          <w:marRight w:val="0"/>
          <w:marTop w:val="0"/>
          <w:marBottom w:val="0"/>
          <w:divBdr>
            <w:top w:val="none" w:sz="0" w:space="0" w:color="auto"/>
            <w:left w:val="none" w:sz="0" w:space="0" w:color="auto"/>
            <w:bottom w:val="none" w:sz="0" w:space="0" w:color="auto"/>
            <w:right w:val="none" w:sz="0" w:space="0" w:color="auto"/>
          </w:divBdr>
        </w:div>
        <w:div w:id="453867183">
          <w:marLeft w:val="640"/>
          <w:marRight w:val="0"/>
          <w:marTop w:val="0"/>
          <w:marBottom w:val="0"/>
          <w:divBdr>
            <w:top w:val="none" w:sz="0" w:space="0" w:color="auto"/>
            <w:left w:val="none" w:sz="0" w:space="0" w:color="auto"/>
            <w:bottom w:val="none" w:sz="0" w:space="0" w:color="auto"/>
            <w:right w:val="none" w:sz="0" w:space="0" w:color="auto"/>
          </w:divBdr>
        </w:div>
        <w:div w:id="1235361176">
          <w:marLeft w:val="640"/>
          <w:marRight w:val="0"/>
          <w:marTop w:val="0"/>
          <w:marBottom w:val="0"/>
          <w:divBdr>
            <w:top w:val="none" w:sz="0" w:space="0" w:color="auto"/>
            <w:left w:val="none" w:sz="0" w:space="0" w:color="auto"/>
            <w:bottom w:val="none" w:sz="0" w:space="0" w:color="auto"/>
            <w:right w:val="none" w:sz="0" w:space="0" w:color="auto"/>
          </w:divBdr>
        </w:div>
        <w:div w:id="1503735081">
          <w:marLeft w:val="640"/>
          <w:marRight w:val="0"/>
          <w:marTop w:val="0"/>
          <w:marBottom w:val="0"/>
          <w:divBdr>
            <w:top w:val="none" w:sz="0" w:space="0" w:color="auto"/>
            <w:left w:val="none" w:sz="0" w:space="0" w:color="auto"/>
            <w:bottom w:val="none" w:sz="0" w:space="0" w:color="auto"/>
            <w:right w:val="none" w:sz="0" w:space="0" w:color="auto"/>
          </w:divBdr>
        </w:div>
        <w:div w:id="125707715">
          <w:marLeft w:val="640"/>
          <w:marRight w:val="0"/>
          <w:marTop w:val="0"/>
          <w:marBottom w:val="0"/>
          <w:divBdr>
            <w:top w:val="none" w:sz="0" w:space="0" w:color="auto"/>
            <w:left w:val="none" w:sz="0" w:space="0" w:color="auto"/>
            <w:bottom w:val="none" w:sz="0" w:space="0" w:color="auto"/>
            <w:right w:val="none" w:sz="0" w:space="0" w:color="auto"/>
          </w:divBdr>
        </w:div>
        <w:div w:id="761922131">
          <w:marLeft w:val="640"/>
          <w:marRight w:val="0"/>
          <w:marTop w:val="0"/>
          <w:marBottom w:val="0"/>
          <w:divBdr>
            <w:top w:val="none" w:sz="0" w:space="0" w:color="auto"/>
            <w:left w:val="none" w:sz="0" w:space="0" w:color="auto"/>
            <w:bottom w:val="none" w:sz="0" w:space="0" w:color="auto"/>
            <w:right w:val="none" w:sz="0" w:space="0" w:color="auto"/>
          </w:divBdr>
        </w:div>
        <w:div w:id="1161460787">
          <w:marLeft w:val="640"/>
          <w:marRight w:val="0"/>
          <w:marTop w:val="0"/>
          <w:marBottom w:val="0"/>
          <w:divBdr>
            <w:top w:val="none" w:sz="0" w:space="0" w:color="auto"/>
            <w:left w:val="none" w:sz="0" w:space="0" w:color="auto"/>
            <w:bottom w:val="none" w:sz="0" w:space="0" w:color="auto"/>
            <w:right w:val="none" w:sz="0" w:space="0" w:color="auto"/>
          </w:divBdr>
        </w:div>
        <w:div w:id="1740056813">
          <w:marLeft w:val="640"/>
          <w:marRight w:val="0"/>
          <w:marTop w:val="0"/>
          <w:marBottom w:val="0"/>
          <w:divBdr>
            <w:top w:val="none" w:sz="0" w:space="0" w:color="auto"/>
            <w:left w:val="none" w:sz="0" w:space="0" w:color="auto"/>
            <w:bottom w:val="none" w:sz="0" w:space="0" w:color="auto"/>
            <w:right w:val="none" w:sz="0" w:space="0" w:color="auto"/>
          </w:divBdr>
        </w:div>
        <w:div w:id="702901807">
          <w:marLeft w:val="640"/>
          <w:marRight w:val="0"/>
          <w:marTop w:val="0"/>
          <w:marBottom w:val="0"/>
          <w:divBdr>
            <w:top w:val="none" w:sz="0" w:space="0" w:color="auto"/>
            <w:left w:val="none" w:sz="0" w:space="0" w:color="auto"/>
            <w:bottom w:val="none" w:sz="0" w:space="0" w:color="auto"/>
            <w:right w:val="none" w:sz="0" w:space="0" w:color="auto"/>
          </w:divBdr>
        </w:div>
        <w:div w:id="672028185">
          <w:marLeft w:val="640"/>
          <w:marRight w:val="0"/>
          <w:marTop w:val="0"/>
          <w:marBottom w:val="0"/>
          <w:divBdr>
            <w:top w:val="none" w:sz="0" w:space="0" w:color="auto"/>
            <w:left w:val="none" w:sz="0" w:space="0" w:color="auto"/>
            <w:bottom w:val="none" w:sz="0" w:space="0" w:color="auto"/>
            <w:right w:val="none" w:sz="0" w:space="0" w:color="auto"/>
          </w:divBdr>
        </w:div>
        <w:div w:id="649870173">
          <w:marLeft w:val="640"/>
          <w:marRight w:val="0"/>
          <w:marTop w:val="0"/>
          <w:marBottom w:val="0"/>
          <w:divBdr>
            <w:top w:val="none" w:sz="0" w:space="0" w:color="auto"/>
            <w:left w:val="none" w:sz="0" w:space="0" w:color="auto"/>
            <w:bottom w:val="none" w:sz="0" w:space="0" w:color="auto"/>
            <w:right w:val="none" w:sz="0" w:space="0" w:color="auto"/>
          </w:divBdr>
        </w:div>
        <w:div w:id="1887642160">
          <w:marLeft w:val="640"/>
          <w:marRight w:val="0"/>
          <w:marTop w:val="0"/>
          <w:marBottom w:val="0"/>
          <w:divBdr>
            <w:top w:val="none" w:sz="0" w:space="0" w:color="auto"/>
            <w:left w:val="none" w:sz="0" w:space="0" w:color="auto"/>
            <w:bottom w:val="none" w:sz="0" w:space="0" w:color="auto"/>
            <w:right w:val="none" w:sz="0" w:space="0" w:color="auto"/>
          </w:divBdr>
        </w:div>
        <w:div w:id="342979518">
          <w:marLeft w:val="640"/>
          <w:marRight w:val="0"/>
          <w:marTop w:val="0"/>
          <w:marBottom w:val="0"/>
          <w:divBdr>
            <w:top w:val="none" w:sz="0" w:space="0" w:color="auto"/>
            <w:left w:val="none" w:sz="0" w:space="0" w:color="auto"/>
            <w:bottom w:val="none" w:sz="0" w:space="0" w:color="auto"/>
            <w:right w:val="none" w:sz="0" w:space="0" w:color="auto"/>
          </w:divBdr>
        </w:div>
        <w:div w:id="1539320313">
          <w:marLeft w:val="640"/>
          <w:marRight w:val="0"/>
          <w:marTop w:val="0"/>
          <w:marBottom w:val="0"/>
          <w:divBdr>
            <w:top w:val="none" w:sz="0" w:space="0" w:color="auto"/>
            <w:left w:val="none" w:sz="0" w:space="0" w:color="auto"/>
            <w:bottom w:val="none" w:sz="0" w:space="0" w:color="auto"/>
            <w:right w:val="none" w:sz="0" w:space="0" w:color="auto"/>
          </w:divBdr>
        </w:div>
        <w:div w:id="1446386240">
          <w:marLeft w:val="640"/>
          <w:marRight w:val="0"/>
          <w:marTop w:val="0"/>
          <w:marBottom w:val="0"/>
          <w:divBdr>
            <w:top w:val="none" w:sz="0" w:space="0" w:color="auto"/>
            <w:left w:val="none" w:sz="0" w:space="0" w:color="auto"/>
            <w:bottom w:val="none" w:sz="0" w:space="0" w:color="auto"/>
            <w:right w:val="none" w:sz="0" w:space="0" w:color="auto"/>
          </w:divBdr>
        </w:div>
        <w:div w:id="392704294">
          <w:marLeft w:val="640"/>
          <w:marRight w:val="0"/>
          <w:marTop w:val="0"/>
          <w:marBottom w:val="0"/>
          <w:divBdr>
            <w:top w:val="none" w:sz="0" w:space="0" w:color="auto"/>
            <w:left w:val="none" w:sz="0" w:space="0" w:color="auto"/>
            <w:bottom w:val="none" w:sz="0" w:space="0" w:color="auto"/>
            <w:right w:val="none" w:sz="0" w:space="0" w:color="auto"/>
          </w:divBdr>
        </w:div>
        <w:div w:id="478499949">
          <w:marLeft w:val="640"/>
          <w:marRight w:val="0"/>
          <w:marTop w:val="0"/>
          <w:marBottom w:val="0"/>
          <w:divBdr>
            <w:top w:val="none" w:sz="0" w:space="0" w:color="auto"/>
            <w:left w:val="none" w:sz="0" w:space="0" w:color="auto"/>
            <w:bottom w:val="none" w:sz="0" w:space="0" w:color="auto"/>
            <w:right w:val="none" w:sz="0" w:space="0" w:color="auto"/>
          </w:divBdr>
        </w:div>
        <w:div w:id="106631088">
          <w:marLeft w:val="640"/>
          <w:marRight w:val="0"/>
          <w:marTop w:val="0"/>
          <w:marBottom w:val="0"/>
          <w:divBdr>
            <w:top w:val="none" w:sz="0" w:space="0" w:color="auto"/>
            <w:left w:val="none" w:sz="0" w:space="0" w:color="auto"/>
            <w:bottom w:val="none" w:sz="0" w:space="0" w:color="auto"/>
            <w:right w:val="none" w:sz="0" w:space="0" w:color="auto"/>
          </w:divBdr>
        </w:div>
        <w:div w:id="1330713379">
          <w:marLeft w:val="640"/>
          <w:marRight w:val="0"/>
          <w:marTop w:val="0"/>
          <w:marBottom w:val="0"/>
          <w:divBdr>
            <w:top w:val="none" w:sz="0" w:space="0" w:color="auto"/>
            <w:left w:val="none" w:sz="0" w:space="0" w:color="auto"/>
            <w:bottom w:val="none" w:sz="0" w:space="0" w:color="auto"/>
            <w:right w:val="none" w:sz="0" w:space="0" w:color="auto"/>
          </w:divBdr>
        </w:div>
        <w:div w:id="757555965">
          <w:marLeft w:val="640"/>
          <w:marRight w:val="0"/>
          <w:marTop w:val="0"/>
          <w:marBottom w:val="0"/>
          <w:divBdr>
            <w:top w:val="none" w:sz="0" w:space="0" w:color="auto"/>
            <w:left w:val="none" w:sz="0" w:space="0" w:color="auto"/>
            <w:bottom w:val="none" w:sz="0" w:space="0" w:color="auto"/>
            <w:right w:val="none" w:sz="0" w:space="0" w:color="auto"/>
          </w:divBdr>
        </w:div>
        <w:div w:id="799956821">
          <w:marLeft w:val="640"/>
          <w:marRight w:val="0"/>
          <w:marTop w:val="0"/>
          <w:marBottom w:val="0"/>
          <w:divBdr>
            <w:top w:val="none" w:sz="0" w:space="0" w:color="auto"/>
            <w:left w:val="none" w:sz="0" w:space="0" w:color="auto"/>
            <w:bottom w:val="none" w:sz="0" w:space="0" w:color="auto"/>
            <w:right w:val="none" w:sz="0" w:space="0" w:color="auto"/>
          </w:divBdr>
        </w:div>
      </w:divsChild>
    </w:div>
    <w:div w:id="1769546238">
      <w:bodyDiv w:val="1"/>
      <w:marLeft w:val="0"/>
      <w:marRight w:val="0"/>
      <w:marTop w:val="0"/>
      <w:marBottom w:val="0"/>
      <w:divBdr>
        <w:top w:val="none" w:sz="0" w:space="0" w:color="auto"/>
        <w:left w:val="none" w:sz="0" w:space="0" w:color="auto"/>
        <w:bottom w:val="none" w:sz="0" w:space="0" w:color="auto"/>
        <w:right w:val="none" w:sz="0" w:space="0" w:color="auto"/>
      </w:divBdr>
    </w:div>
    <w:div w:id="1775124781">
      <w:bodyDiv w:val="1"/>
      <w:marLeft w:val="0"/>
      <w:marRight w:val="0"/>
      <w:marTop w:val="0"/>
      <w:marBottom w:val="0"/>
      <w:divBdr>
        <w:top w:val="none" w:sz="0" w:space="0" w:color="auto"/>
        <w:left w:val="none" w:sz="0" w:space="0" w:color="auto"/>
        <w:bottom w:val="none" w:sz="0" w:space="0" w:color="auto"/>
        <w:right w:val="none" w:sz="0" w:space="0" w:color="auto"/>
      </w:divBdr>
    </w:div>
    <w:div w:id="1775394556">
      <w:bodyDiv w:val="1"/>
      <w:marLeft w:val="0"/>
      <w:marRight w:val="0"/>
      <w:marTop w:val="0"/>
      <w:marBottom w:val="0"/>
      <w:divBdr>
        <w:top w:val="none" w:sz="0" w:space="0" w:color="auto"/>
        <w:left w:val="none" w:sz="0" w:space="0" w:color="auto"/>
        <w:bottom w:val="none" w:sz="0" w:space="0" w:color="auto"/>
        <w:right w:val="none" w:sz="0" w:space="0" w:color="auto"/>
      </w:divBdr>
      <w:divsChild>
        <w:div w:id="1572814799">
          <w:marLeft w:val="640"/>
          <w:marRight w:val="0"/>
          <w:marTop w:val="0"/>
          <w:marBottom w:val="0"/>
          <w:divBdr>
            <w:top w:val="none" w:sz="0" w:space="0" w:color="auto"/>
            <w:left w:val="none" w:sz="0" w:space="0" w:color="auto"/>
            <w:bottom w:val="none" w:sz="0" w:space="0" w:color="auto"/>
            <w:right w:val="none" w:sz="0" w:space="0" w:color="auto"/>
          </w:divBdr>
        </w:div>
        <w:div w:id="1929002382">
          <w:marLeft w:val="640"/>
          <w:marRight w:val="0"/>
          <w:marTop w:val="0"/>
          <w:marBottom w:val="0"/>
          <w:divBdr>
            <w:top w:val="none" w:sz="0" w:space="0" w:color="auto"/>
            <w:left w:val="none" w:sz="0" w:space="0" w:color="auto"/>
            <w:bottom w:val="none" w:sz="0" w:space="0" w:color="auto"/>
            <w:right w:val="none" w:sz="0" w:space="0" w:color="auto"/>
          </w:divBdr>
        </w:div>
        <w:div w:id="133568566">
          <w:marLeft w:val="640"/>
          <w:marRight w:val="0"/>
          <w:marTop w:val="0"/>
          <w:marBottom w:val="0"/>
          <w:divBdr>
            <w:top w:val="none" w:sz="0" w:space="0" w:color="auto"/>
            <w:left w:val="none" w:sz="0" w:space="0" w:color="auto"/>
            <w:bottom w:val="none" w:sz="0" w:space="0" w:color="auto"/>
            <w:right w:val="none" w:sz="0" w:space="0" w:color="auto"/>
          </w:divBdr>
        </w:div>
        <w:div w:id="1364137132">
          <w:marLeft w:val="640"/>
          <w:marRight w:val="0"/>
          <w:marTop w:val="0"/>
          <w:marBottom w:val="0"/>
          <w:divBdr>
            <w:top w:val="none" w:sz="0" w:space="0" w:color="auto"/>
            <w:left w:val="none" w:sz="0" w:space="0" w:color="auto"/>
            <w:bottom w:val="none" w:sz="0" w:space="0" w:color="auto"/>
            <w:right w:val="none" w:sz="0" w:space="0" w:color="auto"/>
          </w:divBdr>
        </w:div>
        <w:div w:id="371344940">
          <w:marLeft w:val="640"/>
          <w:marRight w:val="0"/>
          <w:marTop w:val="0"/>
          <w:marBottom w:val="0"/>
          <w:divBdr>
            <w:top w:val="none" w:sz="0" w:space="0" w:color="auto"/>
            <w:left w:val="none" w:sz="0" w:space="0" w:color="auto"/>
            <w:bottom w:val="none" w:sz="0" w:space="0" w:color="auto"/>
            <w:right w:val="none" w:sz="0" w:space="0" w:color="auto"/>
          </w:divBdr>
        </w:div>
        <w:div w:id="733118287">
          <w:marLeft w:val="640"/>
          <w:marRight w:val="0"/>
          <w:marTop w:val="0"/>
          <w:marBottom w:val="0"/>
          <w:divBdr>
            <w:top w:val="none" w:sz="0" w:space="0" w:color="auto"/>
            <w:left w:val="none" w:sz="0" w:space="0" w:color="auto"/>
            <w:bottom w:val="none" w:sz="0" w:space="0" w:color="auto"/>
            <w:right w:val="none" w:sz="0" w:space="0" w:color="auto"/>
          </w:divBdr>
        </w:div>
        <w:div w:id="357858452">
          <w:marLeft w:val="640"/>
          <w:marRight w:val="0"/>
          <w:marTop w:val="0"/>
          <w:marBottom w:val="0"/>
          <w:divBdr>
            <w:top w:val="none" w:sz="0" w:space="0" w:color="auto"/>
            <w:left w:val="none" w:sz="0" w:space="0" w:color="auto"/>
            <w:bottom w:val="none" w:sz="0" w:space="0" w:color="auto"/>
            <w:right w:val="none" w:sz="0" w:space="0" w:color="auto"/>
          </w:divBdr>
        </w:div>
        <w:div w:id="1922133390">
          <w:marLeft w:val="640"/>
          <w:marRight w:val="0"/>
          <w:marTop w:val="0"/>
          <w:marBottom w:val="0"/>
          <w:divBdr>
            <w:top w:val="none" w:sz="0" w:space="0" w:color="auto"/>
            <w:left w:val="none" w:sz="0" w:space="0" w:color="auto"/>
            <w:bottom w:val="none" w:sz="0" w:space="0" w:color="auto"/>
            <w:right w:val="none" w:sz="0" w:space="0" w:color="auto"/>
          </w:divBdr>
        </w:div>
        <w:div w:id="2071808079">
          <w:marLeft w:val="640"/>
          <w:marRight w:val="0"/>
          <w:marTop w:val="0"/>
          <w:marBottom w:val="0"/>
          <w:divBdr>
            <w:top w:val="none" w:sz="0" w:space="0" w:color="auto"/>
            <w:left w:val="none" w:sz="0" w:space="0" w:color="auto"/>
            <w:bottom w:val="none" w:sz="0" w:space="0" w:color="auto"/>
            <w:right w:val="none" w:sz="0" w:space="0" w:color="auto"/>
          </w:divBdr>
        </w:div>
        <w:div w:id="556476720">
          <w:marLeft w:val="640"/>
          <w:marRight w:val="0"/>
          <w:marTop w:val="0"/>
          <w:marBottom w:val="0"/>
          <w:divBdr>
            <w:top w:val="none" w:sz="0" w:space="0" w:color="auto"/>
            <w:left w:val="none" w:sz="0" w:space="0" w:color="auto"/>
            <w:bottom w:val="none" w:sz="0" w:space="0" w:color="auto"/>
            <w:right w:val="none" w:sz="0" w:space="0" w:color="auto"/>
          </w:divBdr>
        </w:div>
        <w:div w:id="527719366">
          <w:marLeft w:val="640"/>
          <w:marRight w:val="0"/>
          <w:marTop w:val="0"/>
          <w:marBottom w:val="0"/>
          <w:divBdr>
            <w:top w:val="none" w:sz="0" w:space="0" w:color="auto"/>
            <w:left w:val="none" w:sz="0" w:space="0" w:color="auto"/>
            <w:bottom w:val="none" w:sz="0" w:space="0" w:color="auto"/>
            <w:right w:val="none" w:sz="0" w:space="0" w:color="auto"/>
          </w:divBdr>
        </w:div>
        <w:div w:id="1469670243">
          <w:marLeft w:val="640"/>
          <w:marRight w:val="0"/>
          <w:marTop w:val="0"/>
          <w:marBottom w:val="0"/>
          <w:divBdr>
            <w:top w:val="none" w:sz="0" w:space="0" w:color="auto"/>
            <w:left w:val="none" w:sz="0" w:space="0" w:color="auto"/>
            <w:bottom w:val="none" w:sz="0" w:space="0" w:color="auto"/>
            <w:right w:val="none" w:sz="0" w:space="0" w:color="auto"/>
          </w:divBdr>
        </w:div>
        <w:div w:id="36782978">
          <w:marLeft w:val="640"/>
          <w:marRight w:val="0"/>
          <w:marTop w:val="0"/>
          <w:marBottom w:val="0"/>
          <w:divBdr>
            <w:top w:val="none" w:sz="0" w:space="0" w:color="auto"/>
            <w:left w:val="none" w:sz="0" w:space="0" w:color="auto"/>
            <w:bottom w:val="none" w:sz="0" w:space="0" w:color="auto"/>
            <w:right w:val="none" w:sz="0" w:space="0" w:color="auto"/>
          </w:divBdr>
        </w:div>
        <w:div w:id="1800420426">
          <w:marLeft w:val="640"/>
          <w:marRight w:val="0"/>
          <w:marTop w:val="0"/>
          <w:marBottom w:val="0"/>
          <w:divBdr>
            <w:top w:val="none" w:sz="0" w:space="0" w:color="auto"/>
            <w:left w:val="none" w:sz="0" w:space="0" w:color="auto"/>
            <w:bottom w:val="none" w:sz="0" w:space="0" w:color="auto"/>
            <w:right w:val="none" w:sz="0" w:space="0" w:color="auto"/>
          </w:divBdr>
        </w:div>
        <w:div w:id="1962226698">
          <w:marLeft w:val="640"/>
          <w:marRight w:val="0"/>
          <w:marTop w:val="0"/>
          <w:marBottom w:val="0"/>
          <w:divBdr>
            <w:top w:val="none" w:sz="0" w:space="0" w:color="auto"/>
            <w:left w:val="none" w:sz="0" w:space="0" w:color="auto"/>
            <w:bottom w:val="none" w:sz="0" w:space="0" w:color="auto"/>
            <w:right w:val="none" w:sz="0" w:space="0" w:color="auto"/>
          </w:divBdr>
        </w:div>
        <w:div w:id="2068331617">
          <w:marLeft w:val="640"/>
          <w:marRight w:val="0"/>
          <w:marTop w:val="0"/>
          <w:marBottom w:val="0"/>
          <w:divBdr>
            <w:top w:val="none" w:sz="0" w:space="0" w:color="auto"/>
            <w:left w:val="none" w:sz="0" w:space="0" w:color="auto"/>
            <w:bottom w:val="none" w:sz="0" w:space="0" w:color="auto"/>
            <w:right w:val="none" w:sz="0" w:space="0" w:color="auto"/>
          </w:divBdr>
        </w:div>
        <w:div w:id="1656953946">
          <w:marLeft w:val="640"/>
          <w:marRight w:val="0"/>
          <w:marTop w:val="0"/>
          <w:marBottom w:val="0"/>
          <w:divBdr>
            <w:top w:val="none" w:sz="0" w:space="0" w:color="auto"/>
            <w:left w:val="none" w:sz="0" w:space="0" w:color="auto"/>
            <w:bottom w:val="none" w:sz="0" w:space="0" w:color="auto"/>
            <w:right w:val="none" w:sz="0" w:space="0" w:color="auto"/>
          </w:divBdr>
        </w:div>
        <w:div w:id="907689886">
          <w:marLeft w:val="640"/>
          <w:marRight w:val="0"/>
          <w:marTop w:val="0"/>
          <w:marBottom w:val="0"/>
          <w:divBdr>
            <w:top w:val="none" w:sz="0" w:space="0" w:color="auto"/>
            <w:left w:val="none" w:sz="0" w:space="0" w:color="auto"/>
            <w:bottom w:val="none" w:sz="0" w:space="0" w:color="auto"/>
            <w:right w:val="none" w:sz="0" w:space="0" w:color="auto"/>
          </w:divBdr>
        </w:div>
        <w:div w:id="583760442">
          <w:marLeft w:val="640"/>
          <w:marRight w:val="0"/>
          <w:marTop w:val="0"/>
          <w:marBottom w:val="0"/>
          <w:divBdr>
            <w:top w:val="none" w:sz="0" w:space="0" w:color="auto"/>
            <w:left w:val="none" w:sz="0" w:space="0" w:color="auto"/>
            <w:bottom w:val="none" w:sz="0" w:space="0" w:color="auto"/>
            <w:right w:val="none" w:sz="0" w:space="0" w:color="auto"/>
          </w:divBdr>
        </w:div>
        <w:div w:id="1003630413">
          <w:marLeft w:val="640"/>
          <w:marRight w:val="0"/>
          <w:marTop w:val="0"/>
          <w:marBottom w:val="0"/>
          <w:divBdr>
            <w:top w:val="none" w:sz="0" w:space="0" w:color="auto"/>
            <w:left w:val="none" w:sz="0" w:space="0" w:color="auto"/>
            <w:bottom w:val="none" w:sz="0" w:space="0" w:color="auto"/>
            <w:right w:val="none" w:sz="0" w:space="0" w:color="auto"/>
          </w:divBdr>
        </w:div>
        <w:div w:id="1002897981">
          <w:marLeft w:val="640"/>
          <w:marRight w:val="0"/>
          <w:marTop w:val="0"/>
          <w:marBottom w:val="0"/>
          <w:divBdr>
            <w:top w:val="none" w:sz="0" w:space="0" w:color="auto"/>
            <w:left w:val="none" w:sz="0" w:space="0" w:color="auto"/>
            <w:bottom w:val="none" w:sz="0" w:space="0" w:color="auto"/>
            <w:right w:val="none" w:sz="0" w:space="0" w:color="auto"/>
          </w:divBdr>
        </w:div>
        <w:div w:id="1777090837">
          <w:marLeft w:val="640"/>
          <w:marRight w:val="0"/>
          <w:marTop w:val="0"/>
          <w:marBottom w:val="0"/>
          <w:divBdr>
            <w:top w:val="none" w:sz="0" w:space="0" w:color="auto"/>
            <w:left w:val="none" w:sz="0" w:space="0" w:color="auto"/>
            <w:bottom w:val="none" w:sz="0" w:space="0" w:color="auto"/>
            <w:right w:val="none" w:sz="0" w:space="0" w:color="auto"/>
          </w:divBdr>
        </w:div>
        <w:div w:id="1375695821">
          <w:marLeft w:val="640"/>
          <w:marRight w:val="0"/>
          <w:marTop w:val="0"/>
          <w:marBottom w:val="0"/>
          <w:divBdr>
            <w:top w:val="none" w:sz="0" w:space="0" w:color="auto"/>
            <w:left w:val="none" w:sz="0" w:space="0" w:color="auto"/>
            <w:bottom w:val="none" w:sz="0" w:space="0" w:color="auto"/>
            <w:right w:val="none" w:sz="0" w:space="0" w:color="auto"/>
          </w:divBdr>
        </w:div>
        <w:div w:id="557714406">
          <w:marLeft w:val="640"/>
          <w:marRight w:val="0"/>
          <w:marTop w:val="0"/>
          <w:marBottom w:val="0"/>
          <w:divBdr>
            <w:top w:val="none" w:sz="0" w:space="0" w:color="auto"/>
            <w:left w:val="none" w:sz="0" w:space="0" w:color="auto"/>
            <w:bottom w:val="none" w:sz="0" w:space="0" w:color="auto"/>
            <w:right w:val="none" w:sz="0" w:space="0" w:color="auto"/>
          </w:divBdr>
        </w:div>
        <w:div w:id="1987198868">
          <w:marLeft w:val="640"/>
          <w:marRight w:val="0"/>
          <w:marTop w:val="0"/>
          <w:marBottom w:val="0"/>
          <w:divBdr>
            <w:top w:val="none" w:sz="0" w:space="0" w:color="auto"/>
            <w:left w:val="none" w:sz="0" w:space="0" w:color="auto"/>
            <w:bottom w:val="none" w:sz="0" w:space="0" w:color="auto"/>
            <w:right w:val="none" w:sz="0" w:space="0" w:color="auto"/>
          </w:divBdr>
        </w:div>
        <w:div w:id="492915937">
          <w:marLeft w:val="640"/>
          <w:marRight w:val="0"/>
          <w:marTop w:val="0"/>
          <w:marBottom w:val="0"/>
          <w:divBdr>
            <w:top w:val="none" w:sz="0" w:space="0" w:color="auto"/>
            <w:left w:val="none" w:sz="0" w:space="0" w:color="auto"/>
            <w:bottom w:val="none" w:sz="0" w:space="0" w:color="auto"/>
            <w:right w:val="none" w:sz="0" w:space="0" w:color="auto"/>
          </w:divBdr>
        </w:div>
        <w:div w:id="13921192">
          <w:marLeft w:val="640"/>
          <w:marRight w:val="0"/>
          <w:marTop w:val="0"/>
          <w:marBottom w:val="0"/>
          <w:divBdr>
            <w:top w:val="none" w:sz="0" w:space="0" w:color="auto"/>
            <w:left w:val="none" w:sz="0" w:space="0" w:color="auto"/>
            <w:bottom w:val="none" w:sz="0" w:space="0" w:color="auto"/>
            <w:right w:val="none" w:sz="0" w:space="0" w:color="auto"/>
          </w:divBdr>
        </w:div>
        <w:div w:id="781221188">
          <w:marLeft w:val="640"/>
          <w:marRight w:val="0"/>
          <w:marTop w:val="0"/>
          <w:marBottom w:val="0"/>
          <w:divBdr>
            <w:top w:val="none" w:sz="0" w:space="0" w:color="auto"/>
            <w:left w:val="none" w:sz="0" w:space="0" w:color="auto"/>
            <w:bottom w:val="none" w:sz="0" w:space="0" w:color="auto"/>
            <w:right w:val="none" w:sz="0" w:space="0" w:color="auto"/>
          </w:divBdr>
        </w:div>
        <w:div w:id="1400984787">
          <w:marLeft w:val="640"/>
          <w:marRight w:val="0"/>
          <w:marTop w:val="0"/>
          <w:marBottom w:val="0"/>
          <w:divBdr>
            <w:top w:val="none" w:sz="0" w:space="0" w:color="auto"/>
            <w:left w:val="none" w:sz="0" w:space="0" w:color="auto"/>
            <w:bottom w:val="none" w:sz="0" w:space="0" w:color="auto"/>
            <w:right w:val="none" w:sz="0" w:space="0" w:color="auto"/>
          </w:divBdr>
        </w:div>
        <w:div w:id="1142818925">
          <w:marLeft w:val="640"/>
          <w:marRight w:val="0"/>
          <w:marTop w:val="0"/>
          <w:marBottom w:val="0"/>
          <w:divBdr>
            <w:top w:val="none" w:sz="0" w:space="0" w:color="auto"/>
            <w:left w:val="none" w:sz="0" w:space="0" w:color="auto"/>
            <w:bottom w:val="none" w:sz="0" w:space="0" w:color="auto"/>
            <w:right w:val="none" w:sz="0" w:space="0" w:color="auto"/>
          </w:divBdr>
        </w:div>
        <w:div w:id="1501778395">
          <w:marLeft w:val="640"/>
          <w:marRight w:val="0"/>
          <w:marTop w:val="0"/>
          <w:marBottom w:val="0"/>
          <w:divBdr>
            <w:top w:val="none" w:sz="0" w:space="0" w:color="auto"/>
            <w:left w:val="none" w:sz="0" w:space="0" w:color="auto"/>
            <w:bottom w:val="none" w:sz="0" w:space="0" w:color="auto"/>
            <w:right w:val="none" w:sz="0" w:space="0" w:color="auto"/>
          </w:divBdr>
        </w:div>
        <w:div w:id="1602303112">
          <w:marLeft w:val="640"/>
          <w:marRight w:val="0"/>
          <w:marTop w:val="0"/>
          <w:marBottom w:val="0"/>
          <w:divBdr>
            <w:top w:val="none" w:sz="0" w:space="0" w:color="auto"/>
            <w:left w:val="none" w:sz="0" w:space="0" w:color="auto"/>
            <w:bottom w:val="none" w:sz="0" w:space="0" w:color="auto"/>
            <w:right w:val="none" w:sz="0" w:space="0" w:color="auto"/>
          </w:divBdr>
        </w:div>
        <w:div w:id="1462965376">
          <w:marLeft w:val="640"/>
          <w:marRight w:val="0"/>
          <w:marTop w:val="0"/>
          <w:marBottom w:val="0"/>
          <w:divBdr>
            <w:top w:val="none" w:sz="0" w:space="0" w:color="auto"/>
            <w:left w:val="none" w:sz="0" w:space="0" w:color="auto"/>
            <w:bottom w:val="none" w:sz="0" w:space="0" w:color="auto"/>
            <w:right w:val="none" w:sz="0" w:space="0" w:color="auto"/>
          </w:divBdr>
        </w:div>
        <w:div w:id="221412164">
          <w:marLeft w:val="640"/>
          <w:marRight w:val="0"/>
          <w:marTop w:val="0"/>
          <w:marBottom w:val="0"/>
          <w:divBdr>
            <w:top w:val="none" w:sz="0" w:space="0" w:color="auto"/>
            <w:left w:val="none" w:sz="0" w:space="0" w:color="auto"/>
            <w:bottom w:val="none" w:sz="0" w:space="0" w:color="auto"/>
            <w:right w:val="none" w:sz="0" w:space="0" w:color="auto"/>
          </w:divBdr>
        </w:div>
        <w:div w:id="527526145">
          <w:marLeft w:val="640"/>
          <w:marRight w:val="0"/>
          <w:marTop w:val="0"/>
          <w:marBottom w:val="0"/>
          <w:divBdr>
            <w:top w:val="none" w:sz="0" w:space="0" w:color="auto"/>
            <w:left w:val="none" w:sz="0" w:space="0" w:color="auto"/>
            <w:bottom w:val="none" w:sz="0" w:space="0" w:color="auto"/>
            <w:right w:val="none" w:sz="0" w:space="0" w:color="auto"/>
          </w:divBdr>
        </w:div>
        <w:div w:id="11228159">
          <w:marLeft w:val="640"/>
          <w:marRight w:val="0"/>
          <w:marTop w:val="0"/>
          <w:marBottom w:val="0"/>
          <w:divBdr>
            <w:top w:val="none" w:sz="0" w:space="0" w:color="auto"/>
            <w:left w:val="none" w:sz="0" w:space="0" w:color="auto"/>
            <w:bottom w:val="none" w:sz="0" w:space="0" w:color="auto"/>
            <w:right w:val="none" w:sz="0" w:space="0" w:color="auto"/>
          </w:divBdr>
        </w:div>
        <w:div w:id="1835873920">
          <w:marLeft w:val="640"/>
          <w:marRight w:val="0"/>
          <w:marTop w:val="0"/>
          <w:marBottom w:val="0"/>
          <w:divBdr>
            <w:top w:val="none" w:sz="0" w:space="0" w:color="auto"/>
            <w:left w:val="none" w:sz="0" w:space="0" w:color="auto"/>
            <w:bottom w:val="none" w:sz="0" w:space="0" w:color="auto"/>
            <w:right w:val="none" w:sz="0" w:space="0" w:color="auto"/>
          </w:divBdr>
        </w:div>
      </w:divsChild>
    </w:div>
    <w:div w:id="1778676059">
      <w:bodyDiv w:val="1"/>
      <w:marLeft w:val="0"/>
      <w:marRight w:val="0"/>
      <w:marTop w:val="0"/>
      <w:marBottom w:val="0"/>
      <w:divBdr>
        <w:top w:val="none" w:sz="0" w:space="0" w:color="auto"/>
        <w:left w:val="none" w:sz="0" w:space="0" w:color="auto"/>
        <w:bottom w:val="none" w:sz="0" w:space="0" w:color="auto"/>
        <w:right w:val="none" w:sz="0" w:space="0" w:color="auto"/>
      </w:divBdr>
    </w:div>
    <w:div w:id="1782216558">
      <w:bodyDiv w:val="1"/>
      <w:marLeft w:val="0"/>
      <w:marRight w:val="0"/>
      <w:marTop w:val="0"/>
      <w:marBottom w:val="0"/>
      <w:divBdr>
        <w:top w:val="none" w:sz="0" w:space="0" w:color="auto"/>
        <w:left w:val="none" w:sz="0" w:space="0" w:color="auto"/>
        <w:bottom w:val="none" w:sz="0" w:space="0" w:color="auto"/>
        <w:right w:val="none" w:sz="0" w:space="0" w:color="auto"/>
      </w:divBdr>
    </w:div>
    <w:div w:id="1784182660">
      <w:bodyDiv w:val="1"/>
      <w:marLeft w:val="0"/>
      <w:marRight w:val="0"/>
      <w:marTop w:val="0"/>
      <w:marBottom w:val="0"/>
      <w:divBdr>
        <w:top w:val="none" w:sz="0" w:space="0" w:color="auto"/>
        <w:left w:val="none" w:sz="0" w:space="0" w:color="auto"/>
        <w:bottom w:val="none" w:sz="0" w:space="0" w:color="auto"/>
        <w:right w:val="none" w:sz="0" w:space="0" w:color="auto"/>
      </w:divBdr>
    </w:div>
    <w:div w:id="1784300566">
      <w:bodyDiv w:val="1"/>
      <w:marLeft w:val="0"/>
      <w:marRight w:val="0"/>
      <w:marTop w:val="0"/>
      <w:marBottom w:val="0"/>
      <w:divBdr>
        <w:top w:val="none" w:sz="0" w:space="0" w:color="auto"/>
        <w:left w:val="none" w:sz="0" w:space="0" w:color="auto"/>
        <w:bottom w:val="none" w:sz="0" w:space="0" w:color="auto"/>
        <w:right w:val="none" w:sz="0" w:space="0" w:color="auto"/>
      </w:divBdr>
    </w:div>
    <w:div w:id="1788155182">
      <w:bodyDiv w:val="1"/>
      <w:marLeft w:val="0"/>
      <w:marRight w:val="0"/>
      <w:marTop w:val="0"/>
      <w:marBottom w:val="0"/>
      <w:divBdr>
        <w:top w:val="none" w:sz="0" w:space="0" w:color="auto"/>
        <w:left w:val="none" w:sz="0" w:space="0" w:color="auto"/>
        <w:bottom w:val="none" w:sz="0" w:space="0" w:color="auto"/>
        <w:right w:val="none" w:sz="0" w:space="0" w:color="auto"/>
      </w:divBdr>
    </w:div>
    <w:div w:id="1790585563">
      <w:bodyDiv w:val="1"/>
      <w:marLeft w:val="0"/>
      <w:marRight w:val="0"/>
      <w:marTop w:val="0"/>
      <w:marBottom w:val="0"/>
      <w:divBdr>
        <w:top w:val="none" w:sz="0" w:space="0" w:color="auto"/>
        <w:left w:val="none" w:sz="0" w:space="0" w:color="auto"/>
        <w:bottom w:val="none" w:sz="0" w:space="0" w:color="auto"/>
        <w:right w:val="none" w:sz="0" w:space="0" w:color="auto"/>
      </w:divBdr>
      <w:divsChild>
        <w:div w:id="681859649">
          <w:marLeft w:val="640"/>
          <w:marRight w:val="0"/>
          <w:marTop w:val="0"/>
          <w:marBottom w:val="0"/>
          <w:divBdr>
            <w:top w:val="none" w:sz="0" w:space="0" w:color="auto"/>
            <w:left w:val="none" w:sz="0" w:space="0" w:color="auto"/>
            <w:bottom w:val="none" w:sz="0" w:space="0" w:color="auto"/>
            <w:right w:val="none" w:sz="0" w:space="0" w:color="auto"/>
          </w:divBdr>
        </w:div>
        <w:div w:id="450982423">
          <w:marLeft w:val="640"/>
          <w:marRight w:val="0"/>
          <w:marTop w:val="0"/>
          <w:marBottom w:val="0"/>
          <w:divBdr>
            <w:top w:val="none" w:sz="0" w:space="0" w:color="auto"/>
            <w:left w:val="none" w:sz="0" w:space="0" w:color="auto"/>
            <w:bottom w:val="none" w:sz="0" w:space="0" w:color="auto"/>
            <w:right w:val="none" w:sz="0" w:space="0" w:color="auto"/>
          </w:divBdr>
        </w:div>
        <w:div w:id="157115751">
          <w:marLeft w:val="640"/>
          <w:marRight w:val="0"/>
          <w:marTop w:val="0"/>
          <w:marBottom w:val="0"/>
          <w:divBdr>
            <w:top w:val="none" w:sz="0" w:space="0" w:color="auto"/>
            <w:left w:val="none" w:sz="0" w:space="0" w:color="auto"/>
            <w:bottom w:val="none" w:sz="0" w:space="0" w:color="auto"/>
            <w:right w:val="none" w:sz="0" w:space="0" w:color="auto"/>
          </w:divBdr>
        </w:div>
        <w:div w:id="1314529114">
          <w:marLeft w:val="640"/>
          <w:marRight w:val="0"/>
          <w:marTop w:val="0"/>
          <w:marBottom w:val="0"/>
          <w:divBdr>
            <w:top w:val="none" w:sz="0" w:space="0" w:color="auto"/>
            <w:left w:val="none" w:sz="0" w:space="0" w:color="auto"/>
            <w:bottom w:val="none" w:sz="0" w:space="0" w:color="auto"/>
            <w:right w:val="none" w:sz="0" w:space="0" w:color="auto"/>
          </w:divBdr>
        </w:div>
        <w:div w:id="1068574585">
          <w:marLeft w:val="640"/>
          <w:marRight w:val="0"/>
          <w:marTop w:val="0"/>
          <w:marBottom w:val="0"/>
          <w:divBdr>
            <w:top w:val="none" w:sz="0" w:space="0" w:color="auto"/>
            <w:left w:val="none" w:sz="0" w:space="0" w:color="auto"/>
            <w:bottom w:val="none" w:sz="0" w:space="0" w:color="auto"/>
            <w:right w:val="none" w:sz="0" w:space="0" w:color="auto"/>
          </w:divBdr>
        </w:div>
        <w:div w:id="1359626281">
          <w:marLeft w:val="640"/>
          <w:marRight w:val="0"/>
          <w:marTop w:val="0"/>
          <w:marBottom w:val="0"/>
          <w:divBdr>
            <w:top w:val="none" w:sz="0" w:space="0" w:color="auto"/>
            <w:left w:val="none" w:sz="0" w:space="0" w:color="auto"/>
            <w:bottom w:val="none" w:sz="0" w:space="0" w:color="auto"/>
            <w:right w:val="none" w:sz="0" w:space="0" w:color="auto"/>
          </w:divBdr>
        </w:div>
        <w:div w:id="2017418803">
          <w:marLeft w:val="640"/>
          <w:marRight w:val="0"/>
          <w:marTop w:val="0"/>
          <w:marBottom w:val="0"/>
          <w:divBdr>
            <w:top w:val="none" w:sz="0" w:space="0" w:color="auto"/>
            <w:left w:val="none" w:sz="0" w:space="0" w:color="auto"/>
            <w:bottom w:val="none" w:sz="0" w:space="0" w:color="auto"/>
            <w:right w:val="none" w:sz="0" w:space="0" w:color="auto"/>
          </w:divBdr>
        </w:div>
        <w:div w:id="2060276505">
          <w:marLeft w:val="640"/>
          <w:marRight w:val="0"/>
          <w:marTop w:val="0"/>
          <w:marBottom w:val="0"/>
          <w:divBdr>
            <w:top w:val="none" w:sz="0" w:space="0" w:color="auto"/>
            <w:left w:val="none" w:sz="0" w:space="0" w:color="auto"/>
            <w:bottom w:val="none" w:sz="0" w:space="0" w:color="auto"/>
            <w:right w:val="none" w:sz="0" w:space="0" w:color="auto"/>
          </w:divBdr>
        </w:div>
        <w:div w:id="327828046">
          <w:marLeft w:val="640"/>
          <w:marRight w:val="0"/>
          <w:marTop w:val="0"/>
          <w:marBottom w:val="0"/>
          <w:divBdr>
            <w:top w:val="none" w:sz="0" w:space="0" w:color="auto"/>
            <w:left w:val="none" w:sz="0" w:space="0" w:color="auto"/>
            <w:bottom w:val="none" w:sz="0" w:space="0" w:color="auto"/>
            <w:right w:val="none" w:sz="0" w:space="0" w:color="auto"/>
          </w:divBdr>
        </w:div>
        <w:div w:id="1104620004">
          <w:marLeft w:val="640"/>
          <w:marRight w:val="0"/>
          <w:marTop w:val="0"/>
          <w:marBottom w:val="0"/>
          <w:divBdr>
            <w:top w:val="none" w:sz="0" w:space="0" w:color="auto"/>
            <w:left w:val="none" w:sz="0" w:space="0" w:color="auto"/>
            <w:bottom w:val="none" w:sz="0" w:space="0" w:color="auto"/>
            <w:right w:val="none" w:sz="0" w:space="0" w:color="auto"/>
          </w:divBdr>
        </w:div>
        <w:div w:id="699475510">
          <w:marLeft w:val="640"/>
          <w:marRight w:val="0"/>
          <w:marTop w:val="0"/>
          <w:marBottom w:val="0"/>
          <w:divBdr>
            <w:top w:val="none" w:sz="0" w:space="0" w:color="auto"/>
            <w:left w:val="none" w:sz="0" w:space="0" w:color="auto"/>
            <w:bottom w:val="none" w:sz="0" w:space="0" w:color="auto"/>
            <w:right w:val="none" w:sz="0" w:space="0" w:color="auto"/>
          </w:divBdr>
        </w:div>
        <w:div w:id="1760984391">
          <w:marLeft w:val="640"/>
          <w:marRight w:val="0"/>
          <w:marTop w:val="0"/>
          <w:marBottom w:val="0"/>
          <w:divBdr>
            <w:top w:val="none" w:sz="0" w:space="0" w:color="auto"/>
            <w:left w:val="none" w:sz="0" w:space="0" w:color="auto"/>
            <w:bottom w:val="none" w:sz="0" w:space="0" w:color="auto"/>
            <w:right w:val="none" w:sz="0" w:space="0" w:color="auto"/>
          </w:divBdr>
        </w:div>
        <w:div w:id="790904662">
          <w:marLeft w:val="640"/>
          <w:marRight w:val="0"/>
          <w:marTop w:val="0"/>
          <w:marBottom w:val="0"/>
          <w:divBdr>
            <w:top w:val="none" w:sz="0" w:space="0" w:color="auto"/>
            <w:left w:val="none" w:sz="0" w:space="0" w:color="auto"/>
            <w:bottom w:val="none" w:sz="0" w:space="0" w:color="auto"/>
            <w:right w:val="none" w:sz="0" w:space="0" w:color="auto"/>
          </w:divBdr>
        </w:div>
        <w:div w:id="1931500680">
          <w:marLeft w:val="640"/>
          <w:marRight w:val="0"/>
          <w:marTop w:val="0"/>
          <w:marBottom w:val="0"/>
          <w:divBdr>
            <w:top w:val="none" w:sz="0" w:space="0" w:color="auto"/>
            <w:left w:val="none" w:sz="0" w:space="0" w:color="auto"/>
            <w:bottom w:val="none" w:sz="0" w:space="0" w:color="auto"/>
            <w:right w:val="none" w:sz="0" w:space="0" w:color="auto"/>
          </w:divBdr>
        </w:div>
        <w:div w:id="2049185126">
          <w:marLeft w:val="640"/>
          <w:marRight w:val="0"/>
          <w:marTop w:val="0"/>
          <w:marBottom w:val="0"/>
          <w:divBdr>
            <w:top w:val="none" w:sz="0" w:space="0" w:color="auto"/>
            <w:left w:val="none" w:sz="0" w:space="0" w:color="auto"/>
            <w:bottom w:val="none" w:sz="0" w:space="0" w:color="auto"/>
            <w:right w:val="none" w:sz="0" w:space="0" w:color="auto"/>
          </w:divBdr>
        </w:div>
        <w:div w:id="2075808175">
          <w:marLeft w:val="640"/>
          <w:marRight w:val="0"/>
          <w:marTop w:val="0"/>
          <w:marBottom w:val="0"/>
          <w:divBdr>
            <w:top w:val="none" w:sz="0" w:space="0" w:color="auto"/>
            <w:left w:val="none" w:sz="0" w:space="0" w:color="auto"/>
            <w:bottom w:val="none" w:sz="0" w:space="0" w:color="auto"/>
            <w:right w:val="none" w:sz="0" w:space="0" w:color="auto"/>
          </w:divBdr>
        </w:div>
        <w:div w:id="1374576748">
          <w:marLeft w:val="640"/>
          <w:marRight w:val="0"/>
          <w:marTop w:val="0"/>
          <w:marBottom w:val="0"/>
          <w:divBdr>
            <w:top w:val="none" w:sz="0" w:space="0" w:color="auto"/>
            <w:left w:val="none" w:sz="0" w:space="0" w:color="auto"/>
            <w:bottom w:val="none" w:sz="0" w:space="0" w:color="auto"/>
            <w:right w:val="none" w:sz="0" w:space="0" w:color="auto"/>
          </w:divBdr>
        </w:div>
        <w:div w:id="865680770">
          <w:marLeft w:val="640"/>
          <w:marRight w:val="0"/>
          <w:marTop w:val="0"/>
          <w:marBottom w:val="0"/>
          <w:divBdr>
            <w:top w:val="none" w:sz="0" w:space="0" w:color="auto"/>
            <w:left w:val="none" w:sz="0" w:space="0" w:color="auto"/>
            <w:bottom w:val="none" w:sz="0" w:space="0" w:color="auto"/>
            <w:right w:val="none" w:sz="0" w:space="0" w:color="auto"/>
          </w:divBdr>
        </w:div>
        <w:div w:id="756633249">
          <w:marLeft w:val="640"/>
          <w:marRight w:val="0"/>
          <w:marTop w:val="0"/>
          <w:marBottom w:val="0"/>
          <w:divBdr>
            <w:top w:val="none" w:sz="0" w:space="0" w:color="auto"/>
            <w:left w:val="none" w:sz="0" w:space="0" w:color="auto"/>
            <w:bottom w:val="none" w:sz="0" w:space="0" w:color="auto"/>
            <w:right w:val="none" w:sz="0" w:space="0" w:color="auto"/>
          </w:divBdr>
        </w:div>
        <w:div w:id="74203159">
          <w:marLeft w:val="640"/>
          <w:marRight w:val="0"/>
          <w:marTop w:val="0"/>
          <w:marBottom w:val="0"/>
          <w:divBdr>
            <w:top w:val="none" w:sz="0" w:space="0" w:color="auto"/>
            <w:left w:val="none" w:sz="0" w:space="0" w:color="auto"/>
            <w:bottom w:val="none" w:sz="0" w:space="0" w:color="auto"/>
            <w:right w:val="none" w:sz="0" w:space="0" w:color="auto"/>
          </w:divBdr>
        </w:div>
        <w:div w:id="1088842543">
          <w:marLeft w:val="640"/>
          <w:marRight w:val="0"/>
          <w:marTop w:val="0"/>
          <w:marBottom w:val="0"/>
          <w:divBdr>
            <w:top w:val="none" w:sz="0" w:space="0" w:color="auto"/>
            <w:left w:val="none" w:sz="0" w:space="0" w:color="auto"/>
            <w:bottom w:val="none" w:sz="0" w:space="0" w:color="auto"/>
            <w:right w:val="none" w:sz="0" w:space="0" w:color="auto"/>
          </w:divBdr>
        </w:div>
        <w:div w:id="178668734">
          <w:marLeft w:val="640"/>
          <w:marRight w:val="0"/>
          <w:marTop w:val="0"/>
          <w:marBottom w:val="0"/>
          <w:divBdr>
            <w:top w:val="none" w:sz="0" w:space="0" w:color="auto"/>
            <w:left w:val="none" w:sz="0" w:space="0" w:color="auto"/>
            <w:bottom w:val="none" w:sz="0" w:space="0" w:color="auto"/>
            <w:right w:val="none" w:sz="0" w:space="0" w:color="auto"/>
          </w:divBdr>
        </w:div>
        <w:div w:id="1230916859">
          <w:marLeft w:val="640"/>
          <w:marRight w:val="0"/>
          <w:marTop w:val="0"/>
          <w:marBottom w:val="0"/>
          <w:divBdr>
            <w:top w:val="none" w:sz="0" w:space="0" w:color="auto"/>
            <w:left w:val="none" w:sz="0" w:space="0" w:color="auto"/>
            <w:bottom w:val="none" w:sz="0" w:space="0" w:color="auto"/>
            <w:right w:val="none" w:sz="0" w:space="0" w:color="auto"/>
          </w:divBdr>
        </w:div>
        <w:div w:id="1515149044">
          <w:marLeft w:val="640"/>
          <w:marRight w:val="0"/>
          <w:marTop w:val="0"/>
          <w:marBottom w:val="0"/>
          <w:divBdr>
            <w:top w:val="none" w:sz="0" w:space="0" w:color="auto"/>
            <w:left w:val="none" w:sz="0" w:space="0" w:color="auto"/>
            <w:bottom w:val="none" w:sz="0" w:space="0" w:color="auto"/>
            <w:right w:val="none" w:sz="0" w:space="0" w:color="auto"/>
          </w:divBdr>
        </w:div>
        <w:div w:id="1780561220">
          <w:marLeft w:val="640"/>
          <w:marRight w:val="0"/>
          <w:marTop w:val="0"/>
          <w:marBottom w:val="0"/>
          <w:divBdr>
            <w:top w:val="none" w:sz="0" w:space="0" w:color="auto"/>
            <w:left w:val="none" w:sz="0" w:space="0" w:color="auto"/>
            <w:bottom w:val="none" w:sz="0" w:space="0" w:color="auto"/>
            <w:right w:val="none" w:sz="0" w:space="0" w:color="auto"/>
          </w:divBdr>
        </w:div>
        <w:div w:id="186023160">
          <w:marLeft w:val="640"/>
          <w:marRight w:val="0"/>
          <w:marTop w:val="0"/>
          <w:marBottom w:val="0"/>
          <w:divBdr>
            <w:top w:val="none" w:sz="0" w:space="0" w:color="auto"/>
            <w:left w:val="none" w:sz="0" w:space="0" w:color="auto"/>
            <w:bottom w:val="none" w:sz="0" w:space="0" w:color="auto"/>
            <w:right w:val="none" w:sz="0" w:space="0" w:color="auto"/>
          </w:divBdr>
        </w:div>
        <w:div w:id="1815877896">
          <w:marLeft w:val="640"/>
          <w:marRight w:val="0"/>
          <w:marTop w:val="0"/>
          <w:marBottom w:val="0"/>
          <w:divBdr>
            <w:top w:val="none" w:sz="0" w:space="0" w:color="auto"/>
            <w:left w:val="none" w:sz="0" w:space="0" w:color="auto"/>
            <w:bottom w:val="none" w:sz="0" w:space="0" w:color="auto"/>
            <w:right w:val="none" w:sz="0" w:space="0" w:color="auto"/>
          </w:divBdr>
        </w:div>
        <w:div w:id="1430272244">
          <w:marLeft w:val="640"/>
          <w:marRight w:val="0"/>
          <w:marTop w:val="0"/>
          <w:marBottom w:val="0"/>
          <w:divBdr>
            <w:top w:val="none" w:sz="0" w:space="0" w:color="auto"/>
            <w:left w:val="none" w:sz="0" w:space="0" w:color="auto"/>
            <w:bottom w:val="none" w:sz="0" w:space="0" w:color="auto"/>
            <w:right w:val="none" w:sz="0" w:space="0" w:color="auto"/>
          </w:divBdr>
        </w:div>
        <w:div w:id="20985049">
          <w:marLeft w:val="640"/>
          <w:marRight w:val="0"/>
          <w:marTop w:val="0"/>
          <w:marBottom w:val="0"/>
          <w:divBdr>
            <w:top w:val="none" w:sz="0" w:space="0" w:color="auto"/>
            <w:left w:val="none" w:sz="0" w:space="0" w:color="auto"/>
            <w:bottom w:val="none" w:sz="0" w:space="0" w:color="auto"/>
            <w:right w:val="none" w:sz="0" w:space="0" w:color="auto"/>
          </w:divBdr>
        </w:div>
        <w:div w:id="14115041">
          <w:marLeft w:val="640"/>
          <w:marRight w:val="0"/>
          <w:marTop w:val="0"/>
          <w:marBottom w:val="0"/>
          <w:divBdr>
            <w:top w:val="none" w:sz="0" w:space="0" w:color="auto"/>
            <w:left w:val="none" w:sz="0" w:space="0" w:color="auto"/>
            <w:bottom w:val="none" w:sz="0" w:space="0" w:color="auto"/>
            <w:right w:val="none" w:sz="0" w:space="0" w:color="auto"/>
          </w:divBdr>
        </w:div>
        <w:div w:id="1232232454">
          <w:marLeft w:val="640"/>
          <w:marRight w:val="0"/>
          <w:marTop w:val="0"/>
          <w:marBottom w:val="0"/>
          <w:divBdr>
            <w:top w:val="none" w:sz="0" w:space="0" w:color="auto"/>
            <w:left w:val="none" w:sz="0" w:space="0" w:color="auto"/>
            <w:bottom w:val="none" w:sz="0" w:space="0" w:color="auto"/>
            <w:right w:val="none" w:sz="0" w:space="0" w:color="auto"/>
          </w:divBdr>
        </w:div>
        <w:div w:id="1491403197">
          <w:marLeft w:val="640"/>
          <w:marRight w:val="0"/>
          <w:marTop w:val="0"/>
          <w:marBottom w:val="0"/>
          <w:divBdr>
            <w:top w:val="none" w:sz="0" w:space="0" w:color="auto"/>
            <w:left w:val="none" w:sz="0" w:space="0" w:color="auto"/>
            <w:bottom w:val="none" w:sz="0" w:space="0" w:color="auto"/>
            <w:right w:val="none" w:sz="0" w:space="0" w:color="auto"/>
          </w:divBdr>
        </w:div>
        <w:div w:id="1050543303">
          <w:marLeft w:val="640"/>
          <w:marRight w:val="0"/>
          <w:marTop w:val="0"/>
          <w:marBottom w:val="0"/>
          <w:divBdr>
            <w:top w:val="none" w:sz="0" w:space="0" w:color="auto"/>
            <w:left w:val="none" w:sz="0" w:space="0" w:color="auto"/>
            <w:bottom w:val="none" w:sz="0" w:space="0" w:color="auto"/>
            <w:right w:val="none" w:sz="0" w:space="0" w:color="auto"/>
          </w:divBdr>
        </w:div>
        <w:div w:id="1456214743">
          <w:marLeft w:val="640"/>
          <w:marRight w:val="0"/>
          <w:marTop w:val="0"/>
          <w:marBottom w:val="0"/>
          <w:divBdr>
            <w:top w:val="none" w:sz="0" w:space="0" w:color="auto"/>
            <w:left w:val="none" w:sz="0" w:space="0" w:color="auto"/>
            <w:bottom w:val="none" w:sz="0" w:space="0" w:color="auto"/>
            <w:right w:val="none" w:sz="0" w:space="0" w:color="auto"/>
          </w:divBdr>
        </w:div>
        <w:div w:id="1089888885">
          <w:marLeft w:val="640"/>
          <w:marRight w:val="0"/>
          <w:marTop w:val="0"/>
          <w:marBottom w:val="0"/>
          <w:divBdr>
            <w:top w:val="none" w:sz="0" w:space="0" w:color="auto"/>
            <w:left w:val="none" w:sz="0" w:space="0" w:color="auto"/>
            <w:bottom w:val="none" w:sz="0" w:space="0" w:color="auto"/>
            <w:right w:val="none" w:sz="0" w:space="0" w:color="auto"/>
          </w:divBdr>
        </w:div>
        <w:div w:id="1004167544">
          <w:marLeft w:val="640"/>
          <w:marRight w:val="0"/>
          <w:marTop w:val="0"/>
          <w:marBottom w:val="0"/>
          <w:divBdr>
            <w:top w:val="none" w:sz="0" w:space="0" w:color="auto"/>
            <w:left w:val="none" w:sz="0" w:space="0" w:color="auto"/>
            <w:bottom w:val="none" w:sz="0" w:space="0" w:color="auto"/>
            <w:right w:val="none" w:sz="0" w:space="0" w:color="auto"/>
          </w:divBdr>
        </w:div>
        <w:div w:id="1343585533">
          <w:marLeft w:val="640"/>
          <w:marRight w:val="0"/>
          <w:marTop w:val="0"/>
          <w:marBottom w:val="0"/>
          <w:divBdr>
            <w:top w:val="none" w:sz="0" w:space="0" w:color="auto"/>
            <w:left w:val="none" w:sz="0" w:space="0" w:color="auto"/>
            <w:bottom w:val="none" w:sz="0" w:space="0" w:color="auto"/>
            <w:right w:val="none" w:sz="0" w:space="0" w:color="auto"/>
          </w:divBdr>
        </w:div>
        <w:div w:id="430703912">
          <w:marLeft w:val="640"/>
          <w:marRight w:val="0"/>
          <w:marTop w:val="0"/>
          <w:marBottom w:val="0"/>
          <w:divBdr>
            <w:top w:val="none" w:sz="0" w:space="0" w:color="auto"/>
            <w:left w:val="none" w:sz="0" w:space="0" w:color="auto"/>
            <w:bottom w:val="none" w:sz="0" w:space="0" w:color="auto"/>
            <w:right w:val="none" w:sz="0" w:space="0" w:color="auto"/>
          </w:divBdr>
        </w:div>
        <w:div w:id="1296332263">
          <w:marLeft w:val="640"/>
          <w:marRight w:val="0"/>
          <w:marTop w:val="0"/>
          <w:marBottom w:val="0"/>
          <w:divBdr>
            <w:top w:val="none" w:sz="0" w:space="0" w:color="auto"/>
            <w:left w:val="none" w:sz="0" w:space="0" w:color="auto"/>
            <w:bottom w:val="none" w:sz="0" w:space="0" w:color="auto"/>
            <w:right w:val="none" w:sz="0" w:space="0" w:color="auto"/>
          </w:divBdr>
        </w:div>
        <w:div w:id="1211574105">
          <w:marLeft w:val="640"/>
          <w:marRight w:val="0"/>
          <w:marTop w:val="0"/>
          <w:marBottom w:val="0"/>
          <w:divBdr>
            <w:top w:val="none" w:sz="0" w:space="0" w:color="auto"/>
            <w:left w:val="none" w:sz="0" w:space="0" w:color="auto"/>
            <w:bottom w:val="none" w:sz="0" w:space="0" w:color="auto"/>
            <w:right w:val="none" w:sz="0" w:space="0" w:color="auto"/>
          </w:divBdr>
        </w:div>
        <w:div w:id="31926725">
          <w:marLeft w:val="640"/>
          <w:marRight w:val="0"/>
          <w:marTop w:val="0"/>
          <w:marBottom w:val="0"/>
          <w:divBdr>
            <w:top w:val="none" w:sz="0" w:space="0" w:color="auto"/>
            <w:left w:val="none" w:sz="0" w:space="0" w:color="auto"/>
            <w:bottom w:val="none" w:sz="0" w:space="0" w:color="auto"/>
            <w:right w:val="none" w:sz="0" w:space="0" w:color="auto"/>
          </w:divBdr>
        </w:div>
        <w:div w:id="10109664">
          <w:marLeft w:val="640"/>
          <w:marRight w:val="0"/>
          <w:marTop w:val="0"/>
          <w:marBottom w:val="0"/>
          <w:divBdr>
            <w:top w:val="none" w:sz="0" w:space="0" w:color="auto"/>
            <w:left w:val="none" w:sz="0" w:space="0" w:color="auto"/>
            <w:bottom w:val="none" w:sz="0" w:space="0" w:color="auto"/>
            <w:right w:val="none" w:sz="0" w:space="0" w:color="auto"/>
          </w:divBdr>
        </w:div>
        <w:div w:id="877200302">
          <w:marLeft w:val="640"/>
          <w:marRight w:val="0"/>
          <w:marTop w:val="0"/>
          <w:marBottom w:val="0"/>
          <w:divBdr>
            <w:top w:val="none" w:sz="0" w:space="0" w:color="auto"/>
            <w:left w:val="none" w:sz="0" w:space="0" w:color="auto"/>
            <w:bottom w:val="none" w:sz="0" w:space="0" w:color="auto"/>
            <w:right w:val="none" w:sz="0" w:space="0" w:color="auto"/>
          </w:divBdr>
        </w:div>
        <w:div w:id="628895549">
          <w:marLeft w:val="640"/>
          <w:marRight w:val="0"/>
          <w:marTop w:val="0"/>
          <w:marBottom w:val="0"/>
          <w:divBdr>
            <w:top w:val="none" w:sz="0" w:space="0" w:color="auto"/>
            <w:left w:val="none" w:sz="0" w:space="0" w:color="auto"/>
            <w:bottom w:val="none" w:sz="0" w:space="0" w:color="auto"/>
            <w:right w:val="none" w:sz="0" w:space="0" w:color="auto"/>
          </w:divBdr>
        </w:div>
        <w:div w:id="1587422754">
          <w:marLeft w:val="640"/>
          <w:marRight w:val="0"/>
          <w:marTop w:val="0"/>
          <w:marBottom w:val="0"/>
          <w:divBdr>
            <w:top w:val="none" w:sz="0" w:space="0" w:color="auto"/>
            <w:left w:val="none" w:sz="0" w:space="0" w:color="auto"/>
            <w:bottom w:val="none" w:sz="0" w:space="0" w:color="auto"/>
            <w:right w:val="none" w:sz="0" w:space="0" w:color="auto"/>
          </w:divBdr>
        </w:div>
        <w:div w:id="1830830423">
          <w:marLeft w:val="640"/>
          <w:marRight w:val="0"/>
          <w:marTop w:val="0"/>
          <w:marBottom w:val="0"/>
          <w:divBdr>
            <w:top w:val="none" w:sz="0" w:space="0" w:color="auto"/>
            <w:left w:val="none" w:sz="0" w:space="0" w:color="auto"/>
            <w:bottom w:val="none" w:sz="0" w:space="0" w:color="auto"/>
            <w:right w:val="none" w:sz="0" w:space="0" w:color="auto"/>
          </w:divBdr>
        </w:div>
        <w:div w:id="1214273773">
          <w:marLeft w:val="640"/>
          <w:marRight w:val="0"/>
          <w:marTop w:val="0"/>
          <w:marBottom w:val="0"/>
          <w:divBdr>
            <w:top w:val="none" w:sz="0" w:space="0" w:color="auto"/>
            <w:left w:val="none" w:sz="0" w:space="0" w:color="auto"/>
            <w:bottom w:val="none" w:sz="0" w:space="0" w:color="auto"/>
            <w:right w:val="none" w:sz="0" w:space="0" w:color="auto"/>
          </w:divBdr>
        </w:div>
        <w:div w:id="456802285">
          <w:marLeft w:val="640"/>
          <w:marRight w:val="0"/>
          <w:marTop w:val="0"/>
          <w:marBottom w:val="0"/>
          <w:divBdr>
            <w:top w:val="none" w:sz="0" w:space="0" w:color="auto"/>
            <w:left w:val="none" w:sz="0" w:space="0" w:color="auto"/>
            <w:bottom w:val="none" w:sz="0" w:space="0" w:color="auto"/>
            <w:right w:val="none" w:sz="0" w:space="0" w:color="auto"/>
          </w:divBdr>
        </w:div>
        <w:div w:id="208421133">
          <w:marLeft w:val="640"/>
          <w:marRight w:val="0"/>
          <w:marTop w:val="0"/>
          <w:marBottom w:val="0"/>
          <w:divBdr>
            <w:top w:val="none" w:sz="0" w:space="0" w:color="auto"/>
            <w:left w:val="none" w:sz="0" w:space="0" w:color="auto"/>
            <w:bottom w:val="none" w:sz="0" w:space="0" w:color="auto"/>
            <w:right w:val="none" w:sz="0" w:space="0" w:color="auto"/>
          </w:divBdr>
        </w:div>
        <w:div w:id="743989209">
          <w:marLeft w:val="640"/>
          <w:marRight w:val="0"/>
          <w:marTop w:val="0"/>
          <w:marBottom w:val="0"/>
          <w:divBdr>
            <w:top w:val="none" w:sz="0" w:space="0" w:color="auto"/>
            <w:left w:val="none" w:sz="0" w:space="0" w:color="auto"/>
            <w:bottom w:val="none" w:sz="0" w:space="0" w:color="auto"/>
            <w:right w:val="none" w:sz="0" w:space="0" w:color="auto"/>
          </w:divBdr>
        </w:div>
        <w:div w:id="839853622">
          <w:marLeft w:val="640"/>
          <w:marRight w:val="0"/>
          <w:marTop w:val="0"/>
          <w:marBottom w:val="0"/>
          <w:divBdr>
            <w:top w:val="none" w:sz="0" w:space="0" w:color="auto"/>
            <w:left w:val="none" w:sz="0" w:space="0" w:color="auto"/>
            <w:bottom w:val="none" w:sz="0" w:space="0" w:color="auto"/>
            <w:right w:val="none" w:sz="0" w:space="0" w:color="auto"/>
          </w:divBdr>
        </w:div>
        <w:div w:id="78405095">
          <w:marLeft w:val="640"/>
          <w:marRight w:val="0"/>
          <w:marTop w:val="0"/>
          <w:marBottom w:val="0"/>
          <w:divBdr>
            <w:top w:val="none" w:sz="0" w:space="0" w:color="auto"/>
            <w:left w:val="none" w:sz="0" w:space="0" w:color="auto"/>
            <w:bottom w:val="none" w:sz="0" w:space="0" w:color="auto"/>
            <w:right w:val="none" w:sz="0" w:space="0" w:color="auto"/>
          </w:divBdr>
        </w:div>
        <w:div w:id="252593787">
          <w:marLeft w:val="640"/>
          <w:marRight w:val="0"/>
          <w:marTop w:val="0"/>
          <w:marBottom w:val="0"/>
          <w:divBdr>
            <w:top w:val="none" w:sz="0" w:space="0" w:color="auto"/>
            <w:left w:val="none" w:sz="0" w:space="0" w:color="auto"/>
            <w:bottom w:val="none" w:sz="0" w:space="0" w:color="auto"/>
            <w:right w:val="none" w:sz="0" w:space="0" w:color="auto"/>
          </w:divBdr>
        </w:div>
        <w:div w:id="2084912463">
          <w:marLeft w:val="640"/>
          <w:marRight w:val="0"/>
          <w:marTop w:val="0"/>
          <w:marBottom w:val="0"/>
          <w:divBdr>
            <w:top w:val="none" w:sz="0" w:space="0" w:color="auto"/>
            <w:left w:val="none" w:sz="0" w:space="0" w:color="auto"/>
            <w:bottom w:val="none" w:sz="0" w:space="0" w:color="auto"/>
            <w:right w:val="none" w:sz="0" w:space="0" w:color="auto"/>
          </w:divBdr>
        </w:div>
        <w:div w:id="216665888">
          <w:marLeft w:val="640"/>
          <w:marRight w:val="0"/>
          <w:marTop w:val="0"/>
          <w:marBottom w:val="0"/>
          <w:divBdr>
            <w:top w:val="none" w:sz="0" w:space="0" w:color="auto"/>
            <w:left w:val="none" w:sz="0" w:space="0" w:color="auto"/>
            <w:bottom w:val="none" w:sz="0" w:space="0" w:color="auto"/>
            <w:right w:val="none" w:sz="0" w:space="0" w:color="auto"/>
          </w:divBdr>
        </w:div>
        <w:div w:id="1034960319">
          <w:marLeft w:val="640"/>
          <w:marRight w:val="0"/>
          <w:marTop w:val="0"/>
          <w:marBottom w:val="0"/>
          <w:divBdr>
            <w:top w:val="none" w:sz="0" w:space="0" w:color="auto"/>
            <w:left w:val="none" w:sz="0" w:space="0" w:color="auto"/>
            <w:bottom w:val="none" w:sz="0" w:space="0" w:color="auto"/>
            <w:right w:val="none" w:sz="0" w:space="0" w:color="auto"/>
          </w:divBdr>
        </w:div>
        <w:div w:id="1964535181">
          <w:marLeft w:val="640"/>
          <w:marRight w:val="0"/>
          <w:marTop w:val="0"/>
          <w:marBottom w:val="0"/>
          <w:divBdr>
            <w:top w:val="none" w:sz="0" w:space="0" w:color="auto"/>
            <w:left w:val="none" w:sz="0" w:space="0" w:color="auto"/>
            <w:bottom w:val="none" w:sz="0" w:space="0" w:color="auto"/>
            <w:right w:val="none" w:sz="0" w:space="0" w:color="auto"/>
          </w:divBdr>
        </w:div>
      </w:divsChild>
    </w:div>
    <w:div w:id="1791629632">
      <w:bodyDiv w:val="1"/>
      <w:marLeft w:val="0"/>
      <w:marRight w:val="0"/>
      <w:marTop w:val="0"/>
      <w:marBottom w:val="0"/>
      <w:divBdr>
        <w:top w:val="none" w:sz="0" w:space="0" w:color="auto"/>
        <w:left w:val="none" w:sz="0" w:space="0" w:color="auto"/>
        <w:bottom w:val="none" w:sz="0" w:space="0" w:color="auto"/>
        <w:right w:val="none" w:sz="0" w:space="0" w:color="auto"/>
      </w:divBdr>
    </w:div>
    <w:div w:id="1798521766">
      <w:bodyDiv w:val="1"/>
      <w:marLeft w:val="0"/>
      <w:marRight w:val="0"/>
      <w:marTop w:val="0"/>
      <w:marBottom w:val="0"/>
      <w:divBdr>
        <w:top w:val="none" w:sz="0" w:space="0" w:color="auto"/>
        <w:left w:val="none" w:sz="0" w:space="0" w:color="auto"/>
        <w:bottom w:val="none" w:sz="0" w:space="0" w:color="auto"/>
        <w:right w:val="none" w:sz="0" w:space="0" w:color="auto"/>
      </w:divBdr>
      <w:divsChild>
        <w:div w:id="1938752944">
          <w:marLeft w:val="480"/>
          <w:marRight w:val="0"/>
          <w:marTop w:val="0"/>
          <w:marBottom w:val="0"/>
          <w:divBdr>
            <w:top w:val="none" w:sz="0" w:space="0" w:color="auto"/>
            <w:left w:val="none" w:sz="0" w:space="0" w:color="auto"/>
            <w:bottom w:val="none" w:sz="0" w:space="0" w:color="auto"/>
            <w:right w:val="none" w:sz="0" w:space="0" w:color="auto"/>
          </w:divBdr>
        </w:div>
        <w:div w:id="1047338423">
          <w:marLeft w:val="480"/>
          <w:marRight w:val="0"/>
          <w:marTop w:val="0"/>
          <w:marBottom w:val="0"/>
          <w:divBdr>
            <w:top w:val="none" w:sz="0" w:space="0" w:color="auto"/>
            <w:left w:val="none" w:sz="0" w:space="0" w:color="auto"/>
            <w:bottom w:val="none" w:sz="0" w:space="0" w:color="auto"/>
            <w:right w:val="none" w:sz="0" w:space="0" w:color="auto"/>
          </w:divBdr>
        </w:div>
        <w:div w:id="2110078829">
          <w:marLeft w:val="480"/>
          <w:marRight w:val="0"/>
          <w:marTop w:val="0"/>
          <w:marBottom w:val="0"/>
          <w:divBdr>
            <w:top w:val="none" w:sz="0" w:space="0" w:color="auto"/>
            <w:left w:val="none" w:sz="0" w:space="0" w:color="auto"/>
            <w:bottom w:val="none" w:sz="0" w:space="0" w:color="auto"/>
            <w:right w:val="none" w:sz="0" w:space="0" w:color="auto"/>
          </w:divBdr>
        </w:div>
        <w:div w:id="1337348289">
          <w:marLeft w:val="480"/>
          <w:marRight w:val="0"/>
          <w:marTop w:val="0"/>
          <w:marBottom w:val="0"/>
          <w:divBdr>
            <w:top w:val="none" w:sz="0" w:space="0" w:color="auto"/>
            <w:left w:val="none" w:sz="0" w:space="0" w:color="auto"/>
            <w:bottom w:val="none" w:sz="0" w:space="0" w:color="auto"/>
            <w:right w:val="none" w:sz="0" w:space="0" w:color="auto"/>
          </w:divBdr>
        </w:div>
        <w:div w:id="511073996">
          <w:marLeft w:val="480"/>
          <w:marRight w:val="0"/>
          <w:marTop w:val="0"/>
          <w:marBottom w:val="0"/>
          <w:divBdr>
            <w:top w:val="none" w:sz="0" w:space="0" w:color="auto"/>
            <w:left w:val="none" w:sz="0" w:space="0" w:color="auto"/>
            <w:bottom w:val="none" w:sz="0" w:space="0" w:color="auto"/>
            <w:right w:val="none" w:sz="0" w:space="0" w:color="auto"/>
          </w:divBdr>
        </w:div>
        <w:div w:id="1777679311">
          <w:marLeft w:val="480"/>
          <w:marRight w:val="0"/>
          <w:marTop w:val="0"/>
          <w:marBottom w:val="0"/>
          <w:divBdr>
            <w:top w:val="none" w:sz="0" w:space="0" w:color="auto"/>
            <w:left w:val="none" w:sz="0" w:space="0" w:color="auto"/>
            <w:bottom w:val="none" w:sz="0" w:space="0" w:color="auto"/>
            <w:right w:val="none" w:sz="0" w:space="0" w:color="auto"/>
          </w:divBdr>
        </w:div>
        <w:div w:id="5448894">
          <w:marLeft w:val="480"/>
          <w:marRight w:val="0"/>
          <w:marTop w:val="0"/>
          <w:marBottom w:val="0"/>
          <w:divBdr>
            <w:top w:val="none" w:sz="0" w:space="0" w:color="auto"/>
            <w:left w:val="none" w:sz="0" w:space="0" w:color="auto"/>
            <w:bottom w:val="none" w:sz="0" w:space="0" w:color="auto"/>
            <w:right w:val="none" w:sz="0" w:space="0" w:color="auto"/>
          </w:divBdr>
        </w:div>
        <w:div w:id="827984796">
          <w:marLeft w:val="480"/>
          <w:marRight w:val="0"/>
          <w:marTop w:val="0"/>
          <w:marBottom w:val="0"/>
          <w:divBdr>
            <w:top w:val="none" w:sz="0" w:space="0" w:color="auto"/>
            <w:left w:val="none" w:sz="0" w:space="0" w:color="auto"/>
            <w:bottom w:val="none" w:sz="0" w:space="0" w:color="auto"/>
            <w:right w:val="none" w:sz="0" w:space="0" w:color="auto"/>
          </w:divBdr>
        </w:div>
        <w:div w:id="1532302805">
          <w:marLeft w:val="480"/>
          <w:marRight w:val="0"/>
          <w:marTop w:val="0"/>
          <w:marBottom w:val="0"/>
          <w:divBdr>
            <w:top w:val="none" w:sz="0" w:space="0" w:color="auto"/>
            <w:left w:val="none" w:sz="0" w:space="0" w:color="auto"/>
            <w:bottom w:val="none" w:sz="0" w:space="0" w:color="auto"/>
            <w:right w:val="none" w:sz="0" w:space="0" w:color="auto"/>
          </w:divBdr>
        </w:div>
        <w:div w:id="565649439">
          <w:marLeft w:val="480"/>
          <w:marRight w:val="0"/>
          <w:marTop w:val="0"/>
          <w:marBottom w:val="0"/>
          <w:divBdr>
            <w:top w:val="none" w:sz="0" w:space="0" w:color="auto"/>
            <w:left w:val="none" w:sz="0" w:space="0" w:color="auto"/>
            <w:bottom w:val="none" w:sz="0" w:space="0" w:color="auto"/>
            <w:right w:val="none" w:sz="0" w:space="0" w:color="auto"/>
          </w:divBdr>
        </w:div>
        <w:div w:id="1295796023">
          <w:marLeft w:val="480"/>
          <w:marRight w:val="0"/>
          <w:marTop w:val="0"/>
          <w:marBottom w:val="0"/>
          <w:divBdr>
            <w:top w:val="none" w:sz="0" w:space="0" w:color="auto"/>
            <w:left w:val="none" w:sz="0" w:space="0" w:color="auto"/>
            <w:bottom w:val="none" w:sz="0" w:space="0" w:color="auto"/>
            <w:right w:val="none" w:sz="0" w:space="0" w:color="auto"/>
          </w:divBdr>
        </w:div>
        <w:div w:id="426197679">
          <w:marLeft w:val="480"/>
          <w:marRight w:val="0"/>
          <w:marTop w:val="0"/>
          <w:marBottom w:val="0"/>
          <w:divBdr>
            <w:top w:val="none" w:sz="0" w:space="0" w:color="auto"/>
            <w:left w:val="none" w:sz="0" w:space="0" w:color="auto"/>
            <w:bottom w:val="none" w:sz="0" w:space="0" w:color="auto"/>
            <w:right w:val="none" w:sz="0" w:space="0" w:color="auto"/>
          </w:divBdr>
        </w:div>
        <w:div w:id="1294481218">
          <w:marLeft w:val="480"/>
          <w:marRight w:val="0"/>
          <w:marTop w:val="0"/>
          <w:marBottom w:val="0"/>
          <w:divBdr>
            <w:top w:val="none" w:sz="0" w:space="0" w:color="auto"/>
            <w:left w:val="none" w:sz="0" w:space="0" w:color="auto"/>
            <w:bottom w:val="none" w:sz="0" w:space="0" w:color="auto"/>
            <w:right w:val="none" w:sz="0" w:space="0" w:color="auto"/>
          </w:divBdr>
        </w:div>
        <w:div w:id="20134676">
          <w:marLeft w:val="480"/>
          <w:marRight w:val="0"/>
          <w:marTop w:val="0"/>
          <w:marBottom w:val="0"/>
          <w:divBdr>
            <w:top w:val="none" w:sz="0" w:space="0" w:color="auto"/>
            <w:left w:val="none" w:sz="0" w:space="0" w:color="auto"/>
            <w:bottom w:val="none" w:sz="0" w:space="0" w:color="auto"/>
            <w:right w:val="none" w:sz="0" w:space="0" w:color="auto"/>
          </w:divBdr>
        </w:div>
        <w:div w:id="357858754">
          <w:marLeft w:val="480"/>
          <w:marRight w:val="0"/>
          <w:marTop w:val="0"/>
          <w:marBottom w:val="0"/>
          <w:divBdr>
            <w:top w:val="none" w:sz="0" w:space="0" w:color="auto"/>
            <w:left w:val="none" w:sz="0" w:space="0" w:color="auto"/>
            <w:bottom w:val="none" w:sz="0" w:space="0" w:color="auto"/>
            <w:right w:val="none" w:sz="0" w:space="0" w:color="auto"/>
          </w:divBdr>
        </w:div>
        <w:div w:id="396513133">
          <w:marLeft w:val="480"/>
          <w:marRight w:val="0"/>
          <w:marTop w:val="0"/>
          <w:marBottom w:val="0"/>
          <w:divBdr>
            <w:top w:val="none" w:sz="0" w:space="0" w:color="auto"/>
            <w:left w:val="none" w:sz="0" w:space="0" w:color="auto"/>
            <w:bottom w:val="none" w:sz="0" w:space="0" w:color="auto"/>
            <w:right w:val="none" w:sz="0" w:space="0" w:color="auto"/>
          </w:divBdr>
        </w:div>
        <w:div w:id="725372654">
          <w:marLeft w:val="480"/>
          <w:marRight w:val="0"/>
          <w:marTop w:val="0"/>
          <w:marBottom w:val="0"/>
          <w:divBdr>
            <w:top w:val="none" w:sz="0" w:space="0" w:color="auto"/>
            <w:left w:val="none" w:sz="0" w:space="0" w:color="auto"/>
            <w:bottom w:val="none" w:sz="0" w:space="0" w:color="auto"/>
            <w:right w:val="none" w:sz="0" w:space="0" w:color="auto"/>
          </w:divBdr>
        </w:div>
        <w:div w:id="665209160">
          <w:marLeft w:val="480"/>
          <w:marRight w:val="0"/>
          <w:marTop w:val="0"/>
          <w:marBottom w:val="0"/>
          <w:divBdr>
            <w:top w:val="none" w:sz="0" w:space="0" w:color="auto"/>
            <w:left w:val="none" w:sz="0" w:space="0" w:color="auto"/>
            <w:bottom w:val="none" w:sz="0" w:space="0" w:color="auto"/>
            <w:right w:val="none" w:sz="0" w:space="0" w:color="auto"/>
          </w:divBdr>
        </w:div>
        <w:div w:id="1620336476">
          <w:marLeft w:val="480"/>
          <w:marRight w:val="0"/>
          <w:marTop w:val="0"/>
          <w:marBottom w:val="0"/>
          <w:divBdr>
            <w:top w:val="none" w:sz="0" w:space="0" w:color="auto"/>
            <w:left w:val="none" w:sz="0" w:space="0" w:color="auto"/>
            <w:bottom w:val="none" w:sz="0" w:space="0" w:color="auto"/>
            <w:right w:val="none" w:sz="0" w:space="0" w:color="auto"/>
          </w:divBdr>
        </w:div>
        <w:div w:id="1647391815">
          <w:marLeft w:val="480"/>
          <w:marRight w:val="0"/>
          <w:marTop w:val="0"/>
          <w:marBottom w:val="0"/>
          <w:divBdr>
            <w:top w:val="none" w:sz="0" w:space="0" w:color="auto"/>
            <w:left w:val="none" w:sz="0" w:space="0" w:color="auto"/>
            <w:bottom w:val="none" w:sz="0" w:space="0" w:color="auto"/>
            <w:right w:val="none" w:sz="0" w:space="0" w:color="auto"/>
          </w:divBdr>
        </w:div>
        <w:div w:id="751702146">
          <w:marLeft w:val="480"/>
          <w:marRight w:val="0"/>
          <w:marTop w:val="0"/>
          <w:marBottom w:val="0"/>
          <w:divBdr>
            <w:top w:val="none" w:sz="0" w:space="0" w:color="auto"/>
            <w:left w:val="none" w:sz="0" w:space="0" w:color="auto"/>
            <w:bottom w:val="none" w:sz="0" w:space="0" w:color="auto"/>
            <w:right w:val="none" w:sz="0" w:space="0" w:color="auto"/>
          </w:divBdr>
        </w:div>
        <w:div w:id="1556353460">
          <w:marLeft w:val="480"/>
          <w:marRight w:val="0"/>
          <w:marTop w:val="0"/>
          <w:marBottom w:val="0"/>
          <w:divBdr>
            <w:top w:val="none" w:sz="0" w:space="0" w:color="auto"/>
            <w:left w:val="none" w:sz="0" w:space="0" w:color="auto"/>
            <w:bottom w:val="none" w:sz="0" w:space="0" w:color="auto"/>
            <w:right w:val="none" w:sz="0" w:space="0" w:color="auto"/>
          </w:divBdr>
        </w:div>
        <w:div w:id="989558435">
          <w:marLeft w:val="480"/>
          <w:marRight w:val="0"/>
          <w:marTop w:val="0"/>
          <w:marBottom w:val="0"/>
          <w:divBdr>
            <w:top w:val="none" w:sz="0" w:space="0" w:color="auto"/>
            <w:left w:val="none" w:sz="0" w:space="0" w:color="auto"/>
            <w:bottom w:val="none" w:sz="0" w:space="0" w:color="auto"/>
            <w:right w:val="none" w:sz="0" w:space="0" w:color="auto"/>
          </w:divBdr>
        </w:div>
        <w:div w:id="2060859954">
          <w:marLeft w:val="480"/>
          <w:marRight w:val="0"/>
          <w:marTop w:val="0"/>
          <w:marBottom w:val="0"/>
          <w:divBdr>
            <w:top w:val="none" w:sz="0" w:space="0" w:color="auto"/>
            <w:left w:val="none" w:sz="0" w:space="0" w:color="auto"/>
            <w:bottom w:val="none" w:sz="0" w:space="0" w:color="auto"/>
            <w:right w:val="none" w:sz="0" w:space="0" w:color="auto"/>
          </w:divBdr>
        </w:div>
        <w:div w:id="547378915">
          <w:marLeft w:val="480"/>
          <w:marRight w:val="0"/>
          <w:marTop w:val="0"/>
          <w:marBottom w:val="0"/>
          <w:divBdr>
            <w:top w:val="none" w:sz="0" w:space="0" w:color="auto"/>
            <w:left w:val="none" w:sz="0" w:space="0" w:color="auto"/>
            <w:bottom w:val="none" w:sz="0" w:space="0" w:color="auto"/>
            <w:right w:val="none" w:sz="0" w:space="0" w:color="auto"/>
          </w:divBdr>
        </w:div>
        <w:div w:id="1420559380">
          <w:marLeft w:val="480"/>
          <w:marRight w:val="0"/>
          <w:marTop w:val="0"/>
          <w:marBottom w:val="0"/>
          <w:divBdr>
            <w:top w:val="none" w:sz="0" w:space="0" w:color="auto"/>
            <w:left w:val="none" w:sz="0" w:space="0" w:color="auto"/>
            <w:bottom w:val="none" w:sz="0" w:space="0" w:color="auto"/>
            <w:right w:val="none" w:sz="0" w:space="0" w:color="auto"/>
          </w:divBdr>
        </w:div>
        <w:div w:id="1835565045">
          <w:marLeft w:val="480"/>
          <w:marRight w:val="0"/>
          <w:marTop w:val="0"/>
          <w:marBottom w:val="0"/>
          <w:divBdr>
            <w:top w:val="none" w:sz="0" w:space="0" w:color="auto"/>
            <w:left w:val="none" w:sz="0" w:space="0" w:color="auto"/>
            <w:bottom w:val="none" w:sz="0" w:space="0" w:color="auto"/>
            <w:right w:val="none" w:sz="0" w:space="0" w:color="auto"/>
          </w:divBdr>
        </w:div>
        <w:div w:id="259262847">
          <w:marLeft w:val="480"/>
          <w:marRight w:val="0"/>
          <w:marTop w:val="0"/>
          <w:marBottom w:val="0"/>
          <w:divBdr>
            <w:top w:val="none" w:sz="0" w:space="0" w:color="auto"/>
            <w:left w:val="none" w:sz="0" w:space="0" w:color="auto"/>
            <w:bottom w:val="none" w:sz="0" w:space="0" w:color="auto"/>
            <w:right w:val="none" w:sz="0" w:space="0" w:color="auto"/>
          </w:divBdr>
        </w:div>
        <w:div w:id="1553807784">
          <w:marLeft w:val="480"/>
          <w:marRight w:val="0"/>
          <w:marTop w:val="0"/>
          <w:marBottom w:val="0"/>
          <w:divBdr>
            <w:top w:val="none" w:sz="0" w:space="0" w:color="auto"/>
            <w:left w:val="none" w:sz="0" w:space="0" w:color="auto"/>
            <w:bottom w:val="none" w:sz="0" w:space="0" w:color="auto"/>
            <w:right w:val="none" w:sz="0" w:space="0" w:color="auto"/>
          </w:divBdr>
        </w:div>
        <w:div w:id="209540524">
          <w:marLeft w:val="480"/>
          <w:marRight w:val="0"/>
          <w:marTop w:val="0"/>
          <w:marBottom w:val="0"/>
          <w:divBdr>
            <w:top w:val="none" w:sz="0" w:space="0" w:color="auto"/>
            <w:left w:val="none" w:sz="0" w:space="0" w:color="auto"/>
            <w:bottom w:val="none" w:sz="0" w:space="0" w:color="auto"/>
            <w:right w:val="none" w:sz="0" w:space="0" w:color="auto"/>
          </w:divBdr>
        </w:div>
        <w:div w:id="1166552654">
          <w:marLeft w:val="480"/>
          <w:marRight w:val="0"/>
          <w:marTop w:val="0"/>
          <w:marBottom w:val="0"/>
          <w:divBdr>
            <w:top w:val="none" w:sz="0" w:space="0" w:color="auto"/>
            <w:left w:val="none" w:sz="0" w:space="0" w:color="auto"/>
            <w:bottom w:val="none" w:sz="0" w:space="0" w:color="auto"/>
            <w:right w:val="none" w:sz="0" w:space="0" w:color="auto"/>
          </w:divBdr>
        </w:div>
      </w:divsChild>
    </w:div>
    <w:div w:id="1799033608">
      <w:bodyDiv w:val="1"/>
      <w:marLeft w:val="0"/>
      <w:marRight w:val="0"/>
      <w:marTop w:val="0"/>
      <w:marBottom w:val="0"/>
      <w:divBdr>
        <w:top w:val="none" w:sz="0" w:space="0" w:color="auto"/>
        <w:left w:val="none" w:sz="0" w:space="0" w:color="auto"/>
        <w:bottom w:val="none" w:sz="0" w:space="0" w:color="auto"/>
        <w:right w:val="none" w:sz="0" w:space="0" w:color="auto"/>
      </w:divBdr>
      <w:divsChild>
        <w:div w:id="1248612365">
          <w:marLeft w:val="0"/>
          <w:marRight w:val="0"/>
          <w:marTop w:val="0"/>
          <w:marBottom w:val="0"/>
          <w:divBdr>
            <w:top w:val="none" w:sz="0" w:space="0" w:color="auto"/>
            <w:left w:val="none" w:sz="0" w:space="0" w:color="auto"/>
            <w:bottom w:val="none" w:sz="0" w:space="0" w:color="auto"/>
            <w:right w:val="none" w:sz="0" w:space="0" w:color="auto"/>
          </w:divBdr>
          <w:divsChild>
            <w:div w:id="1684935440">
              <w:marLeft w:val="0"/>
              <w:marRight w:val="0"/>
              <w:marTop w:val="0"/>
              <w:marBottom w:val="0"/>
              <w:divBdr>
                <w:top w:val="none" w:sz="0" w:space="0" w:color="auto"/>
                <w:left w:val="none" w:sz="0" w:space="0" w:color="auto"/>
                <w:bottom w:val="none" w:sz="0" w:space="0" w:color="auto"/>
                <w:right w:val="none" w:sz="0" w:space="0" w:color="auto"/>
              </w:divBdr>
            </w:div>
          </w:divsChild>
        </w:div>
        <w:div w:id="529800073">
          <w:marLeft w:val="0"/>
          <w:marRight w:val="0"/>
          <w:marTop w:val="0"/>
          <w:marBottom w:val="0"/>
          <w:divBdr>
            <w:top w:val="none" w:sz="0" w:space="0" w:color="auto"/>
            <w:left w:val="none" w:sz="0" w:space="0" w:color="auto"/>
            <w:bottom w:val="none" w:sz="0" w:space="0" w:color="auto"/>
            <w:right w:val="none" w:sz="0" w:space="0" w:color="auto"/>
          </w:divBdr>
          <w:divsChild>
            <w:div w:id="873035258">
              <w:marLeft w:val="0"/>
              <w:marRight w:val="0"/>
              <w:marTop w:val="0"/>
              <w:marBottom w:val="0"/>
              <w:divBdr>
                <w:top w:val="none" w:sz="0" w:space="0" w:color="auto"/>
                <w:left w:val="none" w:sz="0" w:space="0" w:color="auto"/>
                <w:bottom w:val="none" w:sz="0" w:space="0" w:color="auto"/>
                <w:right w:val="none" w:sz="0" w:space="0" w:color="auto"/>
              </w:divBdr>
            </w:div>
          </w:divsChild>
        </w:div>
        <w:div w:id="2061435661">
          <w:marLeft w:val="0"/>
          <w:marRight w:val="0"/>
          <w:marTop w:val="0"/>
          <w:marBottom w:val="0"/>
          <w:divBdr>
            <w:top w:val="none" w:sz="0" w:space="0" w:color="auto"/>
            <w:left w:val="none" w:sz="0" w:space="0" w:color="auto"/>
            <w:bottom w:val="none" w:sz="0" w:space="0" w:color="auto"/>
            <w:right w:val="none" w:sz="0" w:space="0" w:color="auto"/>
          </w:divBdr>
          <w:divsChild>
            <w:div w:id="1583442488">
              <w:marLeft w:val="0"/>
              <w:marRight w:val="0"/>
              <w:marTop w:val="0"/>
              <w:marBottom w:val="0"/>
              <w:divBdr>
                <w:top w:val="none" w:sz="0" w:space="0" w:color="auto"/>
                <w:left w:val="none" w:sz="0" w:space="0" w:color="auto"/>
                <w:bottom w:val="none" w:sz="0" w:space="0" w:color="auto"/>
                <w:right w:val="none" w:sz="0" w:space="0" w:color="auto"/>
              </w:divBdr>
            </w:div>
          </w:divsChild>
        </w:div>
        <w:div w:id="1208681315">
          <w:marLeft w:val="0"/>
          <w:marRight w:val="0"/>
          <w:marTop w:val="0"/>
          <w:marBottom w:val="0"/>
          <w:divBdr>
            <w:top w:val="none" w:sz="0" w:space="0" w:color="auto"/>
            <w:left w:val="none" w:sz="0" w:space="0" w:color="auto"/>
            <w:bottom w:val="none" w:sz="0" w:space="0" w:color="auto"/>
            <w:right w:val="none" w:sz="0" w:space="0" w:color="auto"/>
          </w:divBdr>
          <w:divsChild>
            <w:div w:id="112407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805599">
      <w:bodyDiv w:val="1"/>
      <w:marLeft w:val="0"/>
      <w:marRight w:val="0"/>
      <w:marTop w:val="0"/>
      <w:marBottom w:val="0"/>
      <w:divBdr>
        <w:top w:val="none" w:sz="0" w:space="0" w:color="auto"/>
        <w:left w:val="none" w:sz="0" w:space="0" w:color="auto"/>
        <w:bottom w:val="none" w:sz="0" w:space="0" w:color="auto"/>
        <w:right w:val="none" w:sz="0" w:space="0" w:color="auto"/>
      </w:divBdr>
      <w:divsChild>
        <w:div w:id="218176318">
          <w:marLeft w:val="640"/>
          <w:marRight w:val="0"/>
          <w:marTop w:val="0"/>
          <w:marBottom w:val="0"/>
          <w:divBdr>
            <w:top w:val="none" w:sz="0" w:space="0" w:color="auto"/>
            <w:left w:val="none" w:sz="0" w:space="0" w:color="auto"/>
            <w:bottom w:val="none" w:sz="0" w:space="0" w:color="auto"/>
            <w:right w:val="none" w:sz="0" w:space="0" w:color="auto"/>
          </w:divBdr>
        </w:div>
        <w:div w:id="639457668">
          <w:marLeft w:val="640"/>
          <w:marRight w:val="0"/>
          <w:marTop w:val="0"/>
          <w:marBottom w:val="0"/>
          <w:divBdr>
            <w:top w:val="none" w:sz="0" w:space="0" w:color="auto"/>
            <w:left w:val="none" w:sz="0" w:space="0" w:color="auto"/>
            <w:bottom w:val="none" w:sz="0" w:space="0" w:color="auto"/>
            <w:right w:val="none" w:sz="0" w:space="0" w:color="auto"/>
          </w:divBdr>
        </w:div>
        <w:div w:id="888685342">
          <w:marLeft w:val="640"/>
          <w:marRight w:val="0"/>
          <w:marTop w:val="0"/>
          <w:marBottom w:val="0"/>
          <w:divBdr>
            <w:top w:val="none" w:sz="0" w:space="0" w:color="auto"/>
            <w:left w:val="none" w:sz="0" w:space="0" w:color="auto"/>
            <w:bottom w:val="none" w:sz="0" w:space="0" w:color="auto"/>
            <w:right w:val="none" w:sz="0" w:space="0" w:color="auto"/>
          </w:divBdr>
        </w:div>
        <w:div w:id="1922372491">
          <w:marLeft w:val="640"/>
          <w:marRight w:val="0"/>
          <w:marTop w:val="0"/>
          <w:marBottom w:val="0"/>
          <w:divBdr>
            <w:top w:val="none" w:sz="0" w:space="0" w:color="auto"/>
            <w:left w:val="none" w:sz="0" w:space="0" w:color="auto"/>
            <w:bottom w:val="none" w:sz="0" w:space="0" w:color="auto"/>
            <w:right w:val="none" w:sz="0" w:space="0" w:color="auto"/>
          </w:divBdr>
        </w:div>
        <w:div w:id="1304652565">
          <w:marLeft w:val="640"/>
          <w:marRight w:val="0"/>
          <w:marTop w:val="0"/>
          <w:marBottom w:val="0"/>
          <w:divBdr>
            <w:top w:val="none" w:sz="0" w:space="0" w:color="auto"/>
            <w:left w:val="none" w:sz="0" w:space="0" w:color="auto"/>
            <w:bottom w:val="none" w:sz="0" w:space="0" w:color="auto"/>
            <w:right w:val="none" w:sz="0" w:space="0" w:color="auto"/>
          </w:divBdr>
        </w:div>
        <w:div w:id="543061795">
          <w:marLeft w:val="640"/>
          <w:marRight w:val="0"/>
          <w:marTop w:val="0"/>
          <w:marBottom w:val="0"/>
          <w:divBdr>
            <w:top w:val="none" w:sz="0" w:space="0" w:color="auto"/>
            <w:left w:val="none" w:sz="0" w:space="0" w:color="auto"/>
            <w:bottom w:val="none" w:sz="0" w:space="0" w:color="auto"/>
            <w:right w:val="none" w:sz="0" w:space="0" w:color="auto"/>
          </w:divBdr>
        </w:div>
        <w:div w:id="915431325">
          <w:marLeft w:val="640"/>
          <w:marRight w:val="0"/>
          <w:marTop w:val="0"/>
          <w:marBottom w:val="0"/>
          <w:divBdr>
            <w:top w:val="none" w:sz="0" w:space="0" w:color="auto"/>
            <w:left w:val="none" w:sz="0" w:space="0" w:color="auto"/>
            <w:bottom w:val="none" w:sz="0" w:space="0" w:color="auto"/>
            <w:right w:val="none" w:sz="0" w:space="0" w:color="auto"/>
          </w:divBdr>
        </w:div>
        <w:div w:id="850802501">
          <w:marLeft w:val="640"/>
          <w:marRight w:val="0"/>
          <w:marTop w:val="0"/>
          <w:marBottom w:val="0"/>
          <w:divBdr>
            <w:top w:val="none" w:sz="0" w:space="0" w:color="auto"/>
            <w:left w:val="none" w:sz="0" w:space="0" w:color="auto"/>
            <w:bottom w:val="none" w:sz="0" w:space="0" w:color="auto"/>
            <w:right w:val="none" w:sz="0" w:space="0" w:color="auto"/>
          </w:divBdr>
        </w:div>
        <w:div w:id="1819103087">
          <w:marLeft w:val="640"/>
          <w:marRight w:val="0"/>
          <w:marTop w:val="0"/>
          <w:marBottom w:val="0"/>
          <w:divBdr>
            <w:top w:val="none" w:sz="0" w:space="0" w:color="auto"/>
            <w:left w:val="none" w:sz="0" w:space="0" w:color="auto"/>
            <w:bottom w:val="none" w:sz="0" w:space="0" w:color="auto"/>
            <w:right w:val="none" w:sz="0" w:space="0" w:color="auto"/>
          </w:divBdr>
        </w:div>
        <w:div w:id="1836412092">
          <w:marLeft w:val="640"/>
          <w:marRight w:val="0"/>
          <w:marTop w:val="0"/>
          <w:marBottom w:val="0"/>
          <w:divBdr>
            <w:top w:val="none" w:sz="0" w:space="0" w:color="auto"/>
            <w:left w:val="none" w:sz="0" w:space="0" w:color="auto"/>
            <w:bottom w:val="none" w:sz="0" w:space="0" w:color="auto"/>
            <w:right w:val="none" w:sz="0" w:space="0" w:color="auto"/>
          </w:divBdr>
        </w:div>
        <w:div w:id="547643799">
          <w:marLeft w:val="640"/>
          <w:marRight w:val="0"/>
          <w:marTop w:val="0"/>
          <w:marBottom w:val="0"/>
          <w:divBdr>
            <w:top w:val="none" w:sz="0" w:space="0" w:color="auto"/>
            <w:left w:val="none" w:sz="0" w:space="0" w:color="auto"/>
            <w:bottom w:val="none" w:sz="0" w:space="0" w:color="auto"/>
            <w:right w:val="none" w:sz="0" w:space="0" w:color="auto"/>
          </w:divBdr>
        </w:div>
        <w:div w:id="2042051000">
          <w:marLeft w:val="640"/>
          <w:marRight w:val="0"/>
          <w:marTop w:val="0"/>
          <w:marBottom w:val="0"/>
          <w:divBdr>
            <w:top w:val="none" w:sz="0" w:space="0" w:color="auto"/>
            <w:left w:val="none" w:sz="0" w:space="0" w:color="auto"/>
            <w:bottom w:val="none" w:sz="0" w:space="0" w:color="auto"/>
            <w:right w:val="none" w:sz="0" w:space="0" w:color="auto"/>
          </w:divBdr>
        </w:div>
        <w:div w:id="1790390447">
          <w:marLeft w:val="640"/>
          <w:marRight w:val="0"/>
          <w:marTop w:val="0"/>
          <w:marBottom w:val="0"/>
          <w:divBdr>
            <w:top w:val="none" w:sz="0" w:space="0" w:color="auto"/>
            <w:left w:val="none" w:sz="0" w:space="0" w:color="auto"/>
            <w:bottom w:val="none" w:sz="0" w:space="0" w:color="auto"/>
            <w:right w:val="none" w:sz="0" w:space="0" w:color="auto"/>
          </w:divBdr>
        </w:div>
        <w:div w:id="931671591">
          <w:marLeft w:val="640"/>
          <w:marRight w:val="0"/>
          <w:marTop w:val="0"/>
          <w:marBottom w:val="0"/>
          <w:divBdr>
            <w:top w:val="none" w:sz="0" w:space="0" w:color="auto"/>
            <w:left w:val="none" w:sz="0" w:space="0" w:color="auto"/>
            <w:bottom w:val="none" w:sz="0" w:space="0" w:color="auto"/>
            <w:right w:val="none" w:sz="0" w:space="0" w:color="auto"/>
          </w:divBdr>
        </w:div>
        <w:div w:id="491021231">
          <w:marLeft w:val="640"/>
          <w:marRight w:val="0"/>
          <w:marTop w:val="0"/>
          <w:marBottom w:val="0"/>
          <w:divBdr>
            <w:top w:val="none" w:sz="0" w:space="0" w:color="auto"/>
            <w:left w:val="none" w:sz="0" w:space="0" w:color="auto"/>
            <w:bottom w:val="none" w:sz="0" w:space="0" w:color="auto"/>
            <w:right w:val="none" w:sz="0" w:space="0" w:color="auto"/>
          </w:divBdr>
        </w:div>
        <w:div w:id="1421172341">
          <w:marLeft w:val="640"/>
          <w:marRight w:val="0"/>
          <w:marTop w:val="0"/>
          <w:marBottom w:val="0"/>
          <w:divBdr>
            <w:top w:val="none" w:sz="0" w:space="0" w:color="auto"/>
            <w:left w:val="none" w:sz="0" w:space="0" w:color="auto"/>
            <w:bottom w:val="none" w:sz="0" w:space="0" w:color="auto"/>
            <w:right w:val="none" w:sz="0" w:space="0" w:color="auto"/>
          </w:divBdr>
        </w:div>
        <w:div w:id="1072897838">
          <w:marLeft w:val="640"/>
          <w:marRight w:val="0"/>
          <w:marTop w:val="0"/>
          <w:marBottom w:val="0"/>
          <w:divBdr>
            <w:top w:val="none" w:sz="0" w:space="0" w:color="auto"/>
            <w:left w:val="none" w:sz="0" w:space="0" w:color="auto"/>
            <w:bottom w:val="none" w:sz="0" w:space="0" w:color="auto"/>
            <w:right w:val="none" w:sz="0" w:space="0" w:color="auto"/>
          </w:divBdr>
        </w:div>
        <w:div w:id="873925912">
          <w:marLeft w:val="640"/>
          <w:marRight w:val="0"/>
          <w:marTop w:val="0"/>
          <w:marBottom w:val="0"/>
          <w:divBdr>
            <w:top w:val="none" w:sz="0" w:space="0" w:color="auto"/>
            <w:left w:val="none" w:sz="0" w:space="0" w:color="auto"/>
            <w:bottom w:val="none" w:sz="0" w:space="0" w:color="auto"/>
            <w:right w:val="none" w:sz="0" w:space="0" w:color="auto"/>
          </w:divBdr>
        </w:div>
        <w:div w:id="1313632661">
          <w:marLeft w:val="640"/>
          <w:marRight w:val="0"/>
          <w:marTop w:val="0"/>
          <w:marBottom w:val="0"/>
          <w:divBdr>
            <w:top w:val="none" w:sz="0" w:space="0" w:color="auto"/>
            <w:left w:val="none" w:sz="0" w:space="0" w:color="auto"/>
            <w:bottom w:val="none" w:sz="0" w:space="0" w:color="auto"/>
            <w:right w:val="none" w:sz="0" w:space="0" w:color="auto"/>
          </w:divBdr>
        </w:div>
        <w:div w:id="290523372">
          <w:marLeft w:val="640"/>
          <w:marRight w:val="0"/>
          <w:marTop w:val="0"/>
          <w:marBottom w:val="0"/>
          <w:divBdr>
            <w:top w:val="none" w:sz="0" w:space="0" w:color="auto"/>
            <w:left w:val="none" w:sz="0" w:space="0" w:color="auto"/>
            <w:bottom w:val="none" w:sz="0" w:space="0" w:color="auto"/>
            <w:right w:val="none" w:sz="0" w:space="0" w:color="auto"/>
          </w:divBdr>
        </w:div>
        <w:div w:id="1255477408">
          <w:marLeft w:val="640"/>
          <w:marRight w:val="0"/>
          <w:marTop w:val="0"/>
          <w:marBottom w:val="0"/>
          <w:divBdr>
            <w:top w:val="none" w:sz="0" w:space="0" w:color="auto"/>
            <w:left w:val="none" w:sz="0" w:space="0" w:color="auto"/>
            <w:bottom w:val="none" w:sz="0" w:space="0" w:color="auto"/>
            <w:right w:val="none" w:sz="0" w:space="0" w:color="auto"/>
          </w:divBdr>
        </w:div>
        <w:div w:id="1390566854">
          <w:marLeft w:val="640"/>
          <w:marRight w:val="0"/>
          <w:marTop w:val="0"/>
          <w:marBottom w:val="0"/>
          <w:divBdr>
            <w:top w:val="none" w:sz="0" w:space="0" w:color="auto"/>
            <w:left w:val="none" w:sz="0" w:space="0" w:color="auto"/>
            <w:bottom w:val="none" w:sz="0" w:space="0" w:color="auto"/>
            <w:right w:val="none" w:sz="0" w:space="0" w:color="auto"/>
          </w:divBdr>
        </w:div>
        <w:div w:id="671101287">
          <w:marLeft w:val="640"/>
          <w:marRight w:val="0"/>
          <w:marTop w:val="0"/>
          <w:marBottom w:val="0"/>
          <w:divBdr>
            <w:top w:val="none" w:sz="0" w:space="0" w:color="auto"/>
            <w:left w:val="none" w:sz="0" w:space="0" w:color="auto"/>
            <w:bottom w:val="none" w:sz="0" w:space="0" w:color="auto"/>
            <w:right w:val="none" w:sz="0" w:space="0" w:color="auto"/>
          </w:divBdr>
        </w:div>
        <w:div w:id="1433286456">
          <w:marLeft w:val="640"/>
          <w:marRight w:val="0"/>
          <w:marTop w:val="0"/>
          <w:marBottom w:val="0"/>
          <w:divBdr>
            <w:top w:val="none" w:sz="0" w:space="0" w:color="auto"/>
            <w:left w:val="none" w:sz="0" w:space="0" w:color="auto"/>
            <w:bottom w:val="none" w:sz="0" w:space="0" w:color="auto"/>
            <w:right w:val="none" w:sz="0" w:space="0" w:color="auto"/>
          </w:divBdr>
        </w:div>
      </w:divsChild>
    </w:div>
    <w:div w:id="1806922440">
      <w:bodyDiv w:val="1"/>
      <w:marLeft w:val="0"/>
      <w:marRight w:val="0"/>
      <w:marTop w:val="0"/>
      <w:marBottom w:val="0"/>
      <w:divBdr>
        <w:top w:val="none" w:sz="0" w:space="0" w:color="auto"/>
        <w:left w:val="none" w:sz="0" w:space="0" w:color="auto"/>
        <w:bottom w:val="none" w:sz="0" w:space="0" w:color="auto"/>
        <w:right w:val="none" w:sz="0" w:space="0" w:color="auto"/>
      </w:divBdr>
      <w:divsChild>
        <w:div w:id="1050151058">
          <w:marLeft w:val="640"/>
          <w:marRight w:val="0"/>
          <w:marTop w:val="0"/>
          <w:marBottom w:val="0"/>
          <w:divBdr>
            <w:top w:val="none" w:sz="0" w:space="0" w:color="auto"/>
            <w:left w:val="none" w:sz="0" w:space="0" w:color="auto"/>
            <w:bottom w:val="none" w:sz="0" w:space="0" w:color="auto"/>
            <w:right w:val="none" w:sz="0" w:space="0" w:color="auto"/>
          </w:divBdr>
        </w:div>
        <w:div w:id="1085683507">
          <w:marLeft w:val="640"/>
          <w:marRight w:val="0"/>
          <w:marTop w:val="0"/>
          <w:marBottom w:val="0"/>
          <w:divBdr>
            <w:top w:val="none" w:sz="0" w:space="0" w:color="auto"/>
            <w:left w:val="none" w:sz="0" w:space="0" w:color="auto"/>
            <w:bottom w:val="none" w:sz="0" w:space="0" w:color="auto"/>
            <w:right w:val="none" w:sz="0" w:space="0" w:color="auto"/>
          </w:divBdr>
        </w:div>
        <w:div w:id="796950022">
          <w:marLeft w:val="640"/>
          <w:marRight w:val="0"/>
          <w:marTop w:val="0"/>
          <w:marBottom w:val="0"/>
          <w:divBdr>
            <w:top w:val="none" w:sz="0" w:space="0" w:color="auto"/>
            <w:left w:val="none" w:sz="0" w:space="0" w:color="auto"/>
            <w:bottom w:val="none" w:sz="0" w:space="0" w:color="auto"/>
            <w:right w:val="none" w:sz="0" w:space="0" w:color="auto"/>
          </w:divBdr>
        </w:div>
        <w:div w:id="1535843351">
          <w:marLeft w:val="640"/>
          <w:marRight w:val="0"/>
          <w:marTop w:val="0"/>
          <w:marBottom w:val="0"/>
          <w:divBdr>
            <w:top w:val="none" w:sz="0" w:space="0" w:color="auto"/>
            <w:left w:val="none" w:sz="0" w:space="0" w:color="auto"/>
            <w:bottom w:val="none" w:sz="0" w:space="0" w:color="auto"/>
            <w:right w:val="none" w:sz="0" w:space="0" w:color="auto"/>
          </w:divBdr>
        </w:div>
        <w:div w:id="550192190">
          <w:marLeft w:val="640"/>
          <w:marRight w:val="0"/>
          <w:marTop w:val="0"/>
          <w:marBottom w:val="0"/>
          <w:divBdr>
            <w:top w:val="none" w:sz="0" w:space="0" w:color="auto"/>
            <w:left w:val="none" w:sz="0" w:space="0" w:color="auto"/>
            <w:bottom w:val="none" w:sz="0" w:space="0" w:color="auto"/>
            <w:right w:val="none" w:sz="0" w:space="0" w:color="auto"/>
          </w:divBdr>
        </w:div>
        <w:div w:id="531764644">
          <w:marLeft w:val="640"/>
          <w:marRight w:val="0"/>
          <w:marTop w:val="0"/>
          <w:marBottom w:val="0"/>
          <w:divBdr>
            <w:top w:val="none" w:sz="0" w:space="0" w:color="auto"/>
            <w:left w:val="none" w:sz="0" w:space="0" w:color="auto"/>
            <w:bottom w:val="none" w:sz="0" w:space="0" w:color="auto"/>
            <w:right w:val="none" w:sz="0" w:space="0" w:color="auto"/>
          </w:divBdr>
        </w:div>
        <w:div w:id="1085998192">
          <w:marLeft w:val="640"/>
          <w:marRight w:val="0"/>
          <w:marTop w:val="0"/>
          <w:marBottom w:val="0"/>
          <w:divBdr>
            <w:top w:val="none" w:sz="0" w:space="0" w:color="auto"/>
            <w:left w:val="none" w:sz="0" w:space="0" w:color="auto"/>
            <w:bottom w:val="none" w:sz="0" w:space="0" w:color="auto"/>
            <w:right w:val="none" w:sz="0" w:space="0" w:color="auto"/>
          </w:divBdr>
        </w:div>
        <w:div w:id="1368331022">
          <w:marLeft w:val="640"/>
          <w:marRight w:val="0"/>
          <w:marTop w:val="0"/>
          <w:marBottom w:val="0"/>
          <w:divBdr>
            <w:top w:val="none" w:sz="0" w:space="0" w:color="auto"/>
            <w:left w:val="none" w:sz="0" w:space="0" w:color="auto"/>
            <w:bottom w:val="none" w:sz="0" w:space="0" w:color="auto"/>
            <w:right w:val="none" w:sz="0" w:space="0" w:color="auto"/>
          </w:divBdr>
        </w:div>
        <w:div w:id="104734974">
          <w:marLeft w:val="640"/>
          <w:marRight w:val="0"/>
          <w:marTop w:val="0"/>
          <w:marBottom w:val="0"/>
          <w:divBdr>
            <w:top w:val="none" w:sz="0" w:space="0" w:color="auto"/>
            <w:left w:val="none" w:sz="0" w:space="0" w:color="auto"/>
            <w:bottom w:val="none" w:sz="0" w:space="0" w:color="auto"/>
            <w:right w:val="none" w:sz="0" w:space="0" w:color="auto"/>
          </w:divBdr>
        </w:div>
        <w:div w:id="1091969522">
          <w:marLeft w:val="640"/>
          <w:marRight w:val="0"/>
          <w:marTop w:val="0"/>
          <w:marBottom w:val="0"/>
          <w:divBdr>
            <w:top w:val="none" w:sz="0" w:space="0" w:color="auto"/>
            <w:left w:val="none" w:sz="0" w:space="0" w:color="auto"/>
            <w:bottom w:val="none" w:sz="0" w:space="0" w:color="auto"/>
            <w:right w:val="none" w:sz="0" w:space="0" w:color="auto"/>
          </w:divBdr>
        </w:div>
        <w:div w:id="1688479785">
          <w:marLeft w:val="640"/>
          <w:marRight w:val="0"/>
          <w:marTop w:val="0"/>
          <w:marBottom w:val="0"/>
          <w:divBdr>
            <w:top w:val="none" w:sz="0" w:space="0" w:color="auto"/>
            <w:left w:val="none" w:sz="0" w:space="0" w:color="auto"/>
            <w:bottom w:val="none" w:sz="0" w:space="0" w:color="auto"/>
            <w:right w:val="none" w:sz="0" w:space="0" w:color="auto"/>
          </w:divBdr>
        </w:div>
        <w:div w:id="797534599">
          <w:marLeft w:val="640"/>
          <w:marRight w:val="0"/>
          <w:marTop w:val="0"/>
          <w:marBottom w:val="0"/>
          <w:divBdr>
            <w:top w:val="none" w:sz="0" w:space="0" w:color="auto"/>
            <w:left w:val="none" w:sz="0" w:space="0" w:color="auto"/>
            <w:bottom w:val="none" w:sz="0" w:space="0" w:color="auto"/>
            <w:right w:val="none" w:sz="0" w:space="0" w:color="auto"/>
          </w:divBdr>
        </w:div>
        <w:div w:id="340007064">
          <w:marLeft w:val="640"/>
          <w:marRight w:val="0"/>
          <w:marTop w:val="0"/>
          <w:marBottom w:val="0"/>
          <w:divBdr>
            <w:top w:val="none" w:sz="0" w:space="0" w:color="auto"/>
            <w:left w:val="none" w:sz="0" w:space="0" w:color="auto"/>
            <w:bottom w:val="none" w:sz="0" w:space="0" w:color="auto"/>
            <w:right w:val="none" w:sz="0" w:space="0" w:color="auto"/>
          </w:divBdr>
        </w:div>
        <w:div w:id="2122453837">
          <w:marLeft w:val="640"/>
          <w:marRight w:val="0"/>
          <w:marTop w:val="0"/>
          <w:marBottom w:val="0"/>
          <w:divBdr>
            <w:top w:val="none" w:sz="0" w:space="0" w:color="auto"/>
            <w:left w:val="none" w:sz="0" w:space="0" w:color="auto"/>
            <w:bottom w:val="none" w:sz="0" w:space="0" w:color="auto"/>
            <w:right w:val="none" w:sz="0" w:space="0" w:color="auto"/>
          </w:divBdr>
        </w:div>
        <w:div w:id="144473223">
          <w:marLeft w:val="640"/>
          <w:marRight w:val="0"/>
          <w:marTop w:val="0"/>
          <w:marBottom w:val="0"/>
          <w:divBdr>
            <w:top w:val="none" w:sz="0" w:space="0" w:color="auto"/>
            <w:left w:val="none" w:sz="0" w:space="0" w:color="auto"/>
            <w:bottom w:val="none" w:sz="0" w:space="0" w:color="auto"/>
            <w:right w:val="none" w:sz="0" w:space="0" w:color="auto"/>
          </w:divBdr>
        </w:div>
        <w:div w:id="2139105719">
          <w:marLeft w:val="640"/>
          <w:marRight w:val="0"/>
          <w:marTop w:val="0"/>
          <w:marBottom w:val="0"/>
          <w:divBdr>
            <w:top w:val="none" w:sz="0" w:space="0" w:color="auto"/>
            <w:left w:val="none" w:sz="0" w:space="0" w:color="auto"/>
            <w:bottom w:val="none" w:sz="0" w:space="0" w:color="auto"/>
            <w:right w:val="none" w:sz="0" w:space="0" w:color="auto"/>
          </w:divBdr>
        </w:div>
        <w:div w:id="1864905713">
          <w:marLeft w:val="640"/>
          <w:marRight w:val="0"/>
          <w:marTop w:val="0"/>
          <w:marBottom w:val="0"/>
          <w:divBdr>
            <w:top w:val="none" w:sz="0" w:space="0" w:color="auto"/>
            <w:left w:val="none" w:sz="0" w:space="0" w:color="auto"/>
            <w:bottom w:val="none" w:sz="0" w:space="0" w:color="auto"/>
            <w:right w:val="none" w:sz="0" w:space="0" w:color="auto"/>
          </w:divBdr>
        </w:div>
        <w:div w:id="1088579358">
          <w:marLeft w:val="640"/>
          <w:marRight w:val="0"/>
          <w:marTop w:val="0"/>
          <w:marBottom w:val="0"/>
          <w:divBdr>
            <w:top w:val="none" w:sz="0" w:space="0" w:color="auto"/>
            <w:left w:val="none" w:sz="0" w:space="0" w:color="auto"/>
            <w:bottom w:val="none" w:sz="0" w:space="0" w:color="auto"/>
            <w:right w:val="none" w:sz="0" w:space="0" w:color="auto"/>
          </w:divBdr>
        </w:div>
        <w:div w:id="352268711">
          <w:marLeft w:val="640"/>
          <w:marRight w:val="0"/>
          <w:marTop w:val="0"/>
          <w:marBottom w:val="0"/>
          <w:divBdr>
            <w:top w:val="none" w:sz="0" w:space="0" w:color="auto"/>
            <w:left w:val="none" w:sz="0" w:space="0" w:color="auto"/>
            <w:bottom w:val="none" w:sz="0" w:space="0" w:color="auto"/>
            <w:right w:val="none" w:sz="0" w:space="0" w:color="auto"/>
          </w:divBdr>
        </w:div>
        <w:div w:id="1674720174">
          <w:marLeft w:val="640"/>
          <w:marRight w:val="0"/>
          <w:marTop w:val="0"/>
          <w:marBottom w:val="0"/>
          <w:divBdr>
            <w:top w:val="none" w:sz="0" w:space="0" w:color="auto"/>
            <w:left w:val="none" w:sz="0" w:space="0" w:color="auto"/>
            <w:bottom w:val="none" w:sz="0" w:space="0" w:color="auto"/>
            <w:right w:val="none" w:sz="0" w:space="0" w:color="auto"/>
          </w:divBdr>
        </w:div>
        <w:div w:id="751897564">
          <w:marLeft w:val="640"/>
          <w:marRight w:val="0"/>
          <w:marTop w:val="0"/>
          <w:marBottom w:val="0"/>
          <w:divBdr>
            <w:top w:val="none" w:sz="0" w:space="0" w:color="auto"/>
            <w:left w:val="none" w:sz="0" w:space="0" w:color="auto"/>
            <w:bottom w:val="none" w:sz="0" w:space="0" w:color="auto"/>
            <w:right w:val="none" w:sz="0" w:space="0" w:color="auto"/>
          </w:divBdr>
        </w:div>
        <w:div w:id="234168166">
          <w:marLeft w:val="640"/>
          <w:marRight w:val="0"/>
          <w:marTop w:val="0"/>
          <w:marBottom w:val="0"/>
          <w:divBdr>
            <w:top w:val="none" w:sz="0" w:space="0" w:color="auto"/>
            <w:left w:val="none" w:sz="0" w:space="0" w:color="auto"/>
            <w:bottom w:val="none" w:sz="0" w:space="0" w:color="auto"/>
            <w:right w:val="none" w:sz="0" w:space="0" w:color="auto"/>
          </w:divBdr>
        </w:div>
        <w:div w:id="669412441">
          <w:marLeft w:val="640"/>
          <w:marRight w:val="0"/>
          <w:marTop w:val="0"/>
          <w:marBottom w:val="0"/>
          <w:divBdr>
            <w:top w:val="none" w:sz="0" w:space="0" w:color="auto"/>
            <w:left w:val="none" w:sz="0" w:space="0" w:color="auto"/>
            <w:bottom w:val="none" w:sz="0" w:space="0" w:color="auto"/>
            <w:right w:val="none" w:sz="0" w:space="0" w:color="auto"/>
          </w:divBdr>
        </w:div>
        <w:div w:id="685984562">
          <w:marLeft w:val="640"/>
          <w:marRight w:val="0"/>
          <w:marTop w:val="0"/>
          <w:marBottom w:val="0"/>
          <w:divBdr>
            <w:top w:val="none" w:sz="0" w:space="0" w:color="auto"/>
            <w:left w:val="none" w:sz="0" w:space="0" w:color="auto"/>
            <w:bottom w:val="none" w:sz="0" w:space="0" w:color="auto"/>
            <w:right w:val="none" w:sz="0" w:space="0" w:color="auto"/>
          </w:divBdr>
        </w:div>
        <w:div w:id="1562670397">
          <w:marLeft w:val="640"/>
          <w:marRight w:val="0"/>
          <w:marTop w:val="0"/>
          <w:marBottom w:val="0"/>
          <w:divBdr>
            <w:top w:val="none" w:sz="0" w:space="0" w:color="auto"/>
            <w:left w:val="none" w:sz="0" w:space="0" w:color="auto"/>
            <w:bottom w:val="none" w:sz="0" w:space="0" w:color="auto"/>
            <w:right w:val="none" w:sz="0" w:space="0" w:color="auto"/>
          </w:divBdr>
        </w:div>
        <w:div w:id="1574851197">
          <w:marLeft w:val="640"/>
          <w:marRight w:val="0"/>
          <w:marTop w:val="0"/>
          <w:marBottom w:val="0"/>
          <w:divBdr>
            <w:top w:val="none" w:sz="0" w:space="0" w:color="auto"/>
            <w:left w:val="none" w:sz="0" w:space="0" w:color="auto"/>
            <w:bottom w:val="none" w:sz="0" w:space="0" w:color="auto"/>
            <w:right w:val="none" w:sz="0" w:space="0" w:color="auto"/>
          </w:divBdr>
        </w:div>
        <w:div w:id="770663398">
          <w:marLeft w:val="640"/>
          <w:marRight w:val="0"/>
          <w:marTop w:val="0"/>
          <w:marBottom w:val="0"/>
          <w:divBdr>
            <w:top w:val="none" w:sz="0" w:space="0" w:color="auto"/>
            <w:left w:val="none" w:sz="0" w:space="0" w:color="auto"/>
            <w:bottom w:val="none" w:sz="0" w:space="0" w:color="auto"/>
            <w:right w:val="none" w:sz="0" w:space="0" w:color="auto"/>
          </w:divBdr>
        </w:div>
        <w:div w:id="408424513">
          <w:marLeft w:val="640"/>
          <w:marRight w:val="0"/>
          <w:marTop w:val="0"/>
          <w:marBottom w:val="0"/>
          <w:divBdr>
            <w:top w:val="none" w:sz="0" w:space="0" w:color="auto"/>
            <w:left w:val="none" w:sz="0" w:space="0" w:color="auto"/>
            <w:bottom w:val="none" w:sz="0" w:space="0" w:color="auto"/>
            <w:right w:val="none" w:sz="0" w:space="0" w:color="auto"/>
          </w:divBdr>
        </w:div>
        <w:div w:id="496961689">
          <w:marLeft w:val="640"/>
          <w:marRight w:val="0"/>
          <w:marTop w:val="0"/>
          <w:marBottom w:val="0"/>
          <w:divBdr>
            <w:top w:val="none" w:sz="0" w:space="0" w:color="auto"/>
            <w:left w:val="none" w:sz="0" w:space="0" w:color="auto"/>
            <w:bottom w:val="none" w:sz="0" w:space="0" w:color="auto"/>
            <w:right w:val="none" w:sz="0" w:space="0" w:color="auto"/>
          </w:divBdr>
        </w:div>
      </w:divsChild>
    </w:div>
    <w:div w:id="1809980138">
      <w:bodyDiv w:val="1"/>
      <w:marLeft w:val="0"/>
      <w:marRight w:val="0"/>
      <w:marTop w:val="0"/>
      <w:marBottom w:val="0"/>
      <w:divBdr>
        <w:top w:val="none" w:sz="0" w:space="0" w:color="auto"/>
        <w:left w:val="none" w:sz="0" w:space="0" w:color="auto"/>
        <w:bottom w:val="none" w:sz="0" w:space="0" w:color="auto"/>
        <w:right w:val="none" w:sz="0" w:space="0" w:color="auto"/>
      </w:divBdr>
    </w:div>
    <w:div w:id="1814057811">
      <w:bodyDiv w:val="1"/>
      <w:marLeft w:val="0"/>
      <w:marRight w:val="0"/>
      <w:marTop w:val="0"/>
      <w:marBottom w:val="0"/>
      <w:divBdr>
        <w:top w:val="none" w:sz="0" w:space="0" w:color="auto"/>
        <w:left w:val="none" w:sz="0" w:space="0" w:color="auto"/>
        <w:bottom w:val="none" w:sz="0" w:space="0" w:color="auto"/>
        <w:right w:val="none" w:sz="0" w:space="0" w:color="auto"/>
      </w:divBdr>
    </w:div>
    <w:div w:id="1820460643">
      <w:bodyDiv w:val="1"/>
      <w:marLeft w:val="0"/>
      <w:marRight w:val="0"/>
      <w:marTop w:val="0"/>
      <w:marBottom w:val="0"/>
      <w:divBdr>
        <w:top w:val="none" w:sz="0" w:space="0" w:color="auto"/>
        <w:left w:val="none" w:sz="0" w:space="0" w:color="auto"/>
        <w:bottom w:val="none" w:sz="0" w:space="0" w:color="auto"/>
        <w:right w:val="none" w:sz="0" w:space="0" w:color="auto"/>
      </w:divBdr>
      <w:divsChild>
        <w:div w:id="1545167523">
          <w:marLeft w:val="640"/>
          <w:marRight w:val="0"/>
          <w:marTop w:val="0"/>
          <w:marBottom w:val="0"/>
          <w:divBdr>
            <w:top w:val="none" w:sz="0" w:space="0" w:color="auto"/>
            <w:left w:val="none" w:sz="0" w:space="0" w:color="auto"/>
            <w:bottom w:val="none" w:sz="0" w:space="0" w:color="auto"/>
            <w:right w:val="none" w:sz="0" w:space="0" w:color="auto"/>
          </w:divBdr>
        </w:div>
        <w:div w:id="905996318">
          <w:marLeft w:val="640"/>
          <w:marRight w:val="0"/>
          <w:marTop w:val="0"/>
          <w:marBottom w:val="0"/>
          <w:divBdr>
            <w:top w:val="none" w:sz="0" w:space="0" w:color="auto"/>
            <w:left w:val="none" w:sz="0" w:space="0" w:color="auto"/>
            <w:bottom w:val="none" w:sz="0" w:space="0" w:color="auto"/>
            <w:right w:val="none" w:sz="0" w:space="0" w:color="auto"/>
          </w:divBdr>
        </w:div>
        <w:div w:id="1654212283">
          <w:marLeft w:val="640"/>
          <w:marRight w:val="0"/>
          <w:marTop w:val="0"/>
          <w:marBottom w:val="0"/>
          <w:divBdr>
            <w:top w:val="none" w:sz="0" w:space="0" w:color="auto"/>
            <w:left w:val="none" w:sz="0" w:space="0" w:color="auto"/>
            <w:bottom w:val="none" w:sz="0" w:space="0" w:color="auto"/>
            <w:right w:val="none" w:sz="0" w:space="0" w:color="auto"/>
          </w:divBdr>
        </w:div>
        <w:div w:id="556162292">
          <w:marLeft w:val="640"/>
          <w:marRight w:val="0"/>
          <w:marTop w:val="0"/>
          <w:marBottom w:val="0"/>
          <w:divBdr>
            <w:top w:val="none" w:sz="0" w:space="0" w:color="auto"/>
            <w:left w:val="none" w:sz="0" w:space="0" w:color="auto"/>
            <w:bottom w:val="none" w:sz="0" w:space="0" w:color="auto"/>
            <w:right w:val="none" w:sz="0" w:space="0" w:color="auto"/>
          </w:divBdr>
        </w:div>
        <w:div w:id="799954205">
          <w:marLeft w:val="640"/>
          <w:marRight w:val="0"/>
          <w:marTop w:val="0"/>
          <w:marBottom w:val="0"/>
          <w:divBdr>
            <w:top w:val="none" w:sz="0" w:space="0" w:color="auto"/>
            <w:left w:val="none" w:sz="0" w:space="0" w:color="auto"/>
            <w:bottom w:val="none" w:sz="0" w:space="0" w:color="auto"/>
            <w:right w:val="none" w:sz="0" w:space="0" w:color="auto"/>
          </w:divBdr>
        </w:div>
        <w:div w:id="1343437544">
          <w:marLeft w:val="640"/>
          <w:marRight w:val="0"/>
          <w:marTop w:val="0"/>
          <w:marBottom w:val="0"/>
          <w:divBdr>
            <w:top w:val="none" w:sz="0" w:space="0" w:color="auto"/>
            <w:left w:val="none" w:sz="0" w:space="0" w:color="auto"/>
            <w:bottom w:val="none" w:sz="0" w:space="0" w:color="auto"/>
            <w:right w:val="none" w:sz="0" w:space="0" w:color="auto"/>
          </w:divBdr>
        </w:div>
        <w:div w:id="1846703795">
          <w:marLeft w:val="640"/>
          <w:marRight w:val="0"/>
          <w:marTop w:val="0"/>
          <w:marBottom w:val="0"/>
          <w:divBdr>
            <w:top w:val="none" w:sz="0" w:space="0" w:color="auto"/>
            <w:left w:val="none" w:sz="0" w:space="0" w:color="auto"/>
            <w:bottom w:val="none" w:sz="0" w:space="0" w:color="auto"/>
            <w:right w:val="none" w:sz="0" w:space="0" w:color="auto"/>
          </w:divBdr>
        </w:div>
        <w:div w:id="1610625407">
          <w:marLeft w:val="640"/>
          <w:marRight w:val="0"/>
          <w:marTop w:val="0"/>
          <w:marBottom w:val="0"/>
          <w:divBdr>
            <w:top w:val="none" w:sz="0" w:space="0" w:color="auto"/>
            <w:left w:val="none" w:sz="0" w:space="0" w:color="auto"/>
            <w:bottom w:val="none" w:sz="0" w:space="0" w:color="auto"/>
            <w:right w:val="none" w:sz="0" w:space="0" w:color="auto"/>
          </w:divBdr>
        </w:div>
        <w:div w:id="1938443067">
          <w:marLeft w:val="640"/>
          <w:marRight w:val="0"/>
          <w:marTop w:val="0"/>
          <w:marBottom w:val="0"/>
          <w:divBdr>
            <w:top w:val="none" w:sz="0" w:space="0" w:color="auto"/>
            <w:left w:val="none" w:sz="0" w:space="0" w:color="auto"/>
            <w:bottom w:val="none" w:sz="0" w:space="0" w:color="auto"/>
            <w:right w:val="none" w:sz="0" w:space="0" w:color="auto"/>
          </w:divBdr>
        </w:div>
        <w:div w:id="622540181">
          <w:marLeft w:val="640"/>
          <w:marRight w:val="0"/>
          <w:marTop w:val="0"/>
          <w:marBottom w:val="0"/>
          <w:divBdr>
            <w:top w:val="none" w:sz="0" w:space="0" w:color="auto"/>
            <w:left w:val="none" w:sz="0" w:space="0" w:color="auto"/>
            <w:bottom w:val="none" w:sz="0" w:space="0" w:color="auto"/>
            <w:right w:val="none" w:sz="0" w:space="0" w:color="auto"/>
          </w:divBdr>
        </w:div>
        <w:div w:id="940068276">
          <w:marLeft w:val="640"/>
          <w:marRight w:val="0"/>
          <w:marTop w:val="0"/>
          <w:marBottom w:val="0"/>
          <w:divBdr>
            <w:top w:val="none" w:sz="0" w:space="0" w:color="auto"/>
            <w:left w:val="none" w:sz="0" w:space="0" w:color="auto"/>
            <w:bottom w:val="none" w:sz="0" w:space="0" w:color="auto"/>
            <w:right w:val="none" w:sz="0" w:space="0" w:color="auto"/>
          </w:divBdr>
        </w:div>
        <w:div w:id="594872912">
          <w:marLeft w:val="640"/>
          <w:marRight w:val="0"/>
          <w:marTop w:val="0"/>
          <w:marBottom w:val="0"/>
          <w:divBdr>
            <w:top w:val="none" w:sz="0" w:space="0" w:color="auto"/>
            <w:left w:val="none" w:sz="0" w:space="0" w:color="auto"/>
            <w:bottom w:val="none" w:sz="0" w:space="0" w:color="auto"/>
            <w:right w:val="none" w:sz="0" w:space="0" w:color="auto"/>
          </w:divBdr>
        </w:div>
        <w:div w:id="656152534">
          <w:marLeft w:val="640"/>
          <w:marRight w:val="0"/>
          <w:marTop w:val="0"/>
          <w:marBottom w:val="0"/>
          <w:divBdr>
            <w:top w:val="none" w:sz="0" w:space="0" w:color="auto"/>
            <w:left w:val="none" w:sz="0" w:space="0" w:color="auto"/>
            <w:bottom w:val="none" w:sz="0" w:space="0" w:color="auto"/>
            <w:right w:val="none" w:sz="0" w:space="0" w:color="auto"/>
          </w:divBdr>
        </w:div>
        <w:div w:id="2057897819">
          <w:marLeft w:val="640"/>
          <w:marRight w:val="0"/>
          <w:marTop w:val="0"/>
          <w:marBottom w:val="0"/>
          <w:divBdr>
            <w:top w:val="none" w:sz="0" w:space="0" w:color="auto"/>
            <w:left w:val="none" w:sz="0" w:space="0" w:color="auto"/>
            <w:bottom w:val="none" w:sz="0" w:space="0" w:color="auto"/>
            <w:right w:val="none" w:sz="0" w:space="0" w:color="auto"/>
          </w:divBdr>
        </w:div>
        <w:div w:id="884685603">
          <w:marLeft w:val="640"/>
          <w:marRight w:val="0"/>
          <w:marTop w:val="0"/>
          <w:marBottom w:val="0"/>
          <w:divBdr>
            <w:top w:val="none" w:sz="0" w:space="0" w:color="auto"/>
            <w:left w:val="none" w:sz="0" w:space="0" w:color="auto"/>
            <w:bottom w:val="none" w:sz="0" w:space="0" w:color="auto"/>
            <w:right w:val="none" w:sz="0" w:space="0" w:color="auto"/>
          </w:divBdr>
        </w:div>
        <w:div w:id="1023869488">
          <w:marLeft w:val="640"/>
          <w:marRight w:val="0"/>
          <w:marTop w:val="0"/>
          <w:marBottom w:val="0"/>
          <w:divBdr>
            <w:top w:val="none" w:sz="0" w:space="0" w:color="auto"/>
            <w:left w:val="none" w:sz="0" w:space="0" w:color="auto"/>
            <w:bottom w:val="none" w:sz="0" w:space="0" w:color="auto"/>
            <w:right w:val="none" w:sz="0" w:space="0" w:color="auto"/>
          </w:divBdr>
        </w:div>
        <w:div w:id="2093813008">
          <w:marLeft w:val="640"/>
          <w:marRight w:val="0"/>
          <w:marTop w:val="0"/>
          <w:marBottom w:val="0"/>
          <w:divBdr>
            <w:top w:val="none" w:sz="0" w:space="0" w:color="auto"/>
            <w:left w:val="none" w:sz="0" w:space="0" w:color="auto"/>
            <w:bottom w:val="none" w:sz="0" w:space="0" w:color="auto"/>
            <w:right w:val="none" w:sz="0" w:space="0" w:color="auto"/>
          </w:divBdr>
        </w:div>
        <w:div w:id="669872077">
          <w:marLeft w:val="640"/>
          <w:marRight w:val="0"/>
          <w:marTop w:val="0"/>
          <w:marBottom w:val="0"/>
          <w:divBdr>
            <w:top w:val="none" w:sz="0" w:space="0" w:color="auto"/>
            <w:left w:val="none" w:sz="0" w:space="0" w:color="auto"/>
            <w:bottom w:val="none" w:sz="0" w:space="0" w:color="auto"/>
            <w:right w:val="none" w:sz="0" w:space="0" w:color="auto"/>
          </w:divBdr>
        </w:div>
        <w:div w:id="928974533">
          <w:marLeft w:val="640"/>
          <w:marRight w:val="0"/>
          <w:marTop w:val="0"/>
          <w:marBottom w:val="0"/>
          <w:divBdr>
            <w:top w:val="none" w:sz="0" w:space="0" w:color="auto"/>
            <w:left w:val="none" w:sz="0" w:space="0" w:color="auto"/>
            <w:bottom w:val="none" w:sz="0" w:space="0" w:color="auto"/>
            <w:right w:val="none" w:sz="0" w:space="0" w:color="auto"/>
          </w:divBdr>
        </w:div>
        <w:div w:id="1027104950">
          <w:marLeft w:val="640"/>
          <w:marRight w:val="0"/>
          <w:marTop w:val="0"/>
          <w:marBottom w:val="0"/>
          <w:divBdr>
            <w:top w:val="none" w:sz="0" w:space="0" w:color="auto"/>
            <w:left w:val="none" w:sz="0" w:space="0" w:color="auto"/>
            <w:bottom w:val="none" w:sz="0" w:space="0" w:color="auto"/>
            <w:right w:val="none" w:sz="0" w:space="0" w:color="auto"/>
          </w:divBdr>
        </w:div>
        <w:div w:id="1278177248">
          <w:marLeft w:val="640"/>
          <w:marRight w:val="0"/>
          <w:marTop w:val="0"/>
          <w:marBottom w:val="0"/>
          <w:divBdr>
            <w:top w:val="none" w:sz="0" w:space="0" w:color="auto"/>
            <w:left w:val="none" w:sz="0" w:space="0" w:color="auto"/>
            <w:bottom w:val="none" w:sz="0" w:space="0" w:color="auto"/>
            <w:right w:val="none" w:sz="0" w:space="0" w:color="auto"/>
          </w:divBdr>
        </w:div>
        <w:div w:id="391084559">
          <w:marLeft w:val="640"/>
          <w:marRight w:val="0"/>
          <w:marTop w:val="0"/>
          <w:marBottom w:val="0"/>
          <w:divBdr>
            <w:top w:val="none" w:sz="0" w:space="0" w:color="auto"/>
            <w:left w:val="none" w:sz="0" w:space="0" w:color="auto"/>
            <w:bottom w:val="none" w:sz="0" w:space="0" w:color="auto"/>
            <w:right w:val="none" w:sz="0" w:space="0" w:color="auto"/>
          </w:divBdr>
        </w:div>
        <w:div w:id="723795942">
          <w:marLeft w:val="640"/>
          <w:marRight w:val="0"/>
          <w:marTop w:val="0"/>
          <w:marBottom w:val="0"/>
          <w:divBdr>
            <w:top w:val="none" w:sz="0" w:space="0" w:color="auto"/>
            <w:left w:val="none" w:sz="0" w:space="0" w:color="auto"/>
            <w:bottom w:val="none" w:sz="0" w:space="0" w:color="auto"/>
            <w:right w:val="none" w:sz="0" w:space="0" w:color="auto"/>
          </w:divBdr>
        </w:div>
        <w:div w:id="89745891">
          <w:marLeft w:val="640"/>
          <w:marRight w:val="0"/>
          <w:marTop w:val="0"/>
          <w:marBottom w:val="0"/>
          <w:divBdr>
            <w:top w:val="none" w:sz="0" w:space="0" w:color="auto"/>
            <w:left w:val="none" w:sz="0" w:space="0" w:color="auto"/>
            <w:bottom w:val="none" w:sz="0" w:space="0" w:color="auto"/>
            <w:right w:val="none" w:sz="0" w:space="0" w:color="auto"/>
          </w:divBdr>
        </w:div>
        <w:div w:id="1277761169">
          <w:marLeft w:val="640"/>
          <w:marRight w:val="0"/>
          <w:marTop w:val="0"/>
          <w:marBottom w:val="0"/>
          <w:divBdr>
            <w:top w:val="none" w:sz="0" w:space="0" w:color="auto"/>
            <w:left w:val="none" w:sz="0" w:space="0" w:color="auto"/>
            <w:bottom w:val="none" w:sz="0" w:space="0" w:color="auto"/>
            <w:right w:val="none" w:sz="0" w:space="0" w:color="auto"/>
          </w:divBdr>
        </w:div>
        <w:div w:id="1454597213">
          <w:marLeft w:val="640"/>
          <w:marRight w:val="0"/>
          <w:marTop w:val="0"/>
          <w:marBottom w:val="0"/>
          <w:divBdr>
            <w:top w:val="none" w:sz="0" w:space="0" w:color="auto"/>
            <w:left w:val="none" w:sz="0" w:space="0" w:color="auto"/>
            <w:bottom w:val="none" w:sz="0" w:space="0" w:color="auto"/>
            <w:right w:val="none" w:sz="0" w:space="0" w:color="auto"/>
          </w:divBdr>
        </w:div>
        <w:div w:id="1734618371">
          <w:marLeft w:val="640"/>
          <w:marRight w:val="0"/>
          <w:marTop w:val="0"/>
          <w:marBottom w:val="0"/>
          <w:divBdr>
            <w:top w:val="none" w:sz="0" w:space="0" w:color="auto"/>
            <w:left w:val="none" w:sz="0" w:space="0" w:color="auto"/>
            <w:bottom w:val="none" w:sz="0" w:space="0" w:color="auto"/>
            <w:right w:val="none" w:sz="0" w:space="0" w:color="auto"/>
          </w:divBdr>
        </w:div>
      </w:divsChild>
    </w:div>
    <w:div w:id="1823037010">
      <w:bodyDiv w:val="1"/>
      <w:marLeft w:val="0"/>
      <w:marRight w:val="0"/>
      <w:marTop w:val="0"/>
      <w:marBottom w:val="0"/>
      <w:divBdr>
        <w:top w:val="none" w:sz="0" w:space="0" w:color="auto"/>
        <w:left w:val="none" w:sz="0" w:space="0" w:color="auto"/>
        <w:bottom w:val="none" w:sz="0" w:space="0" w:color="auto"/>
        <w:right w:val="none" w:sz="0" w:space="0" w:color="auto"/>
      </w:divBdr>
    </w:div>
    <w:div w:id="1825463272">
      <w:bodyDiv w:val="1"/>
      <w:marLeft w:val="0"/>
      <w:marRight w:val="0"/>
      <w:marTop w:val="0"/>
      <w:marBottom w:val="0"/>
      <w:divBdr>
        <w:top w:val="none" w:sz="0" w:space="0" w:color="auto"/>
        <w:left w:val="none" w:sz="0" w:space="0" w:color="auto"/>
        <w:bottom w:val="none" w:sz="0" w:space="0" w:color="auto"/>
        <w:right w:val="none" w:sz="0" w:space="0" w:color="auto"/>
      </w:divBdr>
    </w:div>
    <w:div w:id="1825975941">
      <w:bodyDiv w:val="1"/>
      <w:marLeft w:val="0"/>
      <w:marRight w:val="0"/>
      <w:marTop w:val="0"/>
      <w:marBottom w:val="0"/>
      <w:divBdr>
        <w:top w:val="none" w:sz="0" w:space="0" w:color="auto"/>
        <w:left w:val="none" w:sz="0" w:space="0" w:color="auto"/>
        <w:bottom w:val="none" w:sz="0" w:space="0" w:color="auto"/>
        <w:right w:val="none" w:sz="0" w:space="0" w:color="auto"/>
      </w:divBdr>
    </w:div>
    <w:div w:id="1828014855">
      <w:bodyDiv w:val="1"/>
      <w:marLeft w:val="0"/>
      <w:marRight w:val="0"/>
      <w:marTop w:val="0"/>
      <w:marBottom w:val="0"/>
      <w:divBdr>
        <w:top w:val="none" w:sz="0" w:space="0" w:color="auto"/>
        <w:left w:val="none" w:sz="0" w:space="0" w:color="auto"/>
        <w:bottom w:val="none" w:sz="0" w:space="0" w:color="auto"/>
        <w:right w:val="none" w:sz="0" w:space="0" w:color="auto"/>
      </w:divBdr>
    </w:div>
    <w:div w:id="1832791585">
      <w:bodyDiv w:val="1"/>
      <w:marLeft w:val="0"/>
      <w:marRight w:val="0"/>
      <w:marTop w:val="0"/>
      <w:marBottom w:val="0"/>
      <w:divBdr>
        <w:top w:val="none" w:sz="0" w:space="0" w:color="auto"/>
        <w:left w:val="none" w:sz="0" w:space="0" w:color="auto"/>
        <w:bottom w:val="none" w:sz="0" w:space="0" w:color="auto"/>
        <w:right w:val="none" w:sz="0" w:space="0" w:color="auto"/>
      </w:divBdr>
    </w:div>
    <w:div w:id="1833064847">
      <w:bodyDiv w:val="1"/>
      <w:marLeft w:val="0"/>
      <w:marRight w:val="0"/>
      <w:marTop w:val="0"/>
      <w:marBottom w:val="0"/>
      <w:divBdr>
        <w:top w:val="none" w:sz="0" w:space="0" w:color="auto"/>
        <w:left w:val="none" w:sz="0" w:space="0" w:color="auto"/>
        <w:bottom w:val="none" w:sz="0" w:space="0" w:color="auto"/>
        <w:right w:val="none" w:sz="0" w:space="0" w:color="auto"/>
      </w:divBdr>
      <w:divsChild>
        <w:div w:id="283462507">
          <w:marLeft w:val="640"/>
          <w:marRight w:val="0"/>
          <w:marTop w:val="0"/>
          <w:marBottom w:val="0"/>
          <w:divBdr>
            <w:top w:val="none" w:sz="0" w:space="0" w:color="auto"/>
            <w:left w:val="none" w:sz="0" w:space="0" w:color="auto"/>
            <w:bottom w:val="none" w:sz="0" w:space="0" w:color="auto"/>
            <w:right w:val="none" w:sz="0" w:space="0" w:color="auto"/>
          </w:divBdr>
        </w:div>
        <w:div w:id="1928615161">
          <w:marLeft w:val="640"/>
          <w:marRight w:val="0"/>
          <w:marTop w:val="0"/>
          <w:marBottom w:val="0"/>
          <w:divBdr>
            <w:top w:val="none" w:sz="0" w:space="0" w:color="auto"/>
            <w:left w:val="none" w:sz="0" w:space="0" w:color="auto"/>
            <w:bottom w:val="none" w:sz="0" w:space="0" w:color="auto"/>
            <w:right w:val="none" w:sz="0" w:space="0" w:color="auto"/>
          </w:divBdr>
        </w:div>
        <w:div w:id="1971127874">
          <w:marLeft w:val="640"/>
          <w:marRight w:val="0"/>
          <w:marTop w:val="0"/>
          <w:marBottom w:val="0"/>
          <w:divBdr>
            <w:top w:val="none" w:sz="0" w:space="0" w:color="auto"/>
            <w:left w:val="none" w:sz="0" w:space="0" w:color="auto"/>
            <w:bottom w:val="none" w:sz="0" w:space="0" w:color="auto"/>
            <w:right w:val="none" w:sz="0" w:space="0" w:color="auto"/>
          </w:divBdr>
        </w:div>
        <w:div w:id="439187455">
          <w:marLeft w:val="640"/>
          <w:marRight w:val="0"/>
          <w:marTop w:val="0"/>
          <w:marBottom w:val="0"/>
          <w:divBdr>
            <w:top w:val="none" w:sz="0" w:space="0" w:color="auto"/>
            <w:left w:val="none" w:sz="0" w:space="0" w:color="auto"/>
            <w:bottom w:val="none" w:sz="0" w:space="0" w:color="auto"/>
            <w:right w:val="none" w:sz="0" w:space="0" w:color="auto"/>
          </w:divBdr>
        </w:div>
        <w:div w:id="379986840">
          <w:marLeft w:val="640"/>
          <w:marRight w:val="0"/>
          <w:marTop w:val="0"/>
          <w:marBottom w:val="0"/>
          <w:divBdr>
            <w:top w:val="none" w:sz="0" w:space="0" w:color="auto"/>
            <w:left w:val="none" w:sz="0" w:space="0" w:color="auto"/>
            <w:bottom w:val="none" w:sz="0" w:space="0" w:color="auto"/>
            <w:right w:val="none" w:sz="0" w:space="0" w:color="auto"/>
          </w:divBdr>
        </w:div>
        <w:div w:id="536427738">
          <w:marLeft w:val="640"/>
          <w:marRight w:val="0"/>
          <w:marTop w:val="0"/>
          <w:marBottom w:val="0"/>
          <w:divBdr>
            <w:top w:val="none" w:sz="0" w:space="0" w:color="auto"/>
            <w:left w:val="none" w:sz="0" w:space="0" w:color="auto"/>
            <w:bottom w:val="none" w:sz="0" w:space="0" w:color="auto"/>
            <w:right w:val="none" w:sz="0" w:space="0" w:color="auto"/>
          </w:divBdr>
        </w:div>
        <w:div w:id="328367585">
          <w:marLeft w:val="640"/>
          <w:marRight w:val="0"/>
          <w:marTop w:val="0"/>
          <w:marBottom w:val="0"/>
          <w:divBdr>
            <w:top w:val="none" w:sz="0" w:space="0" w:color="auto"/>
            <w:left w:val="none" w:sz="0" w:space="0" w:color="auto"/>
            <w:bottom w:val="none" w:sz="0" w:space="0" w:color="auto"/>
            <w:right w:val="none" w:sz="0" w:space="0" w:color="auto"/>
          </w:divBdr>
        </w:div>
        <w:div w:id="1595237931">
          <w:marLeft w:val="640"/>
          <w:marRight w:val="0"/>
          <w:marTop w:val="0"/>
          <w:marBottom w:val="0"/>
          <w:divBdr>
            <w:top w:val="none" w:sz="0" w:space="0" w:color="auto"/>
            <w:left w:val="none" w:sz="0" w:space="0" w:color="auto"/>
            <w:bottom w:val="none" w:sz="0" w:space="0" w:color="auto"/>
            <w:right w:val="none" w:sz="0" w:space="0" w:color="auto"/>
          </w:divBdr>
        </w:div>
        <w:div w:id="491533569">
          <w:marLeft w:val="640"/>
          <w:marRight w:val="0"/>
          <w:marTop w:val="0"/>
          <w:marBottom w:val="0"/>
          <w:divBdr>
            <w:top w:val="none" w:sz="0" w:space="0" w:color="auto"/>
            <w:left w:val="none" w:sz="0" w:space="0" w:color="auto"/>
            <w:bottom w:val="none" w:sz="0" w:space="0" w:color="auto"/>
            <w:right w:val="none" w:sz="0" w:space="0" w:color="auto"/>
          </w:divBdr>
        </w:div>
        <w:div w:id="2077824027">
          <w:marLeft w:val="640"/>
          <w:marRight w:val="0"/>
          <w:marTop w:val="0"/>
          <w:marBottom w:val="0"/>
          <w:divBdr>
            <w:top w:val="none" w:sz="0" w:space="0" w:color="auto"/>
            <w:left w:val="none" w:sz="0" w:space="0" w:color="auto"/>
            <w:bottom w:val="none" w:sz="0" w:space="0" w:color="auto"/>
            <w:right w:val="none" w:sz="0" w:space="0" w:color="auto"/>
          </w:divBdr>
        </w:div>
        <w:div w:id="1645743322">
          <w:marLeft w:val="640"/>
          <w:marRight w:val="0"/>
          <w:marTop w:val="0"/>
          <w:marBottom w:val="0"/>
          <w:divBdr>
            <w:top w:val="none" w:sz="0" w:space="0" w:color="auto"/>
            <w:left w:val="none" w:sz="0" w:space="0" w:color="auto"/>
            <w:bottom w:val="none" w:sz="0" w:space="0" w:color="auto"/>
            <w:right w:val="none" w:sz="0" w:space="0" w:color="auto"/>
          </w:divBdr>
        </w:div>
        <w:div w:id="193736258">
          <w:marLeft w:val="640"/>
          <w:marRight w:val="0"/>
          <w:marTop w:val="0"/>
          <w:marBottom w:val="0"/>
          <w:divBdr>
            <w:top w:val="none" w:sz="0" w:space="0" w:color="auto"/>
            <w:left w:val="none" w:sz="0" w:space="0" w:color="auto"/>
            <w:bottom w:val="none" w:sz="0" w:space="0" w:color="auto"/>
            <w:right w:val="none" w:sz="0" w:space="0" w:color="auto"/>
          </w:divBdr>
        </w:div>
        <w:div w:id="555817309">
          <w:marLeft w:val="640"/>
          <w:marRight w:val="0"/>
          <w:marTop w:val="0"/>
          <w:marBottom w:val="0"/>
          <w:divBdr>
            <w:top w:val="none" w:sz="0" w:space="0" w:color="auto"/>
            <w:left w:val="none" w:sz="0" w:space="0" w:color="auto"/>
            <w:bottom w:val="none" w:sz="0" w:space="0" w:color="auto"/>
            <w:right w:val="none" w:sz="0" w:space="0" w:color="auto"/>
          </w:divBdr>
        </w:div>
        <w:div w:id="626473110">
          <w:marLeft w:val="640"/>
          <w:marRight w:val="0"/>
          <w:marTop w:val="0"/>
          <w:marBottom w:val="0"/>
          <w:divBdr>
            <w:top w:val="none" w:sz="0" w:space="0" w:color="auto"/>
            <w:left w:val="none" w:sz="0" w:space="0" w:color="auto"/>
            <w:bottom w:val="none" w:sz="0" w:space="0" w:color="auto"/>
            <w:right w:val="none" w:sz="0" w:space="0" w:color="auto"/>
          </w:divBdr>
        </w:div>
        <w:div w:id="1750229374">
          <w:marLeft w:val="640"/>
          <w:marRight w:val="0"/>
          <w:marTop w:val="0"/>
          <w:marBottom w:val="0"/>
          <w:divBdr>
            <w:top w:val="none" w:sz="0" w:space="0" w:color="auto"/>
            <w:left w:val="none" w:sz="0" w:space="0" w:color="auto"/>
            <w:bottom w:val="none" w:sz="0" w:space="0" w:color="auto"/>
            <w:right w:val="none" w:sz="0" w:space="0" w:color="auto"/>
          </w:divBdr>
        </w:div>
        <w:div w:id="1227304009">
          <w:marLeft w:val="640"/>
          <w:marRight w:val="0"/>
          <w:marTop w:val="0"/>
          <w:marBottom w:val="0"/>
          <w:divBdr>
            <w:top w:val="none" w:sz="0" w:space="0" w:color="auto"/>
            <w:left w:val="none" w:sz="0" w:space="0" w:color="auto"/>
            <w:bottom w:val="none" w:sz="0" w:space="0" w:color="auto"/>
            <w:right w:val="none" w:sz="0" w:space="0" w:color="auto"/>
          </w:divBdr>
        </w:div>
        <w:div w:id="2090880710">
          <w:marLeft w:val="640"/>
          <w:marRight w:val="0"/>
          <w:marTop w:val="0"/>
          <w:marBottom w:val="0"/>
          <w:divBdr>
            <w:top w:val="none" w:sz="0" w:space="0" w:color="auto"/>
            <w:left w:val="none" w:sz="0" w:space="0" w:color="auto"/>
            <w:bottom w:val="none" w:sz="0" w:space="0" w:color="auto"/>
            <w:right w:val="none" w:sz="0" w:space="0" w:color="auto"/>
          </w:divBdr>
        </w:div>
        <w:div w:id="357631838">
          <w:marLeft w:val="640"/>
          <w:marRight w:val="0"/>
          <w:marTop w:val="0"/>
          <w:marBottom w:val="0"/>
          <w:divBdr>
            <w:top w:val="none" w:sz="0" w:space="0" w:color="auto"/>
            <w:left w:val="none" w:sz="0" w:space="0" w:color="auto"/>
            <w:bottom w:val="none" w:sz="0" w:space="0" w:color="auto"/>
            <w:right w:val="none" w:sz="0" w:space="0" w:color="auto"/>
          </w:divBdr>
        </w:div>
        <w:div w:id="830373328">
          <w:marLeft w:val="640"/>
          <w:marRight w:val="0"/>
          <w:marTop w:val="0"/>
          <w:marBottom w:val="0"/>
          <w:divBdr>
            <w:top w:val="none" w:sz="0" w:space="0" w:color="auto"/>
            <w:left w:val="none" w:sz="0" w:space="0" w:color="auto"/>
            <w:bottom w:val="none" w:sz="0" w:space="0" w:color="auto"/>
            <w:right w:val="none" w:sz="0" w:space="0" w:color="auto"/>
          </w:divBdr>
        </w:div>
        <w:div w:id="1105736133">
          <w:marLeft w:val="640"/>
          <w:marRight w:val="0"/>
          <w:marTop w:val="0"/>
          <w:marBottom w:val="0"/>
          <w:divBdr>
            <w:top w:val="none" w:sz="0" w:space="0" w:color="auto"/>
            <w:left w:val="none" w:sz="0" w:space="0" w:color="auto"/>
            <w:bottom w:val="none" w:sz="0" w:space="0" w:color="auto"/>
            <w:right w:val="none" w:sz="0" w:space="0" w:color="auto"/>
          </w:divBdr>
        </w:div>
        <w:div w:id="2078941738">
          <w:marLeft w:val="640"/>
          <w:marRight w:val="0"/>
          <w:marTop w:val="0"/>
          <w:marBottom w:val="0"/>
          <w:divBdr>
            <w:top w:val="none" w:sz="0" w:space="0" w:color="auto"/>
            <w:left w:val="none" w:sz="0" w:space="0" w:color="auto"/>
            <w:bottom w:val="none" w:sz="0" w:space="0" w:color="auto"/>
            <w:right w:val="none" w:sz="0" w:space="0" w:color="auto"/>
          </w:divBdr>
        </w:div>
        <w:div w:id="690181703">
          <w:marLeft w:val="640"/>
          <w:marRight w:val="0"/>
          <w:marTop w:val="0"/>
          <w:marBottom w:val="0"/>
          <w:divBdr>
            <w:top w:val="none" w:sz="0" w:space="0" w:color="auto"/>
            <w:left w:val="none" w:sz="0" w:space="0" w:color="auto"/>
            <w:bottom w:val="none" w:sz="0" w:space="0" w:color="auto"/>
            <w:right w:val="none" w:sz="0" w:space="0" w:color="auto"/>
          </w:divBdr>
        </w:div>
        <w:div w:id="2036076125">
          <w:marLeft w:val="640"/>
          <w:marRight w:val="0"/>
          <w:marTop w:val="0"/>
          <w:marBottom w:val="0"/>
          <w:divBdr>
            <w:top w:val="none" w:sz="0" w:space="0" w:color="auto"/>
            <w:left w:val="none" w:sz="0" w:space="0" w:color="auto"/>
            <w:bottom w:val="none" w:sz="0" w:space="0" w:color="auto"/>
            <w:right w:val="none" w:sz="0" w:space="0" w:color="auto"/>
          </w:divBdr>
        </w:div>
        <w:div w:id="113989787">
          <w:marLeft w:val="640"/>
          <w:marRight w:val="0"/>
          <w:marTop w:val="0"/>
          <w:marBottom w:val="0"/>
          <w:divBdr>
            <w:top w:val="none" w:sz="0" w:space="0" w:color="auto"/>
            <w:left w:val="none" w:sz="0" w:space="0" w:color="auto"/>
            <w:bottom w:val="none" w:sz="0" w:space="0" w:color="auto"/>
            <w:right w:val="none" w:sz="0" w:space="0" w:color="auto"/>
          </w:divBdr>
        </w:div>
        <w:div w:id="1434662763">
          <w:marLeft w:val="640"/>
          <w:marRight w:val="0"/>
          <w:marTop w:val="0"/>
          <w:marBottom w:val="0"/>
          <w:divBdr>
            <w:top w:val="none" w:sz="0" w:space="0" w:color="auto"/>
            <w:left w:val="none" w:sz="0" w:space="0" w:color="auto"/>
            <w:bottom w:val="none" w:sz="0" w:space="0" w:color="auto"/>
            <w:right w:val="none" w:sz="0" w:space="0" w:color="auto"/>
          </w:divBdr>
        </w:div>
        <w:div w:id="551505564">
          <w:marLeft w:val="640"/>
          <w:marRight w:val="0"/>
          <w:marTop w:val="0"/>
          <w:marBottom w:val="0"/>
          <w:divBdr>
            <w:top w:val="none" w:sz="0" w:space="0" w:color="auto"/>
            <w:left w:val="none" w:sz="0" w:space="0" w:color="auto"/>
            <w:bottom w:val="none" w:sz="0" w:space="0" w:color="auto"/>
            <w:right w:val="none" w:sz="0" w:space="0" w:color="auto"/>
          </w:divBdr>
        </w:div>
        <w:div w:id="1381974839">
          <w:marLeft w:val="640"/>
          <w:marRight w:val="0"/>
          <w:marTop w:val="0"/>
          <w:marBottom w:val="0"/>
          <w:divBdr>
            <w:top w:val="none" w:sz="0" w:space="0" w:color="auto"/>
            <w:left w:val="none" w:sz="0" w:space="0" w:color="auto"/>
            <w:bottom w:val="none" w:sz="0" w:space="0" w:color="auto"/>
            <w:right w:val="none" w:sz="0" w:space="0" w:color="auto"/>
          </w:divBdr>
        </w:div>
        <w:div w:id="698707158">
          <w:marLeft w:val="640"/>
          <w:marRight w:val="0"/>
          <w:marTop w:val="0"/>
          <w:marBottom w:val="0"/>
          <w:divBdr>
            <w:top w:val="none" w:sz="0" w:space="0" w:color="auto"/>
            <w:left w:val="none" w:sz="0" w:space="0" w:color="auto"/>
            <w:bottom w:val="none" w:sz="0" w:space="0" w:color="auto"/>
            <w:right w:val="none" w:sz="0" w:space="0" w:color="auto"/>
          </w:divBdr>
        </w:div>
        <w:div w:id="1968967766">
          <w:marLeft w:val="640"/>
          <w:marRight w:val="0"/>
          <w:marTop w:val="0"/>
          <w:marBottom w:val="0"/>
          <w:divBdr>
            <w:top w:val="none" w:sz="0" w:space="0" w:color="auto"/>
            <w:left w:val="none" w:sz="0" w:space="0" w:color="auto"/>
            <w:bottom w:val="none" w:sz="0" w:space="0" w:color="auto"/>
            <w:right w:val="none" w:sz="0" w:space="0" w:color="auto"/>
          </w:divBdr>
        </w:div>
        <w:div w:id="1254163222">
          <w:marLeft w:val="640"/>
          <w:marRight w:val="0"/>
          <w:marTop w:val="0"/>
          <w:marBottom w:val="0"/>
          <w:divBdr>
            <w:top w:val="none" w:sz="0" w:space="0" w:color="auto"/>
            <w:left w:val="none" w:sz="0" w:space="0" w:color="auto"/>
            <w:bottom w:val="none" w:sz="0" w:space="0" w:color="auto"/>
            <w:right w:val="none" w:sz="0" w:space="0" w:color="auto"/>
          </w:divBdr>
        </w:div>
        <w:div w:id="2081364771">
          <w:marLeft w:val="640"/>
          <w:marRight w:val="0"/>
          <w:marTop w:val="0"/>
          <w:marBottom w:val="0"/>
          <w:divBdr>
            <w:top w:val="none" w:sz="0" w:space="0" w:color="auto"/>
            <w:left w:val="none" w:sz="0" w:space="0" w:color="auto"/>
            <w:bottom w:val="none" w:sz="0" w:space="0" w:color="auto"/>
            <w:right w:val="none" w:sz="0" w:space="0" w:color="auto"/>
          </w:divBdr>
        </w:div>
        <w:div w:id="394550618">
          <w:marLeft w:val="640"/>
          <w:marRight w:val="0"/>
          <w:marTop w:val="0"/>
          <w:marBottom w:val="0"/>
          <w:divBdr>
            <w:top w:val="none" w:sz="0" w:space="0" w:color="auto"/>
            <w:left w:val="none" w:sz="0" w:space="0" w:color="auto"/>
            <w:bottom w:val="none" w:sz="0" w:space="0" w:color="auto"/>
            <w:right w:val="none" w:sz="0" w:space="0" w:color="auto"/>
          </w:divBdr>
        </w:div>
        <w:div w:id="1589534493">
          <w:marLeft w:val="640"/>
          <w:marRight w:val="0"/>
          <w:marTop w:val="0"/>
          <w:marBottom w:val="0"/>
          <w:divBdr>
            <w:top w:val="none" w:sz="0" w:space="0" w:color="auto"/>
            <w:left w:val="none" w:sz="0" w:space="0" w:color="auto"/>
            <w:bottom w:val="none" w:sz="0" w:space="0" w:color="auto"/>
            <w:right w:val="none" w:sz="0" w:space="0" w:color="auto"/>
          </w:divBdr>
        </w:div>
        <w:div w:id="1913613549">
          <w:marLeft w:val="640"/>
          <w:marRight w:val="0"/>
          <w:marTop w:val="0"/>
          <w:marBottom w:val="0"/>
          <w:divBdr>
            <w:top w:val="none" w:sz="0" w:space="0" w:color="auto"/>
            <w:left w:val="none" w:sz="0" w:space="0" w:color="auto"/>
            <w:bottom w:val="none" w:sz="0" w:space="0" w:color="auto"/>
            <w:right w:val="none" w:sz="0" w:space="0" w:color="auto"/>
          </w:divBdr>
        </w:div>
        <w:div w:id="1833329956">
          <w:marLeft w:val="640"/>
          <w:marRight w:val="0"/>
          <w:marTop w:val="0"/>
          <w:marBottom w:val="0"/>
          <w:divBdr>
            <w:top w:val="none" w:sz="0" w:space="0" w:color="auto"/>
            <w:left w:val="none" w:sz="0" w:space="0" w:color="auto"/>
            <w:bottom w:val="none" w:sz="0" w:space="0" w:color="auto"/>
            <w:right w:val="none" w:sz="0" w:space="0" w:color="auto"/>
          </w:divBdr>
        </w:div>
        <w:div w:id="1255817693">
          <w:marLeft w:val="640"/>
          <w:marRight w:val="0"/>
          <w:marTop w:val="0"/>
          <w:marBottom w:val="0"/>
          <w:divBdr>
            <w:top w:val="none" w:sz="0" w:space="0" w:color="auto"/>
            <w:left w:val="none" w:sz="0" w:space="0" w:color="auto"/>
            <w:bottom w:val="none" w:sz="0" w:space="0" w:color="auto"/>
            <w:right w:val="none" w:sz="0" w:space="0" w:color="auto"/>
          </w:divBdr>
        </w:div>
        <w:div w:id="1307592256">
          <w:marLeft w:val="640"/>
          <w:marRight w:val="0"/>
          <w:marTop w:val="0"/>
          <w:marBottom w:val="0"/>
          <w:divBdr>
            <w:top w:val="none" w:sz="0" w:space="0" w:color="auto"/>
            <w:left w:val="none" w:sz="0" w:space="0" w:color="auto"/>
            <w:bottom w:val="none" w:sz="0" w:space="0" w:color="auto"/>
            <w:right w:val="none" w:sz="0" w:space="0" w:color="auto"/>
          </w:divBdr>
        </w:div>
        <w:div w:id="283082530">
          <w:marLeft w:val="640"/>
          <w:marRight w:val="0"/>
          <w:marTop w:val="0"/>
          <w:marBottom w:val="0"/>
          <w:divBdr>
            <w:top w:val="none" w:sz="0" w:space="0" w:color="auto"/>
            <w:left w:val="none" w:sz="0" w:space="0" w:color="auto"/>
            <w:bottom w:val="none" w:sz="0" w:space="0" w:color="auto"/>
            <w:right w:val="none" w:sz="0" w:space="0" w:color="auto"/>
          </w:divBdr>
        </w:div>
        <w:div w:id="2058695365">
          <w:marLeft w:val="640"/>
          <w:marRight w:val="0"/>
          <w:marTop w:val="0"/>
          <w:marBottom w:val="0"/>
          <w:divBdr>
            <w:top w:val="none" w:sz="0" w:space="0" w:color="auto"/>
            <w:left w:val="none" w:sz="0" w:space="0" w:color="auto"/>
            <w:bottom w:val="none" w:sz="0" w:space="0" w:color="auto"/>
            <w:right w:val="none" w:sz="0" w:space="0" w:color="auto"/>
          </w:divBdr>
        </w:div>
        <w:div w:id="1093935896">
          <w:marLeft w:val="640"/>
          <w:marRight w:val="0"/>
          <w:marTop w:val="0"/>
          <w:marBottom w:val="0"/>
          <w:divBdr>
            <w:top w:val="none" w:sz="0" w:space="0" w:color="auto"/>
            <w:left w:val="none" w:sz="0" w:space="0" w:color="auto"/>
            <w:bottom w:val="none" w:sz="0" w:space="0" w:color="auto"/>
            <w:right w:val="none" w:sz="0" w:space="0" w:color="auto"/>
          </w:divBdr>
        </w:div>
      </w:divsChild>
    </w:div>
    <w:div w:id="1837765764">
      <w:bodyDiv w:val="1"/>
      <w:marLeft w:val="0"/>
      <w:marRight w:val="0"/>
      <w:marTop w:val="0"/>
      <w:marBottom w:val="0"/>
      <w:divBdr>
        <w:top w:val="none" w:sz="0" w:space="0" w:color="auto"/>
        <w:left w:val="none" w:sz="0" w:space="0" w:color="auto"/>
        <w:bottom w:val="none" w:sz="0" w:space="0" w:color="auto"/>
        <w:right w:val="none" w:sz="0" w:space="0" w:color="auto"/>
      </w:divBdr>
      <w:divsChild>
        <w:div w:id="484857234">
          <w:marLeft w:val="640"/>
          <w:marRight w:val="0"/>
          <w:marTop w:val="0"/>
          <w:marBottom w:val="0"/>
          <w:divBdr>
            <w:top w:val="none" w:sz="0" w:space="0" w:color="auto"/>
            <w:left w:val="none" w:sz="0" w:space="0" w:color="auto"/>
            <w:bottom w:val="none" w:sz="0" w:space="0" w:color="auto"/>
            <w:right w:val="none" w:sz="0" w:space="0" w:color="auto"/>
          </w:divBdr>
        </w:div>
        <w:div w:id="1942519741">
          <w:marLeft w:val="640"/>
          <w:marRight w:val="0"/>
          <w:marTop w:val="0"/>
          <w:marBottom w:val="0"/>
          <w:divBdr>
            <w:top w:val="none" w:sz="0" w:space="0" w:color="auto"/>
            <w:left w:val="none" w:sz="0" w:space="0" w:color="auto"/>
            <w:bottom w:val="none" w:sz="0" w:space="0" w:color="auto"/>
            <w:right w:val="none" w:sz="0" w:space="0" w:color="auto"/>
          </w:divBdr>
        </w:div>
        <w:div w:id="772632129">
          <w:marLeft w:val="640"/>
          <w:marRight w:val="0"/>
          <w:marTop w:val="0"/>
          <w:marBottom w:val="0"/>
          <w:divBdr>
            <w:top w:val="none" w:sz="0" w:space="0" w:color="auto"/>
            <w:left w:val="none" w:sz="0" w:space="0" w:color="auto"/>
            <w:bottom w:val="none" w:sz="0" w:space="0" w:color="auto"/>
            <w:right w:val="none" w:sz="0" w:space="0" w:color="auto"/>
          </w:divBdr>
        </w:div>
        <w:div w:id="1642222798">
          <w:marLeft w:val="640"/>
          <w:marRight w:val="0"/>
          <w:marTop w:val="0"/>
          <w:marBottom w:val="0"/>
          <w:divBdr>
            <w:top w:val="none" w:sz="0" w:space="0" w:color="auto"/>
            <w:left w:val="none" w:sz="0" w:space="0" w:color="auto"/>
            <w:bottom w:val="none" w:sz="0" w:space="0" w:color="auto"/>
            <w:right w:val="none" w:sz="0" w:space="0" w:color="auto"/>
          </w:divBdr>
        </w:div>
        <w:div w:id="100878855">
          <w:marLeft w:val="640"/>
          <w:marRight w:val="0"/>
          <w:marTop w:val="0"/>
          <w:marBottom w:val="0"/>
          <w:divBdr>
            <w:top w:val="none" w:sz="0" w:space="0" w:color="auto"/>
            <w:left w:val="none" w:sz="0" w:space="0" w:color="auto"/>
            <w:bottom w:val="none" w:sz="0" w:space="0" w:color="auto"/>
            <w:right w:val="none" w:sz="0" w:space="0" w:color="auto"/>
          </w:divBdr>
        </w:div>
        <w:div w:id="510293818">
          <w:marLeft w:val="640"/>
          <w:marRight w:val="0"/>
          <w:marTop w:val="0"/>
          <w:marBottom w:val="0"/>
          <w:divBdr>
            <w:top w:val="none" w:sz="0" w:space="0" w:color="auto"/>
            <w:left w:val="none" w:sz="0" w:space="0" w:color="auto"/>
            <w:bottom w:val="none" w:sz="0" w:space="0" w:color="auto"/>
            <w:right w:val="none" w:sz="0" w:space="0" w:color="auto"/>
          </w:divBdr>
        </w:div>
        <w:div w:id="472064953">
          <w:marLeft w:val="640"/>
          <w:marRight w:val="0"/>
          <w:marTop w:val="0"/>
          <w:marBottom w:val="0"/>
          <w:divBdr>
            <w:top w:val="none" w:sz="0" w:space="0" w:color="auto"/>
            <w:left w:val="none" w:sz="0" w:space="0" w:color="auto"/>
            <w:bottom w:val="none" w:sz="0" w:space="0" w:color="auto"/>
            <w:right w:val="none" w:sz="0" w:space="0" w:color="auto"/>
          </w:divBdr>
        </w:div>
        <w:div w:id="2037583663">
          <w:marLeft w:val="640"/>
          <w:marRight w:val="0"/>
          <w:marTop w:val="0"/>
          <w:marBottom w:val="0"/>
          <w:divBdr>
            <w:top w:val="none" w:sz="0" w:space="0" w:color="auto"/>
            <w:left w:val="none" w:sz="0" w:space="0" w:color="auto"/>
            <w:bottom w:val="none" w:sz="0" w:space="0" w:color="auto"/>
            <w:right w:val="none" w:sz="0" w:space="0" w:color="auto"/>
          </w:divBdr>
        </w:div>
        <w:div w:id="434448196">
          <w:marLeft w:val="640"/>
          <w:marRight w:val="0"/>
          <w:marTop w:val="0"/>
          <w:marBottom w:val="0"/>
          <w:divBdr>
            <w:top w:val="none" w:sz="0" w:space="0" w:color="auto"/>
            <w:left w:val="none" w:sz="0" w:space="0" w:color="auto"/>
            <w:bottom w:val="none" w:sz="0" w:space="0" w:color="auto"/>
            <w:right w:val="none" w:sz="0" w:space="0" w:color="auto"/>
          </w:divBdr>
        </w:div>
        <w:div w:id="2076660465">
          <w:marLeft w:val="640"/>
          <w:marRight w:val="0"/>
          <w:marTop w:val="0"/>
          <w:marBottom w:val="0"/>
          <w:divBdr>
            <w:top w:val="none" w:sz="0" w:space="0" w:color="auto"/>
            <w:left w:val="none" w:sz="0" w:space="0" w:color="auto"/>
            <w:bottom w:val="none" w:sz="0" w:space="0" w:color="auto"/>
            <w:right w:val="none" w:sz="0" w:space="0" w:color="auto"/>
          </w:divBdr>
        </w:div>
        <w:div w:id="382414526">
          <w:marLeft w:val="640"/>
          <w:marRight w:val="0"/>
          <w:marTop w:val="0"/>
          <w:marBottom w:val="0"/>
          <w:divBdr>
            <w:top w:val="none" w:sz="0" w:space="0" w:color="auto"/>
            <w:left w:val="none" w:sz="0" w:space="0" w:color="auto"/>
            <w:bottom w:val="none" w:sz="0" w:space="0" w:color="auto"/>
            <w:right w:val="none" w:sz="0" w:space="0" w:color="auto"/>
          </w:divBdr>
        </w:div>
        <w:div w:id="956984598">
          <w:marLeft w:val="640"/>
          <w:marRight w:val="0"/>
          <w:marTop w:val="0"/>
          <w:marBottom w:val="0"/>
          <w:divBdr>
            <w:top w:val="none" w:sz="0" w:space="0" w:color="auto"/>
            <w:left w:val="none" w:sz="0" w:space="0" w:color="auto"/>
            <w:bottom w:val="none" w:sz="0" w:space="0" w:color="auto"/>
            <w:right w:val="none" w:sz="0" w:space="0" w:color="auto"/>
          </w:divBdr>
        </w:div>
        <w:div w:id="390426297">
          <w:marLeft w:val="640"/>
          <w:marRight w:val="0"/>
          <w:marTop w:val="0"/>
          <w:marBottom w:val="0"/>
          <w:divBdr>
            <w:top w:val="none" w:sz="0" w:space="0" w:color="auto"/>
            <w:left w:val="none" w:sz="0" w:space="0" w:color="auto"/>
            <w:bottom w:val="none" w:sz="0" w:space="0" w:color="auto"/>
            <w:right w:val="none" w:sz="0" w:space="0" w:color="auto"/>
          </w:divBdr>
        </w:div>
        <w:div w:id="1460144042">
          <w:marLeft w:val="640"/>
          <w:marRight w:val="0"/>
          <w:marTop w:val="0"/>
          <w:marBottom w:val="0"/>
          <w:divBdr>
            <w:top w:val="none" w:sz="0" w:space="0" w:color="auto"/>
            <w:left w:val="none" w:sz="0" w:space="0" w:color="auto"/>
            <w:bottom w:val="none" w:sz="0" w:space="0" w:color="auto"/>
            <w:right w:val="none" w:sz="0" w:space="0" w:color="auto"/>
          </w:divBdr>
        </w:div>
        <w:div w:id="116801680">
          <w:marLeft w:val="640"/>
          <w:marRight w:val="0"/>
          <w:marTop w:val="0"/>
          <w:marBottom w:val="0"/>
          <w:divBdr>
            <w:top w:val="none" w:sz="0" w:space="0" w:color="auto"/>
            <w:left w:val="none" w:sz="0" w:space="0" w:color="auto"/>
            <w:bottom w:val="none" w:sz="0" w:space="0" w:color="auto"/>
            <w:right w:val="none" w:sz="0" w:space="0" w:color="auto"/>
          </w:divBdr>
        </w:div>
        <w:div w:id="1944142579">
          <w:marLeft w:val="640"/>
          <w:marRight w:val="0"/>
          <w:marTop w:val="0"/>
          <w:marBottom w:val="0"/>
          <w:divBdr>
            <w:top w:val="none" w:sz="0" w:space="0" w:color="auto"/>
            <w:left w:val="none" w:sz="0" w:space="0" w:color="auto"/>
            <w:bottom w:val="none" w:sz="0" w:space="0" w:color="auto"/>
            <w:right w:val="none" w:sz="0" w:space="0" w:color="auto"/>
          </w:divBdr>
        </w:div>
        <w:div w:id="2062438652">
          <w:marLeft w:val="640"/>
          <w:marRight w:val="0"/>
          <w:marTop w:val="0"/>
          <w:marBottom w:val="0"/>
          <w:divBdr>
            <w:top w:val="none" w:sz="0" w:space="0" w:color="auto"/>
            <w:left w:val="none" w:sz="0" w:space="0" w:color="auto"/>
            <w:bottom w:val="none" w:sz="0" w:space="0" w:color="auto"/>
            <w:right w:val="none" w:sz="0" w:space="0" w:color="auto"/>
          </w:divBdr>
        </w:div>
        <w:div w:id="28384623">
          <w:marLeft w:val="640"/>
          <w:marRight w:val="0"/>
          <w:marTop w:val="0"/>
          <w:marBottom w:val="0"/>
          <w:divBdr>
            <w:top w:val="none" w:sz="0" w:space="0" w:color="auto"/>
            <w:left w:val="none" w:sz="0" w:space="0" w:color="auto"/>
            <w:bottom w:val="none" w:sz="0" w:space="0" w:color="auto"/>
            <w:right w:val="none" w:sz="0" w:space="0" w:color="auto"/>
          </w:divBdr>
        </w:div>
        <w:div w:id="1212421782">
          <w:marLeft w:val="640"/>
          <w:marRight w:val="0"/>
          <w:marTop w:val="0"/>
          <w:marBottom w:val="0"/>
          <w:divBdr>
            <w:top w:val="none" w:sz="0" w:space="0" w:color="auto"/>
            <w:left w:val="none" w:sz="0" w:space="0" w:color="auto"/>
            <w:bottom w:val="none" w:sz="0" w:space="0" w:color="auto"/>
            <w:right w:val="none" w:sz="0" w:space="0" w:color="auto"/>
          </w:divBdr>
        </w:div>
        <w:div w:id="330373101">
          <w:marLeft w:val="640"/>
          <w:marRight w:val="0"/>
          <w:marTop w:val="0"/>
          <w:marBottom w:val="0"/>
          <w:divBdr>
            <w:top w:val="none" w:sz="0" w:space="0" w:color="auto"/>
            <w:left w:val="none" w:sz="0" w:space="0" w:color="auto"/>
            <w:bottom w:val="none" w:sz="0" w:space="0" w:color="auto"/>
            <w:right w:val="none" w:sz="0" w:space="0" w:color="auto"/>
          </w:divBdr>
        </w:div>
        <w:div w:id="1694917361">
          <w:marLeft w:val="640"/>
          <w:marRight w:val="0"/>
          <w:marTop w:val="0"/>
          <w:marBottom w:val="0"/>
          <w:divBdr>
            <w:top w:val="none" w:sz="0" w:space="0" w:color="auto"/>
            <w:left w:val="none" w:sz="0" w:space="0" w:color="auto"/>
            <w:bottom w:val="none" w:sz="0" w:space="0" w:color="auto"/>
            <w:right w:val="none" w:sz="0" w:space="0" w:color="auto"/>
          </w:divBdr>
        </w:div>
        <w:div w:id="1693996921">
          <w:marLeft w:val="640"/>
          <w:marRight w:val="0"/>
          <w:marTop w:val="0"/>
          <w:marBottom w:val="0"/>
          <w:divBdr>
            <w:top w:val="none" w:sz="0" w:space="0" w:color="auto"/>
            <w:left w:val="none" w:sz="0" w:space="0" w:color="auto"/>
            <w:bottom w:val="none" w:sz="0" w:space="0" w:color="auto"/>
            <w:right w:val="none" w:sz="0" w:space="0" w:color="auto"/>
          </w:divBdr>
        </w:div>
        <w:div w:id="1350176514">
          <w:marLeft w:val="640"/>
          <w:marRight w:val="0"/>
          <w:marTop w:val="0"/>
          <w:marBottom w:val="0"/>
          <w:divBdr>
            <w:top w:val="none" w:sz="0" w:space="0" w:color="auto"/>
            <w:left w:val="none" w:sz="0" w:space="0" w:color="auto"/>
            <w:bottom w:val="none" w:sz="0" w:space="0" w:color="auto"/>
            <w:right w:val="none" w:sz="0" w:space="0" w:color="auto"/>
          </w:divBdr>
        </w:div>
        <w:div w:id="1177689875">
          <w:marLeft w:val="640"/>
          <w:marRight w:val="0"/>
          <w:marTop w:val="0"/>
          <w:marBottom w:val="0"/>
          <w:divBdr>
            <w:top w:val="none" w:sz="0" w:space="0" w:color="auto"/>
            <w:left w:val="none" w:sz="0" w:space="0" w:color="auto"/>
            <w:bottom w:val="none" w:sz="0" w:space="0" w:color="auto"/>
            <w:right w:val="none" w:sz="0" w:space="0" w:color="auto"/>
          </w:divBdr>
        </w:div>
        <w:div w:id="879317537">
          <w:marLeft w:val="640"/>
          <w:marRight w:val="0"/>
          <w:marTop w:val="0"/>
          <w:marBottom w:val="0"/>
          <w:divBdr>
            <w:top w:val="none" w:sz="0" w:space="0" w:color="auto"/>
            <w:left w:val="none" w:sz="0" w:space="0" w:color="auto"/>
            <w:bottom w:val="none" w:sz="0" w:space="0" w:color="auto"/>
            <w:right w:val="none" w:sz="0" w:space="0" w:color="auto"/>
          </w:divBdr>
        </w:div>
        <w:div w:id="1511064999">
          <w:marLeft w:val="640"/>
          <w:marRight w:val="0"/>
          <w:marTop w:val="0"/>
          <w:marBottom w:val="0"/>
          <w:divBdr>
            <w:top w:val="none" w:sz="0" w:space="0" w:color="auto"/>
            <w:left w:val="none" w:sz="0" w:space="0" w:color="auto"/>
            <w:bottom w:val="none" w:sz="0" w:space="0" w:color="auto"/>
            <w:right w:val="none" w:sz="0" w:space="0" w:color="auto"/>
          </w:divBdr>
        </w:div>
        <w:div w:id="1662541169">
          <w:marLeft w:val="640"/>
          <w:marRight w:val="0"/>
          <w:marTop w:val="0"/>
          <w:marBottom w:val="0"/>
          <w:divBdr>
            <w:top w:val="none" w:sz="0" w:space="0" w:color="auto"/>
            <w:left w:val="none" w:sz="0" w:space="0" w:color="auto"/>
            <w:bottom w:val="none" w:sz="0" w:space="0" w:color="auto"/>
            <w:right w:val="none" w:sz="0" w:space="0" w:color="auto"/>
          </w:divBdr>
        </w:div>
      </w:divsChild>
    </w:div>
    <w:div w:id="1839997214">
      <w:bodyDiv w:val="1"/>
      <w:marLeft w:val="0"/>
      <w:marRight w:val="0"/>
      <w:marTop w:val="0"/>
      <w:marBottom w:val="0"/>
      <w:divBdr>
        <w:top w:val="none" w:sz="0" w:space="0" w:color="auto"/>
        <w:left w:val="none" w:sz="0" w:space="0" w:color="auto"/>
        <w:bottom w:val="none" w:sz="0" w:space="0" w:color="auto"/>
        <w:right w:val="none" w:sz="0" w:space="0" w:color="auto"/>
      </w:divBdr>
    </w:div>
    <w:div w:id="1841195098">
      <w:bodyDiv w:val="1"/>
      <w:marLeft w:val="0"/>
      <w:marRight w:val="0"/>
      <w:marTop w:val="0"/>
      <w:marBottom w:val="0"/>
      <w:divBdr>
        <w:top w:val="none" w:sz="0" w:space="0" w:color="auto"/>
        <w:left w:val="none" w:sz="0" w:space="0" w:color="auto"/>
        <w:bottom w:val="none" w:sz="0" w:space="0" w:color="auto"/>
        <w:right w:val="none" w:sz="0" w:space="0" w:color="auto"/>
      </w:divBdr>
      <w:divsChild>
        <w:div w:id="698169028">
          <w:marLeft w:val="640"/>
          <w:marRight w:val="0"/>
          <w:marTop w:val="0"/>
          <w:marBottom w:val="0"/>
          <w:divBdr>
            <w:top w:val="none" w:sz="0" w:space="0" w:color="auto"/>
            <w:left w:val="none" w:sz="0" w:space="0" w:color="auto"/>
            <w:bottom w:val="none" w:sz="0" w:space="0" w:color="auto"/>
            <w:right w:val="none" w:sz="0" w:space="0" w:color="auto"/>
          </w:divBdr>
        </w:div>
        <w:div w:id="580719857">
          <w:marLeft w:val="640"/>
          <w:marRight w:val="0"/>
          <w:marTop w:val="0"/>
          <w:marBottom w:val="0"/>
          <w:divBdr>
            <w:top w:val="none" w:sz="0" w:space="0" w:color="auto"/>
            <w:left w:val="none" w:sz="0" w:space="0" w:color="auto"/>
            <w:bottom w:val="none" w:sz="0" w:space="0" w:color="auto"/>
            <w:right w:val="none" w:sz="0" w:space="0" w:color="auto"/>
          </w:divBdr>
        </w:div>
        <w:div w:id="1948848972">
          <w:marLeft w:val="640"/>
          <w:marRight w:val="0"/>
          <w:marTop w:val="0"/>
          <w:marBottom w:val="0"/>
          <w:divBdr>
            <w:top w:val="none" w:sz="0" w:space="0" w:color="auto"/>
            <w:left w:val="none" w:sz="0" w:space="0" w:color="auto"/>
            <w:bottom w:val="none" w:sz="0" w:space="0" w:color="auto"/>
            <w:right w:val="none" w:sz="0" w:space="0" w:color="auto"/>
          </w:divBdr>
        </w:div>
        <w:div w:id="1533955738">
          <w:marLeft w:val="640"/>
          <w:marRight w:val="0"/>
          <w:marTop w:val="0"/>
          <w:marBottom w:val="0"/>
          <w:divBdr>
            <w:top w:val="none" w:sz="0" w:space="0" w:color="auto"/>
            <w:left w:val="none" w:sz="0" w:space="0" w:color="auto"/>
            <w:bottom w:val="none" w:sz="0" w:space="0" w:color="auto"/>
            <w:right w:val="none" w:sz="0" w:space="0" w:color="auto"/>
          </w:divBdr>
        </w:div>
        <w:div w:id="192227210">
          <w:marLeft w:val="640"/>
          <w:marRight w:val="0"/>
          <w:marTop w:val="0"/>
          <w:marBottom w:val="0"/>
          <w:divBdr>
            <w:top w:val="none" w:sz="0" w:space="0" w:color="auto"/>
            <w:left w:val="none" w:sz="0" w:space="0" w:color="auto"/>
            <w:bottom w:val="none" w:sz="0" w:space="0" w:color="auto"/>
            <w:right w:val="none" w:sz="0" w:space="0" w:color="auto"/>
          </w:divBdr>
        </w:div>
        <w:div w:id="1526014191">
          <w:marLeft w:val="640"/>
          <w:marRight w:val="0"/>
          <w:marTop w:val="0"/>
          <w:marBottom w:val="0"/>
          <w:divBdr>
            <w:top w:val="none" w:sz="0" w:space="0" w:color="auto"/>
            <w:left w:val="none" w:sz="0" w:space="0" w:color="auto"/>
            <w:bottom w:val="none" w:sz="0" w:space="0" w:color="auto"/>
            <w:right w:val="none" w:sz="0" w:space="0" w:color="auto"/>
          </w:divBdr>
        </w:div>
        <w:div w:id="1890610007">
          <w:marLeft w:val="640"/>
          <w:marRight w:val="0"/>
          <w:marTop w:val="0"/>
          <w:marBottom w:val="0"/>
          <w:divBdr>
            <w:top w:val="none" w:sz="0" w:space="0" w:color="auto"/>
            <w:left w:val="none" w:sz="0" w:space="0" w:color="auto"/>
            <w:bottom w:val="none" w:sz="0" w:space="0" w:color="auto"/>
            <w:right w:val="none" w:sz="0" w:space="0" w:color="auto"/>
          </w:divBdr>
        </w:div>
        <w:div w:id="2141222504">
          <w:marLeft w:val="640"/>
          <w:marRight w:val="0"/>
          <w:marTop w:val="0"/>
          <w:marBottom w:val="0"/>
          <w:divBdr>
            <w:top w:val="none" w:sz="0" w:space="0" w:color="auto"/>
            <w:left w:val="none" w:sz="0" w:space="0" w:color="auto"/>
            <w:bottom w:val="none" w:sz="0" w:space="0" w:color="auto"/>
            <w:right w:val="none" w:sz="0" w:space="0" w:color="auto"/>
          </w:divBdr>
        </w:div>
        <w:div w:id="274942244">
          <w:marLeft w:val="640"/>
          <w:marRight w:val="0"/>
          <w:marTop w:val="0"/>
          <w:marBottom w:val="0"/>
          <w:divBdr>
            <w:top w:val="none" w:sz="0" w:space="0" w:color="auto"/>
            <w:left w:val="none" w:sz="0" w:space="0" w:color="auto"/>
            <w:bottom w:val="none" w:sz="0" w:space="0" w:color="auto"/>
            <w:right w:val="none" w:sz="0" w:space="0" w:color="auto"/>
          </w:divBdr>
        </w:div>
        <w:div w:id="280036708">
          <w:marLeft w:val="640"/>
          <w:marRight w:val="0"/>
          <w:marTop w:val="0"/>
          <w:marBottom w:val="0"/>
          <w:divBdr>
            <w:top w:val="none" w:sz="0" w:space="0" w:color="auto"/>
            <w:left w:val="none" w:sz="0" w:space="0" w:color="auto"/>
            <w:bottom w:val="none" w:sz="0" w:space="0" w:color="auto"/>
            <w:right w:val="none" w:sz="0" w:space="0" w:color="auto"/>
          </w:divBdr>
        </w:div>
        <w:div w:id="1680430342">
          <w:marLeft w:val="640"/>
          <w:marRight w:val="0"/>
          <w:marTop w:val="0"/>
          <w:marBottom w:val="0"/>
          <w:divBdr>
            <w:top w:val="none" w:sz="0" w:space="0" w:color="auto"/>
            <w:left w:val="none" w:sz="0" w:space="0" w:color="auto"/>
            <w:bottom w:val="none" w:sz="0" w:space="0" w:color="auto"/>
            <w:right w:val="none" w:sz="0" w:space="0" w:color="auto"/>
          </w:divBdr>
        </w:div>
        <w:div w:id="2056540640">
          <w:marLeft w:val="640"/>
          <w:marRight w:val="0"/>
          <w:marTop w:val="0"/>
          <w:marBottom w:val="0"/>
          <w:divBdr>
            <w:top w:val="none" w:sz="0" w:space="0" w:color="auto"/>
            <w:left w:val="none" w:sz="0" w:space="0" w:color="auto"/>
            <w:bottom w:val="none" w:sz="0" w:space="0" w:color="auto"/>
            <w:right w:val="none" w:sz="0" w:space="0" w:color="auto"/>
          </w:divBdr>
        </w:div>
        <w:div w:id="833187827">
          <w:marLeft w:val="640"/>
          <w:marRight w:val="0"/>
          <w:marTop w:val="0"/>
          <w:marBottom w:val="0"/>
          <w:divBdr>
            <w:top w:val="none" w:sz="0" w:space="0" w:color="auto"/>
            <w:left w:val="none" w:sz="0" w:space="0" w:color="auto"/>
            <w:bottom w:val="none" w:sz="0" w:space="0" w:color="auto"/>
            <w:right w:val="none" w:sz="0" w:space="0" w:color="auto"/>
          </w:divBdr>
        </w:div>
        <w:div w:id="1755785478">
          <w:marLeft w:val="640"/>
          <w:marRight w:val="0"/>
          <w:marTop w:val="0"/>
          <w:marBottom w:val="0"/>
          <w:divBdr>
            <w:top w:val="none" w:sz="0" w:space="0" w:color="auto"/>
            <w:left w:val="none" w:sz="0" w:space="0" w:color="auto"/>
            <w:bottom w:val="none" w:sz="0" w:space="0" w:color="auto"/>
            <w:right w:val="none" w:sz="0" w:space="0" w:color="auto"/>
          </w:divBdr>
        </w:div>
        <w:div w:id="1606109049">
          <w:marLeft w:val="640"/>
          <w:marRight w:val="0"/>
          <w:marTop w:val="0"/>
          <w:marBottom w:val="0"/>
          <w:divBdr>
            <w:top w:val="none" w:sz="0" w:space="0" w:color="auto"/>
            <w:left w:val="none" w:sz="0" w:space="0" w:color="auto"/>
            <w:bottom w:val="none" w:sz="0" w:space="0" w:color="auto"/>
            <w:right w:val="none" w:sz="0" w:space="0" w:color="auto"/>
          </w:divBdr>
        </w:div>
        <w:div w:id="261381275">
          <w:marLeft w:val="640"/>
          <w:marRight w:val="0"/>
          <w:marTop w:val="0"/>
          <w:marBottom w:val="0"/>
          <w:divBdr>
            <w:top w:val="none" w:sz="0" w:space="0" w:color="auto"/>
            <w:left w:val="none" w:sz="0" w:space="0" w:color="auto"/>
            <w:bottom w:val="none" w:sz="0" w:space="0" w:color="auto"/>
            <w:right w:val="none" w:sz="0" w:space="0" w:color="auto"/>
          </w:divBdr>
        </w:div>
        <w:div w:id="1118253265">
          <w:marLeft w:val="640"/>
          <w:marRight w:val="0"/>
          <w:marTop w:val="0"/>
          <w:marBottom w:val="0"/>
          <w:divBdr>
            <w:top w:val="none" w:sz="0" w:space="0" w:color="auto"/>
            <w:left w:val="none" w:sz="0" w:space="0" w:color="auto"/>
            <w:bottom w:val="none" w:sz="0" w:space="0" w:color="auto"/>
            <w:right w:val="none" w:sz="0" w:space="0" w:color="auto"/>
          </w:divBdr>
        </w:div>
        <w:div w:id="1549684394">
          <w:marLeft w:val="640"/>
          <w:marRight w:val="0"/>
          <w:marTop w:val="0"/>
          <w:marBottom w:val="0"/>
          <w:divBdr>
            <w:top w:val="none" w:sz="0" w:space="0" w:color="auto"/>
            <w:left w:val="none" w:sz="0" w:space="0" w:color="auto"/>
            <w:bottom w:val="none" w:sz="0" w:space="0" w:color="auto"/>
            <w:right w:val="none" w:sz="0" w:space="0" w:color="auto"/>
          </w:divBdr>
        </w:div>
        <w:div w:id="1803234798">
          <w:marLeft w:val="640"/>
          <w:marRight w:val="0"/>
          <w:marTop w:val="0"/>
          <w:marBottom w:val="0"/>
          <w:divBdr>
            <w:top w:val="none" w:sz="0" w:space="0" w:color="auto"/>
            <w:left w:val="none" w:sz="0" w:space="0" w:color="auto"/>
            <w:bottom w:val="none" w:sz="0" w:space="0" w:color="auto"/>
            <w:right w:val="none" w:sz="0" w:space="0" w:color="auto"/>
          </w:divBdr>
        </w:div>
        <w:div w:id="353270729">
          <w:marLeft w:val="640"/>
          <w:marRight w:val="0"/>
          <w:marTop w:val="0"/>
          <w:marBottom w:val="0"/>
          <w:divBdr>
            <w:top w:val="none" w:sz="0" w:space="0" w:color="auto"/>
            <w:left w:val="none" w:sz="0" w:space="0" w:color="auto"/>
            <w:bottom w:val="none" w:sz="0" w:space="0" w:color="auto"/>
            <w:right w:val="none" w:sz="0" w:space="0" w:color="auto"/>
          </w:divBdr>
        </w:div>
        <w:div w:id="1929194031">
          <w:marLeft w:val="640"/>
          <w:marRight w:val="0"/>
          <w:marTop w:val="0"/>
          <w:marBottom w:val="0"/>
          <w:divBdr>
            <w:top w:val="none" w:sz="0" w:space="0" w:color="auto"/>
            <w:left w:val="none" w:sz="0" w:space="0" w:color="auto"/>
            <w:bottom w:val="none" w:sz="0" w:space="0" w:color="auto"/>
            <w:right w:val="none" w:sz="0" w:space="0" w:color="auto"/>
          </w:divBdr>
        </w:div>
      </w:divsChild>
    </w:div>
    <w:div w:id="1846820025">
      <w:bodyDiv w:val="1"/>
      <w:marLeft w:val="0"/>
      <w:marRight w:val="0"/>
      <w:marTop w:val="0"/>
      <w:marBottom w:val="0"/>
      <w:divBdr>
        <w:top w:val="none" w:sz="0" w:space="0" w:color="auto"/>
        <w:left w:val="none" w:sz="0" w:space="0" w:color="auto"/>
        <w:bottom w:val="none" w:sz="0" w:space="0" w:color="auto"/>
        <w:right w:val="none" w:sz="0" w:space="0" w:color="auto"/>
      </w:divBdr>
    </w:div>
    <w:div w:id="1851337506">
      <w:bodyDiv w:val="1"/>
      <w:marLeft w:val="0"/>
      <w:marRight w:val="0"/>
      <w:marTop w:val="0"/>
      <w:marBottom w:val="0"/>
      <w:divBdr>
        <w:top w:val="none" w:sz="0" w:space="0" w:color="auto"/>
        <w:left w:val="none" w:sz="0" w:space="0" w:color="auto"/>
        <w:bottom w:val="none" w:sz="0" w:space="0" w:color="auto"/>
        <w:right w:val="none" w:sz="0" w:space="0" w:color="auto"/>
      </w:divBdr>
      <w:divsChild>
        <w:div w:id="161555877">
          <w:marLeft w:val="640"/>
          <w:marRight w:val="0"/>
          <w:marTop w:val="0"/>
          <w:marBottom w:val="0"/>
          <w:divBdr>
            <w:top w:val="none" w:sz="0" w:space="0" w:color="auto"/>
            <w:left w:val="none" w:sz="0" w:space="0" w:color="auto"/>
            <w:bottom w:val="none" w:sz="0" w:space="0" w:color="auto"/>
            <w:right w:val="none" w:sz="0" w:space="0" w:color="auto"/>
          </w:divBdr>
        </w:div>
        <w:div w:id="1270310945">
          <w:marLeft w:val="640"/>
          <w:marRight w:val="0"/>
          <w:marTop w:val="0"/>
          <w:marBottom w:val="0"/>
          <w:divBdr>
            <w:top w:val="none" w:sz="0" w:space="0" w:color="auto"/>
            <w:left w:val="none" w:sz="0" w:space="0" w:color="auto"/>
            <w:bottom w:val="none" w:sz="0" w:space="0" w:color="auto"/>
            <w:right w:val="none" w:sz="0" w:space="0" w:color="auto"/>
          </w:divBdr>
        </w:div>
        <w:div w:id="1357924619">
          <w:marLeft w:val="640"/>
          <w:marRight w:val="0"/>
          <w:marTop w:val="0"/>
          <w:marBottom w:val="0"/>
          <w:divBdr>
            <w:top w:val="none" w:sz="0" w:space="0" w:color="auto"/>
            <w:left w:val="none" w:sz="0" w:space="0" w:color="auto"/>
            <w:bottom w:val="none" w:sz="0" w:space="0" w:color="auto"/>
            <w:right w:val="none" w:sz="0" w:space="0" w:color="auto"/>
          </w:divBdr>
        </w:div>
        <w:div w:id="1359893544">
          <w:marLeft w:val="640"/>
          <w:marRight w:val="0"/>
          <w:marTop w:val="0"/>
          <w:marBottom w:val="0"/>
          <w:divBdr>
            <w:top w:val="none" w:sz="0" w:space="0" w:color="auto"/>
            <w:left w:val="none" w:sz="0" w:space="0" w:color="auto"/>
            <w:bottom w:val="none" w:sz="0" w:space="0" w:color="auto"/>
            <w:right w:val="none" w:sz="0" w:space="0" w:color="auto"/>
          </w:divBdr>
        </w:div>
        <w:div w:id="713579866">
          <w:marLeft w:val="640"/>
          <w:marRight w:val="0"/>
          <w:marTop w:val="0"/>
          <w:marBottom w:val="0"/>
          <w:divBdr>
            <w:top w:val="none" w:sz="0" w:space="0" w:color="auto"/>
            <w:left w:val="none" w:sz="0" w:space="0" w:color="auto"/>
            <w:bottom w:val="none" w:sz="0" w:space="0" w:color="auto"/>
            <w:right w:val="none" w:sz="0" w:space="0" w:color="auto"/>
          </w:divBdr>
        </w:div>
        <w:div w:id="1734694271">
          <w:marLeft w:val="640"/>
          <w:marRight w:val="0"/>
          <w:marTop w:val="0"/>
          <w:marBottom w:val="0"/>
          <w:divBdr>
            <w:top w:val="none" w:sz="0" w:space="0" w:color="auto"/>
            <w:left w:val="none" w:sz="0" w:space="0" w:color="auto"/>
            <w:bottom w:val="none" w:sz="0" w:space="0" w:color="auto"/>
            <w:right w:val="none" w:sz="0" w:space="0" w:color="auto"/>
          </w:divBdr>
        </w:div>
        <w:div w:id="282811355">
          <w:marLeft w:val="640"/>
          <w:marRight w:val="0"/>
          <w:marTop w:val="0"/>
          <w:marBottom w:val="0"/>
          <w:divBdr>
            <w:top w:val="none" w:sz="0" w:space="0" w:color="auto"/>
            <w:left w:val="none" w:sz="0" w:space="0" w:color="auto"/>
            <w:bottom w:val="none" w:sz="0" w:space="0" w:color="auto"/>
            <w:right w:val="none" w:sz="0" w:space="0" w:color="auto"/>
          </w:divBdr>
        </w:div>
        <w:div w:id="2028216564">
          <w:marLeft w:val="640"/>
          <w:marRight w:val="0"/>
          <w:marTop w:val="0"/>
          <w:marBottom w:val="0"/>
          <w:divBdr>
            <w:top w:val="none" w:sz="0" w:space="0" w:color="auto"/>
            <w:left w:val="none" w:sz="0" w:space="0" w:color="auto"/>
            <w:bottom w:val="none" w:sz="0" w:space="0" w:color="auto"/>
            <w:right w:val="none" w:sz="0" w:space="0" w:color="auto"/>
          </w:divBdr>
        </w:div>
        <w:div w:id="1117257978">
          <w:marLeft w:val="640"/>
          <w:marRight w:val="0"/>
          <w:marTop w:val="0"/>
          <w:marBottom w:val="0"/>
          <w:divBdr>
            <w:top w:val="none" w:sz="0" w:space="0" w:color="auto"/>
            <w:left w:val="none" w:sz="0" w:space="0" w:color="auto"/>
            <w:bottom w:val="none" w:sz="0" w:space="0" w:color="auto"/>
            <w:right w:val="none" w:sz="0" w:space="0" w:color="auto"/>
          </w:divBdr>
        </w:div>
        <w:div w:id="1999653635">
          <w:marLeft w:val="640"/>
          <w:marRight w:val="0"/>
          <w:marTop w:val="0"/>
          <w:marBottom w:val="0"/>
          <w:divBdr>
            <w:top w:val="none" w:sz="0" w:space="0" w:color="auto"/>
            <w:left w:val="none" w:sz="0" w:space="0" w:color="auto"/>
            <w:bottom w:val="none" w:sz="0" w:space="0" w:color="auto"/>
            <w:right w:val="none" w:sz="0" w:space="0" w:color="auto"/>
          </w:divBdr>
        </w:div>
        <w:div w:id="1357847255">
          <w:marLeft w:val="640"/>
          <w:marRight w:val="0"/>
          <w:marTop w:val="0"/>
          <w:marBottom w:val="0"/>
          <w:divBdr>
            <w:top w:val="none" w:sz="0" w:space="0" w:color="auto"/>
            <w:left w:val="none" w:sz="0" w:space="0" w:color="auto"/>
            <w:bottom w:val="none" w:sz="0" w:space="0" w:color="auto"/>
            <w:right w:val="none" w:sz="0" w:space="0" w:color="auto"/>
          </w:divBdr>
        </w:div>
        <w:div w:id="1178423957">
          <w:marLeft w:val="640"/>
          <w:marRight w:val="0"/>
          <w:marTop w:val="0"/>
          <w:marBottom w:val="0"/>
          <w:divBdr>
            <w:top w:val="none" w:sz="0" w:space="0" w:color="auto"/>
            <w:left w:val="none" w:sz="0" w:space="0" w:color="auto"/>
            <w:bottom w:val="none" w:sz="0" w:space="0" w:color="auto"/>
            <w:right w:val="none" w:sz="0" w:space="0" w:color="auto"/>
          </w:divBdr>
        </w:div>
        <w:div w:id="1172178575">
          <w:marLeft w:val="640"/>
          <w:marRight w:val="0"/>
          <w:marTop w:val="0"/>
          <w:marBottom w:val="0"/>
          <w:divBdr>
            <w:top w:val="none" w:sz="0" w:space="0" w:color="auto"/>
            <w:left w:val="none" w:sz="0" w:space="0" w:color="auto"/>
            <w:bottom w:val="none" w:sz="0" w:space="0" w:color="auto"/>
            <w:right w:val="none" w:sz="0" w:space="0" w:color="auto"/>
          </w:divBdr>
        </w:div>
        <w:div w:id="824011295">
          <w:marLeft w:val="640"/>
          <w:marRight w:val="0"/>
          <w:marTop w:val="0"/>
          <w:marBottom w:val="0"/>
          <w:divBdr>
            <w:top w:val="none" w:sz="0" w:space="0" w:color="auto"/>
            <w:left w:val="none" w:sz="0" w:space="0" w:color="auto"/>
            <w:bottom w:val="none" w:sz="0" w:space="0" w:color="auto"/>
            <w:right w:val="none" w:sz="0" w:space="0" w:color="auto"/>
          </w:divBdr>
        </w:div>
        <w:div w:id="1639606812">
          <w:marLeft w:val="640"/>
          <w:marRight w:val="0"/>
          <w:marTop w:val="0"/>
          <w:marBottom w:val="0"/>
          <w:divBdr>
            <w:top w:val="none" w:sz="0" w:space="0" w:color="auto"/>
            <w:left w:val="none" w:sz="0" w:space="0" w:color="auto"/>
            <w:bottom w:val="none" w:sz="0" w:space="0" w:color="auto"/>
            <w:right w:val="none" w:sz="0" w:space="0" w:color="auto"/>
          </w:divBdr>
        </w:div>
        <w:div w:id="1739014756">
          <w:marLeft w:val="640"/>
          <w:marRight w:val="0"/>
          <w:marTop w:val="0"/>
          <w:marBottom w:val="0"/>
          <w:divBdr>
            <w:top w:val="none" w:sz="0" w:space="0" w:color="auto"/>
            <w:left w:val="none" w:sz="0" w:space="0" w:color="auto"/>
            <w:bottom w:val="none" w:sz="0" w:space="0" w:color="auto"/>
            <w:right w:val="none" w:sz="0" w:space="0" w:color="auto"/>
          </w:divBdr>
        </w:div>
        <w:div w:id="499663674">
          <w:marLeft w:val="640"/>
          <w:marRight w:val="0"/>
          <w:marTop w:val="0"/>
          <w:marBottom w:val="0"/>
          <w:divBdr>
            <w:top w:val="none" w:sz="0" w:space="0" w:color="auto"/>
            <w:left w:val="none" w:sz="0" w:space="0" w:color="auto"/>
            <w:bottom w:val="none" w:sz="0" w:space="0" w:color="auto"/>
            <w:right w:val="none" w:sz="0" w:space="0" w:color="auto"/>
          </w:divBdr>
        </w:div>
        <w:div w:id="650141717">
          <w:marLeft w:val="640"/>
          <w:marRight w:val="0"/>
          <w:marTop w:val="0"/>
          <w:marBottom w:val="0"/>
          <w:divBdr>
            <w:top w:val="none" w:sz="0" w:space="0" w:color="auto"/>
            <w:left w:val="none" w:sz="0" w:space="0" w:color="auto"/>
            <w:bottom w:val="none" w:sz="0" w:space="0" w:color="auto"/>
            <w:right w:val="none" w:sz="0" w:space="0" w:color="auto"/>
          </w:divBdr>
        </w:div>
        <w:div w:id="513501287">
          <w:marLeft w:val="640"/>
          <w:marRight w:val="0"/>
          <w:marTop w:val="0"/>
          <w:marBottom w:val="0"/>
          <w:divBdr>
            <w:top w:val="none" w:sz="0" w:space="0" w:color="auto"/>
            <w:left w:val="none" w:sz="0" w:space="0" w:color="auto"/>
            <w:bottom w:val="none" w:sz="0" w:space="0" w:color="auto"/>
            <w:right w:val="none" w:sz="0" w:space="0" w:color="auto"/>
          </w:divBdr>
        </w:div>
        <w:div w:id="1280525917">
          <w:marLeft w:val="640"/>
          <w:marRight w:val="0"/>
          <w:marTop w:val="0"/>
          <w:marBottom w:val="0"/>
          <w:divBdr>
            <w:top w:val="none" w:sz="0" w:space="0" w:color="auto"/>
            <w:left w:val="none" w:sz="0" w:space="0" w:color="auto"/>
            <w:bottom w:val="none" w:sz="0" w:space="0" w:color="auto"/>
            <w:right w:val="none" w:sz="0" w:space="0" w:color="auto"/>
          </w:divBdr>
        </w:div>
        <w:div w:id="1835216877">
          <w:marLeft w:val="640"/>
          <w:marRight w:val="0"/>
          <w:marTop w:val="0"/>
          <w:marBottom w:val="0"/>
          <w:divBdr>
            <w:top w:val="none" w:sz="0" w:space="0" w:color="auto"/>
            <w:left w:val="none" w:sz="0" w:space="0" w:color="auto"/>
            <w:bottom w:val="none" w:sz="0" w:space="0" w:color="auto"/>
            <w:right w:val="none" w:sz="0" w:space="0" w:color="auto"/>
          </w:divBdr>
        </w:div>
        <w:div w:id="873227036">
          <w:marLeft w:val="640"/>
          <w:marRight w:val="0"/>
          <w:marTop w:val="0"/>
          <w:marBottom w:val="0"/>
          <w:divBdr>
            <w:top w:val="none" w:sz="0" w:space="0" w:color="auto"/>
            <w:left w:val="none" w:sz="0" w:space="0" w:color="auto"/>
            <w:bottom w:val="none" w:sz="0" w:space="0" w:color="auto"/>
            <w:right w:val="none" w:sz="0" w:space="0" w:color="auto"/>
          </w:divBdr>
        </w:div>
        <w:div w:id="1603299287">
          <w:marLeft w:val="640"/>
          <w:marRight w:val="0"/>
          <w:marTop w:val="0"/>
          <w:marBottom w:val="0"/>
          <w:divBdr>
            <w:top w:val="none" w:sz="0" w:space="0" w:color="auto"/>
            <w:left w:val="none" w:sz="0" w:space="0" w:color="auto"/>
            <w:bottom w:val="none" w:sz="0" w:space="0" w:color="auto"/>
            <w:right w:val="none" w:sz="0" w:space="0" w:color="auto"/>
          </w:divBdr>
        </w:div>
        <w:div w:id="1503349760">
          <w:marLeft w:val="640"/>
          <w:marRight w:val="0"/>
          <w:marTop w:val="0"/>
          <w:marBottom w:val="0"/>
          <w:divBdr>
            <w:top w:val="none" w:sz="0" w:space="0" w:color="auto"/>
            <w:left w:val="none" w:sz="0" w:space="0" w:color="auto"/>
            <w:bottom w:val="none" w:sz="0" w:space="0" w:color="auto"/>
            <w:right w:val="none" w:sz="0" w:space="0" w:color="auto"/>
          </w:divBdr>
        </w:div>
        <w:div w:id="943004301">
          <w:marLeft w:val="640"/>
          <w:marRight w:val="0"/>
          <w:marTop w:val="0"/>
          <w:marBottom w:val="0"/>
          <w:divBdr>
            <w:top w:val="none" w:sz="0" w:space="0" w:color="auto"/>
            <w:left w:val="none" w:sz="0" w:space="0" w:color="auto"/>
            <w:bottom w:val="none" w:sz="0" w:space="0" w:color="auto"/>
            <w:right w:val="none" w:sz="0" w:space="0" w:color="auto"/>
          </w:divBdr>
        </w:div>
        <w:div w:id="472405288">
          <w:marLeft w:val="640"/>
          <w:marRight w:val="0"/>
          <w:marTop w:val="0"/>
          <w:marBottom w:val="0"/>
          <w:divBdr>
            <w:top w:val="none" w:sz="0" w:space="0" w:color="auto"/>
            <w:left w:val="none" w:sz="0" w:space="0" w:color="auto"/>
            <w:bottom w:val="none" w:sz="0" w:space="0" w:color="auto"/>
            <w:right w:val="none" w:sz="0" w:space="0" w:color="auto"/>
          </w:divBdr>
        </w:div>
        <w:div w:id="2106997339">
          <w:marLeft w:val="640"/>
          <w:marRight w:val="0"/>
          <w:marTop w:val="0"/>
          <w:marBottom w:val="0"/>
          <w:divBdr>
            <w:top w:val="none" w:sz="0" w:space="0" w:color="auto"/>
            <w:left w:val="none" w:sz="0" w:space="0" w:color="auto"/>
            <w:bottom w:val="none" w:sz="0" w:space="0" w:color="auto"/>
            <w:right w:val="none" w:sz="0" w:space="0" w:color="auto"/>
          </w:divBdr>
        </w:div>
        <w:div w:id="1589458388">
          <w:marLeft w:val="640"/>
          <w:marRight w:val="0"/>
          <w:marTop w:val="0"/>
          <w:marBottom w:val="0"/>
          <w:divBdr>
            <w:top w:val="none" w:sz="0" w:space="0" w:color="auto"/>
            <w:left w:val="none" w:sz="0" w:space="0" w:color="auto"/>
            <w:bottom w:val="none" w:sz="0" w:space="0" w:color="auto"/>
            <w:right w:val="none" w:sz="0" w:space="0" w:color="auto"/>
          </w:divBdr>
        </w:div>
        <w:div w:id="378089206">
          <w:marLeft w:val="640"/>
          <w:marRight w:val="0"/>
          <w:marTop w:val="0"/>
          <w:marBottom w:val="0"/>
          <w:divBdr>
            <w:top w:val="none" w:sz="0" w:space="0" w:color="auto"/>
            <w:left w:val="none" w:sz="0" w:space="0" w:color="auto"/>
            <w:bottom w:val="none" w:sz="0" w:space="0" w:color="auto"/>
            <w:right w:val="none" w:sz="0" w:space="0" w:color="auto"/>
          </w:divBdr>
        </w:div>
        <w:div w:id="463498499">
          <w:marLeft w:val="640"/>
          <w:marRight w:val="0"/>
          <w:marTop w:val="0"/>
          <w:marBottom w:val="0"/>
          <w:divBdr>
            <w:top w:val="none" w:sz="0" w:space="0" w:color="auto"/>
            <w:left w:val="none" w:sz="0" w:space="0" w:color="auto"/>
            <w:bottom w:val="none" w:sz="0" w:space="0" w:color="auto"/>
            <w:right w:val="none" w:sz="0" w:space="0" w:color="auto"/>
          </w:divBdr>
        </w:div>
        <w:div w:id="642974303">
          <w:marLeft w:val="640"/>
          <w:marRight w:val="0"/>
          <w:marTop w:val="0"/>
          <w:marBottom w:val="0"/>
          <w:divBdr>
            <w:top w:val="none" w:sz="0" w:space="0" w:color="auto"/>
            <w:left w:val="none" w:sz="0" w:space="0" w:color="auto"/>
            <w:bottom w:val="none" w:sz="0" w:space="0" w:color="auto"/>
            <w:right w:val="none" w:sz="0" w:space="0" w:color="auto"/>
          </w:divBdr>
        </w:div>
        <w:div w:id="1955558911">
          <w:marLeft w:val="640"/>
          <w:marRight w:val="0"/>
          <w:marTop w:val="0"/>
          <w:marBottom w:val="0"/>
          <w:divBdr>
            <w:top w:val="none" w:sz="0" w:space="0" w:color="auto"/>
            <w:left w:val="none" w:sz="0" w:space="0" w:color="auto"/>
            <w:bottom w:val="none" w:sz="0" w:space="0" w:color="auto"/>
            <w:right w:val="none" w:sz="0" w:space="0" w:color="auto"/>
          </w:divBdr>
        </w:div>
        <w:div w:id="1849833883">
          <w:marLeft w:val="640"/>
          <w:marRight w:val="0"/>
          <w:marTop w:val="0"/>
          <w:marBottom w:val="0"/>
          <w:divBdr>
            <w:top w:val="none" w:sz="0" w:space="0" w:color="auto"/>
            <w:left w:val="none" w:sz="0" w:space="0" w:color="auto"/>
            <w:bottom w:val="none" w:sz="0" w:space="0" w:color="auto"/>
            <w:right w:val="none" w:sz="0" w:space="0" w:color="auto"/>
          </w:divBdr>
        </w:div>
        <w:div w:id="2130004483">
          <w:marLeft w:val="640"/>
          <w:marRight w:val="0"/>
          <w:marTop w:val="0"/>
          <w:marBottom w:val="0"/>
          <w:divBdr>
            <w:top w:val="none" w:sz="0" w:space="0" w:color="auto"/>
            <w:left w:val="none" w:sz="0" w:space="0" w:color="auto"/>
            <w:bottom w:val="none" w:sz="0" w:space="0" w:color="auto"/>
            <w:right w:val="none" w:sz="0" w:space="0" w:color="auto"/>
          </w:divBdr>
        </w:div>
        <w:div w:id="1749839959">
          <w:marLeft w:val="640"/>
          <w:marRight w:val="0"/>
          <w:marTop w:val="0"/>
          <w:marBottom w:val="0"/>
          <w:divBdr>
            <w:top w:val="none" w:sz="0" w:space="0" w:color="auto"/>
            <w:left w:val="none" w:sz="0" w:space="0" w:color="auto"/>
            <w:bottom w:val="none" w:sz="0" w:space="0" w:color="auto"/>
            <w:right w:val="none" w:sz="0" w:space="0" w:color="auto"/>
          </w:divBdr>
        </w:div>
        <w:div w:id="1765371625">
          <w:marLeft w:val="640"/>
          <w:marRight w:val="0"/>
          <w:marTop w:val="0"/>
          <w:marBottom w:val="0"/>
          <w:divBdr>
            <w:top w:val="none" w:sz="0" w:space="0" w:color="auto"/>
            <w:left w:val="none" w:sz="0" w:space="0" w:color="auto"/>
            <w:bottom w:val="none" w:sz="0" w:space="0" w:color="auto"/>
            <w:right w:val="none" w:sz="0" w:space="0" w:color="auto"/>
          </w:divBdr>
        </w:div>
        <w:div w:id="166747247">
          <w:marLeft w:val="640"/>
          <w:marRight w:val="0"/>
          <w:marTop w:val="0"/>
          <w:marBottom w:val="0"/>
          <w:divBdr>
            <w:top w:val="none" w:sz="0" w:space="0" w:color="auto"/>
            <w:left w:val="none" w:sz="0" w:space="0" w:color="auto"/>
            <w:bottom w:val="none" w:sz="0" w:space="0" w:color="auto"/>
            <w:right w:val="none" w:sz="0" w:space="0" w:color="auto"/>
          </w:divBdr>
        </w:div>
        <w:div w:id="871260711">
          <w:marLeft w:val="640"/>
          <w:marRight w:val="0"/>
          <w:marTop w:val="0"/>
          <w:marBottom w:val="0"/>
          <w:divBdr>
            <w:top w:val="none" w:sz="0" w:space="0" w:color="auto"/>
            <w:left w:val="none" w:sz="0" w:space="0" w:color="auto"/>
            <w:bottom w:val="none" w:sz="0" w:space="0" w:color="auto"/>
            <w:right w:val="none" w:sz="0" w:space="0" w:color="auto"/>
          </w:divBdr>
        </w:div>
        <w:div w:id="623855581">
          <w:marLeft w:val="640"/>
          <w:marRight w:val="0"/>
          <w:marTop w:val="0"/>
          <w:marBottom w:val="0"/>
          <w:divBdr>
            <w:top w:val="none" w:sz="0" w:space="0" w:color="auto"/>
            <w:left w:val="none" w:sz="0" w:space="0" w:color="auto"/>
            <w:bottom w:val="none" w:sz="0" w:space="0" w:color="auto"/>
            <w:right w:val="none" w:sz="0" w:space="0" w:color="auto"/>
          </w:divBdr>
        </w:div>
        <w:div w:id="2100365703">
          <w:marLeft w:val="640"/>
          <w:marRight w:val="0"/>
          <w:marTop w:val="0"/>
          <w:marBottom w:val="0"/>
          <w:divBdr>
            <w:top w:val="none" w:sz="0" w:space="0" w:color="auto"/>
            <w:left w:val="none" w:sz="0" w:space="0" w:color="auto"/>
            <w:bottom w:val="none" w:sz="0" w:space="0" w:color="auto"/>
            <w:right w:val="none" w:sz="0" w:space="0" w:color="auto"/>
          </w:divBdr>
        </w:div>
        <w:div w:id="151025562">
          <w:marLeft w:val="640"/>
          <w:marRight w:val="0"/>
          <w:marTop w:val="0"/>
          <w:marBottom w:val="0"/>
          <w:divBdr>
            <w:top w:val="none" w:sz="0" w:space="0" w:color="auto"/>
            <w:left w:val="none" w:sz="0" w:space="0" w:color="auto"/>
            <w:bottom w:val="none" w:sz="0" w:space="0" w:color="auto"/>
            <w:right w:val="none" w:sz="0" w:space="0" w:color="auto"/>
          </w:divBdr>
        </w:div>
      </w:divsChild>
    </w:div>
    <w:div w:id="1855267985">
      <w:bodyDiv w:val="1"/>
      <w:marLeft w:val="0"/>
      <w:marRight w:val="0"/>
      <w:marTop w:val="0"/>
      <w:marBottom w:val="0"/>
      <w:divBdr>
        <w:top w:val="none" w:sz="0" w:space="0" w:color="auto"/>
        <w:left w:val="none" w:sz="0" w:space="0" w:color="auto"/>
        <w:bottom w:val="none" w:sz="0" w:space="0" w:color="auto"/>
        <w:right w:val="none" w:sz="0" w:space="0" w:color="auto"/>
      </w:divBdr>
      <w:divsChild>
        <w:div w:id="657225562">
          <w:marLeft w:val="640"/>
          <w:marRight w:val="0"/>
          <w:marTop w:val="0"/>
          <w:marBottom w:val="0"/>
          <w:divBdr>
            <w:top w:val="none" w:sz="0" w:space="0" w:color="auto"/>
            <w:left w:val="none" w:sz="0" w:space="0" w:color="auto"/>
            <w:bottom w:val="none" w:sz="0" w:space="0" w:color="auto"/>
            <w:right w:val="none" w:sz="0" w:space="0" w:color="auto"/>
          </w:divBdr>
        </w:div>
        <w:div w:id="1858889782">
          <w:marLeft w:val="640"/>
          <w:marRight w:val="0"/>
          <w:marTop w:val="0"/>
          <w:marBottom w:val="0"/>
          <w:divBdr>
            <w:top w:val="none" w:sz="0" w:space="0" w:color="auto"/>
            <w:left w:val="none" w:sz="0" w:space="0" w:color="auto"/>
            <w:bottom w:val="none" w:sz="0" w:space="0" w:color="auto"/>
            <w:right w:val="none" w:sz="0" w:space="0" w:color="auto"/>
          </w:divBdr>
        </w:div>
        <w:div w:id="1983388790">
          <w:marLeft w:val="640"/>
          <w:marRight w:val="0"/>
          <w:marTop w:val="0"/>
          <w:marBottom w:val="0"/>
          <w:divBdr>
            <w:top w:val="none" w:sz="0" w:space="0" w:color="auto"/>
            <w:left w:val="none" w:sz="0" w:space="0" w:color="auto"/>
            <w:bottom w:val="none" w:sz="0" w:space="0" w:color="auto"/>
            <w:right w:val="none" w:sz="0" w:space="0" w:color="auto"/>
          </w:divBdr>
        </w:div>
        <w:div w:id="1614164021">
          <w:marLeft w:val="640"/>
          <w:marRight w:val="0"/>
          <w:marTop w:val="0"/>
          <w:marBottom w:val="0"/>
          <w:divBdr>
            <w:top w:val="none" w:sz="0" w:space="0" w:color="auto"/>
            <w:left w:val="none" w:sz="0" w:space="0" w:color="auto"/>
            <w:bottom w:val="none" w:sz="0" w:space="0" w:color="auto"/>
            <w:right w:val="none" w:sz="0" w:space="0" w:color="auto"/>
          </w:divBdr>
        </w:div>
        <w:div w:id="27995166">
          <w:marLeft w:val="640"/>
          <w:marRight w:val="0"/>
          <w:marTop w:val="0"/>
          <w:marBottom w:val="0"/>
          <w:divBdr>
            <w:top w:val="none" w:sz="0" w:space="0" w:color="auto"/>
            <w:left w:val="none" w:sz="0" w:space="0" w:color="auto"/>
            <w:bottom w:val="none" w:sz="0" w:space="0" w:color="auto"/>
            <w:right w:val="none" w:sz="0" w:space="0" w:color="auto"/>
          </w:divBdr>
        </w:div>
        <w:div w:id="480191646">
          <w:marLeft w:val="640"/>
          <w:marRight w:val="0"/>
          <w:marTop w:val="0"/>
          <w:marBottom w:val="0"/>
          <w:divBdr>
            <w:top w:val="none" w:sz="0" w:space="0" w:color="auto"/>
            <w:left w:val="none" w:sz="0" w:space="0" w:color="auto"/>
            <w:bottom w:val="none" w:sz="0" w:space="0" w:color="auto"/>
            <w:right w:val="none" w:sz="0" w:space="0" w:color="auto"/>
          </w:divBdr>
        </w:div>
        <w:div w:id="1719354459">
          <w:marLeft w:val="640"/>
          <w:marRight w:val="0"/>
          <w:marTop w:val="0"/>
          <w:marBottom w:val="0"/>
          <w:divBdr>
            <w:top w:val="none" w:sz="0" w:space="0" w:color="auto"/>
            <w:left w:val="none" w:sz="0" w:space="0" w:color="auto"/>
            <w:bottom w:val="none" w:sz="0" w:space="0" w:color="auto"/>
            <w:right w:val="none" w:sz="0" w:space="0" w:color="auto"/>
          </w:divBdr>
        </w:div>
        <w:div w:id="1994407516">
          <w:marLeft w:val="640"/>
          <w:marRight w:val="0"/>
          <w:marTop w:val="0"/>
          <w:marBottom w:val="0"/>
          <w:divBdr>
            <w:top w:val="none" w:sz="0" w:space="0" w:color="auto"/>
            <w:left w:val="none" w:sz="0" w:space="0" w:color="auto"/>
            <w:bottom w:val="none" w:sz="0" w:space="0" w:color="auto"/>
            <w:right w:val="none" w:sz="0" w:space="0" w:color="auto"/>
          </w:divBdr>
        </w:div>
        <w:div w:id="1906640326">
          <w:marLeft w:val="640"/>
          <w:marRight w:val="0"/>
          <w:marTop w:val="0"/>
          <w:marBottom w:val="0"/>
          <w:divBdr>
            <w:top w:val="none" w:sz="0" w:space="0" w:color="auto"/>
            <w:left w:val="none" w:sz="0" w:space="0" w:color="auto"/>
            <w:bottom w:val="none" w:sz="0" w:space="0" w:color="auto"/>
            <w:right w:val="none" w:sz="0" w:space="0" w:color="auto"/>
          </w:divBdr>
        </w:div>
        <w:div w:id="2115784215">
          <w:marLeft w:val="640"/>
          <w:marRight w:val="0"/>
          <w:marTop w:val="0"/>
          <w:marBottom w:val="0"/>
          <w:divBdr>
            <w:top w:val="none" w:sz="0" w:space="0" w:color="auto"/>
            <w:left w:val="none" w:sz="0" w:space="0" w:color="auto"/>
            <w:bottom w:val="none" w:sz="0" w:space="0" w:color="auto"/>
            <w:right w:val="none" w:sz="0" w:space="0" w:color="auto"/>
          </w:divBdr>
        </w:div>
        <w:div w:id="1816601767">
          <w:marLeft w:val="640"/>
          <w:marRight w:val="0"/>
          <w:marTop w:val="0"/>
          <w:marBottom w:val="0"/>
          <w:divBdr>
            <w:top w:val="none" w:sz="0" w:space="0" w:color="auto"/>
            <w:left w:val="none" w:sz="0" w:space="0" w:color="auto"/>
            <w:bottom w:val="none" w:sz="0" w:space="0" w:color="auto"/>
            <w:right w:val="none" w:sz="0" w:space="0" w:color="auto"/>
          </w:divBdr>
        </w:div>
        <w:div w:id="577246606">
          <w:marLeft w:val="640"/>
          <w:marRight w:val="0"/>
          <w:marTop w:val="0"/>
          <w:marBottom w:val="0"/>
          <w:divBdr>
            <w:top w:val="none" w:sz="0" w:space="0" w:color="auto"/>
            <w:left w:val="none" w:sz="0" w:space="0" w:color="auto"/>
            <w:bottom w:val="none" w:sz="0" w:space="0" w:color="auto"/>
            <w:right w:val="none" w:sz="0" w:space="0" w:color="auto"/>
          </w:divBdr>
        </w:div>
        <w:div w:id="1855340153">
          <w:marLeft w:val="640"/>
          <w:marRight w:val="0"/>
          <w:marTop w:val="0"/>
          <w:marBottom w:val="0"/>
          <w:divBdr>
            <w:top w:val="none" w:sz="0" w:space="0" w:color="auto"/>
            <w:left w:val="none" w:sz="0" w:space="0" w:color="auto"/>
            <w:bottom w:val="none" w:sz="0" w:space="0" w:color="auto"/>
            <w:right w:val="none" w:sz="0" w:space="0" w:color="auto"/>
          </w:divBdr>
        </w:div>
        <w:div w:id="1420364806">
          <w:marLeft w:val="640"/>
          <w:marRight w:val="0"/>
          <w:marTop w:val="0"/>
          <w:marBottom w:val="0"/>
          <w:divBdr>
            <w:top w:val="none" w:sz="0" w:space="0" w:color="auto"/>
            <w:left w:val="none" w:sz="0" w:space="0" w:color="auto"/>
            <w:bottom w:val="none" w:sz="0" w:space="0" w:color="auto"/>
            <w:right w:val="none" w:sz="0" w:space="0" w:color="auto"/>
          </w:divBdr>
        </w:div>
        <w:div w:id="1042367914">
          <w:marLeft w:val="640"/>
          <w:marRight w:val="0"/>
          <w:marTop w:val="0"/>
          <w:marBottom w:val="0"/>
          <w:divBdr>
            <w:top w:val="none" w:sz="0" w:space="0" w:color="auto"/>
            <w:left w:val="none" w:sz="0" w:space="0" w:color="auto"/>
            <w:bottom w:val="none" w:sz="0" w:space="0" w:color="auto"/>
            <w:right w:val="none" w:sz="0" w:space="0" w:color="auto"/>
          </w:divBdr>
        </w:div>
        <w:div w:id="608509786">
          <w:marLeft w:val="640"/>
          <w:marRight w:val="0"/>
          <w:marTop w:val="0"/>
          <w:marBottom w:val="0"/>
          <w:divBdr>
            <w:top w:val="none" w:sz="0" w:space="0" w:color="auto"/>
            <w:left w:val="none" w:sz="0" w:space="0" w:color="auto"/>
            <w:bottom w:val="none" w:sz="0" w:space="0" w:color="auto"/>
            <w:right w:val="none" w:sz="0" w:space="0" w:color="auto"/>
          </w:divBdr>
        </w:div>
        <w:div w:id="1213347957">
          <w:marLeft w:val="640"/>
          <w:marRight w:val="0"/>
          <w:marTop w:val="0"/>
          <w:marBottom w:val="0"/>
          <w:divBdr>
            <w:top w:val="none" w:sz="0" w:space="0" w:color="auto"/>
            <w:left w:val="none" w:sz="0" w:space="0" w:color="auto"/>
            <w:bottom w:val="none" w:sz="0" w:space="0" w:color="auto"/>
            <w:right w:val="none" w:sz="0" w:space="0" w:color="auto"/>
          </w:divBdr>
        </w:div>
        <w:div w:id="2021620461">
          <w:marLeft w:val="640"/>
          <w:marRight w:val="0"/>
          <w:marTop w:val="0"/>
          <w:marBottom w:val="0"/>
          <w:divBdr>
            <w:top w:val="none" w:sz="0" w:space="0" w:color="auto"/>
            <w:left w:val="none" w:sz="0" w:space="0" w:color="auto"/>
            <w:bottom w:val="none" w:sz="0" w:space="0" w:color="auto"/>
            <w:right w:val="none" w:sz="0" w:space="0" w:color="auto"/>
          </w:divBdr>
        </w:div>
        <w:div w:id="201017625">
          <w:marLeft w:val="640"/>
          <w:marRight w:val="0"/>
          <w:marTop w:val="0"/>
          <w:marBottom w:val="0"/>
          <w:divBdr>
            <w:top w:val="none" w:sz="0" w:space="0" w:color="auto"/>
            <w:left w:val="none" w:sz="0" w:space="0" w:color="auto"/>
            <w:bottom w:val="none" w:sz="0" w:space="0" w:color="auto"/>
            <w:right w:val="none" w:sz="0" w:space="0" w:color="auto"/>
          </w:divBdr>
        </w:div>
        <w:div w:id="1562327135">
          <w:marLeft w:val="640"/>
          <w:marRight w:val="0"/>
          <w:marTop w:val="0"/>
          <w:marBottom w:val="0"/>
          <w:divBdr>
            <w:top w:val="none" w:sz="0" w:space="0" w:color="auto"/>
            <w:left w:val="none" w:sz="0" w:space="0" w:color="auto"/>
            <w:bottom w:val="none" w:sz="0" w:space="0" w:color="auto"/>
            <w:right w:val="none" w:sz="0" w:space="0" w:color="auto"/>
          </w:divBdr>
        </w:div>
        <w:div w:id="481506011">
          <w:marLeft w:val="640"/>
          <w:marRight w:val="0"/>
          <w:marTop w:val="0"/>
          <w:marBottom w:val="0"/>
          <w:divBdr>
            <w:top w:val="none" w:sz="0" w:space="0" w:color="auto"/>
            <w:left w:val="none" w:sz="0" w:space="0" w:color="auto"/>
            <w:bottom w:val="none" w:sz="0" w:space="0" w:color="auto"/>
            <w:right w:val="none" w:sz="0" w:space="0" w:color="auto"/>
          </w:divBdr>
        </w:div>
        <w:div w:id="510946717">
          <w:marLeft w:val="640"/>
          <w:marRight w:val="0"/>
          <w:marTop w:val="0"/>
          <w:marBottom w:val="0"/>
          <w:divBdr>
            <w:top w:val="none" w:sz="0" w:space="0" w:color="auto"/>
            <w:left w:val="none" w:sz="0" w:space="0" w:color="auto"/>
            <w:bottom w:val="none" w:sz="0" w:space="0" w:color="auto"/>
            <w:right w:val="none" w:sz="0" w:space="0" w:color="auto"/>
          </w:divBdr>
        </w:div>
        <w:div w:id="972245994">
          <w:marLeft w:val="640"/>
          <w:marRight w:val="0"/>
          <w:marTop w:val="0"/>
          <w:marBottom w:val="0"/>
          <w:divBdr>
            <w:top w:val="none" w:sz="0" w:space="0" w:color="auto"/>
            <w:left w:val="none" w:sz="0" w:space="0" w:color="auto"/>
            <w:bottom w:val="none" w:sz="0" w:space="0" w:color="auto"/>
            <w:right w:val="none" w:sz="0" w:space="0" w:color="auto"/>
          </w:divBdr>
        </w:div>
        <w:div w:id="2092895946">
          <w:marLeft w:val="640"/>
          <w:marRight w:val="0"/>
          <w:marTop w:val="0"/>
          <w:marBottom w:val="0"/>
          <w:divBdr>
            <w:top w:val="none" w:sz="0" w:space="0" w:color="auto"/>
            <w:left w:val="none" w:sz="0" w:space="0" w:color="auto"/>
            <w:bottom w:val="none" w:sz="0" w:space="0" w:color="auto"/>
            <w:right w:val="none" w:sz="0" w:space="0" w:color="auto"/>
          </w:divBdr>
        </w:div>
        <w:div w:id="1456604941">
          <w:marLeft w:val="640"/>
          <w:marRight w:val="0"/>
          <w:marTop w:val="0"/>
          <w:marBottom w:val="0"/>
          <w:divBdr>
            <w:top w:val="none" w:sz="0" w:space="0" w:color="auto"/>
            <w:left w:val="none" w:sz="0" w:space="0" w:color="auto"/>
            <w:bottom w:val="none" w:sz="0" w:space="0" w:color="auto"/>
            <w:right w:val="none" w:sz="0" w:space="0" w:color="auto"/>
          </w:divBdr>
        </w:div>
        <w:div w:id="46536134">
          <w:marLeft w:val="640"/>
          <w:marRight w:val="0"/>
          <w:marTop w:val="0"/>
          <w:marBottom w:val="0"/>
          <w:divBdr>
            <w:top w:val="none" w:sz="0" w:space="0" w:color="auto"/>
            <w:left w:val="none" w:sz="0" w:space="0" w:color="auto"/>
            <w:bottom w:val="none" w:sz="0" w:space="0" w:color="auto"/>
            <w:right w:val="none" w:sz="0" w:space="0" w:color="auto"/>
          </w:divBdr>
        </w:div>
        <w:div w:id="1733502938">
          <w:marLeft w:val="640"/>
          <w:marRight w:val="0"/>
          <w:marTop w:val="0"/>
          <w:marBottom w:val="0"/>
          <w:divBdr>
            <w:top w:val="none" w:sz="0" w:space="0" w:color="auto"/>
            <w:left w:val="none" w:sz="0" w:space="0" w:color="auto"/>
            <w:bottom w:val="none" w:sz="0" w:space="0" w:color="auto"/>
            <w:right w:val="none" w:sz="0" w:space="0" w:color="auto"/>
          </w:divBdr>
        </w:div>
        <w:div w:id="1698000232">
          <w:marLeft w:val="640"/>
          <w:marRight w:val="0"/>
          <w:marTop w:val="0"/>
          <w:marBottom w:val="0"/>
          <w:divBdr>
            <w:top w:val="none" w:sz="0" w:space="0" w:color="auto"/>
            <w:left w:val="none" w:sz="0" w:space="0" w:color="auto"/>
            <w:bottom w:val="none" w:sz="0" w:space="0" w:color="auto"/>
            <w:right w:val="none" w:sz="0" w:space="0" w:color="auto"/>
          </w:divBdr>
        </w:div>
        <w:div w:id="1297444756">
          <w:marLeft w:val="640"/>
          <w:marRight w:val="0"/>
          <w:marTop w:val="0"/>
          <w:marBottom w:val="0"/>
          <w:divBdr>
            <w:top w:val="none" w:sz="0" w:space="0" w:color="auto"/>
            <w:left w:val="none" w:sz="0" w:space="0" w:color="auto"/>
            <w:bottom w:val="none" w:sz="0" w:space="0" w:color="auto"/>
            <w:right w:val="none" w:sz="0" w:space="0" w:color="auto"/>
          </w:divBdr>
        </w:div>
        <w:div w:id="863792222">
          <w:marLeft w:val="640"/>
          <w:marRight w:val="0"/>
          <w:marTop w:val="0"/>
          <w:marBottom w:val="0"/>
          <w:divBdr>
            <w:top w:val="none" w:sz="0" w:space="0" w:color="auto"/>
            <w:left w:val="none" w:sz="0" w:space="0" w:color="auto"/>
            <w:bottom w:val="none" w:sz="0" w:space="0" w:color="auto"/>
            <w:right w:val="none" w:sz="0" w:space="0" w:color="auto"/>
          </w:divBdr>
        </w:div>
      </w:divsChild>
    </w:div>
    <w:div w:id="1858885664">
      <w:bodyDiv w:val="1"/>
      <w:marLeft w:val="0"/>
      <w:marRight w:val="0"/>
      <w:marTop w:val="0"/>
      <w:marBottom w:val="0"/>
      <w:divBdr>
        <w:top w:val="none" w:sz="0" w:space="0" w:color="auto"/>
        <w:left w:val="none" w:sz="0" w:space="0" w:color="auto"/>
        <w:bottom w:val="none" w:sz="0" w:space="0" w:color="auto"/>
        <w:right w:val="none" w:sz="0" w:space="0" w:color="auto"/>
      </w:divBdr>
    </w:div>
    <w:div w:id="1868250407">
      <w:bodyDiv w:val="1"/>
      <w:marLeft w:val="0"/>
      <w:marRight w:val="0"/>
      <w:marTop w:val="0"/>
      <w:marBottom w:val="0"/>
      <w:divBdr>
        <w:top w:val="none" w:sz="0" w:space="0" w:color="auto"/>
        <w:left w:val="none" w:sz="0" w:space="0" w:color="auto"/>
        <w:bottom w:val="none" w:sz="0" w:space="0" w:color="auto"/>
        <w:right w:val="none" w:sz="0" w:space="0" w:color="auto"/>
      </w:divBdr>
      <w:divsChild>
        <w:div w:id="1144814789">
          <w:marLeft w:val="480"/>
          <w:marRight w:val="0"/>
          <w:marTop w:val="0"/>
          <w:marBottom w:val="0"/>
          <w:divBdr>
            <w:top w:val="none" w:sz="0" w:space="0" w:color="auto"/>
            <w:left w:val="none" w:sz="0" w:space="0" w:color="auto"/>
            <w:bottom w:val="none" w:sz="0" w:space="0" w:color="auto"/>
            <w:right w:val="none" w:sz="0" w:space="0" w:color="auto"/>
          </w:divBdr>
        </w:div>
        <w:div w:id="1358920379">
          <w:marLeft w:val="480"/>
          <w:marRight w:val="0"/>
          <w:marTop w:val="0"/>
          <w:marBottom w:val="0"/>
          <w:divBdr>
            <w:top w:val="none" w:sz="0" w:space="0" w:color="auto"/>
            <w:left w:val="none" w:sz="0" w:space="0" w:color="auto"/>
            <w:bottom w:val="none" w:sz="0" w:space="0" w:color="auto"/>
            <w:right w:val="none" w:sz="0" w:space="0" w:color="auto"/>
          </w:divBdr>
        </w:div>
        <w:div w:id="371996596">
          <w:marLeft w:val="480"/>
          <w:marRight w:val="0"/>
          <w:marTop w:val="0"/>
          <w:marBottom w:val="0"/>
          <w:divBdr>
            <w:top w:val="none" w:sz="0" w:space="0" w:color="auto"/>
            <w:left w:val="none" w:sz="0" w:space="0" w:color="auto"/>
            <w:bottom w:val="none" w:sz="0" w:space="0" w:color="auto"/>
            <w:right w:val="none" w:sz="0" w:space="0" w:color="auto"/>
          </w:divBdr>
        </w:div>
        <w:div w:id="48387539">
          <w:marLeft w:val="480"/>
          <w:marRight w:val="0"/>
          <w:marTop w:val="0"/>
          <w:marBottom w:val="0"/>
          <w:divBdr>
            <w:top w:val="none" w:sz="0" w:space="0" w:color="auto"/>
            <w:left w:val="none" w:sz="0" w:space="0" w:color="auto"/>
            <w:bottom w:val="none" w:sz="0" w:space="0" w:color="auto"/>
            <w:right w:val="none" w:sz="0" w:space="0" w:color="auto"/>
          </w:divBdr>
        </w:div>
        <w:div w:id="288977805">
          <w:marLeft w:val="480"/>
          <w:marRight w:val="0"/>
          <w:marTop w:val="0"/>
          <w:marBottom w:val="0"/>
          <w:divBdr>
            <w:top w:val="none" w:sz="0" w:space="0" w:color="auto"/>
            <w:left w:val="none" w:sz="0" w:space="0" w:color="auto"/>
            <w:bottom w:val="none" w:sz="0" w:space="0" w:color="auto"/>
            <w:right w:val="none" w:sz="0" w:space="0" w:color="auto"/>
          </w:divBdr>
        </w:div>
        <w:div w:id="436489279">
          <w:marLeft w:val="480"/>
          <w:marRight w:val="0"/>
          <w:marTop w:val="0"/>
          <w:marBottom w:val="0"/>
          <w:divBdr>
            <w:top w:val="none" w:sz="0" w:space="0" w:color="auto"/>
            <w:left w:val="none" w:sz="0" w:space="0" w:color="auto"/>
            <w:bottom w:val="none" w:sz="0" w:space="0" w:color="auto"/>
            <w:right w:val="none" w:sz="0" w:space="0" w:color="auto"/>
          </w:divBdr>
        </w:div>
        <w:div w:id="940530579">
          <w:marLeft w:val="480"/>
          <w:marRight w:val="0"/>
          <w:marTop w:val="0"/>
          <w:marBottom w:val="0"/>
          <w:divBdr>
            <w:top w:val="none" w:sz="0" w:space="0" w:color="auto"/>
            <w:left w:val="none" w:sz="0" w:space="0" w:color="auto"/>
            <w:bottom w:val="none" w:sz="0" w:space="0" w:color="auto"/>
            <w:right w:val="none" w:sz="0" w:space="0" w:color="auto"/>
          </w:divBdr>
        </w:div>
        <w:div w:id="802121442">
          <w:marLeft w:val="480"/>
          <w:marRight w:val="0"/>
          <w:marTop w:val="0"/>
          <w:marBottom w:val="0"/>
          <w:divBdr>
            <w:top w:val="none" w:sz="0" w:space="0" w:color="auto"/>
            <w:left w:val="none" w:sz="0" w:space="0" w:color="auto"/>
            <w:bottom w:val="none" w:sz="0" w:space="0" w:color="auto"/>
            <w:right w:val="none" w:sz="0" w:space="0" w:color="auto"/>
          </w:divBdr>
        </w:div>
        <w:div w:id="157888894">
          <w:marLeft w:val="480"/>
          <w:marRight w:val="0"/>
          <w:marTop w:val="0"/>
          <w:marBottom w:val="0"/>
          <w:divBdr>
            <w:top w:val="none" w:sz="0" w:space="0" w:color="auto"/>
            <w:left w:val="none" w:sz="0" w:space="0" w:color="auto"/>
            <w:bottom w:val="none" w:sz="0" w:space="0" w:color="auto"/>
            <w:right w:val="none" w:sz="0" w:space="0" w:color="auto"/>
          </w:divBdr>
        </w:div>
        <w:div w:id="1177034898">
          <w:marLeft w:val="480"/>
          <w:marRight w:val="0"/>
          <w:marTop w:val="0"/>
          <w:marBottom w:val="0"/>
          <w:divBdr>
            <w:top w:val="none" w:sz="0" w:space="0" w:color="auto"/>
            <w:left w:val="none" w:sz="0" w:space="0" w:color="auto"/>
            <w:bottom w:val="none" w:sz="0" w:space="0" w:color="auto"/>
            <w:right w:val="none" w:sz="0" w:space="0" w:color="auto"/>
          </w:divBdr>
        </w:div>
        <w:div w:id="357508354">
          <w:marLeft w:val="480"/>
          <w:marRight w:val="0"/>
          <w:marTop w:val="0"/>
          <w:marBottom w:val="0"/>
          <w:divBdr>
            <w:top w:val="none" w:sz="0" w:space="0" w:color="auto"/>
            <w:left w:val="none" w:sz="0" w:space="0" w:color="auto"/>
            <w:bottom w:val="none" w:sz="0" w:space="0" w:color="auto"/>
            <w:right w:val="none" w:sz="0" w:space="0" w:color="auto"/>
          </w:divBdr>
        </w:div>
        <w:div w:id="1164005250">
          <w:marLeft w:val="480"/>
          <w:marRight w:val="0"/>
          <w:marTop w:val="0"/>
          <w:marBottom w:val="0"/>
          <w:divBdr>
            <w:top w:val="none" w:sz="0" w:space="0" w:color="auto"/>
            <w:left w:val="none" w:sz="0" w:space="0" w:color="auto"/>
            <w:bottom w:val="none" w:sz="0" w:space="0" w:color="auto"/>
            <w:right w:val="none" w:sz="0" w:space="0" w:color="auto"/>
          </w:divBdr>
        </w:div>
        <w:div w:id="1133449101">
          <w:marLeft w:val="480"/>
          <w:marRight w:val="0"/>
          <w:marTop w:val="0"/>
          <w:marBottom w:val="0"/>
          <w:divBdr>
            <w:top w:val="none" w:sz="0" w:space="0" w:color="auto"/>
            <w:left w:val="none" w:sz="0" w:space="0" w:color="auto"/>
            <w:bottom w:val="none" w:sz="0" w:space="0" w:color="auto"/>
            <w:right w:val="none" w:sz="0" w:space="0" w:color="auto"/>
          </w:divBdr>
        </w:div>
        <w:div w:id="281959134">
          <w:marLeft w:val="480"/>
          <w:marRight w:val="0"/>
          <w:marTop w:val="0"/>
          <w:marBottom w:val="0"/>
          <w:divBdr>
            <w:top w:val="none" w:sz="0" w:space="0" w:color="auto"/>
            <w:left w:val="none" w:sz="0" w:space="0" w:color="auto"/>
            <w:bottom w:val="none" w:sz="0" w:space="0" w:color="auto"/>
            <w:right w:val="none" w:sz="0" w:space="0" w:color="auto"/>
          </w:divBdr>
        </w:div>
        <w:div w:id="449670621">
          <w:marLeft w:val="480"/>
          <w:marRight w:val="0"/>
          <w:marTop w:val="0"/>
          <w:marBottom w:val="0"/>
          <w:divBdr>
            <w:top w:val="none" w:sz="0" w:space="0" w:color="auto"/>
            <w:left w:val="none" w:sz="0" w:space="0" w:color="auto"/>
            <w:bottom w:val="none" w:sz="0" w:space="0" w:color="auto"/>
            <w:right w:val="none" w:sz="0" w:space="0" w:color="auto"/>
          </w:divBdr>
        </w:div>
        <w:div w:id="1769890739">
          <w:marLeft w:val="480"/>
          <w:marRight w:val="0"/>
          <w:marTop w:val="0"/>
          <w:marBottom w:val="0"/>
          <w:divBdr>
            <w:top w:val="none" w:sz="0" w:space="0" w:color="auto"/>
            <w:left w:val="none" w:sz="0" w:space="0" w:color="auto"/>
            <w:bottom w:val="none" w:sz="0" w:space="0" w:color="auto"/>
            <w:right w:val="none" w:sz="0" w:space="0" w:color="auto"/>
          </w:divBdr>
        </w:div>
        <w:div w:id="1743675996">
          <w:marLeft w:val="480"/>
          <w:marRight w:val="0"/>
          <w:marTop w:val="0"/>
          <w:marBottom w:val="0"/>
          <w:divBdr>
            <w:top w:val="none" w:sz="0" w:space="0" w:color="auto"/>
            <w:left w:val="none" w:sz="0" w:space="0" w:color="auto"/>
            <w:bottom w:val="none" w:sz="0" w:space="0" w:color="auto"/>
            <w:right w:val="none" w:sz="0" w:space="0" w:color="auto"/>
          </w:divBdr>
        </w:div>
        <w:div w:id="2133748691">
          <w:marLeft w:val="480"/>
          <w:marRight w:val="0"/>
          <w:marTop w:val="0"/>
          <w:marBottom w:val="0"/>
          <w:divBdr>
            <w:top w:val="none" w:sz="0" w:space="0" w:color="auto"/>
            <w:left w:val="none" w:sz="0" w:space="0" w:color="auto"/>
            <w:bottom w:val="none" w:sz="0" w:space="0" w:color="auto"/>
            <w:right w:val="none" w:sz="0" w:space="0" w:color="auto"/>
          </w:divBdr>
        </w:div>
        <w:div w:id="604652849">
          <w:marLeft w:val="480"/>
          <w:marRight w:val="0"/>
          <w:marTop w:val="0"/>
          <w:marBottom w:val="0"/>
          <w:divBdr>
            <w:top w:val="none" w:sz="0" w:space="0" w:color="auto"/>
            <w:left w:val="none" w:sz="0" w:space="0" w:color="auto"/>
            <w:bottom w:val="none" w:sz="0" w:space="0" w:color="auto"/>
            <w:right w:val="none" w:sz="0" w:space="0" w:color="auto"/>
          </w:divBdr>
        </w:div>
        <w:div w:id="2058967450">
          <w:marLeft w:val="480"/>
          <w:marRight w:val="0"/>
          <w:marTop w:val="0"/>
          <w:marBottom w:val="0"/>
          <w:divBdr>
            <w:top w:val="none" w:sz="0" w:space="0" w:color="auto"/>
            <w:left w:val="none" w:sz="0" w:space="0" w:color="auto"/>
            <w:bottom w:val="none" w:sz="0" w:space="0" w:color="auto"/>
            <w:right w:val="none" w:sz="0" w:space="0" w:color="auto"/>
          </w:divBdr>
        </w:div>
        <w:div w:id="117839261">
          <w:marLeft w:val="480"/>
          <w:marRight w:val="0"/>
          <w:marTop w:val="0"/>
          <w:marBottom w:val="0"/>
          <w:divBdr>
            <w:top w:val="none" w:sz="0" w:space="0" w:color="auto"/>
            <w:left w:val="none" w:sz="0" w:space="0" w:color="auto"/>
            <w:bottom w:val="none" w:sz="0" w:space="0" w:color="auto"/>
            <w:right w:val="none" w:sz="0" w:space="0" w:color="auto"/>
          </w:divBdr>
        </w:div>
        <w:div w:id="671445213">
          <w:marLeft w:val="480"/>
          <w:marRight w:val="0"/>
          <w:marTop w:val="0"/>
          <w:marBottom w:val="0"/>
          <w:divBdr>
            <w:top w:val="none" w:sz="0" w:space="0" w:color="auto"/>
            <w:left w:val="none" w:sz="0" w:space="0" w:color="auto"/>
            <w:bottom w:val="none" w:sz="0" w:space="0" w:color="auto"/>
            <w:right w:val="none" w:sz="0" w:space="0" w:color="auto"/>
          </w:divBdr>
        </w:div>
        <w:div w:id="1705867423">
          <w:marLeft w:val="480"/>
          <w:marRight w:val="0"/>
          <w:marTop w:val="0"/>
          <w:marBottom w:val="0"/>
          <w:divBdr>
            <w:top w:val="none" w:sz="0" w:space="0" w:color="auto"/>
            <w:left w:val="none" w:sz="0" w:space="0" w:color="auto"/>
            <w:bottom w:val="none" w:sz="0" w:space="0" w:color="auto"/>
            <w:right w:val="none" w:sz="0" w:space="0" w:color="auto"/>
          </w:divBdr>
        </w:div>
        <w:div w:id="277611313">
          <w:marLeft w:val="480"/>
          <w:marRight w:val="0"/>
          <w:marTop w:val="0"/>
          <w:marBottom w:val="0"/>
          <w:divBdr>
            <w:top w:val="none" w:sz="0" w:space="0" w:color="auto"/>
            <w:left w:val="none" w:sz="0" w:space="0" w:color="auto"/>
            <w:bottom w:val="none" w:sz="0" w:space="0" w:color="auto"/>
            <w:right w:val="none" w:sz="0" w:space="0" w:color="auto"/>
          </w:divBdr>
        </w:div>
        <w:div w:id="1984649739">
          <w:marLeft w:val="480"/>
          <w:marRight w:val="0"/>
          <w:marTop w:val="0"/>
          <w:marBottom w:val="0"/>
          <w:divBdr>
            <w:top w:val="none" w:sz="0" w:space="0" w:color="auto"/>
            <w:left w:val="none" w:sz="0" w:space="0" w:color="auto"/>
            <w:bottom w:val="none" w:sz="0" w:space="0" w:color="auto"/>
            <w:right w:val="none" w:sz="0" w:space="0" w:color="auto"/>
          </w:divBdr>
        </w:div>
        <w:div w:id="2051219322">
          <w:marLeft w:val="480"/>
          <w:marRight w:val="0"/>
          <w:marTop w:val="0"/>
          <w:marBottom w:val="0"/>
          <w:divBdr>
            <w:top w:val="none" w:sz="0" w:space="0" w:color="auto"/>
            <w:left w:val="none" w:sz="0" w:space="0" w:color="auto"/>
            <w:bottom w:val="none" w:sz="0" w:space="0" w:color="auto"/>
            <w:right w:val="none" w:sz="0" w:space="0" w:color="auto"/>
          </w:divBdr>
        </w:div>
        <w:div w:id="255094938">
          <w:marLeft w:val="480"/>
          <w:marRight w:val="0"/>
          <w:marTop w:val="0"/>
          <w:marBottom w:val="0"/>
          <w:divBdr>
            <w:top w:val="none" w:sz="0" w:space="0" w:color="auto"/>
            <w:left w:val="none" w:sz="0" w:space="0" w:color="auto"/>
            <w:bottom w:val="none" w:sz="0" w:space="0" w:color="auto"/>
            <w:right w:val="none" w:sz="0" w:space="0" w:color="auto"/>
          </w:divBdr>
        </w:div>
      </w:divsChild>
    </w:div>
    <w:div w:id="1870099060">
      <w:bodyDiv w:val="1"/>
      <w:marLeft w:val="0"/>
      <w:marRight w:val="0"/>
      <w:marTop w:val="0"/>
      <w:marBottom w:val="0"/>
      <w:divBdr>
        <w:top w:val="none" w:sz="0" w:space="0" w:color="auto"/>
        <w:left w:val="none" w:sz="0" w:space="0" w:color="auto"/>
        <w:bottom w:val="none" w:sz="0" w:space="0" w:color="auto"/>
        <w:right w:val="none" w:sz="0" w:space="0" w:color="auto"/>
      </w:divBdr>
      <w:divsChild>
        <w:div w:id="1706910274">
          <w:marLeft w:val="640"/>
          <w:marRight w:val="0"/>
          <w:marTop w:val="0"/>
          <w:marBottom w:val="0"/>
          <w:divBdr>
            <w:top w:val="none" w:sz="0" w:space="0" w:color="auto"/>
            <w:left w:val="none" w:sz="0" w:space="0" w:color="auto"/>
            <w:bottom w:val="none" w:sz="0" w:space="0" w:color="auto"/>
            <w:right w:val="none" w:sz="0" w:space="0" w:color="auto"/>
          </w:divBdr>
        </w:div>
        <w:div w:id="565921448">
          <w:marLeft w:val="640"/>
          <w:marRight w:val="0"/>
          <w:marTop w:val="0"/>
          <w:marBottom w:val="0"/>
          <w:divBdr>
            <w:top w:val="none" w:sz="0" w:space="0" w:color="auto"/>
            <w:left w:val="none" w:sz="0" w:space="0" w:color="auto"/>
            <w:bottom w:val="none" w:sz="0" w:space="0" w:color="auto"/>
            <w:right w:val="none" w:sz="0" w:space="0" w:color="auto"/>
          </w:divBdr>
        </w:div>
        <w:div w:id="675959716">
          <w:marLeft w:val="640"/>
          <w:marRight w:val="0"/>
          <w:marTop w:val="0"/>
          <w:marBottom w:val="0"/>
          <w:divBdr>
            <w:top w:val="none" w:sz="0" w:space="0" w:color="auto"/>
            <w:left w:val="none" w:sz="0" w:space="0" w:color="auto"/>
            <w:bottom w:val="none" w:sz="0" w:space="0" w:color="auto"/>
            <w:right w:val="none" w:sz="0" w:space="0" w:color="auto"/>
          </w:divBdr>
        </w:div>
        <w:div w:id="1482113459">
          <w:marLeft w:val="640"/>
          <w:marRight w:val="0"/>
          <w:marTop w:val="0"/>
          <w:marBottom w:val="0"/>
          <w:divBdr>
            <w:top w:val="none" w:sz="0" w:space="0" w:color="auto"/>
            <w:left w:val="none" w:sz="0" w:space="0" w:color="auto"/>
            <w:bottom w:val="none" w:sz="0" w:space="0" w:color="auto"/>
            <w:right w:val="none" w:sz="0" w:space="0" w:color="auto"/>
          </w:divBdr>
        </w:div>
        <w:div w:id="173308720">
          <w:marLeft w:val="640"/>
          <w:marRight w:val="0"/>
          <w:marTop w:val="0"/>
          <w:marBottom w:val="0"/>
          <w:divBdr>
            <w:top w:val="none" w:sz="0" w:space="0" w:color="auto"/>
            <w:left w:val="none" w:sz="0" w:space="0" w:color="auto"/>
            <w:bottom w:val="none" w:sz="0" w:space="0" w:color="auto"/>
            <w:right w:val="none" w:sz="0" w:space="0" w:color="auto"/>
          </w:divBdr>
        </w:div>
        <w:div w:id="468942783">
          <w:marLeft w:val="640"/>
          <w:marRight w:val="0"/>
          <w:marTop w:val="0"/>
          <w:marBottom w:val="0"/>
          <w:divBdr>
            <w:top w:val="none" w:sz="0" w:space="0" w:color="auto"/>
            <w:left w:val="none" w:sz="0" w:space="0" w:color="auto"/>
            <w:bottom w:val="none" w:sz="0" w:space="0" w:color="auto"/>
            <w:right w:val="none" w:sz="0" w:space="0" w:color="auto"/>
          </w:divBdr>
        </w:div>
        <w:div w:id="1576167253">
          <w:marLeft w:val="640"/>
          <w:marRight w:val="0"/>
          <w:marTop w:val="0"/>
          <w:marBottom w:val="0"/>
          <w:divBdr>
            <w:top w:val="none" w:sz="0" w:space="0" w:color="auto"/>
            <w:left w:val="none" w:sz="0" w:space="0" w:color="auto"/>
            <w:bottom w:val="none" w:sz="0" w:space="0" w:color="auto"/>
            <w:right w:val="none" w:sz="0" w:space="0" w:color="auto"/>
          </w:divBdr>
        </w:div>
        <w:div w:id="1449818745">
          <w:marLeft w:val="640"/>
          <w:marRight w:val="0"/>
          <w:marTop w:val="0"/>
          <w:marBottom w:val="0"/>
          <w:divBdr>
            <w:top w:val="none" w:sz="0" w:space="0" w:color="auto"/>
            <w:left w:val="none" w:sz="0" w:space="0" w:color="auto"/>
            <w:bottom w:val="none" w:sz="0" w:space="0" w:color="auto"/>
            <w:right w:val="none" w:sz="0" w:space="0" w:color="auto"/>
          </w:divBdr>
        </w:div>
        <w:div w:id="343627466">
          <w:marLeft w:val="640"/>
          <w:marRight w:val="0"/>
          <w:marTop w:val="0"/>
          <w:marBottom w:val="0"/>
          <w:divBdr>
            <w:top w:val="none" w:sz="0" w:space="0" w:color="auto"/>
            <w:left w:val="none" w:sz="0" w:space="0" w:color="auto"/>
            <w:bottom w:val="none" w:sz="0" w:space="0" w:color="auto"/>
            <w:right w:val="none" w:sz="0" w:space="0" w:color="auto"/>
          </w:divBdr>
        </w:div>
        <w:div w:id="807279514">
          <w:marLeft w:val="640"/>
          <w:marRight w:val="0"/>
          <w:marTop w:val="0"/>
          <w:marBottom w:val="0"/>
          <w:divBdr>
            <w:top w:val="none" w:sz="0" w:space="0" w:color="auto"/>
            <w:left w:val="none" w:sz="0" w:space="0" w:color="auto"/>
            <w:bottom w:val="none" w:sz="0" w:space="0" w:color="auto"/>
            <w:right w:val="none" w:sz="0" w:space="0" w:color="auto"/>
          </w:divBdr>
        </w:div>
        <w:div w:id="1703821637">
          <w:marLeft w:val="640"/>
          <w:marRight w:val="0"/>
          <w:marTop w:val="0"/>
          <w:marBottom w:val="0"/>
          <w:divBdr>
            <w:top w:val="none" w:sz="0" w:space="0" w:color="auto"/>
            <w:left w:val="none" w:sz="0" w:space="0" w:color="auto"/>
            <w:bottom w:val="none" w:sz="0" w:space="0" w:color="auto"/>
            <w:right w:val="none" w:sz="0" w:space="0" w:color="auto"/>
          </w:divBdr>
        </w:div>
        <w:div w:id="245576612">
          <w:marLeft w:val="640"/>
          <w:marRight w:val="0"/>
          <w:marTop w:val="0"/>
          <w:marBottom w:val="0"/>
          <w:divBdr>
            <w:top w:val="none" w:sz="0" w:space="0" w:color="auto"/>
            <w:left w:val="none" w:sz="0" w:space="0" w:color="auto"/>
            <w:bottom w:val="none" w:sz="0" w:space="0" w:color="auto"/>
            <w:right w:val="none" w:sz="0" w:space="0" w:color="auto"/>
          </w:divBdr>
        </w:div>
        <w:div w:id="625351381">
          <w:marLeft w:val="640"/>
          <w:marRight w:val="0"/>
          <w:marTop w:val="0"/>
          <w:marBottom w:val="0"/>
          <w:divBdr>
            <w:top w:val="none" w:sz="0" w:space="0" w:color="auto"/>
            <w:left w:val="none" w:sz="0" w:space="0" w:color="auto"/>
            <w:bottom w:val="none" w:sz="0" w:space="0" w:color="auto"/>
            <w:right w:val="none" w:sz="0" w:space="0" w:color="auto"/>
          </w:divBdr>
        </w:div>
        <w:div w:id="1987972556">
          <w:marLeft w:val="640"/>
          <w:marRight w:val="0"/>
          <w:marTop w:val="0"/>
          <w:marBottom w:val="0"/>
          <w:divBdr>
            <w:top w:val="none" w:sz="0" w:space="0" w:color="auto"/>
            <w:left w:val="none" w:sz="0" w:space="0" w:color="auto"/>
            <w:bottom w:val="none" w:sz="0" w:space="0" w:color="auto"/>
            <w:right w:val="none" w:sz="0" w:space="0" w:color="auto"/>
          </w:divBdr>
        </w:div>
        <w:div w:id="1416781945">
          <w:marLeft w:val="640"/>
          <w:marRight w:val="0"/>
          <w:marTop w:val="0"/>
          <w:marBottom w:val="0"/>
          <w:divBdr>
            <w:top w:val="none" w:sz="0" w:space="0" w:color="auto"/>
            <w:left w:val="none" w:sz="0" w:space="0" w:color="auto"/>
            <w:bottom w:val="none" w:sz="0" w:space="0" w:color="auto"/>
            <w:right w:val="none" w:sz="0" w:space="0" w:color="auto"/>
          </w:divBdr>
        </w:div>
        <w:div w:id="339739271">
          <w:marLeft w:val="640"/>
          <w:marRight w:val="0"/>
          <w:marTop w:val="0"/>
          <w:marBottom w:val="0"/>
          <w:divBdr>
            <w:top w:val="none" w:sz="0" w:space="0" w:color="auto"/>
            <w:left w:val="none" w:sz="0" w:space="0" w:color="auto"/>
            <w:bottom w:val="none" w:sz="0" w:space="0" w:color="auto"/>
            <w:right w:val="none" w:sz="0" w:space="0" w:color="auto"/>
          </w:divBdr>
        </w:div>
        <w:div w:id="1931085778">
          <w:marLeft w:val="640"/>
          <w:marRight w:val="0"/>
          <w:marTop w:val="0"/>
          <w:marBottom w:val="0"/>
          <w:divBdr>
            <w:top w:val="none" w:sz="0" w:space="0" w:color="auto"/>
            <w:left w:val="none" w:sz="0" w:space="0" w:color="auto"/>
            <w:bottom w:val="none" w:sz="0" w:space="0" w:color="auto"/>
            <w:right w:val="none" w:sz="0" w:space="0" w:color="auto"/>
          </w:divBdr>
        </w:div>
        <w:div w:id="62458459">
          <w:marLeft w:val="640"/>
          <w:marRight w:val="0"/>
          <w:marTop w:val="0"/>
          <w:marBottom w:val="0"/>
          <w:divBdr>
            <w:top w:val="none" w:sz="0" w:space="0" w:color="auto"/>
            <w:left w:val="none" w:sz="0" w:space="0" w:color="auto"/>
            <w:bottom w:val="none" w:sz="0" w:space="0" w:color="auto"/>
            <w:right w:val="none" w:sz="0" w:space="0" w:color="auto"/>
          </w:divBdr>
        </w:div>
        <w:div w:id="1384518809">
          <w:marLeft w:val="640"/>
          <w:marRight w:val="0"/>
          <w:marTop w:val="0"/>
          <w:marBottom w:val="0"/>
          <w:divBdr>
            <w:top w:val="none" w:sz="0" w:space="0" w:color="auto"/>
            <w:left w:val="none" w:sz="0" w:space="0" w:color="auto"/>
            <w:bottom w:val="none" w:sz="0" w:space="0" w:color="auto"/>
            <w:right w:val="none" w:sz="0" w:space="0" w:color="auto"/>
          </w:divBdr>
        </w:div>
        <w:div w:id="1070613317">
          <w:marLeft w:val="640"/>
          <w:marRight w:val="0"/>
          <w:marTop w:val="0"/>
          <w:marBottom w:val="0"/>
          <w:divBdr>
            <w:top w:val="none" w:sz="0" w:space="0" w:color="auto"/>
            <w:left w:val="none" w:sz="0" w:space="0" w:color="auto"/>
            <w:bottom w:val="none" w:sz="0" w:space="0" w:color="auto"/>
            <w:right w:val="none" w:sz="0" w:space="0" w:color="auto"/>
          </w:divBdr>
        </w:div>
        <w:div w:id="1339389630">
          <w:marLeft w:val="640"/>
          <w:marRight w:val="0"/>
          <w:marTop w:val="0"/>
          <w:marBottom w:val="0"/>
          <w:divBdr>
            <w:top w:val="none" w:sz="0" w:space="0" w:color="auto"/>
            <w:left w:val="none" w:sz="0" w:space="0" w:color="auto"/>
            <w:bottom w:val="none" w:sz="0" w:space="0" w:color="auto"/>
            <w:right w:val="none" w:sz="0" w:space="0" w:color="auto"/>
          </w:divBdr>
        </w:div>
        <w:div w:id="164325012">
          <w:marLeft w:val="640"/>
          <w:marRight w:val="0"/>
          <w:marTop w:val="0"/>
          <w:marBottom w:val="0"/>
          <w:divBdr>
            <w:top w:val="none" w:sz="0" w:space="0" w:color="auto"/>
            <w:left w:val="none" w:sz="0" w:space="0" w:color="auto"/>
            <w:bottom w:val="none" w:sz="0" w:space="0" w:color="auto"/>
            <w:right w:val="none" w:sz="0" w:space="0" w:color="auto"/>
          </w:divBdr>
        </w:div>
        <w:div w:id="1884244409">
          <w:marLeft w:val="640"/>
          <w:marRight w:val="0"/>
          <w:marTop w:val="0"/>
          <w:marBottom w:val="0"/>
          <w:divBdr>
            <w:top w:val="none" w:sz="0" w:space="0" w:color="auto"/>
            <w:left w:val="none" w:sz="0" w:space="0" w:color="auto"/>
            <w:bottom w:val="none" w:sz="0" w:space="0" w:color="auto"/>
            <w:right w:val="none" w:sz="0" w:space="0" w:color="auto"/>
          </w:divBdr>
        </w:div>
        <w:div w:id="1236237877">
          <w:marLeft w:val="640"/>
          <w:marRight w:val="0"/>
          <w:marTop w:val="0"/>
          <w:marBottom w:val="0"/>
          <w:divBdr>
            <w:top w:val="none" w:sz="0" w:space="0" w:color="auto"/>
            <w:left w:val="none" w:sz="0" w:space="0" w:color="auto"/>
            <w:bottom w:val="none" w:sz="0" w:space="0" w:color="auto"/>
            <w:right w:val="none" w:sz="0" w:space="0" w:color="auto"/>
          </w:divBdr>
        </w:div>
      </w:divsChild>
    </w:div>
    <w:div w:id="1872188031">
      <w:bodyDiv w:val="1"/>
      <w:marLeft w:val="0"/>
      <w:marRight w:val="0"/>
      <w:marTop w:val="0"/>
      <w:marBottom w:val="0"/>
      <w:divBdr>
        <w:top w:val="none" w:sz="0" w:space="0" w:color="auto"/>
        <w:left w:val="none" w:sz="0" w:space="0" w:color="auto"/>
        <w:bottom w:val="none" w:sz="0" w:space="0" w:color="auto"/>
        <w:right w:val="none" w:sz="0" w:space="0" w:color="auto"/>
      </w:divBdr>
      <w:divsChild>
        <w:div w:id="398406652">
          <w:marLeft w:val="640"/>
          <w:marRight w:val="0"/>
          <w:marTop w:val="0"/>
          <w:marBottom w:val="0"/>
          <w:divBdr>
            <w:top w:val="none" w:sz="0" w:space="0" w:color="auto"/>
            <w:left w:val="none" w:sz="0" w:space="0" w:color="auto"/>
            <w:bottom w:val="none" w:sz="0" w:space="0" w:color="auto"/>
            <w:right w:val="none" w:sz="0" w:space="0" w:color="auto"/>
          </w:divBdr>
        </w:div>
        <w:div w:id="1481387374">
          <w:marLeft w:val="640"/>
          <w:marRight w:val="0"/>
          <w:marTop w:val="0"/>
          <w:marBottom w:val="0"/>
          <w:divBdr>
            <w:top w:val="none" w:sz="0" w:space="0" w:color="auto"/>
            <w:left w:val="none" w:sz="0" w:space="0" w:color="auto"/>
            <w:bottom w:val="none" w:sz="0" w:space="0" w:color="auto"/>
            <w:right w:val="none" w:sz="0" w:space="0" w:color="auto"/>
          </w:divBdr>
        </w:div>
        <w:div w:id="2064401383">
          <w:marLeft w:val="640"/>
          <w:marRight w:val="0"/>
          <w:marTop w:val="0"/>
          <w:marBottom w:val="0"/>
          <w:divBdr>
            <w:top w:val="none" w:sz="0" w:space="0" w:color="auto"/>
            <w:left w:val="none" w:sz="0" w:space="0" w:color="auto"/>
            <w:bottom w:val="none" w:sz="0" w:space="0" w:color="auto"/>
            <w:right w:val="none" w:sz="0" w:space="0" w:color="auto"/>
          </w:divBdr>
        </w:div>
        <w:div w:id="592473562">
          <w:marLeft w:val="640"/>
          <w:marRight w:val="0"/>
          <w:marTop w:val="0"/>
          <w:marBottom w:val="0"/>
          <w:divBdr>
            <w:top w:val="none" w:sz="0" w:space="0" w:color="auto"/>
            <w:left w:val="none" w:sz="0" w:space="0" w:color="auto"/>
            <w:bottom w:val="none" w:sz="0" w:space="0" w:color="auto"/>
            <w:right w:val="none" w:sz="0" w:space="0" w:color="auto"/>
          </w:divBdr>
        </w:div>
        <w:div w:id="1984701281">
          <w:marLeft w:val="640"/>
          <w:marRight w:val="0"/>
          <w:marTop w:val="0"/>
          <w:marBottom w:val="0"/>
          <w:divBdr>
            <w:top w:val="none" w:sz="0" w:space="0" w:color="auto"/>
            <w:left w:val="none" w:sz="0" w:space="0" w:color="auto"/>
            <w:bottom w:val="none" w:sz="0" w:space="0" w:color="auto"/>
            <w:right w:val="none" w:sz="0" w:space="0" w:color="auto"/>
          </w:divBdr>
        </w:div>
        <w:div w:id="1263294236">
          <w:marLeft w:val="640"/>
          <w:marRight w:val="0"/>
          <w:marTop w:val="0"/>
          <w:marBottom w:val="0"/>
          <w:divBdr>
            <w:top w:val="none" w:sz="0" w:space="0" w:color="auto"/>
            <w:left w:val="none" w:sz="0" w:space="0" w:color="auto"/>
            <w:bottom w:val="none" w:sz="0" w:space="0" w:color="auto"/>
            <w:right w:val="none" w:sz="0" w:space="0" w:color="auto"/>
          </w:divBdr>
        </w:div>
        <w:div w:id="1711614753">
          <w:marLeft w:val="640"/>
          <w:marRight w:val="0"/>
          <w:marTop w:val="0"/>
          <w:marBottom w:val="0"/>
          <w:divBdr>
            <w:top w:val="none" w:sz="0" w:space="0" w:color="auto"/>
            <w:left w:val="none" w:sz="0" w:space="0" w:color="auto"/>
            <w:bottom w:val="none" w:sz="0" w:space="0" w:color="auto"/>
            <w:right w:val="none" w:sz="0" w:space="0" w:color="auto"/>
          </w:divBdr>
        </w:div>
        <w:div w:id="798691185">
          <w:marLeft w:val="640"/>
          <w:marRight w:val="0"/>
          <w:marTop w:val="0"/>
          <w:marBottom w:val="0"/>
          <w:divBdr>
            <w:top w:val="none" w:sz="0" w:space="0" w:color="auto"/>
            <w:left w:val="none" w:sz="0" w:space="0" w:color="auto"/>
            <w:bottom w:val="none" w:sz="0" w:space="0" w:color="auto"/>
            <w:right w:val="none" w:sz="0" w:space="0" w:color="auto"/>
          </w:divBdr>
        </w:div>
        <w:div w:id="1951282291">
          <w:marLeft w:val="640"/>
          <w:marRight w:val="0"/>
          <w:marTop w:val="0"/>
          <w:marBottom w:val="0"/>
          <w:divBdr>
            <w:top w:val="none" w:sz="0" w:space="0" w:color="auto"/>
            <w:left w:val="none" w:sz="0" w:space="0" w:color="auto"/>
            <w:bottom w:val="none" w:sz="0" w:space="0" w:color="auto"/>
            <w:right w:val="none" w:sz="0" w:space="0" w:color="auto"/>
          </w:divBdr>
        </w:div>
        <w:div w:id="952906865">
          <w:marLeft w:val="640"/>
          <w:marRight w:val="0"/>
          <w:marTop w:val="0"/>
          <w:marBottom w:val="0"/>
          <w:divBdr>
            <w:top w:val="none" w:sz="0" w:space="0" w:color="auto"/>
            <w:left w:val="none" w:sz="0" w:space="0" w:color="auto"/>
            <w:bottom w:val="none" w:sz="0" w:space="0" w:color="auto"/>
            <w:right w:val="none" w:sz="0" w:space="0" w:color="auto"/>
          </w:divBdr>
        </w:div>
        <w:div w:id="1849178592">
          <w:marLeft w:val="640"/>
          <w:marRight w:val="0"/>
          <w:marTop w:val="0"/>
          <w:marBottom w:val="0"/>
          <w:divBdr>
            <w:top w:val="none" w:sz="0" w:space="0" w:color="auto"/>
            <w:left w:val="none" w:sz="0" w:space="0" w:color="auto"/>
            <w:bottom w:val="none" w:sz="0" w:space="0" w:color="auto"/>
            <w:right w:val="none" w:sz="0" w:space="0" w:color="auto"/>
          </w:divBdr>
        </w:div>
        <w:div w:id="1314025841">
          <w:marLeft w:val="640"/>
          <w:marRight w:val="0"/>
          <w:marTop w:val="0"/>
          <w:marBottom w:val="0"/>
          <w:divBdr>
            <w:top w:val="none" w:sz="0" w:space="0" w:color="auto"/>
            <w:left w:val="none" w:sz="0" w:space="0" w:color="auto"/>
            <w:bottom w:val="none" w:sz="0" w:space="0" w:color="auto"/>
            <w:right w:val="none" w:sz="0" w:space="0" w:color="auto"/>
          </w:divBdr>
        </w:div>
        <w:div w:id="708918710">
          <w:marLeft w:val="640"/>
          <w:marRight w:val="0"/>
          <w:marTop w:val="0"/>
          <w:marBottom w:val="0"/>
          <w:divBdr>
            <w:top w:val="none" w:sz="0" w:space="0" w:color="auto"/>
            <w:left w:val="none" w:sz="0" w:space="0" w:color="auto"/>
            <w:bottom w:val="none" w:sz="0" w:space="0" w:color="auto"/>
            <w:right w:val="none" w:sz="0" w:space="0" w:color="auto"/>
          </w:divBdr>
        </w:div>
        <w:div w:id="2145149920">
          <w:marLeft w:val="640"/>
          <w:marRight w:val="0"/>
          <w:marTop w:val="0"/>
          <w:marBottom w:val="0"/>
          <w:divBdr>
            <w:top w:val="none" w:sz="0" w:space="0" w:color="auto"/>
            <w:left w:val="none" w:sz="0" w:space="0" w:color="auto"/>
            <w:bottom w:val="none" w:sz="0" w:space="0" w:color="auto"/>
            <w:right w:val="none" w:sz="0" w:space="0" w:color="auto"/>
          </w:divBdr>
        </w:div>
        <w:div w:id="481308775">
          <w:marLeft w:val="640"/>
          <w:marRight w:val="0"/>
          <w:marTop w:val="0"/>
          <w:marBottom w:val="0"/>
          <w:divBdr>
            <w:top w:val="none" w:sz="0" w:space="0" w:color="auto"/>
            <w:left w:val="none" w:sz="0" w:space="0" w:color="auto"/>
            <w:bottom w:val="none" w:sz="0" w:space="0" w:color="auto"/>
            <w:right w:val="none" w:sz="0" w:space="0" w:color="auto"/>
          </w:divBdr>
        </w:div>
        <w:div w:id="1752968636">
          <w:marLeft w:val="640"/>
          <w:marRight w:val="0"/>
          <w:marTop w:val="0"/>
          <w:marBottom w:val="0"/>
          <w:divBdr>
            <w:top w:val="none" w:sz="0" w:space="0" w:color="auto"/>
            <w:left w:val="none" w:sz="0" w:space="0" w:color="auto"/>
            <w:bottom w:val="none" w:sz="0" w:space="0" w:color="auto"/>
            <w:right w:val="none" w:sz="0" w:space="0" w:color="auto"/>
          </w:divBdr>
        </w:div>
        <w:div w:id="177275965">
          <w:marLeft w:val="640"/>
          <w:marRight w:val="0"/>
          <w:marTop w:val="0"/>
          <w:marBottom w:val="0"/>
          <w:divBdr>
            <w:top w:val="none" w:sz="0" w:space="0" w:color="auto"/>
            <w:left w:val="none" w:sz="0" w:space="0" w:color="auto"/>
            <w:bottom w:val="none" w:sz="0" w:space="0" w:color="auto"/>
            <w:right w:val="none" w:sz="0" w:space="0" w:color="auto"/>
          </w:divBdr>
        </w:div>
        <w:div w:id="665982200">
          <w:marLeft w:val="640"/>
          <w:marRight w:val="0"/>
          <w:marTop w:val="0"/>
          <w:marBottom w:val="0"/>
          <w:divBdr>
            <w:top w:val="none" w:sz="0" w:space="0" w:color="auto"/>
            <w:left w:val="none" w:sz="0" w:space="0" w:color="auto"/>
            <w:bottom w:val="none" w:sz="0" w:space="0" w:color="auto"/>
            <w:right w:val="none" w:sz="0" w:space="0" w:color="auto"/>
          </w:divBdr>
        </w:div>
        <w:div w:id="2015103906">
          <w:marLeft w:val="640"/>
          <w:marRight w:val="0"/>
          <w:marTop w:val="0"/>
          <w:marBottom w:val="0"/>
          <w:divBdr>
            <w:top w:val="none" w:sz="0" w:space="0" w:color="auto"/>
            <w:left w:val="none" w:sz="0" w:space="0" w:color="auto"/>
            <w:bottom w:val="none" w:sz="0" w:space="0" w:color="auto"/>
            <w:right w:val="none" w:sz="0" w:space="0" w:color="auto"/>
          </w:divBdr>
        </w:div>
        <w:div w:id="1593708333">
          <w:marLeft w:val="640"/>
          <w:marRight w:val="0"/>
          <w:marTop w:val="0"/>
          <w:marBottom w:val="0"/>
          <w:divBdr>
            <w:top w:val="none" w:sz="0" w:space="0" w:color="auto"/>
            <w:left w:val="none" w:sz="0" w:space="0" w:color="auto"/>
            <w:bottom w:val="none" w:sz="0" w:space="0" w:color="auto"/>
            <w:right w:val="none" w:sz="0" w:space="0" w:color="auto"/>
          </w:divBdr>
        </w:div>
        <w:div w:id="858196996">
          <w:marLeft w:val="640"/>
          <w:marRight w:val="0"/>
          <w:marTop w:val="0"/>
          <w:marBottom w:val="0"/>
          <w:divBdr>
            <w:top w:val="none" w:sz="0" w:space="0" w:color="auto"/>
            <w:left w:val="none" w:sz="0" w:space="0" w:color="auto"/>
            <w:bottom w:val="none" w:sz="0" w:space="0" w:color="auto"/>
            <w:right w:val="none" w:sz="0" w:space="0" w:color="auto"/>
          </w:divBdr>
        </w:div>
        <w:div w:id="1890144197">
          <w:marLeft w:val="640"/>
          <w:marRight w:val="0"/>
          <w:marTop w:val="0"/>
          <w:marBottom w:val="0"/>
          <w:divBdr>
            <w:top w:val="none" w:sz="0" w:space="0" w:color="auto"/>
            <w:left w:val="none" w:sz="0" w:space="0" w:color="auto"/>
            <w:bottom w:val="none" w:sz="0" w:space="0" w:color="auto"/>
            <w:right w:val="none" w:sz="0" w:space="0" w:color="auto"/>
          </w:divBdr>
        </w:div>
        <w:div w:id="1214653218">
          <w:marLeft w:val="640"/>
          <w:marRight w:val="0"/>
          <w:marTop w:val="0"/>
          <w:marBottom w:val="0"/>
          <w:divBdr>
            <w:top w:val="none" w:sz="0" w:space="0" w:color="auto"/>
            <w:left w:val="none" w:sz="0" w:space="0" w:color="auto"/>
            <w:bottom w:val="none" w:sz="0" w:space="0" w:color="auto"/>
            <w:right w:val="none" w:sz="0" w:space="0" w:color="auto"/>
          </w:divBdr>
        </w:div>
      </w:divsChild>
    </w:div>
    <w:div w:id="1895774099">
      <w:bodyDiv w:val="1"/>
      <w:marLeft w:val="0"/>
      <w:marRight w:val="0"/>
      <w:marTop w:val="0"/>
      <w:marBottom w:val="0"/>
      <w:divBdr>
        <w:top w:val="none" w:sz="0" w:space="0" w:color="auto"/>
        <w:left w:val="none" w:sz="0" w:space="0" w:color="auto"/>
        <w:bottom w:val="none" w:sz="0" w:space="0" w:color="auto"/>
        <w:right w:val="none" w:sz="0" w:space="0" w:color="auto"/>
      </w:divBdr>
    </w:div>
    <w:div w:id="1899320375">
      <w:bodyDiv w:val="1"/>
      <w:marLeft w:val="0"/>
      <w:marRight w:val="0"/>
      <w:marTop w:val="0"/>
      <w:marBottom w:val="0"/>
      <w:divBdr>
        <w:top w:val="none" w:sz="0" w:space="0" w:color="auto"/>
        <w:left w:val="none" w:sz="0" w:space="0" w:color="auto"/>
        <w:bottom w:val="none" w:sz="0" w:space="0" w:color="auto"/>
        <w:right w:val="none" w:sz="0" w:space="0" w:color="auto"/>
      </w:divBdr>
      <w:divsChild>
        <w:div w:id="1195776760">
          <w:marLeft w:val="640"/>
          <w:marRight w:val="0"/>
          <w:marTop w:val="0"/>
          <w:marBottom w:val="0"/>
          <w:divBdr>
            <w:top w:val="none" w:sz="0" w:space="0" w:color="auto"/>
            <w:left w:val="none" w:sz="0" w:space="0" w:color="auto"/>
            <w:bottom w:val="none" w:sz="0" w:space="0" w:color="auto"/>
            <w:right w:val="none" w:sz="0" w:space="0" w:color="auto"/>
          </w:divBdr>
        </w:div>
        <w:div w:id="807867562">
          <w:marLeft w:val="640"/>
          <w:marRight w:val="0"/>
          <w:marTop w:val="0"/>
          <w:marBottom w:val="0"/>
          <w:divBdr>
            <w:top w:val="none" w:sz="0" w:space="0" w:color="auto"/>
            <w:left w:val="none" w:sz="0" w:space="0" w:color="auto"/>
            <w:bottom w:val="none" w:sz="0" w:space="0" w:color="auto"/>
            <w:right w:val="none" w:sz="0" w:space="0" w:color="auto"/>
          </w:divBdr>
        </w:div>
        <w:div w:id="955721617">
          <w:marLeft w:val="640"/>
          <w:marRight w:val="0"/>
          <w:marTop w:val="0"/>
          <w:marBottom w:val="0"/>
          <w:divBdr>
            <w:top w:val="none" w:sz="0" w:space="0" w:color="auto"/>
            <w:left w:val="none" w:sz="0" w:space="0" w:color="auto"/>
            <w:bottom w:val="none" w:sz="0" w:space="0" w:color="auto"/>
            <w:right w:val="none" w:sz="0" w:space="0" w:color="auto"/>
          </w:divBdr>
        </w:div>
        <w:div w:id="1987010131">
          <w:marLeft w:val="640"/>
          <w:marRight w:val="0"/>
          <w:marTop w:val="0"/>
          <w:marBottom w:val="0"/>
          <w:divBdr>
            <w:top w:val="none" w:sz="0" w:space="0" w:color="auto"/>
            <w:left w:val="none" w:sz="0" w:space="0" w:color="auto"/>
            <w:bottom w:val="none" w:sz="0" w:space="0" w:color="auto"/>
            <w:right w:val="none" w:sz="0" w:space="0" w:color="auto"/>
          </w:divBdr>
        </w:div>
        <w:div w:id="1049719023">
          <w:marLeft w:val="640"/>
          <w:marRight w:val="0"/>
          <w:marTop w:val="0"/>
          <w:marBottom w:val="0"/>
          <w:divBdr>
            <w:top w:val="none" w:sz="0" w:space="0" w:color="auto"/>
            <w:left w:val="none" w:sz="0" w:space="0" w:color="auto"/>
            <w:bottom w:val="none" w:sz="0" w:space="0" w:color="auto"/>
            <w:right w:val="none" w:sz="0" w:space="0" w:color="auto"/>
          </w:divBdr>
        </w:div>
        <w:div w:id="807934158">
          <w:marLeft w:val="640"/>
          <w:marRight w:val="0"/>
          <w:marTop w:val="0"/>
          <w:marBottom w:val="0"/>
          <w:divBdr>
            <w:top w:val="none" w:sz="0" w:space="0" w:color="auto"/>
            <w:left w:val="none" w:sz="0" w:space="0" w:color="auto"/>
            <w:bottom w:val="none" w:sz="0" w:space="0" w:color="auto"/>
            <w:right w:val="none" w:sz="0" w:space="0" w:color="auto"/>
          </w:divBdr>
        </w:div>
        <w:div w:id="715080564">
          <w:marLeft w:val="640"/>
          <w:marRight w:val="0"/>
          <w:marTop w:val="0"/>
          <w:marBottom w:val="0"/>
          <w:divBdr>
            <w:top w:val="none" w:sz="0" w:space="0" w:color="auto"/>
            <w:left w:val="none" w:sz="0" w:space="0" w:color="auto"/>
            <w:bottom w:val="none" w:sz="0" w:space="0" w:color="auto"/>
            <w:right w:val="none" w:sz="0" w:space="0" w:color="auto"/>
          </w:divBdr>
        </w:div>
        <w:div w:id="1734507183">
          <w:marLeft w:val="640"/>
          <w:marRight w:val="0"/>
          <w:marTop w:val="0"/>
          <w:marBottom w:val="0"/>
          <w:divBdr>
            <w:top w:val="none" w:sz="0" w:space="0" w:color="auto"/>
            <w:left w:val="none" w:sz="0" w:space="0" w:color="auto"/>
            <w:bottom w:val="none" w:sz="0" w:space="0" w:color="auto"/>
            <w:right w:val="none" w:sz="0" w:space="0" w:color="auto"/>
          </w:divBdr>
        </w:div>
        <w:div w:id="1173834045">
          <w:marLeft w:val="640"/>
          <w:marRight w:val="0"/>
          <w:marTop w:val="0"/>
          <w:marBottom w:val="0"/>
          <w:divBdr>
            <w:top w:val="none" w:sz="0" w:space="0" w:color="auto"/>
            <w:left w:val="none" w:sz="0" w:space="0" w:color="auto"/>
            <w:bottom w:val="none" w:sz="0" w:space="0" w:color="auto"/>
            <w:right w:val="none" w:sz="0" w:space="0" w:color="auto"/>
          </w:divBdr>
        </w:div>
        <w:div w:id="939797788">
          <w:marLeft w:val="640"/>
          <w:marRight w:val="0"/>
          <w:marTop w:val="0"/>
          <w:marBottom w:val="0"/>
          <w:divBdr>
            <w:top w:val="none" w:sz="0" w:space="0" w:color="auto"/>
            <w:left w:val="none" w:sz="0" w:space="0" w:color="auto"/>
            <w:bottom w:val="none" w:sz="0" w:space="0" w:color="auto"/>
            <w:right w:val="none" w:sz="0" w:space="0" w:color="auto"/>
          </w:divBdr>
        </w:div>
        <w:div w:id="852497320">
          <w:marLeft w:val="640"/>
          <w:marRight w:val="0"/>
          <w:marTop w:val="0"/>
          <w:marBottom w:val="0"/>
          <w:divBdr>
            <w:top w:val="none" w:sz="0" w:space="0" w:color="auto"/>
            <w:left w:val="none" w:sz="0" w:space="0" w:color="auto"/>
            <w:bottom w:val="none" w:sz="0" w:space="0" w:color="auto"/>
            <w:right w:val="none" w:sz="0" w:space="0" w:color="auto"/>
          </w:divBdr>
        </w:div>
        <w:div w:id="486365235">
          <w:marLeft w:val="640"/>
          <w:marRight w:val="0"/>
          <w:marTop w:val="0"/>
          <w:marBottom w:val="0"/>
          <w:divBdr>
            <w:top w:val="none" w:sz="0" w:space="0" w:color="auto"/>
            <w:left w:val="none" w:sz="0" w:space="0" w:color="auto"/>
            <w:bottom w:val="none" w:sz="0" w:space="0" w:color="auto"/>
            <w:right w:val="none" w:sz="0" w:space="0" w:color="auto"/>
          </w:divBdr>
        </w:div>
        <w:div w:id="792671877">
          <w:marLeft w:val="640"/>
          <w:marRight w:val="0"/>
          <w:marTop w:val="0"/>
          <w:marBottom w:val="0"/>
          <w:divBdr>
            <w:top w:val="none" w:sz="0" w:space="0" w:color="auto"/>
            <w:left w:val="none" w:sz="0" w:space="0" w:color="auto"/>
            <w:bottom w:val="none" w:sz="0" w:space="0" w:color="auto"/>
            <w:right w:val="none" w:sz="0" w:space="0" w:color="auto"/>
          </w:divBdr>
        </w:div>
        <w:div w:id="644315141">
          <w:marLeft w:val="640"/>
          <w:marRight w:val="0"/>
          <w:marTop w:val="0"/>
          <w:marBottom w:val="0"/>
          <w:divBdr>
            <w:top w:val="none" w:sz="0" w:space="0" w:color="auto"/>
            <w:left w:val="none" w:sz="0" w:space="0" w:color="auto"/>
            <w:bottom w:val="none" w:sz="0" w:space="0" w:color="auto"/>
            <w:right w:val="none" w:sz="0" w:space="0" w:color="auto"/>
          </w:divBdr>
        </w:div>
        <w:div w:id="2016685624">
          <w:marLeft w:val="640"/>
          <w:marRight w:val="0"/>
          <w:marTop w:val="0"/>
          <w:marBottom w:val="0"/>
          <w:divBdr>
            <w:top w:val="none" w:sz="0" w:space="0" w:color="auto"/>
            <w:left w:val="none" w:sz="0" w:space="0" w:color="auto"/>
            <w:bottom w:val="none" w:sz="0" w:space="0" w:color="auto"/>
            <w:right w:val="none" w:sz="0" w:space="0" w:color="auto"/>
          </w:divBdr>
        </w:div>
        <w:div w:id="964122935">
          <w:marLeft w:val="640"/>
          <w:marRight w:val="0"/>
          <w:marTop w:val="0"/>
          <w:marBottom w:val="0"/>
          <w:divBdr>
            <w:top w:val="none" w:sz="0" w:space="0" w:color="auto"/>
            <w:left w:val="none" w:sz="0" w:space="0" w:color="auto"/>
            <w:bottom w:val="none" w:sz="0" w:space="0" w:color="auto"/>
            <w:right w:val="none" w:sz="0" w:space="0" w:color="auto"/>
          </w:divBdr>
        </w:div>
        <w:div w:id="636642025">
          <w:marLeft w:val="640"/>
          <w:marRight w:val="0"/>
          <w:marTop w:val="0"/>
          <w:marBottom w:val="0"/>
          <w:divBdr>
            <w:top w:val="none" w:sz="0" w:space="0" w:color="auto"/>
            <w:left w:val="none" w:sz="0" w:space="0" w:color="auto"/>
            <w:bottom w:val="none" w:sz="0" w:space="0" w:color="auto"/>
            <w:right w:val="none" w:sz="0" w:space="0" w:color="auto"/>
          </w:divBdr>
        </w:div>
        <w:div w:id="738206911">
          <w:marLeft w:val="640"/>
          <w:marRight w:val="0"/>
          <w:marTop w:val="0"/>
          <w:marBottom w:val="0"/>
          <w:divBdr>
            <w:top w:val="none" w:sz="0" w:space="0" w:color="auto"/>
            <w:left w:val="none" w:sz="0" w:space="0" w:color="auto"/>
            <w:bottom w:val="none" w:sz="0" w:space="0" w:color="auto"/>
            <w:right w:val="none" w:sz="0" w:space="0" w:color="auto"/>
          </w:divBdr>
        </w:div>
        <w:div w:id="1065879670">
          <w:marLeft w:val="640"/>
          <w:marRight w:val="0"/>
          <w:marTop w:val="0"/>
          <w:marBottom w:val="0"/>
          <w:divBdr>
            <w:top w:val="none" w:sz="0" w:space="0" w:color="auto"/>
            <w:left w:val="none" w:sz="0" w:space="0" w:color="auto"/>
            <w:bottom w:val="none" w:sz="0" w:space="0" w:color="auto"/>
            <w:right w:val="none" w:sz="0" w:space="0" w:color="auto"/>
          </w:divBdr>
        </w:div>
        <w:div w:id="461773427">
          <w:marLeft w:val="640"/>
          <w:marRight w:val="0"/>
          <w:marTop w:val="0"/>
          <w:marBottom w:val="0"/>
          <w:divBdr>
            <w:top w:val="none" w:sz="0" w:space="0" w:color="auto"/>
            <w:left w:val="none" w:sz="0" w:space="0" w:color="auto"/>
            <w:bottom w:val="none" w:sz="0" w:space="0" w:color="auto"/>
            <w:right w:val="none" w:sz="0" w:space="0" w:color="auto"/>
          </w:divBdr>
        </w:div>
        <w:div w:id="898125430">
          <w:marLeft w:val="640"/>
          <w:marRight w:val="0"/>
          <w:marTop w:val="0"/>
          <w:marBottom w:val="0"/>
          <w:divBdr>
            <w:top w:val="none" w:sz="0" w:space="0" w:color="auto"/>
            <w:left w:val="none" w:sz="0" w:space="0" w:color="auto"/>
            <w:bottom w:val="none" w:sz="0" w:space="0" w:color="auto"/>
            <w:right w:val="none" w:sz="0" w:space="0" w:color="auto"/>
          </w:divBdr>
        </w:div>
        <w:div w:id="544949446">
          <w:marLeft w:val="640"/>
          <w:marRight w:val="0"/>
          <w:marTop w:val="0"/>
          <w:marBottom w:val="0"/>
          <w:divBdr>
            <w:top w:val="none" w:sz="0" w:space="0" w:color="auto"/>
            <w:left w:val="none" w:sz="0" w:space="0" w:color="auto"/>
            <w:bottom w:val="none" w:sz="0" w:space="0" w:color="auto"/>
            <w:right w:val="none" w:sz="0" w:space="0" w:color="auto"/>
          </w:divBdr>
        </w:div>
        <w:div w:id="142938020">
          <w:marLeft w:val="640"/>
          <w:marRight w:val="0"/>
          <w:marTop w:val="0"/>
          <w:marBottom w:val="0"/>
          <w:divBdr>
            <w:top w:val="none" w:sz="0" w:space="0" w:color="auto"/>
            <w:left w:val="none" w:sz="0" w:space="0" w:color="auto"/>
            <w:bottom w:val="none" w:sz="0" w:space="0" w:color="auto"/>
            <w:right w:val="none" w:sz="0" w:space="0" w:color="auto"/>
          </w:divBdr>
        </w:div>
        <w:div w:id="50079758">
          <w:marLeft w:val="640"/>
          <w:marRight w:val="0"/>
          <w:marTop w:val="0"/>
          <w:marBottom w:val="0"/>
          <w:divBdr>
            <w:top w:val="none" w:sz="0" w:space="0" w:color="auto"/>
            <w:left w:val="none" w:sz="0" w:space="0" w:color="auto"/>
            <w:bottom w:val="none" w:sz="0" w:space="0" w:color="auto"/>
            <w:right w:val="none" w:sz="0" w:space="0" w:color="auto"/>
          </w:divBdr>
        </w:div>
        <w:div w:id="591085646">
          <w:marLeft w:val="640"/>
          <w:marRight w:val="0"/>
          <w:marTop w:val="0"/>
          <w:marBottom w:val="0"/>
          <w:divBdr>
            <w:top w:val="none" w:sz="0" w:space="0" w:color="auto"/>
            <w:left w:val="none" w:sz="0" w:space="0" w:color="auto"/>
            <w:bottom w:val="none" w:sz="0" w:space="0" w:color="auto"/>
            <w:right w:val="none" w:sz="0" w:space="0" w:color="auto"/>
          </w:divBdr>
        </w:div>
        <w:div w:id="430513799">
          <w:marLeft w:val="640"/>
          <w:marRight w:val="0"/>
          <w:marTop w:val="0"/>
          <w:marBottom w:val="0"/>
          <w:divBdr>
            <w:top w:val="none" w:sz="0" w:space="0" w:color="auto"/>
            <w:left w:val="none" w:sz="0" w:space="0" w:color="auto"/>
            <w:bottom w:val="none" w:sz="0" w:space="0" w:color="auto"/>
            <w:right w:val="none" w:sz="0" w:space="0" w:color="auto"/>
          </w:divBdr>
        </w:div>
        <w:div w:id="1157838731">
          <w:marLeft w:val="640"/>
          <w:marRight w:val="0"/>
          <w:marTop w:val="0"/>
          <w:marBottom w:val="0"/>
          <w:divBdr>
            <w:top w:val="none" w:sz="0" w:space="0" w:color="auto"/>
            <w:left w:val="none" w:sz="0" w:space="0" w:color="auto"/>
            <w:bottom w:val="none" w:sz="0" w:space="0" w:color="auto"/>
            <w:right w:val="none" w:sz="0" w:space="0" w:color="auto"/>
          </w:divBdr>
        </w:div>
        <w:div w:id="1428884395">
          <w:marLeft w:val="640"/>
          <w:marRight w:val="0"/>
          <w:marTop w:val="0"/>
          <w:marBottom w:val="0"/>
          <w:divBdr>
            <w:top w:val="none" w:sz="0" w:space="0" w:color="auto"/>
            <w:left w:val="none" w:sz="0" w:space="0" w:color="auto"/>
            <w:bottom w:val="none" w:sz="0" w:space="0" w:color="auto"/>
            <w:right w:val="none" w:sz="0" w:space="0" w:color="auto"/>
          </w:divBdr>
        </w:div>
        <w:div w:id="821897485">
          <w:marLeft w:val="640"/>
          <w:marRight w:val="0"/>
          <w:marTop w:val="0"/>
          <w:marBottom w:val="0"/>
          <w:divBdr>
            <w:top w:val="none" w:sz="0" w:space="0" w:color="auto"/>
            <w:left w:val="none" w:sz="0" w:space="0" w:color="auto"/>
            <w:bottom w:val="none" w:sz="0" w:space="0" w:color="auto"/>
            <w:right w:val="none" w:sz="0" w:space="0" w:color="auto"/>
          </w:divBdr>
        </w:div>
      </w:divsChild>
    </w:div>
    <w:div w:id="1901330544">
      <w:bodyDiv w:val="1"/>
      <w:marLeft w:val="0"/>
      <w:marRight w:val="0"/>
      <w:marTop w:val="0"/>
      <w:marBottom w:val="0"/>
      <w:divBdr>
        <w:top w:val="none" w:sz="0" w:space="0" w:color="auto"/>
        <w:left w:val="none" w:sz="0" w:space="0" w:color="auto"/>
        <w:bottom w:val="none" w:sz="0" w:space="0" w:color="auto"/>
        <w:right w:val="none" w:sz="0" w:space="0" w:color="auto"/>
      </w:divBdr>
      <w:divsChild>
        <w:div w:id="1309045610">
          <w:marLeft w:val="640"/>
          <w:marRight w:val="0"/>
          <w:marTop w:val="0"/>
          <w:marBottom w:val="0"/>
          <w:divBdr>
            <w:top w:val="none" w:sz="0" w:space="0" w:color="auto"/>
            <w:left w:val="none" w:sz="0" w:space="0" w:color="auto"/>
            <w:bottom w:val="none" w:sz="0" w:space="0" w:color="auto"/>
            <w:right w:val="none" w:sz="0" w:space="0" w:color="auto"/>
          </w:divBdr>
        </w:div>
        <w:div w:id="1424105853">
          <w:marLeft w:val="640"/>
          <w:marRight w:val="0"/>
          <w:marTop w:val="0"/>
          <w:marBottom w:val="0"/>
          <w:divBdr>
            <w:top w:val="none" w:sz="0" w:space="0" w:color="auto"/>
            <w:left w:val="none" w:sz="0" w:space="0" w:color="auto"/>
            <w:bottom w:val="none" w:sz="0" w:space="0" w:color="auto"/>
            <w:right w:val="none" w:sz="0" w:space="0" w:color="auto"/>
          </w:divBdr>
        </w:div>
        <w:div w:id="945818264">
          <w:marLeft w:val="640"/>
          <w:marRight w:val="0"/>
          <w:marTop w:val="0"/>
          <w:marBottom w:val="0"/>
          <w:divBdr>
            <w:top w:val="none" w:sz="0" w:space="0" w:color="auto"/>
            <w:left w:val="none" w:sz="0" w:space="0" w:color="auto"/>
            <w:bottom w:val="none" w:sz="0" w:space="0" w:color="auto"/>
            <w:right w:val="none" w:sz="0" w:space="0" w:color="auto"/>
          </w:divBdr>
        </w:div>
        <w:div w:id="2006586299">
          <w:marLeft w:val="640"/>
          <w:marRight w:val="0"/>
          <w:marTop w:val="0"/>
          <w:marBottom w:val="0"/>
          <w:divBdr>
            <w:top w:val="none" w:sz="0" w:space="0" w:color="auto"/>
            <w:left w:val="none" w:sz="0" w:space="0" w:color="auto"/>
            <w:bottom w:val="none" w:sz="0" w:space="0" w:color="auto"/>
            <w:right w:val="none" w:sz="0" w:space="0" w:color="auto"/>
          </w:divBdr>
        </w:div>
        <w:div w:id="1807121814">
          <w:marLeft w:val="640"/>
          <w:marRight w:val="0"/>
          <w:marTop w:val="0"/>
          <w:marBottom w:val="0"/>
          <w:divBdr>
            <w:top w:val="none" w:sz="0" w:space="0" w:color="auto"/>
            <w:left w:val="none" w:sz="0" w:space="0" w:color="auto"/>
            <w:bottom w:val="none" w:sz="0" w:space="0" w:color="auto"/>
            <w:right w:val="none" w:sz="0" w:space="0" w:color="auto"/>
          </w:divBdr>
        </w:div>
        <w:div w:id="203177585">
          <w:marLeft w:val="640"/>
          <w:marRight w:val="0"/>
          <w:marTop w:val="0"/>
          <w:marBottom w:val="0"/>
          <w:divBdr>
            <w:top w:val="none" w:sz="0" w:space="0" w:color="auto"/>
            <w:left w:val="none" w:sz="0" w:space="0" w:color="auto"/>
            <w:bottom w:val="none" w:sz="0" w:space="0" w:color="auto"/>
            <w:right w:val="none" w:sz="0" w:space="0" w:color="auto"/>
          </w:divBdr>
        </w:div>
        <w:div w:id="126509876">
          <w:marLeft w:val="640"/>
          <w:marRight w:val="0"/>
          <w:marTop w:val="0"/>
          <w:marBottom w:val="0"/>
          <w:divBdr>
            <w:top w:val="none" w:sz="0" w:space="0" w:color="auto"/>
            <w:left w:val="none" w:sz="0" w:space="0" w:color="auto"/>
            <w:bottom w:val="none" w:sz="0" w:space="0" w:color="auto"/>
            <w:right w:val="none" w:sz="0" w:space="0" w:color="auto"/>
          </w:divBdr>
        </w:div>
        <w:div w:id="1523126971">
          <w:marLeft w:val="640"/>
          <w:marRight w:val="0"/>
          <w:marTop w:val="0"/>
          <w:marBottom w:val="0"/>
          <w:divBdr>
            <w:top w:val="none" w:sz="0" w:space="0" w:color="auto"/>
            <w:left w:val="none" w:sz="0" w:space="0" w:color="auto"/>
            <w:bottom w:val="none" w:sz="0" w:space="0" w:color="auto"/>
            <w:right w:val="none" w:sz="0" w:space="0" w:color="auto"/>
          </w:divBdr>
        </w:div>
        <w:div w:id="719789840">
          <w:marLeft w:val="640"/>
          <w:marRight w:val="0"/>
          <w:marTop w:val="0"/>
          <w:marBottom w:val="0"/>
          <w:divBdr>
            <w:top w:val="none" w:sz="0" w:space="0" w:color="auto"/>
            <w:left w:val="none" w:sz="0" w:space="0" w:color="auto"/>
            <w:bottom w:val="none" w:sz="0" w:space="0" w:color="auto"/>
            <w:right w:val="none" w:sz="0" w:space="0" w:color="auto"/>
          </w:divBdr>
        </w:div>
        <w:div w:id="726609490">
          <w:marLeft w:val="640"/>
          <w:marRight w:val="0"/>
          <w:marTop w:val="0"/>
          <w:marBottom w:val="0"/>
          <w:divBdr>
            <w:top w:val="none" w:sz="0" w:space="0" w:color="auto"/>
            <w:left w:val="none" w:sz="0" w:space="0" w:color="auto"/>
            <w:bottom w:val="none" w:sz="0" w:space="0" w:color="auto"/>
            <w:right w:val="none" w:sz="0" w:space="0" w:color="auto"/>
          </w:divBdr>
        </w:div>
        <w:div w:id="298456696">
          <w:marLeft w:val="640"/>
          <w:marRight w:val="0"/>
          <w:marTop w:val="0"/>
          <w:marBottom w:val="0"/>
          <w:divBdr>
            <w:top w:val="none" w:sz="0" w:space="0" w:color="auto"/>
            <w:left w:val="none" w:sz="0" w:space="0" w:color="auto"/>
            <w:bottom w:val="none" w:sz="0" w:space="0" w:color="auto"/>
            <w:right w:val="none" w:sz="0" w:space="0" w:color="auto"/>
          </w:divBdr>
        </w:div>
        <w:div w:id="322271997">
          <w:marLeft w:val="640"/>
          <w:marRight w:val="0"/>
          <w:marTop w:val="0"/>
          <w:marBottom w:val="0"/>
          <w:divBdr>
            <w:top w:val="none" w:sz="0" w:space="0" w:color="auto"/>
            <w:left w:val="none" w:sz="0" w:space="0" w:color="auto"/>
            <w:bottom w:val="none" w:sz="0" w:space="0" w:color="auto"/>
            <w:right w:val="none" w:sz="0" w:space="0" w:color="auto"/>
          </w:divBdr>
        </w:div>
        <w:div w:id="1979146347">
          <w:marLeft w:val="640"/>
          <w:marRight w:val="0"/>
          <w:marTop w:val="0"/>
          <w:marBottom w:val="0"/>
          <w:divBdr>
            <w:top w:val="none" w:sz="0" w:space="0" w:color="auto"/>
            <w:left w:val="none" w:sz="0" w:space="0" w:color="auto"/>
            <w:bottom w:val="none" w:sz="0" w:space="0" w:color="auto"/>
            <w:right w:val="none" w:sz="0" w:space="0" w:color="auto"/>
          </w:divBdr>
        </w:div>
        <w:div w:id="455487474">
          <w:marLeft w:val="640"/>
          <w:marRight w:val="0"/>
          <w:marTop w:val="0"/>
          <w:marBottom w:val="0"/>
          <w:divBdr>
            <w:top w:val="none" w:sz="0" w:space="0" w:color="auto"/>
            <w:left w:val="none" w:sz="0" w:space="0" w:color="auto"/>
            <w:bottom w:val="none" w:sz="0" w:space="0" w:color="auto"/>
            <w:right w:val="none" w:sz="0" w:space="0" w:color="auto"/>
          </w:divBdr>
        </w:div>
        <w:div w:id="1552183774">
          <w:marLeft w:val="640"/>
          <w:marRight w:val="0"/>
          <w:marTop w:val="0"/>
          <w:marBottom w:val="0"/>
          <w:divBdr>
            <w:top w:val="none" w:sz="0" w:space="0" w:color="auto"/>
            <w:left w:val="none" w:sz="0" w:space="0" w:color="auto"/>
            <w:bottom w:val="none" w:sz="0" w:space="0" w:color="auto"/>
            <w:right w:val="none" w:sz="0" w:space="0" w:color="auto"/>
          </w:divBdr>
        </w:div>
        <w:div w:id="148910013">
          <w:marLeft w:val="640"/>
          <w:marRight w:val="0"/>
          <w:marTop w:val="0"/>
          <w:marBottom w:val="0"/>
          <w:divBdr>
            <w:top w:val="none" w:sz="0" w:space="0" w:color="auto"/>
            <w:left w:val="none" w:sz="0" w:space="0" w:color="auto"/>
            <w:bottom w:val="none" w:sz="0" w:space="0" w:color="auto"/>
            <w:right w:val="none" w:sz="0" w:space="0" w:color="auto"/>
          </w:divBdr>
        </w:div>
        <w:div w:id="2017878942">
          <w:marLeft w:val="640"/>
          <w:marRight w:val="0"/>
          <w:marTop w:val="0"/>
          <w:marBottom w:val="0"/>
          <w:divBdr>
            <w:top w:val="none" w:sz="0" w:space="0" w:color="auto"/>
            <w:left w:val="none" w:sz="0" w:space="0" w:color="auto"/>
            <w:bottom w:val="none" w:sz="0" w:space="0" w:color="auto"/>
            <w:right w:val="none" w:sz="0" w:space="0" w:color="auto"/>
          </w:divBdr>
        </w:div>
        <w:div w:id="1442258999">
          <w:marLeft w:val="640"/>
          <w:marRight w:val="0"/>
          <w:marTop w:val="0"/>
          <w:marBottom w:val="0"/>
          <w:divBdr>
            <w:top w:val="none" w:sz="0" w:space="0" w:color="auto"/>
            <w:left w:val="none" w:sz="0" w:space="0" w:color="auto"/>
            <w:bottom w:val="none" w:sz="0" w:space="0" w:color="auto"/>
            <w:right w:val="none" w:sz="0" w:space="0" w:color="auto"/>
          </w:divBdr>
        </w:div>
        <w:div w:id="1558589703">
          <w:marLeft w:val="640"/>
          <w:marRight w:val="0"/>
          <w:marTop w:val="0"/>
          <w:marBottom w:val="0"/>
          <w:divBdr>
            <w:top w:val="none" w:sz="0" w:space="0" w:color="auto"/>
            <w:left w:val="none" w:sz="0" w:space="0" w:color="auto"/>
            <w:bottom w:val="none" w:sz="0" w:space="0" w:color="auto"/>
            <w:right w:val="none" w:sz="0" w:space="0" w:color="auto"/>
          </w:divBdr>
        </w:div>
        <w:div w:id="1610239768">
          <w:marLeft w:val="640"/>
          <w:marRight w:val="0"/>
          <w:marTop w:val="0"/>
          <w:marBottom w:val="0"/>
          <w:divBdr>
            <w:top w:val="none" w:sz="0" w:space="0" w:color="auto"/>
            <w:left w:val="none" w:sz="0" w:space="0" w:color="auto"/>
            <w:bottom w:val="none" w:sz="0" w:space="0" w:color="auto"/>
            <w:right w:val="none" w:sz="0" w:space="0" w:color="auto"/>
          </w:divBdr>
        </w:div>
        <w:div w:id="1754161703">
          <w:marLeft w:val="640"/>
          <w:marRight w:val="0"/>
          <w:marTop w:val="0"/>
          <w:marBottom w:val="0"/>
          <w:divBdr>
            <w:top w:val="none" w:sz="0" w:space="0" w:color="auto"/>
            <w:left w:val="none" w:sz="0" w:space="0" w:color="auto"/>
            <w:bottom w:val="none" w:sz="0" w:space="0" w:color="auto"/>
            <w:right w:val="none" w:sz="0" w:space="0" w:color="auto"/>
          </w:divBdr>
        </w:div>
        <w:div w:id="437529481">
          <w:marLeft w:val="640"/>
          <w:marRight w:val="0"/>
          <w:marTop w:val="0"/>
          <w:marBottom w:val="0"/>
          <w:divBdr>
            <w:top w:val="none" w:sz="0" w:space="0" w:color="auto"/>
            <w:left w:val="none" w:sz="0" w:space="0" w:color="auto"/>
            <w:bottom w:val="none" w:sz="0" w:space="0" w:color="auto"/>
            <w:right w:val="none" w:sz="0" w:space="0" w:color="auto"/>
          </w:divBdr>
        </w:div>
        <w:div w:id="1092507680">
          <w:marLeft w:val="640"/>
          <w:marRight w:val="0"/>
          <w:marTop w:val="0"/>
          <w:marBottom w:val="0"/>
          <w:divBdr>
            <w:top w:val="none" w:sz="0" w:space="0" w:color="auto"/>
            <w:left w:val="none" w:sz="0" w:space="0" w:color="auto"/>
            <w:bottom w:val="none" w:sz="0" w:space="0" w:color="auto"/>
            <w:right w:val="none" w:sz="0" w:space="0" w:color="auto"/>
          </w:divBdr>
        </w:div>
        <w:div w:id="1781026586">
          <w:marLeft w:val="640"/>
          <w:marRight w:val="0"/>
          <w:marTop w:val="0"/>
          <w:marBottom w:val="0"/>
          <w:divBdr>
            <w:top w:val="none" w:sz="0" w:space="0" w:color="auto"/>
            <w:left w:val="none" w:sz="0" w:space="0" w:color="auto"/>
            <w:bottom w:val="none" w:sz="0" w:space="0" w:color="auto"/>
            <w:right w:val="none" w:sz="0" w:space="0" w:color="auto"/>
          </w:divBdr>
        </w:div>
        <w:div w:id="764033367">
          <w:marLeft w:val="640"/>
          <w:marRight w:val="0"/>
          <w:marTop w:val="0"/>
          <w:marBottom w:val="0"/>
          <w:divBdr>
            <w:top w:val="none" w:sz="0" w:space="0" w:color="auto"/>
            <w:left w:val="none" w:sz="0" w:space="0" w:color="auto"/>
            <w:bottom w:val="none" w:sz="0" w:space="0" w:color="auto"/>
            <w:right w:val="none" w:sz="0" w:space="0" w:color="auto"/>
          </w:divBdr>
        </w:div>
        <w:div w:id="1320037332">
          <w:marLeft w:val="640"/>
          <w:marRight w:val="0"/>
          <w:marTop w:val="0"/>
          <w:marBottom w:val="0"/>
          <w:divBdr>
            <w:top w:val="none" w:sz="0" w:space="0" w:color="auto"/>
            <w:left w:val="none" w:sz="0" w:space="0" w:color="auto"/>
            <w:bottom w:val="none" w:sz="0" w:space="0" w:color="auto"/>
            <w:right w:val="none" w:sz="0" w:space="0" w:color="auto"/>
          </w:divBdr>
        </w:div>
        <w:div w:id="1893417922">
          <w:marLeft w:val="640"/>
          <w:marRight w:val="0"/>
          <w:marTop w:val="0"/>
          <w:marBottom w:val="0"/>
          <w:divBdr>
            <w:top w:val="none" w:sz="0" w:space="0" w:color="auto"/>
            <w:left w:val="none" w:sz="0" w:space="0" w:color="auto"/>
            <w:bottom w:val="none" w:sz="0" w:space="0" w:color="auto"/>
            <w:right w:val="none" w:sz="0" w:space="0" w:color="auto"/>
          </w:divBdr>
        </w:div>
        <w:div w:id="412168372">
          <w:marLeft w:val="640"/>
          <w:marRight w:val="0"/>
          <w:marTop w:val="0"/>
          <w:marBottom w:val="0"/>
          <w:divBdr>
            <w:top w:val="none" w:sz="0" w:space="0" w:color="auto"/>
            <w:left w:val="none" w:sz="0" w:space="0" w:color="auto"/>
            <w:bottom w:val="none" w:sz="0" w:space="0" w:color="auto"/>
            <w:right w:val="none" w:sz="0" w:space="0" w:color="auto"/>
          </w:divBdr>
        </w:div>
        <w:div w:id="2018146515">
          <w:marLeft w:val="640"/>
          <w:marRight w:val="0"/>
          <w:marTop w:val="0"/>
          <w:marBottom w:val="0"/>
          <w:divBdr>
            <w:top w:val="none" w:sz="0" w:space="0" w:color="auto"/>
            <w:left w:val="none" w:sz="0" w:space="0" w:color="auto"/>
            <w:bottom w:val="none" w:sz="0" w:space="0" w:color="auto"/>
            <w:right w:val="none" w:sz="0" w:space="0" w:color="auto"/>
          </w:divBdr>
        </w:div>
      </w:divsChild>
    </w:div>
    <w:div w:id="1902861667">
      <w:bodyDiv w:val="1"/>
      <w:marLeft w:val="0"/>
      <w:marRight w:val="0"/>
      <w:marTop w:val="0"/>
      <w:marBottom w:val="0"/>
      <w:divBdr>
        <w:top w:val="none" w:sz="0" w:space="0" w:color="auto"/>
        <w:left w:val="none" w:sz="0" w:space="0" w:color="auto"/>
        <w:bottom w:val="none" w:sz="0" w:space="0" w:color="auto"/>
        <w:right w:val="none" w:sz="0" w:space="0" w:color="auto"/>
      </w:divBdr>
    </w:div>
    <w:div w:id="1906646509">
      <w:bodyDiv w:val="1"/>
      <w:marLeft w:val="0"/>
      <w:marRight w:val="0"/>
      <w:marTop w:val="0"/>
      <w:marBottom w:val="0"/>
      <w:divBdr>
        <w:top w:val="none" w:sz="0" w:space="0" w:color="auto"/>
        <w:left w:val="none" w:sz="0" w:space="0" w:color="auto"/>
        <w:bottom w:val="none" w:sz="0" w:space="0" w:color="auto"/>
        <w:right w:val="none" w:sz="0" w:space="0" w:color="auto"/>
      </w:divBdr>
      <w:divsChild>
        <w:div w:id="1971980211">
          <w:marLeft w:val="640"/>
          <w:marRight w:val="0"/>
          <w:marTop w:val="0"/>
          <w:marBottom w:val="0"/>
          <w:divBdr>
            <w:top w:val="none" w:sz="0" w:space="0" w:color="auto"/>
            <w:left w:val="none" w:sz="0" w:space="0" w:color="auto"/>
            <w:bottom w:val="none" w:sz="0" w:space="0" w:color="auto"/>
            <w:right w:val="none" w:sz="0" w:space="0" w:color="auto"/>
          </w:divBdr>
        </w:div>
        <w:div w:id="1652296089">
          <w:marLeft w:val="640"/>
          <w:marRight w:val="0"/>
          <w:marTop w:val="0"/>
          <w:marBottom w:val="0"/>
          <w:divBdr>
            <w:top w:val="none" w:sz="0" w:space="0" w:color="auto"/>
            <w:left w:val="none" w:sz="0" w:space="0" w:color="auto"/>
            <w:bottom w:val="none" w:sz="0" w:space="0" w:color="auto"/>
            <w:right w:val="none" w:sz="0" w:space="0" w:color="auto"/>
          </w:divBdr>
        </w:div>
        <w:div w:id="924609915">
          <w:marLeft w:val="640"/>
          <w:marRight w:val="0"/>
          <w:marTop w:val="0"/>
          <w:marBottom w:val="0"/>
          <w:divBdr>
            <w:top w:val="none" w:sz="0" w:space="0" w:color="auto"/>
            <w:left w:val="none" w:sz="0" w:space="0" w:color="auto"/>
            <w:bottom w:val="none" w:sz="0" w:space="0" w:color="auto"/>
            <w:right w:val="none" w:sz="0" w:space="0" w:color="auto"/>
          </w:divBdr>
        </w:div>
        <w:div w:id="760100448">
          <w:marLeft w:val="640"/>
          <w:marRight w:val="0"/>
          <w:marTop w:val="0"/>
          <w:marBottom w:val="0"/>
          <w:divBdr>
            <w:top w:val="none" w:sz="0" w:space="0" w:color="auto"/>
            <w:left w:val="none" w:sz="0" w:space="0" w:color="auto"/>
            <w:bottom w:val="none" w:sz="0" w:space="0" w:color="auto"/>
            <w:right w:val="none" w:sz="0" w:space="0" w:color="auto"/>
          </w:divBdr>
        </w:div>
        <w:div w:id="636179679">
          <w:marLeft w:val="640"/>
          <w:marRight w:val="0"/>
          <w:marTop w:val="0"/>
          <w:marBottom w:val="0"/>
          <w:divBdr>
            <w:top w:val="none" w:sz="0" w:space="0" w:color="auto"/>
            <w:left w:val="none" w:sz="0" w:space="0" w:color="auto"/>
            <w:bottom w:val="none" w:sz="0" w:space="0" w:color="auto"/>
            <w:right w:val="none" w:sz="0" w:space="0" w:color="auto"/>
          </w:divBdr>
        </w:div>
        <w:div w:id="76706688">
          <w:marLeft w:val="640"/>
          <w:marRight w:val="0"/>
          <w:marTop w:val="0"/>
          <w:marBottom w:val="0"/>
          <w:divBdr>
            <w:top w:val="none" w:sz="0" w:space="0" w:color="auto"/>
            <w:left w:val="none" w:sz="0" w:space="0" w:color="auto"/>
            <w:bottom w:val="none" w:sz="0" w:space="0" w:color="auto"/>
            <w:right w:val="none" w:sz="0" w:space="0" w:color="auto"/>
          </w:divBdr>
        </w:div>
        <w:div w:id="331643678">
          <w:marLeft w:val="640"/>
          <w:marRight w:val="0"/>
          <w:marTop w:val="0"/>
          <w:marBottom w:val="0"/>
          <w:divBdr>
            <w:top w:val="none" w:sz="0" w:space="0" w:color="auto"/>
            <w:left w:val="none" w:sz="0" w:space="0" w:color="auto"/>
            <w:bottom w:val="none" w:sz="0" w:space="0" w:color="auto"/>
            <w:right w:val="none" w:sz="0" w:space="0" w:color="auto"/>
          </w:divBdr>
        </w:div>
        <w:div w:id="1597518875">
          <w:marLeft w:val="640"/>
          <w:marRight w:val="0"/>
          <w:marTop w:val="0"/>
          <w:marBottom w:val="0"/>
          <w:divBdr>
            <w:top w:val="none" w:sz="0" w:space="0" w:color="auto"/>
            <w:left w:val="none" w:sz="0" w:space="0" w:color="auto"/>
            <w:bottom w:val="none" w:sz="0" w:space="0" w:color="auto"/>
            <w:right w:val="none" w:sz="0" w:space="0" w:color="auto"/>
          </w:divBdr>
        </w:div>
        <w:div w:id="2073887303">
          <w:marLeft w:val="640"/>
          <w:marRight w:val="0"/>
          <w:marTop w:val="0"/>
          <w:marBottom w:val="0"/>
          <w:divBdr>
            <w:top w:val="none" w:sz="0" w:space="0" w:color="auto"/>
            <w:left w:val="none" w:sz="0" w:space="0" w:color="auto"/>
            <w:bottom w:val="none" w:sz="0" w:space="0" w:color="auto"/>
            <w:right w:val="none" w:sz="0" w:space="0" w:color="auto"/>
          </w:divBdr>
        </w:div>
        <w:div w:id="1759910094">
          <w:marLeft w:val="640"/>
          <w:marRight w:val="0"/>
          <w:marTop w:val="0"/>
          <w:marBottom w:val="0"/>
          <w:divBdr>
            <w:top w:val="none" w:sz="0" w:space="0" w:color="auto"/>
            <w:left w:val="none" w:sz="0" w:space="0" w:color="auto"/>
            <w:bottom w:val="none" w:sz="0" w:space="0" w:color="auto"/>
            <w:right w:val="none" w:sz="0" w:space="0" w:color="auto"/>
          </w:divBdr>
        </w:div>
        <w:div w:id="564989896">
          <w:marLeft w:val="640"/>
          <w:marRight w:val="0"/>
          <w:marTop w:val="0"/>
          <w:marBottom w:val="0"/>
          <w:divBdr>
            <w:top w:val="none" w:sz="0" w:space="0" w:color="auto"/>
            <w:left w:val="none" w:sz="0" w:space="0" w:color="auto"/>
            <w:bottom w:val="none" w:sz="0" w:space="0" w:color="auto"/>
            <w:right w:val="none" w:sz="0" w:space="0" w:color="auto"/>
          </w:divBdr>
        </w:div>
        <w:div w:id="2021080382">
          <w:marLeft w:val="640"/>
          <w:marRight w:val="0"/>
          <w:marTop w:val="0"/>
          <w:marBottom w:val="0"/>
          <w:divBdr>
            <w:top w:val="none" w:sz="0" w:space="0" w:color="auto"/>
            <w:left w:val="none" w:sz="0" w:space="0" w:color="auto"/>
            <w:bottom w:val="none" w:sz="0" w:space="0" w:color="auto"/>
            <w:right w:val="none" w:sz="0" w:space="0" w:color="auto"/>
          </w:divBdr>
        </w:div>
        <w:div w:id="2124229791">
          <w:marLeft w:val="640"/>
          <w:marRight w:val="0"/>
          <w:marTop w:val="0"/>
          <w:marBottom w:val="0"/>
          <w:divBdr>
            <w:top w:val="none" w:sz="0" w:space="0" w:color="auto"/>
            <w:left w:val="none" w:sz="0" w:space="0" w:color="auto"/>
            <w:bottom w:val="none" w:sz="0" w:space="0" w:color="auto"/>
            <w:right w:val="none" w:sz="0" w:space="0" w:color="auto"/>
          </w:divBdr>
        </w:div>
        <w:div w:id="1757365585">
          <w:marLeft w:val="640"/>
          <w:marRight w:val="0"/>
          <w:marTop w:val="0"/>
          <w:marBottom w:val="0"/>
          <w:divBdr>
            <w:top w:val="none" w:sz="0" w:space="0" w:color="auto"/>
            <w:left w:val="none" w:sz="0" w:space="0" w:color="auto"/>
            <w:bottom w:val="none" w:sz="0" w:space="0" w:color="auto"/>
            <w:right w:val="none" w:sz="0" w:space="0" w:color="auto"/>
          </w:divBdr>
        </w:div>
        <w:div w:id="1433427901">
          <w:marLeft w:val="640"/>
          <w:marRight w:val="0"/>
          <w:marTop w:val="0"/>
          <w:marBottom w:val="0"/>
          <w:divBdr>
            <w:top w:val="none" w:sz="0" w:space="0" w:color="auto"/>
            <w:left w:val="none" w:sz="0" w:space="0" w:color="auto"/>
            <w:bottom w:val="none" w:sz="0" w:space="0" w:color="auto"/>
            <w:right w:val="none" w:sz="0" w:space="0" w:color="auto"/>
          </w:divBdr>
        </w:div>
        <w:div w:id="1748847577">
          <w:marLeft w:val="640"/>
          <w:marRight w:val="0"/>
          <w:marTop w:val="0"/>
          <w:marBottom w:val="0"/>
          <w:divBdr>
            <w:top w:val="none" w:sz="0" w:space="0" w:color="auto"/>
            <w:left w:val="none" w:sz="0" w:space="0" w:color="auto"/>
            <w:bottom w:val="none" w:sz="0" w:space="0" w:color="auto"/>
            <w:right w:val="none" w:sz="0" w:space="0" w:color="auto"/>
          </w:divBdr>
        </w:div>
        <w:div w:id="1726102886">
          <w:marLeft w:val="640"/>
          <w:marRight w:val="0"/>
          <w:marTop w:val="0"/>
          <w:marBottom w:val="0"/>
          <w:divBdr>
            <w:top w:val="none" w:sz="0" w:space="0" w:color="auto"/>
            <w:left w:val="none" w:sz="0" w:space="0" w:color="auto"/>
            <w:bottom w:val="none" w:sz="0" w:space="0" w:color="auto"/>
            <w:right w:val="none" w:sz="0" w:space="0" w:color="auto"/>
          </w:divBdr>
        </w:div>
        <w:div w:id="273832227">
          <w:marLeft w:val="640"/>
          <w:marRight w:val="0"/>
          <w:marTop w:val="0"/>
          <w:marBottom w:val="0"/>
          <w:divBdr>
            <w:top w:val="none" w:sz="0" w:space="0" w:color="auto"/>
            <w:left w:val="none" w:sz="0" w:space="0" w:color="auto"/>
            <w:bottom w:val="none" w:sz="0" w:space="0" w:color="auto"/>
            <w:right w:val="none" w:sz="0" w:space="0" w:color="auto"/>
          </w:divBdr>
        </w:div>
        <w:div w:id="775368259">
          <w:marLeft w:val="640"/>
          <w:marRight w:val="0"/>
          <w:marTop w:val="0"/>
          <w:marBottom w:val="0"/>
          <w:divBdr>
            <w:top w:val="none" w:sz="0" w:space="0" w:color="auto"/>
            <w:left w:val="none" w:sz="0" w:space="0" w:color="auto"/>
            <w:bottom w:val="none" w:sz="0" w:space="0" w:color="auto"/>
            <w:right w:val="none" w:sz="0" w:space="0" w:color="auto"/>
          </w:divBdr>
        </w:div>
        <w:div w:id="1419406087">
          <w:marLeft w:val="640"/>
          <w:marRight w:val="0"/>
          <w:marTop w:val="0"/>
          <w:marBottom w:val="0"/>
          <w:divBdr>
            <w:top w:val="none" w:sz="0" w:space="0" w:color="auto"/>
            <w:left w:val="none" w:sz="0" w:space="0" w:color="auto"/>
            <w:bottom w:val="none" w:sz="0" w:space="0" w:color="auto"/>
            <w:right w:val="none" w:sz="0" w:space="0" w:color="auto"/>
          </w:divBdr>
        </w:div>
        <w:div w:id="28115689">
          <w:marLeft w:val="640"/>
          <w:marRight w:val="0"/>
          <w:marTop w:val="0"/>
          <w:marBottom w:val="0"/>
          <w:divBdr>
            <w:top w:val="none" w:sz="0" w:space="0" w:color="auto"/>
            <w:left w:val="none" w:sz="0" w:space="0" w:color="auto"/>
            <w:bottom w:val="none" w:sz="0" w:space="0" w:color="auto"/>
            <w:right w:val="none" w:sz="0" w:space="0" w:color="auto"/>
          </w:divBdr>
        </w:div>
        <w:div w:id="451482211">
          <w:marLeft w:val="640"/>
          <w:marRight w:val="0"/>
          <w:marTop w:val="0"/>
          <w:marBottom w:val="0"/>
          <w:divBdr>
            <w:top w:val="none" w:sz="0" w:space="0" w:color="auto"/>
            <w:left w:val="none" w:sz="0" w:space="0" w:color="auto"/>
            <w:bottom w:val="none" w:sz="0" w:space="0" w:color="auto"/>
            <w:right w:val="none" w:sz="0" w:space="0" w:color="auto"/>
          </w:divBdr>
        </w:div>
        <w:div w:id="2111924722">
          <w:marLeft w:val="640"/>
          <w:marRight w:val="0"/>
          <w:marTop w:val="0"/>
          <w:marBottom w:val="0"/>
          <w:divBdr>
            <w:top w:val="none" w:sz="0" w:space="0" w:color="auto"/>
            <w:left w:val="none" w:sz="0" w:space="0" w:color="auto"/>
            <w:bottom w:val="none" w:sz="0" w:space="0" w:color="auto"/>
            <w:right w:val="none" w:sz="0" w:space="0" w:color="auto"/>
          </w:divBdr>
        </w:div>
        <w:div w:id="2137795065">
          <w:marLeft w:val="640"/>
          <w:marRight w:val="0"/>
          <w:marTop w:val="0"/>
          <w:marBottom w:val="0"/>
          <w:divBdr>
            <w:top w:val="none" w:sz="0" w:space="0" w:color="auto"/>
            <w:left w:val="none" w:sz="0" w:space="0" w:color="auto"/>
            <w:bottom w:val="none" w:sz="0" w:space="0" w:color="auto"/>
            <w:right w:val="none" w:sz="0" w:space="0" w:color="auto"/>
          </w:divBdr>
        </w:div>
        <w:div w:id="1489051139">
          <w:marLeft w:val="640"/>
          <w:marRight w:val="0"/>
          <w:marTop w:val="0"/>
          <w:marBottom w:val="0"/>
          <w:divBdr>
            <w:top w:val="none" w:sz="0" w:space="0" w:color="auto"/>
            <w:left w:val="none" w:sz="0" w:space="0" w:color="auto"/>
            <w:bottom w:val="none" w:sz="0" w:space="0" w:color="auto"/>
            <w:right w:val="none" w:sz="0" w:space="0" w:color="auto"/>
          </w:divBdr>
        </w:div>
        <w:div w:id="2044282521">
          <w:marLeft w:val="640"/>
          <w:marRight w:val="0"/>
          <w:marTop w:val="0"/>
          <w:marBottom w:val="0"/>
          <w:divBdr>
            <w:top w:val="none" w:sz="0" w:space="0" w:color="auto"/>
            <w:left w:val="none" w:sz="0" w:space="0" w:color="auto"/>
            <w:bottom w:val="none" w:sz="0" w:space="0" w:color="auto"/>
            <w:right w:val="none" w:sz="0" w:space="0" w:color="auto"/>
          </w:divBdr>
        </w:div>
        <w:div w:id="1956138173">
          <w:marLeft w:val="640"/>
          <w:marRight w:val="0"/>
          <w:marTop w:val="0"/>
          <w:marBottom w:val="0"/>
          <w:divBdr>
            <w:top w:val="none" w:sz="0" w:space="0" w:color="auto"/>
            <w:left w:val="none" w:sz="0" w:space="0" w:color="auto"/>
            <w:bottom w:val="none" w:sz="0" w:space="0" w:color="auto"/>
            <w:right w:val="none" w:sz="0" w:space="0" w:color="auto"/>
          </w:divBdr>
        </w:div>
        <w:div w:id="428042133">
          <w:marLeft w:val="640"/>
          <w:marRight w:val="0"/>
          <w:marTop w:val="0"/>
          <w:marBottom w:val="0"/>
          <w:divBdr>
            <w:top w:val="none" w:sz="0" w:space="0" w:color="auto"/>
            <w:left w:val="none" w:sz="0" w:space="0" w:color="auto"/>
            <w:bottom w:val="none" w:sz="0" w:space="0" w:color="auto"/>
            <w:right w:val="none" w:sz="0" w:space="0" w:color="auto"/>
          </w:divBdr>
        </w:div>
        <w:div w:id="1818373410">
          <w:marLeft w:val="640"/>
          <w:marRight w:val="0"/>
          <w:marTop w:val="0"/>
          <w:marBottom w:val="0"/>
          <w:divBdr>
            <w:top w:val="none" w:sz="0" w:space="0" w:color="auto"/>
            <w:left w:val="none" w:sz="0" w:space="0" w:color="auto"/>
            <w:bottom w:val="none" w:sz="0" w:space="0" w:color="auto"/>
            <w:right w:val="none" w:sz="0" w:space="0" w:color="auto"/>
          </w:divBdr>
        </w:div>
        <w:div w:id="203834484">
          <w:marLeft w:val="640"/>
          <w:marRight w:val="0"/>
          <w:marTop w:val="0"/>
          <w:marBottom w:val="0"/>
          <w:divBdr>
            <w:top w:val="none" w:sz="0" w:space="0" w:color="auto"/>
            <w:left w:val="none" w:sz="0" w:space="0" w:color="auto"/>
            <w:bottom w:val="none" w:sz="0" w:space="0" w:color="auto"/>
            <w:right w:val="none" w:sz="0" w:space="0" w:color="auto"/>
          </w:divBdr>
        </w:div>
        <w:div w:id="542716303">
          <w:marLeft w:val="640"/>
          <w:marRight w:val="0"/>
          <w:marTop w:val="0"/>
          <w:marBottom w:val="0"/>
          <w:divBdr>
            <w:top w:val="none" w:sz="0" w:space="0" w:color="auto"/>
            <w:left w:val="none" w:sz="0" w:space="0" w:color="auto"/>
            <w:bottom w:val="none" w:sz="0" w:space="0" w:color="auto"/>
            <w:right w:val="none" w:sz="0" w:space="0" w:color="auto"/>
          </w:divBdr>
        </w:div>
        <w:div w:id="1061249422">
          <w:marLeft w:val="640"/>
          <w:marRight w:val="0"/>
          <w:marTop w:val="0"/>
          <w:marBottom w:val="0"/>
          <w:divBdr>
            <w:top w:val="none" w:sz="0" w:space="0" w:color="auto"/>
            <w:left w:val="none" w:sz="0" w:space="0" w:color="auto"/>
            <w:bottom w:val="none" w:sz="0" w:space="0" w:color="auto"/>
            <w:right w:val="none" w:sz="0" w:space="0" w:color="auto"/>
          </w:divBdr>
        </w:div>
        <w:div w:id="452793692">
          <w:marLeft w:val="640"/>
          <w:marRight w:val="0"/>
          <w:marTop w:val="0"/>
          <w:marBottom w:val="0"/>
          <w:divBdr>
            <w:top w:val="none" w:sz="0" w:space="0" w:color="auto"/>
            <w:left w:val="none" w:sz="0" w:space="0" w:color="auto"/>
            <w:bottom w:val="none" w:sz="0" w:space="0" w:color="auto"/>
            <w:right w:val="none" w:sz="0" w:space="0" w:color="auto"/>
          </w:divBdr>
        </w:div>
        <w:div w:id="1872188175">
          <w:marLeft w:val="640"/>
          <w:marRight w:val="0"/>
          <w:marTop w:val="0"/>
          <w:marBottom w:val="0"/>
          <w:divBdr>
            <w:top w:val="none" w:sz="0" w:space="0" w:color="auto"/>
            <w:left w:val="none" w:sz="0" w:space="0" w:color="auto"/>
            <w:bottom w:val="none" w:sz="0" w:space="0" w:color="auto"/>
            <w:right w:val="none" w:sz="0" w:space="0" w:color="auto"/>
          </w:divBdr>
        </w:div>
        <w:div w:id="393508679">
          <w:marLeft w:val="640"/>
          <w:marRight w:val="0"/>
          <w:marTop w:val="0"/>
          <w:marBottom w:val="0"/>
          <w:divBdr>
            <w:top w:val="none" w:sz="0" w:space="0" w:color="auto"/>
            <w:left w:val="none" w:sz="0" w:space="0" w:color="auto"/>
            <w:bottom w:val="none" w:sz="0" w:space="0" w:color="auto"/>
            <w:right w:val="none" w:sz="0" w:space="0" w:color="auto"/>
          </w:divBdr>
        </w:div>
        <w:div w:id="296103905">
          <w:marLeft w:val="640"/>
          <w:marRight w:val="0"/>
          <w:marTop w:val="0"/>
          <w:marBottom w:val="0"/>
          <w:divBdr>
            <w:top w:val="none" w:sz="0" w:space="0" w:color="auto"/>
            <w:left w:val="none" w:sz="0" w:space="0" w:color="auto"/>
            <w:bottom w:val="none" w:sz="0" w:space="0" w:color="auto"/>
            <w:right w:val="none" w:sz="0" w:space="0" w:color="auto"/>
          </w:divBdr>
        </w:div>
      </w:divsChild>
    </w:div>
    <w:div w:id="1909916710">
      <w:bodyDiv w:val="1"/>
      <w:marLeft w:val="0"/>
      <w:marRight w:val="0"/>
      <w:marTop w:val="0"/>
      <w:marBottom w:val="0"/>
      <w:divBdr>
        <w:top w:val="none" w:sz="0" w:space="0" w:color="auto"/>
        <w:left w:val="none" w:sz="0" w:space="0" w:color="auto"/>
        <w:bottom w:val="none" w:sz="0" w:space="0" w:color="auto"/>
        <w:right w:val="none" w:sz="0" w:space="0" w:color="auto"/>
      </w:divBdr>
    </w:div>
    <w:div w:id="1912350498">
      <w:bodyDiv w:val="1"/>
      <w:marLeft w:val="0"/>
      <w:marRight w:val="0"/>
      <w:marTop w:val="0"/>
      <w:marBottom w:val="0"/>
      <w:divBdr>
        <w:top w:val="none" w:sz="0" w:space="0" w:color="auto"/>
        <w:left w:val="none" w:sz="0" w:space="0" w:color="auto"/>
        <w:bottom w:val="none" w:sz="0" w:space="0" w:color="auto"/>
        <w:right w:val="none" w:sz="0" w:space="0" w:color="auto"/>
      </w:divBdr>
      <w:divsChild>
        <w:div w:id="1191409350">
          <w:marLeft w:val="640"/>
          <w:marRight w:val="0"/>
          <w:marTop w:val="0"/>
          <w:marBottom w:val="0"/>
          <w:divBdr>
            <w:top w:val="none" w:sz="0" w:space="0" w:color="auto"/>
            <w:left w:val="none" w:sz="0" w:space="0" w:color="auto"/>
            <w:bottom w:val="none" w:sz="0" w:space="0" w:color="auto"/>
            <w:right w:val="none" w:sz="0" w:space="0" w:color="auto"/>
          </w:divBdr>
        </w:div>
        <w:div w:id="1100100358">
          <w:marLeft w:val="640"/>
          <w:marRight w:val="0"/>
          <w:marTop w:val="0"/>
          <w:marBottom w:val="0"/>
          <w:divBdr>
            <w:top w:val="none" w:sz="0" w:space="0" w:color="auto"/>
            <w:left w:val="none" w:sz="0" w:space="0" w:color="auto"/>
            <w:bottom w:val="none" w:sz="0" w:space="0" w:color="auto"/>
            <w:right w:val="none" w:sz="0" w:space="0" w:color="auto"/>
          </w:divBdr>
        </w:div>
        <w:div w:id="306249868">
          <w:marLeft w:val="640"/>
          <w:marRight w:val="0"/>
          <w:marTop w:val="0"/>
          <w:marBottom w:val="0"/>
          <w:divBdr>
            <w:top w:val="none" w:sz="0" w:space="0" w:color="auto"/>
            <w:left w:val="none" w:sz="0" w:space="0" w:color="auto"/>
            <w:bottom w:val="none" w:sz="0" w:space="0" w:color="auto"/>
            <w:right w:val="none" w:sz="0" w:space="0" w:color="auto"/>
          </w:divBdr>
        </w:div>
        <w:div w:id="39020276">
          <w:marLeft w:val="640"/>
          <w:marRight w:val="0"/>
          <w:marTop w:val="0"/>
          <w:marBottom w:val="0"/>
          <w:divBdr>
            <w:top w:val="none" w:sz="0" w:space="0" w:color="auto"/>
            <w:left w:val="none" w:sz="0" w:space="0" w:color="auto"/>
            <w:bottom w:val="none" w:sz="0" w:space="0" w:color="auto"/>
            <w:right w:val="none" w:sz="0" w:space="0" w:color="auto"/>
          </w:divBdr>
        </w:div>
        <w:div w:id="1038625191">
          <w:marLeft w:val="640"/>
          <w:marRight w:val="0"/>
          <w:marTop w:val="0"/>
          <w:marBottom w:val="0"/>
          <w:divBdr>
            <w:top w:val="none" w:sz="0" w:space="0" w:color="auto"/>
            <w:left w:val="none" w:sz="0" w:space="0" w:color="auto"/>
            <w:bottom w:val="none" w:sz="0" w:space="0" w:color="auto"/>
            <w:right w:val="none" w:sz="0" w:space="0" w:color="auto"/>
          </w:divBdr>
        </w:div>
        <w:div w:id="2010862683">
          <w:marLeft w:val="640"/>
          <w:marRight w:val="0"/>
          <w:marTop w:val="0"/>
          <w:marBottom w:val="0"/>
          <w:divBdr>
            <w:top w:val="none" w:sz="0" w:space="0" w:color="auto"/>
            <w:left w:val="none" w:sz="0" w:space="0" w:color="auto"/>
            <w:bottom w:val="none" w:sz="0" w:space="0" w:color="auto"/>
            <w:right w:val="none" w:sz="0" w:space="0" w:color="auto"/>
          </w:divBdr>
        </w:div>
        <w:div w:id="955870865">
          <w:marLeft w:val="640"/>
          <w:marRight w:val="0"/>
          <w:marTop w:val="0"/>
          <w:marBottom w:val="0"/>
          <w:divBdr>
            <w:top w:val="none" w:sz="0" w:space="0" w:color="auto"/>
            <w:left w:val="none" w:sz="0" w:space="0" w:color="auto"/>
            <w:bottom w:val="none" w:sz="0" w:space="0" w:color="auto"/>
            <w:right w:val="none" w:sz="0" w:space="0" w:color="auto"/>
          </w:divBdr>
        </w:div>
        <w:div w:id="1449743099">
          <w:marLeft w:val="640"/>
          <w:marRight w:val="0"/>
          <w:marTop w:val="0"/>
          <w:marBottom w:val="0"/>
          <w:divBdr>
            <w:top w:val="none" w:sz="0" w:space="0" w:color="auto"/>
            <w:left w:val="none" w:sz="0" w:space="0" w:color="auto"/>
            <w:bottom w:val="none" w:sz="0" w:space="0" w:color="auto"/>
            <w:right w:val="none" w:sz="0" w:space="0" w:color="auto"/>
          </w:divBdr>
        </w:div>
        <w:div w:id="350375588">
          <w:marLeft w:val="640"/>
          <w:marRight w:val="0"/>
          <w:marTop w:val="0"/>
          <w:marBottom w:val="0"/>
          <w:divBdr>
            <w:top w:val="none" w:sz="0" w:space="0" w:color="auto"/>
            <w:left w:val="none" w:sz="0" w:space="0" w:color="auto"/>
            <w:bottom w:val="none" w:sz="0" w:space="0" w:color="auto"/>
            <w:right w:val="none" w:sz="0" w:space="0" w:color="auto"/>
          </w:divBdr>
        </w:div>
        <w:div w:id="270356397">
          <w:marLeft w:val="640"/>
          <w:marRight w:val="0"/>
          <w:marTop w:val="0"/>
          <w:marBottom w:val="0"/>
          <w:divBdr>
            <w:top w:val="none" w:sz="0" w:space="0" w:color="auto"/>
            <w:left w:val="none" w:sz="0" w:space="0" w:color="auto"/>
            <w:bottom w:val="none" w:sz="0" w:space="0" w:color="auto"/>
            <w:right w:val="none" w:sz="0" w:space="0" w:color="auto"/>
          </w:divBdr>
        </w:div>
        <w:div w:id="838622665">
          <w:marLeft w:val="640"/>
          <w:marRight w:val="0"/>
          <w:marTop w:val="0"/>
          <w:marBottom w:val="0"/>
          <w:divBdr>
            <w:top w:val="none" w:sz="0" w:space="0" w:color="auto"/>
            <w:left w:val="none" w:sz="0" w:space="0" w:color="auto"/>
            <w:bottom w:val="none" w:sz="0" w:space="0" w:color="auto"/>
            <w:right w:val="none" w:sz="0" w:space="0" w:color="auto"/>
          </w:divBdr>
        </w:div>
        <w:div w:id="20127941">
          <w:marLeft w:val="640"/>
          <w:marRight w:val="0"/>
          <w:marTop w:val="0"/>
          <w:marBottom w:val="0"/>
          <w:divBdr>
            <w:top w:val="none" w:sz="0" w:space="0" w:color="auto"/>
            <w:left w:val="none" w:sz="0" w:space="0" w:color="auto"/>
            <w:bottom w:val="none" w:sz="0" w:space="0" w:color="auto"/>
            <w:right w:val="none" w:sz="0" w:space="0" w:color="auto"/>
          </w:divBdr>
        </w:div>
        <w:div w:id="956060149">
          <w:marLeft w:val="640"/>
          <w:marRight w:val="0"/>
          <w:marTop w:val="0"/>
          <w:marBottom w:val="0"/>
          <w:divBdr>
            <w:top w:val="none" w:sz="0" w:space="0" w:color="auto"/>
            <w:left w:val="none" w:sz="0" w:space="0" w:color="auto"/>
            <w:bottom w:val="none" w:sz="0" w:space="0" w:color="auto"/>
            <w:right w:val="none" w:sz="0" w:space="0" w:color="auto"/>
          </w:divBdr>
        </w:div>
        <w:div w:id="1313171835">
          <w:marLeft w:val="640"/>
          <w:marRight w:val="0"/>
          <w:marTop w:val="0"/>
          <w:marBottom w:val="0"/>
          <w:divBdr>
            <w:top w:val="none" w:sz="0" w:space="0" w:color="auto"/>
            <w:left w:val="none" w:sz="0" w:space="0" w:color="auto"/>
            <w:bottom w:val="none" w:sz="0" w:space="0" w:color="auto"/>
            <w:right w:val="none" w:sz="0" w:space="0" w:color="auto"/>
          </w:divBdr>
        </w:div>
        <w:div w:id="774442846">
          <w:marLeft w:val="640"/>
          <w:marRight w:val="0"/>
          <w:marTop w:val="0"/>
          <w:marBottom w:val="0"/>
          <w:divBdr>
            <w:top w:val="none" w:sz="0" w:space="0" w:color="auto"/>
            <w:left w:val="none" w:sz="0" w:space="0" w:color="auto"/>
            <w:bottom w:val="none" w:sz="0" w:space="0" w:color="auto"/>
            <w:right w:val="none" w:sz="0" w:space="0" w:color="auto"/>
          </w:divBdr>
        </w:div>
        <w:div w:id="327640762">
          <w:marLeft w:val="640"/>
          <w:marRight w:val="0"/>
          <w:marTop w:val="0"/>
          <w:marBottom w:val="0"/>
          <w:divBdr>
            <w:top w:val="none" w:sz="0" w:space="0" w:color="auto"/>
            <w:left w:val="none" w:sz="0" w:space="0" w:color="auto"/>
            <w:bottom w:val="none" w:sz="0" w:space="0" w:color="auto"/>
            <w:right w:val="none" w:sz="0" w:space="0" w:color="auto"/>
          </w:divBdr>
        </w:div>
        <w:div w:id="410273813">
          <w:marLeft w:val="640"/>
          <w:marRight w:val="0"/>
          <w:marTop w:val="0"/>
          <w:marBottom w:val="0"/>
          <w:divBdr>
            <w:top w:val="none" w:sz="0" w:space="0" w:color="auto"/>
            <w:left w:val="none" w:sz="0" w:space="0" w:color="auto"/>
            <w:bottom w:val="none" w:sz="0" w:space="0" w:color="auto"/>
            <w:right w:val="none" w:sz="0" w:space="0" w:color="auto"/>
          </w:divBdr>
        </w:div>
        <w:div w:id="1871335817">
          <w:marLeft w:val="640"/>
          <w:marRight w:val="0"/>
          <w:marTop w:val="0"/>
          <w:marBottom w:val="0"/>
          <w:divBdr>
            <w:top w:val="none" w:sz="0" w:space="0" w:color="auto"/>
            <w:left w:val="none" w:sz="0" w:space="0" w:color="auto"/>
            <w:bottom w:val="none" w:sz="0" w:space="0" w:color="auto"/>
            <w:right w:val="none" w:sz="0" w:space="0" w:color="auto"/>
          </w:divBdr>
        </w:div>
        <w:div w:id="258834409">
          <w:marLeft w:val="640"/>
          <w:marRight w:val="0"/>
          <w:marTop w:val="0"/>
          <w:marBottom w:val="0"/>
          <w:divBdr>
            <w:top w:val="none" w:sz="0" w:space="0" w:color="auto"/>
            <w:left w:val="none" w:sz="0" w:space="0" w:color="auto"/>
            <w:bottom w:val="none" w:sz="0" w:space="0" w:color="auto"/>
            <w:right w:val="none" w:sz="0" w:space="0" w:color="auto"/>
          </w:divBdr>
        </w:div>
        <w:div w:id="1272710394">
          <w:marLeft w:val="640"/>
          <w:marRight w:val="0"/>
          <w:marTop w:val="0"/>
          <w:marBottom w:val="0"/>
          <w:divBdr>
            <w:top w:val="none" w:sz="0" w:space="0" w:color="auto"/>
            <w:left w:val="none" w:sz="0" w:space="0" w:color="auto"/>
            <w:bottom w:val="none" w:sz="0" w:space="0" w:color="auto"/>
            <w:right w:val="none" w:sz="0" w:space="0" w:color="auto"/>
          </w:divBdr>
        </w:div>
        <w:div w:id="39676229">
          <w:marLeft w:val="640"/>
          <w:marRight w:val="0"/>
          <w:marTop w:val="0"/>
          <w:marBottom w:val="0"/>
          <w:divBdr>
            <w:top w:val="none" w:sz="0" w:space="0" w:color="auto"/>
            <w:left w:val="none" w:sz="0" w:space="0" w:color="auto"/>
            <w:bottom w:val="none" w:sz="0" w:space="0" w:color="auto"/>
            <w:right w:val="none" w:sz="0" w:space="0" w:color="auto"/>
          </w:divBdr>
        </w:div>
        <w:div w:id="415171324">
          <w:marLeft w:val="640"/>
          <w:marRight w:val="0"/>
          <w:marTop w:val="0"/>
          <w:marBottom w:val="0"/>
          <w:divBdr>
            <w:top w:val="none" w:sz="0" w:space="0" w:color="auto"/>
            <w:left w:val="none" w:sz="0" w:space="0" w:color="auto"/>
            <w:bottom w:val="none" w:sz="0" w:space="0" w:color="auto"/>
            <w:right w:val="none" w:sz="0" w:space="0" w:color="auto"/>
          </w:divBdr>
        </w:div>
        <w:div w:id="1976565924">
          <w:marLeft w:val="640"/>
          <w:marRight w:val="0"/>
          <w:marTop w:val="0"/>
          <w:marBottom w:val="0"/>
          <w:divBdr>
            <w:top w:val="none" w:sz="0" w:space="0" w:color="auto"/>
            <w:left w:val="none" w:sz="0" w:space="0" w:color="auto"/>
            <w:bottom w:val="none" w:sz="0" w:space="0" w:color="auto"/>
            <w:right w:val="none" w:sz="0" w:space="0" w:color="auto"/>
          </w:divBdr>
        </w:div>
        <w:div w:id="644238018">
          <w:marLeft w:val="640"/>
          <w:marRight w:val="0"/>
          <w:marTop w:val="0"/>
          <w:marBottom w:val="0"/>
          <w:divBdr>
            <w:top w:val="none" w:sz="0" w:space="0" w:color="auto"/>
            <w:left w:val="none" w:sz="0" w:space="0" w:color="auto"/>
            <w:bottom w:val="none" w:sz="0" w:space="0" w:color="auto"/>
            <w:right w:val="none" w:sz="0" w:space="0" w:color="auto"/>
          </w:divBdr>
        </w:div>
        <w:div w:id="373694216">
          <w:marLeft w:val="640"/>
          <w:marRight w:val="0"/>
          <w:marTop w:val="0"/>
          <w:marBottom w:val="0"/>
          <w:divBdr>
            <w:top w:val="none" w:sz="0" w:space="0" w:color="auto"/>
            <w:left w:val="none" w:sz="0" w:space="0" w:color="auto"/>
            <w:bottom w:val="none" w:sz="0" w:space="0" w:color="auto"/>
            <w:right w:val="none" w:sz="0" w:space="0" w:color="auto"/>
          </w:divBdr>
        </w:div>
        <w:div w:id="2108185930">
          <w:marLeft w:val="640"/>
          <w:marRight w:val="0"/>
          <w:marTop w:val="0"/>
          <w:marBottom w:val="0"/>
          <w:divBdr>
            <w:top w:val="none" w:sz="0" w:space="0" w:color="auto"/>
            <w:left w:val="none" w:sz="0" w:space="0" w:color="auto"/>
            <w:bottom w:val="none" w:sz="0" w:space="0" w:color="auto"/>
            <w:right w:val="none" w:sz="0" w:space="0" w:color="auto"/>
          </w:divBdr>
        </w:div>
      </w:divsChild>
    </w:div>
    <w:div w:id="1916745350">
      <w:bodyDiv w:val="1"/>
      <w:marLeft w:val="0"/>
      <w:marRight w:val="0"/>
      <w:marTop w:val="0"/>
      <w:marBottom w:val="0"/>
      <w:divBdr>
        <w:top w:val="none" w:sz="0" w:space="0" w:color="auto"/>
        <w:left w:val="none" w:sz="0" w:space="0" w:color="auto"/>
        <w:bottom w:val="none" w:sz="0" w:space="0" w:color="auto"/>
        <w:right w:val="none" w:sz="0" w:space="0" w:color="auto"/>
      </w:divBdr>
      <w:divsChild>
        <w:div w:id="777798572">
          <w:marLeft w:val="640"/>
          <w:marRight w:val="0"/>
          <w:marTop w:val="0"/>
          <w:marBottom w:val="0"/>
          <w:divBdr>
            <w:top w:val="none" w:sz="0" w:space="0" w:color="auto"/>
            <w:left w:val="none" w:sz="0" w:space="0" w:color="auto"/>
            <w:bottom w:val="none" w:sz="0" w:space="0" w:color="auto"/>
            <w:right w:val="none" w:sz="0" w:space="0" w:color="auto"/>
          </w:divBdr>
        </w:div>
        <w:div w:id="886259104">
          <w:marLeft w:val="640"/>
          <w:marRight w:val="0"/>
          <w:marTop w:val="0"/>
          <w:marBottom w:val="0"/>
          <w:divBdr>
            <w:top w:val="none" w:sz="0" w:space="0" w:color="auto"/>
            <w:left w:val="none" w:sz="0" w:space="0" w:color="auto"/>
            <w:bottom w:val="none" w:sz="0" w:space="0" w:color="auto"/>
            <w:right w:val="none" w:sz="0" w:space="0" w:color="auto"/>
          </w:divBdr>
        </w:div>
        <w:div w:id="1121731671">
          <w:marLeft w:val="640"/>
          <w:marRight w:val="0"/>
          <w:marTop w:val="0"/>
          <w:marBottom w:val="0"/>
          <w:divBdr>
            <w:top w:val="none" w:sz="0" w:space="0" w:color="auto"/>
            <w:left w:val="none" w:sz="0" w:space="0" w:color="auto"/>
            <w:bottom w:val="none" w:sz="0" w:space="0" w:color="auto"/>
            <w:right w:val="none" w:sz="0" w:space="0" w:color="auto"/>
          </w:divBdr>
        </w:div>
        <w:div w:id="1264345093">
          <w:marLeft w:val="640"/>
          <w:marRight w:val="0"/>
          <w:marTop w:val="0"/>
          <w:marBottom w:val="0"/>
          <w:divBdr>
            <w:top w:val="none" w:sz="0" w:space="0" w:color="auto"/>
            <w:left w:val="none" w:sz="0" w:space="0" w:color="auto"/>
            <w:bottom w:val="none" w:sz="0" w:space="0" w:color="auto"/>
            <w:right w:val="none" w:sz="0" w:space="0" w:color="auto"/>
          </w:divBdr>
        </w:div>
        <w:div w:id="940531718">
          <w:marLeft w:val="640"/>
          <w:marRight w:val="0"/>
          <w:marTop w:val="0"/>
          <w:marBottom w:val="0"/>
          <w:divBdr>
            <w:top w:val="none" w:sz="0" w:space="0" w:color="auto"/>
            <w:left w:val="none" w:sz="0" w:space="0" w:color="auto"/>
            <w:bottom w:val="none" w:sz="0" w:space="0" w:color="auto"/>
            <w:right w:val="none" w:sz="0" w:space="0" w:color="auto"/>
          </w:divBdr>
        </w:div>
        <w:div w:id="1666855168">
          <w:marLeft w:val="640"/>
          <w:marRight w:val="0"/>
          <w:marTop w:val="0"/>
          <w:marBottom w:val="0"/>
          <w:divBdr>
            <w:top w:val="none" w:sz="0" w:space="0" w:color="auto"/>
            <w:left w:val="none" w:sz="0" w:space="0" w:color="auto"/>
            <w:bottom w:val="none" w:sz="0" w:space="0" w:color="auto"/>
            <w:right w:val="none" w:sz="0" w:space="0" w:color="auto"/>
          </w:divBdr>
        </w:div>
        <w:div w:id="1814055683">
          <w:marLeft w:val="640"/>
          <w:marRight w:val="0"/>
          <w:marTop w:val="0"/>
          <w:marBottom w:val="0"/>
          <w:divBdr>
            <w:top w:val="none" w:sz="0" w:space="0" w:color="auto"/>
            <w:left w:val="none" w:sz="0" w:space="0" w:color="auto"/>
            <w:bottom w:val="none" w:sz="0" w:space="0" w:color="auto"/>
            <w:right w:val="none" w:sz="0" w:space="0" w:color="auto"/>
          </w:divBdr>
        </w:div>
        <w:div w:id="1670600418">
          <w:marLeft w:val="640"/>
          <w:marRight w:val="0"/>
          <w:marTop w:val="0"/>
          <w:marBottom w:val="0"/>
          <w:divBdr>
            <w:top w:val="none" w:sz="0" w:space="0" w:color="auto"/>
            <w:left w:val="none" w:sz="0" w:space="0" w:color="auto"/>
            <w:bottom w:val="none" w:sz="0" w:space="0" w:color="auto"/>
            <w:right w:val="none" w:sz="0" w:space="0" w:color="auto"/>
          </w:divBdr>
        </w:div>
        <w:div w:id="898246958">
          <w:marLeft w:val="640"/>
          <w:marRight w:val="0"/>
          <w:marTop w:val="0"/>
          <w:marBottom w:val="0"/>
          <w:divBdr>
            <w:top w:val="none" w:sz="0" w:space="0" w:color="auto"/>
            <w:left w:val="none" w:sz="0" w:space="0" w:color="auto"/>
            <w:bottom w:val="none" w:sz="0" w:space="0" w:color="auto"/>
            <w:right w:val="none" w:sz="0" w:space="0" w:color="auto"/>
          </w:divBdr>
        </w:div>
        <w:div w:id="1886329605">
          <w:marLeft w:val="640"/>
          <w:marRight w:val="0"/>
          <w:marTop w:val="0"/>
          <w:marBottom w:val="0"/>
          <w:divBdr>
            <w:top w:val="none" w:sz="0" w:space="0" w:color="auto"/>
            <w:left w:val="none" w:sz="0" w:space="0" w:color="auto"/>
            <w:bottom w:val="none" w:sz="0" w:space="0" w:color="auto"/>
            <w:right w:val="none" w:sz="0" w:space="0" w:color="auto"/>
          </w:divBdr>
        </w:div>
        <w:div w:id="242490240">
          <w:marLeft w:val="640"/>
          <w:marRight w:val="0"/>
          <w:marTop w:val="0"/>
          <w:marBottom w:val="0"/>
          <w:divBdr>
            <w:top w:val="none" w:sz="0" w:space="0" w:color="auto"/>
            <w:left w:val="none" w:sz="0" w:space="0" w:color="auto"/>
            <w:bottom w:val="none" w:sz="0" w:space="0" w:color="auto"/>
            <w:right w:val="none" w:sz="0" w:space="0" w:color="auto"/>
          </w:divBdr>
        </w:div>
        <w:div w:id="266548840">
          <w:marLeft w:val="640"/>
          <w:marRight w:val="0"/>
          <w:marTop w:val="0"/>
          <w:marBottom w:val="0"/>
          <w:divBdr>
            <w:top w:val="none" w:sz="0" w:space="0" w:color="auto"/>
            <w:left w:val="none" w:sz="0" w:space="0" w:color="auto"/>
            <w:bottom w:val="none" w:sz="0" w:space="0" w:color="auto"/>
            <w:right w:val="none" w:sz="0" w:space="0" w:color="auto"/>
          </w:divBdr>
        </w:div>
        <w:div w:id="1004476270">
          <w:marLeft w:val="640"/>
          <w:marRight w:val="0"/>
          <w:marTop w:val="0"/>
          <w:marBottom w:val="0"/>
          <w:divBdr>
            <w:top w:val="none" w:sz="0" w:space="0" w:color="auto"/>
            <w:left w:val="none" w:sz="0" w:space="0" w:color="auto"/>
            <w:bottom w:val="none" w:sz="0" w:space="0" w:color="auto"/>
            <w:right w:val="none" w:sz="0" w:space="0" w:color="auto"/>
          </w:divBdr>
        </w:div>
        <w:div w:id="1943537518">
          <w:marLeft w:val="640"/>
          <w:marRight w:val="0"/>
          <w:marTop w:val="0"/>
          <w:marBottom w:val="0"/>
          <w:divBdr>
            <w:top w:val="none" w:sz="0" w:space="0" w:color="auto"/>
            <w:left w:val="none" w:sz="0" w:space="0" w:color="auto"/>
            <w:bottom w:val="none" w:sz="0" w:space="0" w:color="auto"/>
            <w:right w:val="none" w:sz="0" w:space="0" w:color="auto"/>
          </w:divBdr>
        </w:div>
        <w:div w:id="365178929">
          <w:marLeft w:val="640"/>
          <w:marRight w:val="0"/>
          <w:marTop w:val="0"/>
          <w:marBottom w:val="0"/>
          <w:divBdr>
            <w:top w:val="none" w:sz="0" w:space="0" w:color="auto"/>
            <w:left w:val="none" w:sz="0" w:space="0" w:color="auto"/>
            <w:bottom w:val="none" w:sz="0" w:space="0" w:color="auto"/>
            <w:right w:val="none" w:sz="0" w:space="0" w:color="auto"/>
          </w:divBdr>
        </w:div>
        <w:div w:id="1765373331">
          <w:marLeft w:val="640"/>
          <w:marRight w:val="0"/>
          <w:marTop w:val="0"/>
          <w:marBottom w:val="0"/>
          <w:divBdr>
            <w:top w:val="none" w:sz="0" w:space="0" w:color="auto"/>
            <w:left w:val="none" w:sz="0" w:space="0" w:color="auto"/>
            <w:bottom w:val="none" w:sz="0" w:space="0" w:color="auto"/>
            <w:right w:val="none" w:sz="0" w:space="0" w:color="auto"/>
          </w:divBdr>
        </w:div>
        <w:div w:id="1134106010">
          <w:marLeft w:val="640"/>
          <w:marRight w:val="0"/>
          <w:marTop w:val="0"/>
          <w:marBottom w:val="0"/>
          <w:divBdr>
            <w:top w:val="none" w:sz="0" w:space="0" w:color="auto"/>
            <w:left w:val="none" w:sz="0" w:space="0" w:color="auto"/>
            <w:bottom w:val="none" w:sz="0" w:space="0" w:color="auto"/>
            <w:right w:val="none" w:sz="0" w:space="0" w:color="auto"/>
          </w:divBdr>
        </w:div>
        <w:div w:id="1322538315">
          <w:marLeft w:val="640"/>
          <w:marRight w:val="0"/>
          <w:marTop w:val="0"/>
          <w:marBottom w:val="0"/>
          <w:divBdr>
            <w:top w:val="none" w:sz="0" w:space="0" w:color="auto"/>
            <w:left w:val="none" w:sz="0" w:space="0" w:color="auto"/>
            <w:bottom w:val="none" w:sz="0" w:space="0" w:color="auto"/>
            <w:right w:val="none" w:sz="0" w:space="0" w:color="auto"/>
          </w:divBdr>
        </w:div>
        <w:div w:id="1222181784">
          <w:marLeft w:val="640"/>
          <w:marRight w:val="0"/>
          <w:marTop w:val="0"/>
          <w:marBottom w:val="0"/>
          <w:divBdr>
            <w:top w:val="none" w:sz="0" w:space="0" w:color="auto"/>
            <w:left w:val="none" w:sz="0" w:space="0" w:color="auto"/>
            <w:bottom w:val="none" w:sz="0" w:space="0" w:color="auto"/>
            <w:right w:val="none" w:sz="0" w:space="0" w:color="auto"/>
          </w:divBdr>
        </w:div>
        <w:div w:id="1786121649">
          <w:marLeft w:val="640"/>
          <w:marRight w:val="0"/>
          <w:marTop w:val="0"/>
          <w:marBottom w:val="0"/>
          <w:divBdr>
            <w:top w:val="none" w:sz="0" w:space="0" w:color="auto"/>
            <w:left w:val="none" w:sz="0" w:space="0" w:color="auto"/>
            <w:bottom w:val="none" w:sz="0" w:space="0" w:color="auto"/>
            <w:right w:val="none" w:sz="0" w:space="0" w:color="auto"/>
          </w:divBdr>
        </w:div>
        <w:div w:id="1211379539">
          <w:marLeft w:val="640"/>
          <w:marRight w:val="0"/>
          <w:marTop w:val="0"/>
          <w:marBottom w:val="0"/>
          <w:divBdr>
            <w:top w:val="none" w:sz="0" w:space="0" w:color="auto"/>
            <w:left w:val="none" w:sz="0" w:space="0" w:color="auto"/>
            <w:bottom w:val="none" w:sz="0" w:space="0" w:color="auto"/>
            <w:right w:val="none" w:sz="0" w:space="0" w:color="auto"/>
          </w:divBdr>
        </w:div>
        <w:div w:id="159318682">
          <w:marLeft w:val="640"/>
          <w:marRight w:val="0"/>
          <w:marTop w:val="0"/>
          <w:marBottom w:val="0"/>
          <w:divBdr>
            <w:top w:val="none" w:sz="0" w:space="0" w:color="auto"/>
            <w:left w:val="none" w:sz="0" w:space="0" w:color="auto"/>
            <w:bottom w:val="none" w:sz="0" w:space="0" w:color="auto"/>
            <w:right w:val="none" w:sz="0" w:space="0" w:color="auto"/>
          </w:divBdr>
        </w:div>
        <w:div w:id="1150562173">
          <w:marLeft w:val="640"/>
          <w:marRight w:val="0"/>
          <w:marTop w:val="0"/>
          <w:marBottom w:val="0"/>
          <w:divBdr>
            <w:top w:val="none" w:sz="0" w:space="0" w:color="auto"/>
            <w:left w:val="none" w:sz="0" w:space="0" w:color="auto"/>
            <w:bottom w:val="none" w:sz="0" w:space="0" w:color="auto"/>
            <w:right w:val="none" w:sz="0" w:space="0" w:color="auto"/>
          </w:divBdr>
        </w:div>
        <w:div w:id="1552040575">
          <w:marLeft w:val="640"/>
          <w:marRight w:val="0"/>
          <w:marTop w:val="0"/>
          <w:marBottom w:val="0"/>
          <w:divBdr>
            <w:top w:val="none" w:sz="0" w:space="0" w:color="auto"/>
            <w:left w:val="none" w:sz="0" w:space="0" w:color="auto"/>
            <w:bottom w:val="none" w:sz="0" w:space="0" w:color="auto"/>
            <w:right w:val="none" w:sz="0" w:space="0" w:color="auto"/>
          </w:divBdr>
        </w:div>
        <w:div w:id="730420277">
          <w:marLeft w:val="640"/>
          <w:marRight w:val="0"/>
          <w:marTop w:val="0"/>
          <w:marBottom w:val="0"/>
          <w:divBdr>
            <w:top w:val="none" w:sz="0" w:space="0" w:color="auto"/>
            <w:left w:val="none" w:sz="0" w:space="0" w:color="auto"/>
            <w:bottom w:val="none" w:sz="0" w:space="0" w:color="auto"/>
            <w:right w:val="none" w:sz="0" w:space="0" w:color="auto"/>
          </w:divBdr>
        </w:div>
        <w:div w:id="405344231">
          <w:marLeft w:val="640"/>
          <w:marRight w:val="0"/>
          <w:marTop w:val="0"/>
          <w:marBottom w:val="0"/>
          <w:divBdr>
            <w:top w:val="none" w:sz="0" w:space="0" w:color="auto"/>
            <w:left w:val="none" w:sz="0" w:space="0" w:color="auto"/>
            <w:bottom w:val="none" w:sz="0" w:space="0" w:color="auto"/>
            <w:right w:val="none" w:sz="0" w:space="0" w:color="auto"/>
          </w:divBdr>
        </w:div>
        <w:div w:id="292638749">
          <w:marLeft w:val="640"/>
          <w:marRight w:val="0"/>
          <w:marTop w:val="0"/>
          <w:marBottom w:val="0"/>
          <w:divBdr>
            <w:top w:val="none" w:sz="0" w:space="0" w:color="auto"/>
            <w:left w:val="none" w:sz="0" w:space="0" w:color="auto"/>
            <w:bottom w:val="none" w:sz="0" w:space="0" w:color="auto"/>
            <w:right w:val="none" w:sz="0" w:space="0" w:color="auto"/>
          </w:divBdr>
        </w:div>
        <w:div w:id="202836063">
          <w:marLeft w:val="640"/>
          <w:marRight w:val="0"/>
          <w:marTop w:val="0"/>
          <w:marBottom w:val="0"/>
          <w:divBdr>
            <w:top w:val="none" w:sz="0" w:space="0" w:color="auto"/>
            <w:left w:val="none" w:sz="0" w:space="0" w:color="auto"/>
            <w:bottom w:val="none" w:sz="0" w:space="0" w:color="auto"/>
            <w:right w:val="none" w:sz="0" w:space="0" w:color="auto"/>
          </w:divBdr>
        </w:div>
        <w:div w:id="1052189454">
          <w:marLeft w:val="640"/>
          <w:marRight w:val="0"/>
          <w:marTop w:val="0"/>
          <w:marBottom w:val="0"/>
          <w:divBdr>
            <w:top w:val="none" w:sz="0" w:space="0" w:color="auto"/>
            <w:left w:val="none" w:sz="0" w:space="0" w:color="auto"/>
            <w:bottom w:val="none" w:sz="0" w:space="0" w:color="auto"/>
            <w:right w:val="none" w:sz="0" w:space="0" w:color="auto"/>
          </w:divBdr>
        </w:div>
      </w:divsChild>
    </w:div>
    <w:div w:id="1917322731">
      <w:bodyDiv w:val="1"/>
      <w:marLeft w:val="0"/>
      <w:marRight w:val="0"/>
      <w:marTop w:val="0"/>
      <w:marBottom w:val="0"/>
      <w:divBdr>
        <w:top w:val="none" w:sz="0" w:space="0" w:color="auto"/>
        <w:left w:val="none" w:sz="0" w:space="0" w:color="auto"/>
        <w:bottom w:val="none" w:sz="0" w:space="0" w:color="auto"/>
        <w:right w:val="none" w:sz="0" w:space="0" w:color="auto"/>
      </w:divBdr>
    </w:div>
    <w:div w:id="1918055249">
      <w:bodyDiv w:val="1"/>
      <w:marLeft w:val="0"/>
      <w:marRight w:val="0"/>
      <w:marTop w:val="0"/>
      <w:marBottom w:val="0"/>
      <w:divBdr>
        <w:top w:val="none" w:sz="0" w:space="0" w:color="auto"/>
        <w:left w:val="none" w:sz="0" w:space="0" w:color="auto"/>
        <w:bottom w:val="none" w:sz="0" w:space="0" w:color="auto"/>
        <w:right w:val="none" w:sz="0" w:space="0" w:color="auto"/>
      </w:divBdr>
      <w:divsChild>
        <w:div w:id="1524786771">
          <w:marLeft w:val="640"/>
          <w:marRight w:val="0"/>
          <w:marTop w:val="0"/>
          <w:marBottom w:val="0"/>
          <w:divBdr>
            <w:top w:val="none" w:sz="0" w:space="0" w:color="auto"/>
            <w:left w:val="none" w:sz="0" w:space="0" w:color="auto"/>
            <w:bottom w:val="none" w:sz="0" w:space="0" w:color="auto"/>
            <w:right w:val="none" w:sz="0" w:space="0" w:color="auto"/>
          </w:divBdr>
        </w:div>
        <w:div w:id="881215674">
          <w:marLeft w:val="640"/>
          <w:marRight w:val="0"/>
          <w:marTop w:val="0"/>
          <w:marBottom w:val="0"/>
          <w:divBdr>
            <w:top w:val="none" w:sz="0" w:space="0" w:color="auto"/>
            <w:left w:val="none" w:sz="0" w:space="0" w:color="auto"/>
            <w:bottom w:val="none" w:sz="0" w:space="0" w:color="auto"/>
            <w:right w:val="none" w:sz="0" w:space="0" w:color="auto"/>
          </w:divBdr>
        </w:div>
        <w:div w:id="656304553">
          <w:marLeft w:val="640"/>
          <w:marRight w:val="0"/>
          <w:marTop w:val="0"/>
          <w:marBottom w:val="0"/>
          <w:divBdr>
            <w:top w:val="none" w:sz="0" w:space="0" w:color="auto"/>
            <w:left w:val="none" w:sz="0" w:space="0" w:color="auto"/>
            <w:bottom w:val="none" w:sz="0" w:space="0" w:color="auto"/>
            <w:right w:val="none" w:sz="0" w:space="0" w:color="auto"/>
          </w:divBdr>
        </w:div>
        <w:div w:id="706294220">
          <w:marLeft w:val="640"/>
          <w:marRight w:val="0"/>
          <w:marTop w:val="0"/>
          <w:marBottom w:val="0"/>
          <w:divBdr>
            <w:top w:val="none" w:sz="0" w:space="0" w:color="auto"/>
            <w:left w:val="none" w:sz="0" w:space="0" w:color="auto"/>
            <w:bottom w:val="none" w:sz="0" w:space="0" w:color="auto"/>
            <w:right w:val="none" w:sz="0" w:space="0" w:color="auto"/>
          </w:divBdr>
        </w:div>
        <w:div w:id="1786464277">
          <w:marLeft w:val="640"/>
          <w:marRight w:val="0"/>
          <w:marTop w:val="0"/>
          <w:marBottom w:val="0"/>
          <w:divBdr>
            <w:top w:val="none" w:sz="0" w:space="0" w:color="auto"/>
            <w:left w:val="none" w:sz="0" w:space="0" w:color="auto"/>
            <w:bottom w:val="none" w:sz="0" w:space="0" w:color="auto"/>
            <w:right w:val="none" w:sz="0" w:space="0" w:color="auto"/>
          </w:divBdr>
        </w:div>
        <w:div w:id="1622957753">
          <w:marLeft w:val="640"/>
          <w:marRight w:val="0"/>
          <w:marTop w:val="0"/>
          <w:marBottom w:val="0"/>
          <w:divBdr>
            <w:top w:val="none" w:sz="0" w:space="0" w:color="auto"/>
            <w:left w:val="none" w:sz="0" w:space="0" w:color="auto"/>
            <w:bottom w:val="none" w:sz="0" w:space="0" w:color="auto"/>
            <w:right w:val="none" w:sz="0" w:space="0" w:color="auto"/>
          </w:divBdr>
        </w:div>
        <w:div w:id="94134419">
          <w:marLeft w:val="640"/>
          <w:marRight w:val="0"/>
          <w:marTop w:val="0"/>
          <w:marBottom w:val="0"/>
          <w:divBdr>
            <w:top w:val="none" w:sz="0" w:space="0" w:color="auto"/>
            <w:left w:val="none" w:sz="0" w:space="0" w:color="auto"/>
            <w:bottom w:val="none" w:sz="0" w:space="0" w:color="auto"/>
            <w:right w:val="none" w:sz="0" w:space="0" w:color="auto"/>
          </w:divBdr>
        </w:div>
        <w:div w:id="187451537">
          <w:marLeft w:val="640"/>
          <w:marRight w:val="0"/>
          <w:marTop w:val="0"/>
          <w:marBottom w:val="0"/>
          <w:divBdr>
            <w:top w:val="none" w:sz="0" w:space="0" w:color="auto"/>
            <w:left w:val="none" w:sz="0" w:space="0" w:color="auto"/>
            <w:bottom w:val="none" w:sz="0" w:space="0" w:color="auto"/>
            <w:right w:val="none" w:sz="0" w:space="0" w:color="auto"/>
          </w:divBdr>
        </w:div>
        <w:div w:id="76172328">
          <w:marLeft w:val="640"/>
          <w:marRight w:val="0"/>
          <w:marTop w:val="0"/>
          <w:marBottom w:val="0"/>
          <w:divBdr>
            <w:top w:val="none" w:sz="0" w:space="0" w:color="auto"/>
            <w:left w:val="none" w:sz="0" w:space="0" w:color="auto"/>
            <w:bottom w:val="none" w:sz="0" w:space="0" w:color="auto"/>
            <w:right w:val="none" w:sz="0" w:space="0" w:color="auto"/>
          </w:divBdr>
        </w:div>
        <w:div w:id="1255017852">
          <w:marLeft w:val="640"/>
          <w:marRight w:val="0"/>
          <w:marTop w:val="0"/>
          <w:marBottom w:val="0"/>
          <w:divBdr>
            <w:top w:val="none" w:sz="0" w:space="0" w:color="auto"/>
            <w:left w:val="none" w:sz="0" w:space="0" w:color="auto"/>
            <w:bottom w:val="none" w:sz="0" w:space="0" w:color="auto"/>
            <w:right w:val="none" w:sz="0" w:space="0" w:color="auto"/>
          </w:divBdr>
        </w:div>
        <w:div w:id="1472870155">
          <w:marLeft w:val="640"/>
          <w:marRight w:val="0"/>
          <w:marTop w:val="0"/>
          <w:marBottom w:val="0"/>
          <w:divBdr>
            <w:top w:val="none" w:sz="0" w:space="0" w:color="auto"/>
            <w:left w:val="none" w:sz="0" w:space="0" w:color="auto"/>
            <w:bottom w:val="none" w:sz="0" w:space="0" w:color="auto"/>
            <w:right w:val="none" w:sz="0" w:space="0" w:color="auto"/>
          </w:divBdr>
        </w:div>
        <w:div w:id="1050031571">
          <w:marLeft w:val="640"/>
          <w:marRight w:val="0"/>
          <w:marTop w:val="0"/>
          <w:marBottom w:val="0"/>
          <w:divBdr>
            <w:top w:val="none" w:sz="0" w:space="0" w:color="auto"/>
            <w:left w:val="none" w:sz="0" w:space="0" w:color="auto"/>
            <w:bottom w:val="none" w:sz="0" w:space="0" w:color="auto"/>
            <w:right w:val="none" w:sz="0" w:space="0" w:color="auto"/>
          </w:divBdr>
        </w:div>
        <w:div w:id="1758362934">
          <w:marLeft w:val="640"/>
          <w:marRight w:val="0"/>
          <w:marTop w:val="0"/>
          <w:marBottom w:val="0"/>
          <w:divBdr>
            <w:top w:val="none" w:sz="0" w:space="0" w:color="auto"/>
            <w:left w:val="none" w:sz="0" w:space="0" w:color="auto"/>
            <w:bottom w:val="none" w:sz="0" w:space="0" w:color="auto"/>
            <w:right w:val="none" w:sz="0" w:space="0" w:color="auto"/>
          </w:divBdr>
        </w:div>
        <w:div w:id="595675940">
          <w:marLeft w:val="640"/>
          <w:marRight w:val="0"/>
          <w:marTop w:val="0"/>
          <w:marBottom w:val="0"/>
          <w:divBdr>
            <w:top w:val="none" w:sz="0" w:space="0" w:color="auto"/>
            <w:left w:val="none" w:sz="0" w:space="0" w:color="auto"/>
            <w:bottom w:val="none" w:sz="0" w:space="0" w:color="auto"/>
            <w:right w:val="none" w:sz="0" w:space="0" w:color="auto"/>
          </w:divBdr>
        </w:div>
        <w:div w:id="1147018907">
          <w:marLeft w:val="640"/>
          <w:marRight w:val="0"/>
          <w:marTop w:val="0"/>
          <w:marBottom w:val="0"/>
          <w:divBdr>
            <w:top w:val="none" w:sz="0" w:space="0" w:color="auto"/>
            <w:left w:val="none" w:sz="0" w:space="0" w:color="auto"/>
            <w:bottom w:val="none" w:sz="0" w:space="0" w:color="auto"/>
            <w:right w:val="none" w:sz="0" w:space="0" w:color="auto"/>
          </w:divBdr>
        </w:div>
        <w:div w:id="1057242306">
          <w:marLeft w:val="640"/>
          <w:marRight w:val="0"/>
          <w:marTop w:val="0"/>
          <w:marBottom w:val="0"/>
          <w:divBdr>
            <w:top w:val="none" w:sz="0" w:space="0" w:color="auto"/>
            <w:left w:val="none" w:sz="0" w:space="0" w:color="auto"/>
            <w:bottom w:val="none" w:sz="0" w:space="0" w:color="auto"/>
            <w:right w:val="none" w:sz="0" w:space="0" w:color="auto"/>
          </w:divBdr>
        </w:div>
        <w:div w:id="1897355945">
          <w:marLeft w:val="640"/>
          <w:marRight w:val="0"/>
          <w:marTop w:val="0"/>
          <w:marBottom w:val="0"/>
          <w:divBdr>
            <w:top w:val="none" w:sz="0" w:space="0" w:color="auto"/>
            <w:left w:val="none" w:sz="0" w:space="0" w:color="auto"/>
            <w:bottom w:val="none" w:sz="0" w:space="0" w:color="auto"/>
            <w:right w:val="none" w:sz="0" w:space="0" w:color="auto"/>
          </w:divBdr>
        </w:div>
        <w:div w:id="542331001">
          <w:marLeft w:val="640"/>
          <w:marRight w:val="0"/>
          <w:marTop w:val="0"/>
          <w:marBottom w:val="0"/>
          <w:divBdr>
            <w:top w:val="none" w:sz="0" w:space="0" w:color="auto"/>
            <w:left w:val="none" w:sz="0" w:space="0" w:color="auto"/>
            <w:bottom w:val="none" w:sz="0" w:space="0" w:color="auto"/>
            <w:right w:val="none" w:sz="0" w:space="0" w:color="auto"/>
          </w:divBdr>
        </w:div>
        <w:div w:id="1415469333">
          <w:marLeft w:val="640"/>
          <w:marRight w:val="0"/>
          <w:marTop w:val="0"/>
          <w:marBottom w:val="0"/>
          <w:divBdr>
            <w:top w:val="none" w:sz="0" w:space="0" w:color="auto"/>
            <w:left w:val="none" w:sz="0" w:space="0" w:color="auto"/>
            <w:bottom w:val="none" w:sz="0" w:space="0" w:color="auto"/>
            <w:right w:val="none" w:sz="0" w:space="0" w:color="auto"/>
          </w:divBdr>
        </w:div>
        <w:div w:id="185675458">
          <w:marLeft w:val="640"/>
          <w:marRight w:val="0"/>
          <w:marTop w:val="0"/>
          <w:marBottom w:val="0"/>
          <w:divBdr>
            <w:top w:val="none" w:sz="0" w:space="0" w:color="auto"/>
            <w:left w:val="none" w:sz="0" w:space="0" w:color="auto"/>
            <w:bottom w:val="none" w:sz="0" w:space="0" w:color="auto"/>
            <w:right w:val="none" w:sz="0" w:space="0" w:color="auto"/>
          </w:divBdr>
        </w:div>
        <w:div w:id="1675105034">
          <w:marLeft w:val="640"/>
          <w:marRight w:val="0"/>
          <w:marTop w:val="0"/>
          <w:marBottom w:val="0"/>
          <w:divBdr>
            <w:top w:val="none" w:sz="0" w:space="0" w:color="auto"/>
            <w:left w:val="none" w:sz="0" w:space="0" w:color="auto"/>
            <w:bottom w:val="none" w:sz="0" w:space="0" w:color="auto"/>
            <w:right w:val="none" w:sz="0" w:space="0" w:color="auto"/>
          </w:divBdr>
        </w:div>
        <w:div w:id="1695762341">
          <w:marLeft w:val="640"/>
          <w:marRight w:val="0"/>
          <w:marTop w:val="0"/>
          <w:marBottom w:val="0"/>
          <w:divBdr>
            <w:top w:val="none" w:sz="0" w:space="0" w:color="auto"/>
            <w:left w:val="none" w:sz="0" w:space="0" w:color="auto"/>
            <w:bottom w:val="none" w:sz="0" w:space="0" w:color="auto"/>
            <w:right w:val="none" w:sz="0" w:space="0" w:color="auto"/>
          </w:divBdr>
        </w:div>
        <w:div w:id="531454896">
          <w:marLeft w:val="640"/>
          <w:marRight w:val="0"/>
          <w:marTop w:val="0"/>
          <w:marBottom w:val="0"/>
          <w:divBdr>
            <w:top w:val="none" w:sz="0" w:space="0" w:color="auto"/>
            <w:left w:val="none" w:sz="0" w:space="0" w:color="auto"/>
            <w:bottom w:val="none" w:sz="0" w:space="0" w:color="auto"/>
            <w:right w:val="none" w:sz="0" w:space="0" w:color="auto"/>
          </w:divBdr>
        </w:div>
        <w:div w:id="272589021">
          <w:marLeft w:val="640"/>
          <w:marRight w:val="0"/>
          <w:marTop w:val="0"/>
          <w:marBottom w:val="0"/>
          <w:divBdr>
            <w:top w:val="none" w:sz="0" w:space="0" w:color="auto"/>
            <w:left w:val="none" w:sz="0" w:space="0" w:color="auto"/>
            <w:bottom w:val="none" w:sz="0" w:space="0" w:color="auto"/>
            <w:right w:val="none" w:sz="0" w:space="0" w:color="auto"/>
          </w:divBdr>
        </w:div>
        <w:div w:id="809057094">
          <w:marLeft w:val="640"/>
          <w:marRight w:val="0"/>
          <w:marTop w:val="0"/>
          <w:marBottom w:val="0"/>
          <w:divBdr>
            <w:top w:val="none" w:sz="0" w:space="0" w:color="auto"/>
            <w:left w:val="none" w:sz="0" w:space="0" w:color="auto"/>
            <w:bottom w:val="none" w:sz="0" w:space="0" w:color="auto"/>
            <w:right w:val="none" w:sz="0" w:space="0" w:color="auto"/>
          </w:divBdr>
        </w:div>
        <w:div w:id="330446723">
          <w:marLeft w:val="640"/>
          <w:marRight w:val="0"/>
          <w:marTop w:val="0"/>
          <w:marBottom w:val="0"/>
          <w:divBdr>
            <w:top w:val="none" w:sz="0" w:space="0" w:color="auto"/>
            <w:left w:val="none" w:sz="0" w:space="0" w:color="auto"/>
            <w:bottom w:val="none" w:sz="0" w:space="0" w:color="auto"/>
            <w:right w:val="none" w:sz="0" w:space="0" w:color="auto"/>
          </w:divBdr>
        </w:div>
        <w:div w:id="791746103">
          <w:marLeft w:val="640"/>
          <w:marRight w:val="0"/>
          <w:marTop w:val="0"/>
          <w:marBottom w:val="0"/>
          <w:divBdr>
            <w:top w:val="none" w:sz="0" w:space="0" w:color="auto"/>
            <w:left w:val="none" w:sz="0" w:space="0" w:color="auto"/>
            <w:bottom w:val="none" w:sz="0" w:space="0" w:color="auto"/>
            <w:right w:val="none" w:sz="0" w:space="0" w:color="auto"/>
          </w:divBdr>
        </w:div>
        <w:div w:id="1269968672">
          <w:marLeft w:val="640"/>
          <w:marRight w:val="0"/>
          <w:marTop w:val="0"/>
          <w:marBottom w:val="0"/>
          <w:divBdr>
            <w:top w:val="none" w:sz="0" w:space="0" w:color="auto"/>
            <w:left w:val="none" w:sz="0" w:space="0" w:color="auto"/>
            <w:bottom w:val="none" w:sz="0" w:space="0" w:color="auto"/>
            <w:right w:val="none" w:sz="0" w:space="0" w:color="auto"/>
          </w:divBdr>
        </w:div>
        <w:div w:id="1966154878">
          <w:marLeft w:val="640"/>
          <w:marRight w:val="0"/>
          <w:marTop w:val="0"/>
          <w:marBottom w:val="0"/>
          <w:divBdr>
            <w:top w:val="none" w:sz="0" w:space="0" w:color="auto"/>
            <w:left w:val="none" w:sz="0" w:space="0" w:color="auto"/>
            <w:bottom w:val="none" w:sz="0" w:space="0" w:color="auto"/>
            <w:right w:val="none" w:sz="0" w:space="0" w:color="auto"/>
          </w:divBdr>
        </w:div>
        <w:div w:id="196741113">
          <w:marLeft w:val="640"/>
          <w:marRight w:val="0"/>
          <w:marTop w:val="0"/>
          <w:marBottom w:val="0"/>
          <w:divBdr>
            <w:top w:val="none" w:sz="0" w:space="0" w:color="auto"/>
            <w:left w:val="none" w:sz="0" w:space="0" w:color="auto"/>
            <w:bottom w:val="none" w:sz="0" w:space="0" w:color="auto"/>
            <w:right w:val="none" w:sz="0" w:space="0" w:color="auto"/>
          </w:divBdr>
        </w:div>
      </w:divsChild>
    </w:div>
    <w:div w:id="1922332656">
      <w:bodyDiv w:val="1"/>
      <w:marLeft w:val="0"/>
      <w:marRight w:val="0"/>
      <w:marTop w:val="0"/>
      <w:marBottom w:val="0"/>
      <w:divBdr>
        <w:top w:val="none" w:sz="0" w:space="0" w:color="auto"/>
        <w:left w:val="none" w:sz="0" w:space="0" w:color="auto"/>
        <w:bottom w:val="none" w:sz="0" w:space="0" w:color="auto"/>
        <w:right w:val="none" w:sz="0" w:space="0" w:color="auto"/>
      </w:divBdr>
    </w:div>
    <w:div w:id="1924100194">
      <w:bodyDiv w:val="1"/>
      <w:marLeft w:val="0"/>
      <w:marRight w:val="0"/>
      <w:marTop w:val="0"/>
      <w:marBottom w:val="0"/>
      <w:divBdr>
        <w:top w:val="none" w:sz="0" w:space="0" w:color="auto"/>
        <w:left w:val="none" w:sz="0" w:space="0" w:color="auto"/>
        <w:bottom w:val="none" w:sz="0" w:space="0" w:color="auto"/>
        <w:right w:val="none" w:sz="0" w:space="0" w:color="auto"/>
      </w:divBdr>
      <w:divsChild>
        <w:div w:id="691222230">
          <w:marLeft w:val="640"/>
          <w:marRight w:val="0"/>
          <w:marTop w:val="0"/>
          <w:marBottom w:val="0"/>
          <w:divBdr>
            <w:top w:val="none" w:sz="0" w:space="0" w:color="auto"/>
            <w:left w:val="none" w:sz="0" w:space="0" w:color="auto"/>
            <w:bottom w:val="none" w:sz="0" w:space="0" w:color="auto"/>
            <w:right w:val="none" w:sz="0" w:space="0" w:color="auto"/>
          </w:divBdr>
        </w:div>
        <w:div w:id="1368068496">
          <w:marLeft w:val="640"/>
          <w:marRight w:val="0"/>
          <w:marTop w:val="0"/>
          <w:marBottom w:val="0"/>
          <w:divBdr>
            <w:top w:val="none" w:sz="0" w:space="0" w:color="auto"/>
            <w:left w:val="none" w:sz="0" w:space="0" w:color="auto"/>
            <w:bottom w:val="none" w:sz="0" w:space="0" w:color="auto"/>
            <w:right w:val="none" w:sz="0" w:space="0" w:color="auto"/>
          </w:divBdr>
        </w:div>
        <w:div w:id="1039742696">
          <w:marLeft w:val="640"/>
          <w:marRight w:val="0"/>
          <w:marTop w:val="0"/>
          <w:marBottom w:val="0"/>
          <w:divBdr>
            <w:top w:val="none" w:sz="0" w:space="0" w:color="auto"/>
            <w:left w:val="none" w:sz="0" w:space="0" w:color="auto"/>
            <w:bottom w:val="none" w:sz="0" w:space="0" w:color="auto"/>
            <w:right w:val="none" w:sz="0" w:space="0" w:color="auto"/>
          </w:divBdr>
        </w:div>
        <w:div w:id="1818761307">
          <w:marLeft w:val="640"/>
          <w:marRight w:val="0"/>
          <w:marTop w:val="0"/>
          <w:marBottom w:val="0"/>
          <w:divBdr>
            <w:top w:val="none" w:sz="0" w:space="0" w:color="auto"/>
            <w:left w:val="none" w:sz="0" w:space="0" w:color="auto"/>
            <w:bottom w:val="none" w:sz="0" w:space="0" w:color="auto"/>
            <w:right w:val="none" w:sz="0" w:space="0" w:color="auto"/>
          </w:divBdr>
        </w:div>
        <w:div w:id="1590503774">
          <w:marLeft w:val="640"/>
          <w:marRight w:val="0"/>
          <w:marTop w:val="0"/>
          <w:marBottom w:val="0"/>
          <w:divBdr>
            <w:top w:val="none" w:sz="0" w:space="0" w:color="auto"/>
            <w:left w:val="none" w:sz="0" w:space="0" w:color="auto"/>
            <w:bottom w:val="none" w:sz="0" w:space="0" w:color="auto"/>
            <w:right w:val="none" w:sz="0" w:space="0" w:color="auto"/>
          </w:divBdr>
        </w:div>
        <w:div w:id="355932261">
          <w:marLeft w:val="640"/>
          <w:marRight w:val="0"/>
          <w:marTop w:val="0"/>
          <w:marBottom w:val="0"/>
          <w:divBdr>
            <w:top w:val="none" w:sz="0" w:space="0" w:color="auto"/>
            <w:left w:val="none" w:sz="0" w:space="0" w:color="auto"/>
            <w:bottom w:val="none" w:sz="0" w:space="0" w:color="auto"/>
            <w:right w:val="none" w:sz="0" w:space="0" w:color="auto"/>
          </w:divBdr>
        </w:div>
        <w:div w:id="1619873116">
          <w:marLeft w:val="640"/>
          <w:marRight w:val="0"/>
          <w:marTop w:val="0"/>
          <w:marBottom w:val="0"/>
          <w:divBdr>
            <w:top w:val="none" w:sz="0" w:space="0" w:color="auto"/>
            <w:left w:val="none" w:sz="0" w:space="0" w:color="auto"/>
            <w:bottom w:val="none" w:sz="0" w:space="0" w:color="auto"/>
            <w:right w:val="none" w:sz="0" w:space="0" w:color="auto"/>
          </w:divBdr>
        </w:div>
        <w:div w:id="1522476571">
          <w:marLeft w:val="640"/>
          <w:marRight w:val="0"/>
          <w:marTop w:val="0"/>
          <w:marBottom w:val="0"/>
          <w:divBdr>
            <w:top w:val="none" w:sz="0" w:space="0" w:color="auto"/>
            <w:left w:val="none" w:sz="0" w:space="0" w:color="auto"/>
            <w:bottom w:val="none" w:sz="0" w:space="0" w:color="auto"/>
            <w:right w:val="none" w:sz="0" w:space="0" w:color="auto"/>
          </w:divBdr>
        </w:div>
        <w:div w:id="1647197840">
          <w:marLeft w:val="640"/>
          <w:marRight w:val="0"/>
          <w:marTop w:val="0"/>
          <w:marBottom w:val="0"/>
          <w:divBdr>
            <w:top w:val="none" w:sz="0" w:space="0" w:color="auto"/>
            <w:left w:val="none" w:sz="0" w:space="0" w:color="auto"/>
            <w:bottom w:val="none" w:sz="0" w:space="0" w:color="auto"/>
            <w:right w:val="none" w:sz="0" w:space="0" w:color="auto"/>
          </w:divBdr>
        </w:div>
        <w:div w:id="1002585361">
          <w:marLeft w:val="640"/>
          <w:marRight w:val="0"/>
          <w:marTop w:val="0"/>
          <w:marBottom w:val="0"/>
          <w:divBdr>
            <w:top w:val="none" w:sz="0" w:space="0" w:color="auto"/>
            <w:left w:val="none" w:sz="0" w:space="0" w:color="auto"/>
            <w:bottom w:val="none" w:sz="0" w:space="0" w:color="auto"/>
            <w:right w:val="none" w:sz="0" w:space="0" w:color="auto"/>
          </w:divBdr>
        </w:div>
        <w:div w:id="1310283808">
          <w:marLeft w:val="640"/>
          <w:marRight w:val="0"/>
          <w:marTop w:val="0"/>
          <w:marBottom w:val="0"/>
          <w:divBdr>
            <w:top w:val="none" w:sz="0" w:space="0" w:color="auto"/>
            <w:left w:val="none" w:sz="0" w:space="0" w:color="auto"/>
            <w:bottom w:val="none" w:sz="0" w:space="0" w:color="auto"/>
            <w:right w:val="none" w:sz="0" w:space="0" w:color="auto"/>
          </w:divBdr>
        </w:div>
        <w:div w:id="1897860427">
          <w:marLeft w:val="640"/>
          <w:marRight w:val="0"/>
          <w:marTop w:val="0"/>
          <w:marBottom w:val="0"/>
          <w:divBdr>
            <w:top w:val="none" w:sz="0" w:space="0" w:color="auto"/>
            <w:left w:val="none" w:sz="0" w:space="0" w:color="auto"/>
            <w:bottom w:val="none" w:sz="0" w:space="0" w:color="auto"/>
            <w:right w:val="none" w:sz="0" w:space="0" w:color="auto"/>
          </w:divBdr>
        </w:div>
        <w:div w:id="2009357794">
          <w:marLeft w:val="640"/>
          <w:marRight w:val="0"/>
          <w:marTop w:val="0"/>
          <w:marBottom w:val="0"/>
          <w:divBdr>
            <w:top w:val="none" w:sz="0" w:space="0" w:color="auto"/>
            <w:left w:val="none" w:sz="0" w:space="0" w:color="auto"/>
            <w:bottom w:val="none" w:sz="0" w:space="0" w:color="auto"/>
            <w:right w:val="none" w:sz="0" w:space="0" w:color="auto"/>
          </w:divBdr>
        </w:div>
        <w:div w:id="1361007411">
          <w:marLeft w:val="640"/>
          <w:marRight w:val="0"/>
          <w:marTop w:val="0"/>
          <w:marBottom w:val="0"/>
          <w:divBdr>
            <w:top w:val="none" w:sz="0" w:space="0" w:color="auto"/>
            <w:left w:val="none" w:sz="0" w:space="0" w:color="auto"/>
            <w:bottom w:val="none" w:sz="0" w:space="0" w:color="auto"/>
            <w:right w:val="none" w:sz="0" w:space="0" w:color="auto"/>
          </w:divBdr>
        </w:div>
        <w:div w:id="1652902250">
          <w:marLeft w:val="640"/>
          <w:marRight w:val="0"/>
          <w:marTop w:val="0"/>
          <w:marBottom w:val="0"/>
          <w:divBdr>
            <w:top w:val="none" w:sz="0" w:space="0" w:color="auto"/>
            <w:left w:val="none" w:sz="0" w:space="0" w:color="auto"/>
            <w:bottom w:val="none" w:sz="0" w:space="0" w:color="auto"/>
            <w:right w:val="none" w:sz="0" w:space="0" w:color="auto"/>
          </w:divBdr>
        </w:div>
        <w:div w:id="17320967">
          <w:marLeft w:val="640"/>
          <w:marRight w:val="0"/>
          <w:marTop w:val="0"/>
          <w:marBottom w:val="0"/>
          <w:divBdr>
            <w:top w:val="none" w:sz="0" w:space="0" w:color="auto"/>
            <w:left w:val="none" w:sz="0" w:space="0" w:color="auto"/>
            <w:bottom w:val="none" w:sz="0" w:space="0" w:color="auto"/>
            <w:right w:val="none" w:sz="0" w:space="0" w:color="auto"/>
          </w:divBdr>
        </w:div>
        <w:div w:id="1448743883">
          <w:marLeft w:val="640"/>
          <w:marRight w:val="0"/>
          <w:marTop w:val="0"/>
          <w:marBottom w:val="0"/>
          <w:divBdr>
            <w:top w:val="none" w:sz="0" w:space="0" w:color="auto"/>
            <w:left w:val="none" w:sz="0" w:space="0" w:color="auto"/>
            <w:bottom w:val="none" w:sz="0" w:space="0" w:color="auto"/>
            <w:right w:val="none" w:sz="0" w:space="0" w:color="auto"/>
          </w:divBdr>
        </w:div>
        <w:div w:id="1769109000">
          <w:marLeft w:val="640"/>
          <w:marRight w:val="0"/>
          <w:marTop w:val="0"/>
          <w:marBottom w:val="0"/>
          <w:divBdr>
            <w:top w:val="none" w:sz="0" w:space="0" w:color="auto"/>
            <w:left w:val="none" w:sz="0" w:space="0" w:color="auto"/>
            <w:bottom w:val="none" w:sz="0" w:space="0" w:color="auto"/>
            <w:right w:val="none" w:sz="0" w:space="0" w:color="auto"/>
          </w:divBdr>
        </w:div>
        <w:div w:id="918562131">
          <w:marLeft w:val="640"/>
          <w:marRight w:val="0"/>
          <w:marTop w:val="0"/>
          <w:marBottom w:val="0"/>
          <w:divBdr>
            <w:top w:val="none" w:sz="0" w:space="0" w:color="auto"/>
            <w:left w:val="none" w:sz="0" w:space="0" w:color="auto"/>
            <w:bottom w:val="none" w:sz="0" w:space="0" w:color="auto"/>
            <w:right w:val="none" w:sz="0" w:space="0" w:color="auto"/>
          </w:divBdr>
        </w:div>
        <w:div w:id="2135325959">
          <w:marLeft w:val="640"/>
          <w:marRight w:val="0"/>
          <w:marTop w:val="0"/>
          <w:marBottom w:val="0"/>
          <w:divBdr>
            <w:top w:val="none" w:sz="0" w:space="0" w:color="auto"/>
            <w:left w:val="none" w:sz="0" w:space="0" w:color="auto"/>
            <w:bottom w:val="none" w:sz="0" w:space="0" w:color="auto"/>
            <w:right w:val="none" w:sz="0" w:space="0" w:color="auto"/>
          </w:divBdr>
        </w:div>
        <w:div w:id="700863346">
          <w:marLeft w:val="640"/>
          <w:marRight w:val="0"/>
          <w:marTop w:val="0"/>
          <w:marBottom w:val="0"/>
          <w:divBdr>
            <w:top w:val="none" w:sz="0" w:space="0" w:color="auto"/>
            <w:left w:val="none" w:sz="0" w:space="0" w:color="auto"/>
            <w:bottom w:val="none" w:sz="0" w:space="0" w:color="auto"/>
            <w:right w:val="none" w:sz="0" w:space="0" w:color="auto"/>
          </w:divBdr>
        </w:div>
        <w:div w:id="1674451507">
          <w:marLeft w:val="640"/>
          <w:marRight w:val="0"/>
          <w:marTop w:val="0"/>
          <w:marBottom w:val="0"/>
          <w:divBdr>
            <w:top w:val="none" w:sz="0" w:space="0" w:color="auto"/>
            <w:left w:val="none" w:sz="0" w:space="0" w:color="auto"/>
            <w:bottom w:val="none" w:sz="0" w:space="0" w:color="auto"/>
            <w:right w:val="none" w:sz="0" w:space="0" w:color="auto"/>
          </w:divBdr>
        </w:div>
        <w:div w:id="645160414">
          <w:marLeft w:val="640"/>
          <w:marRight w:val="0"/>
          <w:marTop w:val="0"/>
          <w:marBottom w:val="0"/>
          <w:divBdr>
            <w:top w:val="none" w:sz="0" w:space="0" w:color="auto"/>
            <w:left w:val="none" w:sz="0" w:space="0" w:color="auto"/>
            <w:bottom w:val="none" w:sz="0" w:space="0" w:color="auto"/>
            <w:right w:val="none" w:sz="0" w:space="0" w:color="auto"/>
          </w:divBdr>
        </w:div>
        <w:div w:id="1025327473">
          <w:marLeft w:val="640"/>
          <w:marRight w:val="0"/>
          <w:marTop w:val="0"/>
          <w:marBottom w:val="0"/>
          <w:divBdr>
            <w:top w:val="none" w:sz="0" w:space="0" w:color="auto"/>
            <w:left w:val="none" w:sz="0" w:space="0" w:color="auto"/>
            <w:bottom w:val="none" w:sz="0" w:space="0" w:color="auto"/>
            <w:right w:val="none" w:sz="0" w:space="0" w:color="auto"/>
          </w:divBdr>
        </w:div>
        <w:div w:id="513233174">
          <w:marLeft w:val="640"/>
          <w:marRight w:val="0"/>
          <w:marTop w:val="0"/>
          <w:marBottom w:val="0"/>
          <w:divBdr>
            <w:top w:val="none" w:sz="0" w:space="0" w:color="auto"/>
            <w:left w:val="none" w:sz="0" w:space="0" w:color="auto"/>
            <w:bottom w:val="none" w:sz="0" w:space="0" w:color="auto"/>
            <w:right w:val="none" w:sz="0" w:space="0" w:color="auto"/>
          </w:divBdr>
        </w:div>
        <w:div w:id="1447961560">
          <w:marLeft w:val="640"/>
          <w:marRight w:val="0"/>
          <w:marTop w:val="0"/>
          <w:marBottom w:val="0"/>
          <w:divBdr>
            <w:top w:val="none" w:sz="0" w:space="0" w:color="auto"/>
            <w:left w:val="none" w:sz="0" w:space="0" w:color="auto"/>
            <w:bottom w:val="none" w:sz="0" w:space="0" w:color="auto"/>
            <w:right w:val="none" w:sz="0" w:space="0" w:color="auto"/>
          </w:divBdr>
        </w:div>
        <w:div w:id="457650292">
          <w:marLeft w:val="640"/>
          <w:marRight w:val="0"/>
          <w:marTop w:val="0"/>
          <w:marBottom w:val="0"/>
          <w:divBdr>
            <w:top w:val="none" w:sz="0" w:space="0" w:color="auto"/>
            <w:left w:val="none" w:sz="0" w:space="0" w:color="auto"/>
            <w:bottom w:val="none" w:sz="0" w:space="0" w:color="auto"/>
            <w:right w:val="none" w:sz="0" w:space="0" w:color="auto"/>
          </w:divBdr>
        </w:div>
      </w:divsChild>
    </w:div>
    <w:div w:id="1928879058">
      <w:bodyDiv w:val="1"/>
      <w:marLeft w:val="0"/>
      <w:marRight w:val="0"/>
      <w:marTop w:val="0"/>
      <w:marBottom w:val="0"/>
      <w:divBdr>
        <w:top w:val="none" w:sz="0" w:space="0" w:color="auto"/>
        <w:left w:val="none" w:sz="0" w:space="0" w:color="auto"/>
        <w:bottom w:val="none" w:sz="0" w:space="0" w:color="auto"/>
        <w:right w:val="none" w:sz="0" w:space="0" w:color="auto"/>
      </w:divBdr>
    </w:div>
    <w:div w:id="1929851660">
      <w:bodyDiv w:val="1"/>
      <w:marLeft w:val="0"/>
      <w:marRight w:val="0"/>
      <w:marTop w:val="0"/>
      <w:marBottom w:val="0"/>
      <w:divBdr>
        <w:top w:val="none" w:sz="0" w:space="0" w:color="auto"/>
        <w:left w:val="none" w:sz="0" w:space="0" w:color="auto"/>
        <w:bottom w:val="none" w:sz="0" w:space="0" w:color="auto"/>
        <w:right w:val="none" w:sz="0" w:space="0" w:color="auto"/>
      </w:divBdr>
    </w:div>
    <w:div w:id="1930194446">
      <w:bodyDiv w:val="1"/>
      <w:marLeft w:val="0"/>
      <w:marRight w:val="0"/>
      <w:marTop w:val="0"/>
      <w:marBottom w:val="0"/>
      <w:divBdr>
        <w:top w:val="none" w:sz="0" w:space="0" w:color="auto"/>
        <w:left w:val="none" w:sz="0" w:space="0" w:color="auto"/>
        <w:bottom w:val="none" w:sz="0" w:space="0" w:color="auto"/>
        <w:right w:val="none" w:sz="0" w:space="0" w:color="auto"/>
      </w:divBdr>
    </w:div>
    <w:div w:id="1935627802">
      <w:bodyDiv w:val="1"/>
      <w:marLeft w:val="0"/>
      <w:marRight w:val="0"/>
      <w:marTop w:val="0"/>
      <w:marBottom w:val="0"/>
      <w:divBdr>
        <w:top w:val="none" w:sz="0" w:space="0" w:color="auto"/>
        <w:left w:val="none" w:sz="0" w:space="0" w:color="auto"/>
        <w:bottom w:val="none" w:sz="0" w:space="0" w:color="auto"/>
        <w:right w:val="none" w:sz="0" w:space="0" w:color="auto"/>
      </w:divBdr>
      <w:divsChild>
        <w:div w:id="704601429">
          <w:marLeft w:val="640"/>
          <w:marRight w:val="0"/>
          <w:marTop w:val="0"/>
          <w:marBottom w:val="0"/>
          <w:divBdr>
            <w:top w:val="none" w:sz="0" w:space="0" w:color="auto"/>
            <w:left w:val="none" w:sz="0" w:space="0" w:color="auto"/>
            <w:bottom w:val="none" w:sz="0" w:space="0" w:color="auto"/>
            <w:right w:val="none" w:sz="0" w:space="0" w:color="auto"/>
          </w:divBdr>
        </w:div>
        <w:div w:id="687566688">
          <w:marLeft w:val="640"/>
          <w:marRight w:val="0"/>
          <w:marTop w:val="0"/>
          <w:marBottom w:val="0"/>
          <w:divBdr>
            <w:top w:val="none" w:sz="0" w:space="0" w:color="auto"/>
            <w:left w:val="none" w:sz="0" w:space="0" w:color="auto"/>
            <w:bottom w:val="none" w:sz="0" w:space="0" w:color="auto"/>
            <w:right w:val="none" w:sz="0" w:space="0" w:color="auto"/>
          </w:divBdr>
        </w:div>
        <w:div w:id="1415975944">
          <w:marLeft w:val="640"/>
          <w:marRight w:val="0"/>
          <w:marTop w:val="0"/>
          <w:marBottom w:val="0"/>
          <w:divBdr>
            <w:top w:val="none" w:sz="0" w:space="0" w:color="auto"/>
            <w:left w:val="none" w:sz="0" w:space="0" w:color="auto"/>
            <w:bottom w:val="none" w:sz="0" w:space="0" w:color="auto"/>
            <w:right w:val="none" w:sz="0" w:space="0" w:color="auto"/>
          </w:divBdr>
        </w:div>
        <w:div w:id="206260584">
          <w:marLeft w:val="640"/>
          <w:marRight w:val="0"/>
          <w:marTop w:val="0"/>
          <w:marBottom w:val="0"/>
          <w:divBdr>
            <w:top w:val="none" w:sz="0" w:space="0" w:color="auto"/>
            <w:left w:val="none" w:sz="0" w:space="0" w:color="auto"/>
            <w:bottom w:val="none" w:sz="0" w:space="0" w:color="auto"/>
            <w:right w:val="none" w:sz="0" w:space="0" w:color="auto"/>
          </w:divBdr>
        </w:div>
        <w:div w:id="1212882228">
          <w:marLeft w:val="640"/>
          <w:marRight w:val="0"/>
          <w:marTop w:val="0"/>
          <w:marBottom w:val="0"/>
          <w:divBdr>
            <w:top w:val="none" w:sz="0" w:space="0" w:color="auto"/>
            <w:left w:val="none" w:sz="0" w:space="0" w:color="auto"/>
            <w:bottom w:val="none" w:sz="0" w:space="0" w:color="auto"/>
            <w:right w:val="none" w:sz="0" w:space="0" w:color="auto"/>
          </w:divBdr>
        </w:div>
        <w:div w:id="1947149702">
          <w:marLeft w:val="640"/>
          <w:marRight w:val="0"/>
          <w:marTop w:val="0"/>
          <w:marBottom w:val="0"/>
          <w:divBdr>
            <w:top w:val="none" w:sz="0" w:space="0" w:color="auto"/>
            <w:left w:val="none" w:sz="0" w:space="0" w:color="auto"/>
            <w:bottom w:val="none" w:sz="0" w:space="0" w:color="auto"/>
            <w:right w:val="none" w:sz="0" w:space="0" w:color="auto"/>
          </w:divBdr>
        </w:div>
        <w:div w:id="181210806">
          <w:marLeft w:val="640"/>
          <w:marRight w:val="0"/>
          <w:marTop w:val="0"/>
          <w:marBottom w:val="0"/>
          <w:divBdr>
            <w:top w:val="none" w:sz="0" w:space="0" w:color="auto"/>
            <w:left w:val="none" w:sz="0" w:space="0" w:color="auto"/>
            <w:bottom w:val="none" w:sz="0" w:space="0" w:color="auto"/>
            <w:right w:val="none" w:sz="0" w:space="0" w:color="auto"/>
          </w:divBdr>
        </w:div>
        <w:div w:id="1656491769">
          <w:marLeft w:val="640"/>
          <w:marRight w:val="0"/>
          <w:marTop w:val="0"/>
          <w:marBottom w:val="0"/>
          <w:divBdr>
            <w:top w:val="none" w:sz="0" w:space="0" w:color="auto"/>
            <w:left w:val="none" w:sz="0" w:space="0" w:color="auto"/>
            <w:bottom w:val="none" w:sz="0" w:space="0" w:color="auto"/>
            <w:right w:val="none" w:sz="0" w:space="0" w:color="auto"/>
          </w:divBdr>
        </w:div>
        <w:div w:id="1684740932">
          <w:marLeft w:val="640"/>
          <w:marRight w:val="0"/>
          <w:marTop w:val="0"/>
          <w:marBottom w:val="0"/>
          <w:divBdr>
            <w:top w:val="none" w:sz="0" w:space="0" w:color="auto"/>
            <w:left w:val="none" w:sz="0" w:space="0" w:color="auto"/>
            <w:bottom w:val="none" w:sz="0" w:space="0" w:color="auto"/>
            <w:right w:val="none" w:sz="0" w:space="0" w:color="auto"/>
          </w:divBdr>
        </w:div>
        <w:div w:id="2119983735">
          <w:marLeft w:val="640"/>
          <w:marRight w:val="0"/>
          <w:marTop w:val="0"/>
          <w:marBottom w:val="0"/>
          <w:divBdr>
            <w:top w:val="none" w:sz="0" w:space="0" w:color="auto"/>
            <w:left w:val="none" w:sz="0" w:space="0" w:color="auto"/>
            <w:bottom w:val="none" w:sz="0" w:space="0" w:color="auto"/>
            <w:right w:val="none" w:sz="0" w:space="0" w:color="auto"/>
          </w:divBdr>
        </w:div>
        <w:div w:id="78333234">
          <w:marLeft w:val="640"/>
          <w:marRight w:val="0"/>
          <w:marTop w:val="0"/>
          <w:marBottom w:val="0"/>
          <w:divBdr>
            <w:top w:val="none" w:sz="0" w:space="0" w:color="auto"/>
            <w:left w:val="none" w:sz="0" w:space="0" w:color="auto"/>
            <w:bottom w:val="none" w:sz="0" w:space="0" w:color="auto"/>
            <w:right w:val="none" w:sz="0" w:space="0" w:color="auto"/>
          </w:divBdr>
        </w:div>
        <w:div w:id="629215828">
          <w:marLeft w:val="640"/>
          <w:marRight w:val="0"/>
          <w:marTop w:val="0"/>
          <w:marBottom w:val="0"/>
          <w:divBdr>
            <w:top w:val="none" w:sz="0" w:space="0" w:color="auto"/>
            <w:left w:val="none" w:sz="0" w:space="0" w:color="auto"/>
            <w:bottom w:val="none" w:sz="0" w:space="0" w:color="auto"/>
            <w:right w:val="none" w:sz="0" w:space="0" w:color="auto"/>
          </w:divBdr>
        </w:div>
        <w:div w:id="799880464">
          <w:marLeft w:val="640"/>
          <w:marRight w:val="0"/>
          <w:marTop w:val="0"/>
          <w:marBottom w:val="0"/>
          <w:divBdr>
            <w:top w:val="none" w:sz="0" w:space="0" w:color="auto"/>
            <w:left w:val="none" w:sz="0" w:space="0" w:color="auto"/>
            <w:bottom w:val="none" w:sz="0" w:space="0" w:color="auto"/>
            <w:right w:val="none" w:sz="0" w:space="0" w:color="auto"/>
          </w:divBdr>
        </w:div>
        <w:div w:id="1018391081">
          <w:marLeft w:val="640"/>
          <w:marRight w:val="0"/>
          <w:marTop w:val="0"/>
          <w:marBottom w:val="0"/>
          <w:divBdr>
            <w:top w:val="none" w:sz="0" w:space="0" w:color="auto"/>
            <w:left w:val="none" w:sz="0" w:space="0" w:color="auto"/>
            <w:bottom w:val="none" w:sz="0" w:space="0" w:color="auto"/>
            <w:right w:val="none" w:sz="0" w:space="0" w:color="auto"/>
          </w:divBdr>
        </w:div>
        <w:div w:id="1405838291">
          <w:marLeft w:val="640"/>
          <w:marRight w:val="0"/>
          <w:marTop w:val="0"/>
          <w:marBottom w:val="0"/>
          <w:divBdr>
            <w:top w:val="none" w:sz="0" w:space="0" w:color="auto"/>
            <w:left w:val="none" w:sz="0" w:space="0" w:color="auto"/>
            <w:bottom w:val="none" w:sz="0" w:space="0" w:color="auto"/>
            <w:right w:val="none" w:sz="0" w:space="0" w:color="auto"/>
          </w:divBdr>
        </w:div>
        <w:div w:id="887569396">
          <w:marLeft w:val="640"/>
          <w:marRight w:val="0"/>
          <w:marTop w:val="0"/>
          <w:marBottom w:val="0"/>
          <w:divBdr>
            <w:top w:val="none" w:sz="0" w:space="0" w:color="auto"/>
            <w:left w:val="none" w:sz="0" w:space="0" w:color="auto"/>
            <w:bottom w:val="none" w:sz="0" w:space="0" w:color="auto"/>
            <w:right w:val="none" w:sz="0" w:space="0" w:color="auto"/>
          </w:divBdr>
        </w:div>
        <w:div w:id="141428543">
          <w:marLeft w:val="640"/>
          <w:marRight w:val="0"/>
          <w:marTop w:val="0"/>
          <w:marBottom w:val="0"/>
          <w:divBdr>
            <w:top w:val="none" w:sz="0" w:space="0" w:color="auto"/>
            <w:left w:val="none" w:sz="0" w:space="0" w:color="auto"/>
            <w:bottom w:val="none" w:sz="0" w:space="0" w:color="auto"/>
            <w:right w:val="none" w:sz="0" w:space="0" w:color="auto"/>
          </w:divBdr>
        </w:div>
        <w:div w:id="237135265">
          <w:marLeft w:val="640"/>
          <w:marRight w:val="0"/>
          <w:marTop w:val="0"/>
          <w:marBottom w:val="0"/>
          <w:divBdr>
            <w:top w:val="none" w:sz="0" w:space="0" w:color="auto"/>
            <w:left w:val="none" w:sz="0" w:space="0" w:color="auto"/>
            <w:bottom w:val="none" w:sz="0" w:space="0" w:color="auto"/>
            <w:right w:val="none" w:sz="0" w:space="0" w:color="auto"/>
          </w:divBdr>
        </w:div>
        <w:div w:id="1812136578">
          <w:marLeft w:val="640"/>
          <w:marRight w:val="0"/>
          <w:marTop w:val="0"/>
          <w:marBottom w:val="0"/>
          <w:divBdr>
            <w:top w:val="none" w:sz="0" w:space="0" w:color="auto"/>
            <w:left w:val="none" w:sz="0" w:space="0" w:color="auto"/>
            <w:bottom w:val="none" w:sz="0" w:space="0" w:color="auto"/>
            <w:right w:val="none" w:sz="0" w:space="0" w:color="auto"/>
          </w:divBdr>
        </w:div>
        <w:div w:id="758792214">
          <w:marLeft w:val="640"/>
          <w:marRight w:val="0"/>
          <w:marTop w:val="0"/>
          <w:marBottom w:val="0"/>
          <w:divBdr>
            <w:top w:val="none" w:sz="0" w:space="0" w:color="auto"/>
            <w:left w:val="none" w:sz="0" w:space="0" w:color="auto"/>
            <w:bottom w:val="none" w:sz="0" w:space="0" w:color="auto"/>
            <w:right w:val="none" w:sz="0" w:space="0" w:color="auto"/>
          </w:divBdr>
        </w:div>
        <w:div w:id="819540004">
          <w:marLeft w:val="640"/>
          <w:marRight w:val="0"/>
          <w:marTop w:val="0"/>
          <w:marBottom w:val="0"/>
          <w:divBdr>
            <w:top w:val="none" w:sz="0" w:space="0" w:color="auto"/>
            <w:left w:val="none" w:sz="0" w:space="0" w:color="auto"/>
            <w:bottom w:val="none" w:sz="0" w:space="0" w:color="auto"/>
            <w:right w:val="none" w:sz="0" w:space="0" w:color="auto"/>
          </w:divBdr>
        </w:div>
        <w:div w:id="1744915192">
          <w:marLeft w:val="640"/>
          <w:marRight w:val="0"/>
          <w:marTop w:val="0"/>
          <w:marBottom w:val="0"/>
          <w:divBdr>
            <w:top w:val="none" w:sz="0" w:space="0" w:color="auto"/>
            <w:left w:val="none" w:sz="0" w:space="0" w:color="auto"/>
            <w:bottom w:val="none" w:sz="0" w:space="0" w:color="auto"/>
            <w:right w:val="none" w:sz="0" w:space="0" w:color="auto"/>
          </w:divBdr>
        </w:div>
        <w:div w:id="887572172">
          <w:marLeft w:val="640"/>
          <w:marRight w:val="0"/>
          <w:marTop w:val="0"/>
          <w:marBottom w:val="0"/>
          <w:divBdr>
            <w:top w:val="none" w:sz="0" w:space="0" w:color="auto"/>
            <w:left w:val="none" w:sz="0" w:space="0" w:color="auto"/>
            <w:bottom w:val="none" w:sz="0" w:space="0" w:color="auto"/>
            <w:right w:val="none" w:sz="0" w:space="0" w:color="auto"/>
          </w:divBdr>
        </w:div>
        <w:div w:id="552470492">
          <w:marLeft w:val="640"/>
          <w:marRight w:val="0"/>
          <w:marTop w:val="0"/>
          <w:marBottom w:val="0"/>
          <w:divBdr>
            <w:top w:val="none" w:sz="0" w:space="0" w:color="auto"/>
            <w:left w:val="none" w:sz="0" w:space="0" w:color="auto"/>
            <w:bottom w:val="none" w:sz="0" w:space="0" w:color="auto"/>
            <w:right w:val="none" w:sz="0" w:space="0" w:color="auto"/>
          </w:divBdr>
        </w:div>
        <w:div w:id="436869788">
          <w:marLeft w:val="640"/>
          <w:marRight w:val="0"/>
          <w:marTop w:val="0"/>
          <w:marBottom w:val="0"/>
          <w:divBdr>
            <w:top w:val="none" w:sz="0" w:space="0" w:color="auto"/>
            <w:left w:val="none" w:sz="0" w:space="0" w:color="auto"/>
            <w:bottom w:val="none" w:sz="0" w:space="0" w:color="auto"/>
            <w:right w:val="none" w:sz="0" w:space="0" w:color="auto"/>
          </w:divBdr>
        </w:div>
        <w:div w:id="1801266464">
          <w:marLeft w:val="640"/>
          <w:marRight w:val="0"/>
          <w:marTop w:val="0"/>
          <w:marBottom w:val="0"/>
          <w:divBdr>
            <w:top w:val="none" w:sz="0" w:space="0" w:color="auto"/>
            <w:left w:val="none" w:sz="0" w:space="0" w:color="auto"/>
            <w:bottom w:val="none" w:sz="0" w:space="0" w:color="auto"/>
            <w:right w:val="none" w:sz="0" w:space="0" w:color="auto"/>
          </w:divBdr>
        </w:div>
        <w:div w:id="1516994421">
          <w:marLeft w:val="640"/>
          <w:marRight w:val="0"/>
          <w:marTop w:val="0"/>
          <w:marBottom w:val="0"/>
          <w:divBdr>
            <w:top w:val="none" w:sz="0" w:space="0" w:color="auto"/>
            <w:left w:val="none" w:sz="0" w:space="0" w:color="auto"/>
            <w:bottom w:val="none" w:sz="0" w:space="0" w:color="auto"/>
            <w:right w:val="none" w:sz="0" w:space="0" w:color="auto"/>
          </w:divBdr>
        </w:div>
        <w:div w:id="1405955994">
          <w:marLeft w:val="640"/>
          <w:marRight w:val="0"/>
          <w:marTop w:val="0"/>
          <w:marBottom w:val="0"/>
          <w:divBdr>
            <w:top w:val="none" w:sz="0" w:space="0" w:color="auto"/>
            <w:left w:val="none" w:sz="0" w:space="0" w:color="auto"/>
            <w:bottom w:val="none" w:sz="0" w:space="0" w:color="auto"/>
            <w:right w:val="none" w:sz="0" w:space="0" w:color="auto"/>
          </w:divBdr>
        </w:div>
        <w:div w:id="705057103">
          <w:marLeft w:val="640"/>
          <w:marRight w:val="0"/>
          <w:marTop w:val="0"/>
          <w:marBottom w:val="0"/>
          <w:divBdr>
            <w:top w:val="none" w:sz="0" w:space="0" w:color="auto"/>
            <w:left w:val="none" w:sz="0" w:space="0" w:color="auto"/>
            <w:bottom w:val="none" w:sz="0" w:space="0" w:color="auto"/>
            <w:right w:val="none" w:sz="0" w:space="0" w:color="auto"/>
          </w:divBdr>
        </w:div>
      </w:divsChild>
    </w:div>
    <w:div w:id="1936551610">
      <w:bodyDiv w:val="1"/>
      <w:marLeft w:val="0"/>
      <w:marRight w:val="0"/>
      <w:marTop w:val="0"/>
      <w:marBottom w:val="0"/>
      <w:divBdr>
        <w:top w:val="none" w:sz="0" w:space="0" w:color="auto"/>
        <w:left w:val="none" w:sz="0" w:space="0" w:color="auto"/>
        <w:bottom w:val="none" w:sz="0" w:space="0" w:color="auto"/>
        <w:right w:val="none" w:sz="0" w:space="0" w:color="auto"/>
      </w:divBdr>
      <w:divsChild>
        <w:div w:id="509806032">
          <w:marLeft w:val="640"/>
          <w:marRight w:val="0"/>
          <w:marTop w:val="0"/>
          <w:marBottom w:val="0"/>
          <w:divBdr>
            <w:top w:val="none" w:sz="0" w:space="0" w:color="auto"/>
            <w:left w:val="none" w:sz="0" w:space="0" w:color="auto"/>
            <w:bottom w:val="none" w:sz="0" w:space="0" w:color="auto"/>
            <w:right w:val="none" w:sz="0" w:space="0" w:color="auto"/>
          </w:divBdr>
        </w:div>
        <w:div w:id="1013560">
          <w:marLeft w:val="640"/>
          <w:marRight w:val="0"/>
          <w:marTop w:val="0"/>
          <w:marBottom w:val="0"/>
          <w:divBdr>
            <w:top w:val="none" w:sz="0" w:space="0" w:color="auto"/>
            <w:left w:val="none" w:sz="0" w:space="0" w:color="auto"/>
            <w:bottom w:val="none" w:sz="0" w:space="0" w:color="auto"/>
            <w:right w:val="none" w:sz="0" w:space="0" w:color="auto"/>
          </w:divBdr>
        </w:div>
        <w:div w:id="1106774190">
          <w:marLeft w:val="640"/>
          <w:marRight w:val="0"/>
          <w:marTop w:val="0"/>
          <w:marBottom w:val="0"/>
          <w:divBdr>
            <w:top w:val="none" w:sz="0" w:space="0" w:color="auto"/>
            <w:left w:val="none" w:sz="0" w:space="0" w:color="auto"/>
            <w:bottom w:val="none" w:sz="0" w:space="0" w:color="auto"/>
            <w:right w:val="none" w:sz="0" w:space="0" w:color="auto"/>
          </w:divBdr>
        </w:div>
        <w:div w:id="1943757386">
          <w:marLeft w:val="640"/>
          <w:marRight w:val="0"/>
          <w:marTop w:val="0"/>
          <w:marBottom w:val="0"/>
          <w:divBdr>
            <w:top w:val="none" w:sz="0" w:space="0" w:color="auto"/>
            <w:left w:val="none" w:sz="0" w:space="0" w:color="auto"/>
            <w:bottom w:val="none" w:sz="0" w:space="0" w:color="auto"/>
            <w:right w:val="none" w:sz="0" w:space="0" w:color="auto"/>
          </w:divBdr>
        </w:div>
        <w:div w:id="1727220993">
          <w:marLeft w:val="640"/>
          <w:marRight w:val="0"/>
          <w:marTop w:val="0"/>
          <w:marBottom w:val="0"/>
          <w:divBdr>
            <w:top w:val="none" w:sz="0" w:space="0" w:color="auto"/>
            <w:left w:val="none" w:sz="0" w:space="0" w:color="auto"/>
            <w:bottom w:val="none" w:sz="0" w:space="0" w:color="auto"/>
            <w:right w:val="none" w:sz="0" w:space="0" w:color="auto"/>
          </w:divBdr>
        </w:div>
        <w:div w:id="1163005897">
          <w:marLeft w:val="640"/>
          <w:marRight w:val="0"/>
          <w:marTop w:val="0"/>
          <w:marBottom w:val="0"/>
          <w:divBdr>
            <w:top w:val="none" w:sz="0" w:space="0" w:color="auto"/>
            <w:left w:val="none" w:sz="0" w:space="0" w:color="auto"/>
            <w:bottom w:val="none" w:sz="0" w:space="0" w:color="auto"/>
            <w:right w:val="none" w:sz="0" w:space="0" w:color="auto"/>
          </w:divBdr>
        </w:div>
        <w:div w:id="412900818">
          <w:marLeft w:val="640"/>
          <w:marRight w:val="0"/>
          <w:marTop w:val="0"/>
          <w:marBottom w:val="0"/>
          <w:divBdr>
            <w:top w:val="none" w:sz="0" w:space="0" w:color="auto"/>
            <w:left w:val="none" w:sz="0" w:space="0" w:color="auto"/>
            <w:bottom w:val="none" w:sz="0" w:space="0" w:color="auto"/>
            <w:right w:val="none" w:sz="0" w:space="0" w:color="auto"/>
          </w:divBdr>
        </w:div>
        <w:div w:id="1698658263">
          <w:marLeft w:val="640"/>
          <w:marRight w:val="0"/>
          <w:marTop w:val="0"/>
          <w:marBottom w:val="0"/>
          <w:divBdr>
            <w:top w:val="none" w:sz="0" w:space="0" w:color="auto"/>
            <w:left w:val="none" w:sz="0" w:space="0" w:color="auto"/>
            <w:bottom w:val="none" w:sz="0" w:space="0" w:color="auto"/>
            <w:right w:val="none" w:sz="0" w:space="0" w:color="auto"/>
          </w:divBdr>
        </w:div>
        <w:div w:id="361983601">
          <w:marLeft w:val="640"/>
          <w:marRight w:val="0"/>
          <w:marTop w:val="0"/>
          <w:marBottom w:val="0"/>
          <w:divBdr>
            <w:top w:val="none" w:sz="0" w:space="0" w:color="auto"/>
            <w:left w:val="none" w:sz="0" w:space="0" w:color="auto"/>
            <w:bottom w:val="none" w:sz="0" w:space="0" w:color="auto"/>
            <w:right w:val="none" w:sz="0" w:space="0" w:color="auto"/>
          </w:divBdr>
        </w:div>
        <w:div w:id="171604668">
          <w:marLeft w:val="640"/>
          <w:marRight w:val="0"/>
          <w:marTop w:val="0"/>
          <w:marBottom w:val="0"/>
          <w:divBdr>
            <w:top w:val="none" w:sz="0" w:space="0" w:color="auto"/>
            <w:left w:val="none" w:sz="0" w:space="0" w:color="auto"/>
            <w:bottom w:val="none" w:sz="0" w:space="0" w:color="auto"/>
            <w:right w:val="none" w:sz="0" w:space="0" w:color="auto"/>
          </w:divBdr>
        </w:div>
        <w:div w:id="837424780">
          <w:marLeft w:val="640"/>
          <w:marRight w:val="0"/>
          <w:marTop w:val="0"/>
          <w:marBottom w:val="0"/>
          <w:divBdr>
            <w:top w:val="none" w:sz="0" w:space="0" w:color="auto"/>
            <w:left w:val="none" w:sz="0" w:space="0" w:color="auto"/>
            <w:bottom w:val="none" w:sz="0" w:space="0" w:color="auto"/>
            <w:right w:val="none" w:sz="0" w:space="0" w:color="auto"/>
          </w:divBdr>
        </w:div>
        <w:div w:id="94136384">
          <w:marLeft w:val="640"/>
          <w:marRight w:val="0"/>
          <w:marTop w:val="0"/>
          <w:marBottom w:val="0"/>
          <w:divBdr>
            <w:top w:val="none" w:sz="0" w:space="0" w:color="auto"/>
            <w:left w:val="none" w:sz="0" w:space="0" w:color="auto"/>
            <w:bottom w:val="none" w:sz="0" w:space="0" w:color="auto"/>
            <w:right w:val="none" w:sz="0" w:space="0" w:color="auto"/>
          </w:divBdr>
        </w:div>
        <w:div w:id="1967005739">
          <w:marLeft w:val="640"/>
          <w:marRight w:val="0"/>
          <w:marTop w:val="0"/>
          <w:marBottom w:val="0"/>
          <w:divBdr>
            <w:top w:val="none" w:sz="0" w:space="0" w:color="auto"/>
            <w:left w:val="none" w:sz="0" w:space="0" w:color="auto"/>
            <w:bottom w:val="none" w:sz="0" w:space="0" w:color="auto"/>
            <w:right w:val="none" w:sz="0" w:space="0" w:color="auto"/>
          </w:divBdr>
        </w:div>
        <w:div w:id="466705032">
          <w:marLeft w:val="640"/>
          <w:marRight w:val="0"/>
          <w:marTop w:val="0"/>
          <w:marBottom w:val="0"/>
          <w:divBdr>
            <w:top w:val="none" w:sz="0" w:space="0" w:color="auto"/>
            <w:left w:val="none" w:sz="0" w:space="0" w:color="auto"/>
            <w:bottom w:val="none" w:sz="0" w:space="0" w:color="auto"/>
            <w:right w:val="none" w:sz="0" w:space="0" w:color="auto"/>
          </w:divBdr>
        </w:div>
        <w:div w:id="720206468">
          <w:marLeft w:val="640"/>
          <w:marRight w:val="0"/>
          <w:marTop w:val="0"/>
          <w:marBottom w:val="0"/>
          <w:divBdr>
            <w:top w:val="none" w:sz="0" w:space="0" w:color="auto"/>
            <w:left w:val="none" w:sz="0" w:space="0" w:color="auto"/>
            <w:bottom w:val="none" w:sz="0" w:space="0" w:color="auto"/>
            <w:right w:val="none" w:sz="0" w:space="0" w:color="auto"/>
          </w:divBdr>
        </w:div>
        <w:div w:id="1224684098">
          <w:marLeft w:val="640"/>
          <w:marRight w:val="0"/>
          <w:marTop w:val="0"/>
          <w:marBottom w:val="0"/>
          <w:divBdr>
            <w:top w:val="none" w:sz="0" w:space="0" w:color="auto"/>
            <w:left w:val="none" w:sz="0" w:space="0" w:color="auto"/>
            <w:bottom w:val="none" w:sz="0" w:space="0" w:color="auto"/>
            <w:right w:val="none" w:sz="0" w:space="0" w:color="auto"/>
          </w:divBdr>
        </w:div>
        <w:div w:id="639384826">
          <w:marLeft w:val="640"/>
          <w:marRight w:val="0"/>
          <w:marTop w:val="0"/>
          <w:marBottom w:val="0"/>
          <w:divBdr>
            <w:top w:val="none" w:sz="0" w:space="0" w:color="auto"/>
            <w:left w:val="none" w:sz="0" w:space="0" w:color="auto"/>
            <w:bottom w:val="none" w:sz="0" w:space="0" w:color="auto"/>
            <w:right w:val="none" w:sz="0" w:space="0" w:color="auto"/>
          </w:divBdr>
        </w:div>
        <w:div w:id="1599170245">
          <w:marLeft w:val="640"/>
          <w:marRight w:val="0"/>
          <w:marTop w:val="0"/>
          <w:marBottom w:val="0"/>
          <w:divBdr>
            <w:top w:val="none" w:sz="0" w:space="0" w:color="auto"/>
            <w:left w:val="none" w:sz="0" w:space="0" w:color="auto"/>
            <w:bottom w:val="none" w:sz="0" w:space="0" w:color="auto"/>
            <w:right w:val="none" w:sz="0" w:space="0" w:color="auto"/>
          </w:divBdr>
        </w:div>
        <w:div w:id="1227256358">
          <w:marLeft w:val="640"/>
          <w:marRight w:val="0"/>
          <w:marTop w:val="0"/>
          <w:marBottom w:val="0"/>
          <w:divBdr>
            <w:top w:val="none" w:sz="0" w:space="0" w:color="auto"/>
            <w:left w:val="none" w:sz="0" w:space="0" w:color="auto"/>
            <w:bottom w:val="none" w:sz="0" w:space="0" w:color="auto"/>
            <w:right w:val="none" w:sz="0" w:space="0" w:color="auto"/>
          </w:divBdr>
        </w:div>
        <w:div w:id="1129251395">
          <w:marLeft w:val="640"/>
          <w:marRight w:val="0"/>
          <w:marTop w:val="0"/>
          <w:marBottom w:val="0"/>
          <w:divBdr>
            <w:top w:val="none" w:sz="0" w:space="0" w:color="auto"/>
            <w:left w:val="none" w:sz="0" w:space="0" w:color="auto"/>
            <w:bottom w:val="none" w:sz="0" w:space="0" w:color="auto"/>
            <w:right w:val="none" w:sz="0" w:space="0" w:color="auto"/>
          </w:divBdr>
        </w:div>
        <w:div w:id="1231842536">
          <w:marLeft w:val="640"/>
          <w:marRight w:val="0"/>
          <w:marTop w:val="0"/>
          <w:marBottom w:val="0"/>
          <w:divBdr>
            <w:top w:val="none" w:sz="0" w:space="0" w:color="auto"/>
            <w:left w:val="none" w:sz="0" w:space="0" w:color="auto"/>
            <w:bottom w:val="none" w:sz="0" w:space="0" w:color="auto"/>
            <w:right w:val="none" w:sz="0" w:space="0" w:color="auto"/>
          </w:divBdr>
        </w:div>
        <w:div w:id="396050336">
          <w:marLeft w:val="640"/>
          <w:marRight w:val="0"/>
          <w:marTop w:val="0"/>
          <w:marBottom w:val="0"/>
          <w:divBdr>
            <w:top w:val="none" w:sz="0" w:space="0" w:color="auto"/>
            <w:left w:val="none" w:sz="0" w:space="0" w:color="auto"/>
            <w:bottom w:val="none" w:sz="0" w:space="0" w:color="auto"/>
            <w:right w:val="none" w:sz="0" w:space="0" w:color="auto"/>
          </w:divBdr>
        </w:div>
        <w:div w:id="1711034983">
          <w:marLeft w:val="640"/>
          <w:marRight w:val="0"/>
          <w:marTop w:val="0"/>
          <w:marBottom w:val="0"/>
          <w:divBdr>
            <w:top w:val="none" w:sz="0" w:space="0" w:color="auto"/>
            <w:left w:val="none" w:sz="0" w:space="0" w:color="auto"/>
            <w:bottom w:val="none" w:sz="0" w:space="0" w:color="auto"/>
            <w:right w:val="none" w:sz="0" w:space="0" w:color="auto"/>
          </w:divBdr>
        </w:div>
        <w:div w:id="1219172791">
          <w:marLeft w:val="640"/>
          <w:marRight w:val="0"/>
          <w:marTop w:val="0"/>
          <w:marBottom w:val="0"/>
          <w:divBdr>
            <w:top w:val="none" w:sz="0" w:space="0" w:color="auto"/>
            <w:left w:val="none" w:sz="0" w:space="0" w:color="auto"/>
            <w:bottom w:val="none" w:sz="0" w:space="0" w:color="auto"/>
            <w:right w:val="none" w:sz="0" w:space="0" w:color="auto"/>
          </w:divBdr>
        </w:div>
        <w:div w:id="6180907">
          <w:marLeft w:val="640"/>
          <w:marRight w:val="0"/>
          <w:marTop w:val="0"/>
          <w:marBottom w:val="0"/>
          <w:divBdr>
            <w:top w:val="none" w:sz="0" w:space="0" w:color="auto"/>
            <w:left w:val="none" w:sz="0" w:space="0" w:color="auto"/>
            <w:bottom w:val="none" w:sz="0" w:space="0" w:color="auto"/>
            <w:right w:val="none" w:sz="0" w:space="0" w:color="auto"/>
          </w:divBdr>
        </w:div>
        <w:div w:id="655232347">
          <w:marLeft w:val="640"/>
          <w:marRight w:val="0"/>
          <w:marTop w:val="0"/>
          <w:marBottom w:val="0"/>
          <w:divBdr>
            <w:top w:val="none" w:sz="0" w:space="0" w:color="auto"/>
            <w:left w:val="none" w:sz="0" w:space="0" w:color="auto"/>
            <w:bottom w:val="none" w:sz="0" w:space="0" w:color="auto"/>
            <w:right w:val="none" w:sz="0" w:space="0" w:color="auto"/>
          </w:divBdr>
        </w:div>
        <w:div w:id="1527910965">
          <w:marLeft w:val="640"/>
          <w:marRight w:val="0"/>
          <w:marTop w:val="0"/>
          <w:marBottom w:val="0"/>
          <w:divBdr>
            <w:top w:val="none" w:sz="0" w:space="0" w:color="auto"/>
            <w:left w:val="none" w:sz="0" w:space="0" w:color="auto"/>
            <w:bottom w:val="none" w:sz="0" w:space="0" w:color="auto"/>
            <w:right w:val="none" w:sz="0" w:space="0" w:color="auto"/>
          </w:divBdr>
        </w:div>
        <w:div w:id="65304306">
          <w:marLeft w:val="640"/>
          <w:marRight w:val="0"/>
          <w:marTop w:val="0"/>
          <w:marBottom w:val="0"/>
          <w:divBdr>
            <w:top w:val="none" w:sz="0" w:space="0" w:color="auto"/>
            <w:left w:val="none" w:sz="0" w:space="0" w:color="auto"/>
            <w:bottom w:val="none" w:sz="0" w:space="0" w:color="auto"/>
            <w:right w:val="none" w:sz="0" w:space="0" w:color="auto"/>
          </w:divBdr>
        </w:div>
        <w:div w:id="1445611342">
          <w:marLeft w:val="640"/>
          <w:marRight w:val="0"/>
          <w:marTop w:val="0"/>
          <w:marBottom w:val="0"/>
          <w:divBdr>
            <w:top w:val="none" w:sz="0" w:space="0" w:color="auto"/>
            <w:left w:val="none" w:sz="0" w:space="0" w:color="auto"/>
            <w:bottom w:val="none" w:sz="0" w:space="0" w:color="auto"/>
            <w:right w:val="none" w:sz="0" w:space="0" w:color="auto"/>
          </w:divBdr>
        </w:div>
        <w:div w:id="548147996">
          <w:marLeft w:val="640"/>
          <w:marRight w:val="0"/>
          <w:marTop w:val="0"/>
          <w:marBottom w:val="0"/>
          <w:divBdr>
            <w:top w:val="none" w:sz="0" w:space="0" w:color="auto"/>
            <w:left w:val="none" w:sz="0" w:space="0" w:color="auto"/>
            <w:bottom w:val="none" w:sz="0" w:space="0" w:color="auto"/>
            <w:right w:val="none" w:sz="0" w:space="0" w:color="auto"/>
          </w:divBdr>
        </w:div>
        <w:div w:id="491023721">
          <w:marLeft w:val="640"/>
          <w:marRight w:val="0"/>
          <w:marTop w:val="0"/>
          <w:marBottom w:val="0"/>
          <w:divBdr>
            <w:top w:val="none" w:sz="0" w:space="0" w:color="auto"/>
            <w:left w:val="none" w:sz="0" w:space="0" w:color="auto"/>
            <w:bottom w:val="none" w:sz="0" w:space="0" w:color="auto"/>
            <w:right w:val="none" w:sz="0" w:space="0" w:color="auto"/>
          </w:divBdr>
        </w:div>
        <w:div w:id="1916427770">
          <w:marLeft w:val="640"/>
          <w:marRight w:val="0"/>
          <w:marTop w:val="0"/>
          <w:marBottom w:val="0"/>
          <w:divBdr>
            <w:top w:val="none" w:sz="0" w:space="0" w:color="auto"/>
            <w:left w:val="none" w:sz="0" w:space="0" w:color="auto"/>
            <w:bottom w:val="none" w:sz="0" w:space="0" w:color="auto"/>
            <w:right w:val="none" w:sz="0" w:space="0" w:color="auto"/>
          </w:divBdr>
        </w:div>
        <w:div w:id="1478063347">
          <w:marLeft w:val="640"/>
          <w:marRight w:val="0"/>
          <w:marTop w:val="0"/>
          <w:marBottom w:val="0"/>
          <w:divBdr>
            <w:top w:val="none" w:sz="0" w:space="0" w:color="auto"/>
            <w:left w:val="none" w:sz="0" w:space="0" w:color="auto"/>
            <w:bottom w:val="none" w:sz="0" w:space="0" w:color="auto"/>
            <w:right w:val="none" w:sz="0" w:space="0" w:color="auto"/>
          </w:divBdr>
        </w:div>
        <w:div w:id="1017149228">
          <w:marLeft w:val="640"/>
          <w:marRight w:val="0"/>
          <w:marTop w:val="0"/>
          <w:marBottom w:val="0"/>
          <w:divBdr>
            <w:top w:val="none" w:sz="0" w:space="0" w:color="auto"/>
            <w:left w:val="none" w:sz="0" w:space="0" w:color="auto"/>
            <w:bottom w:val="none" w:sz="0" w:space="0" w:color="auto"/>
            <w:right w:val="none" w:sz="0" w:space="0" w:color="auto"/>
          </w:divBdr>
        </w:div>
        <w:div w:id="1818178682">
          <w:marLeft w:val="640"/>
          <w:marRight w:val="0"/>
          <w:marTop w:val="0"/>
          <w:marBottom w:val="0"/>
          <w:divBdr>
            <w:top w:val="none" w:sz="0" w:space="0" w:color="auto"/>
            <w:left w:val="none" w:sz="0" w:space="0" w:color="auto"/>
            <w:bottom w:val="none" w:sz="0" w:space="0" w:color="auto"/>
            <w:right w:val="none" w:sz="0" w:space="0" w:color="auto"/>
          </w:divBdr>
        </w:div>
        <w:div w:id="1378236688">
          <w:marLeft w:val="640"/>
          <w:marRight w:val="0"/>
          <w:marTop w:val="0"/>
          <w:marBottom w:val="0"/>
          <w:divBdr>
            <w:top w:val="none" w:sz="0" w:space="0" w:color="auto"/>
            <w:left w:val="none" w:sz="0" w:space="0" w:color="auto"/>
            <w:bottom w:val="none" w:sz="0" w:space="0" w:color="auto"/>
            <w:right w:val="none" w:sz="0" w:space="0" w:color="auto"/>
          </w:divBdr>
        </w:div>
        <w:div w:id="615871478">
          <w:marLeft w:val="640"/>
          <w:marRight w:val="0"/>
          <w:marTop w:val="0"/>
          <w:marBottom w:val="0"/>
          <w:divBdr>
            <w:top w:val="none" w:sz="0" w:space="0" w:color="auto"/>
            <w:left w:val="none" w:sz="0" w:space="0" w:color="auto"/>
            <w:bottom w:val="none" w:sz="0" w:space="0" w:color="auto"/>
            <w:right w:val="none" w:sz="0" w:space="0" w:color="auto"/>
          </w:divBdr>
        </w:div>
        <w:div w:id="1554659974">
          <w:marLeft w:val="640"/>
          <w:marRight w:val="0"/>
          <w:marTop w:val="0"/>
          <w:marBottom w:val="0"/>
          <w:divBdr>
            <w:top w:val="none" w:sz="0" w:space="0" w:color="auto"/>
            <w:left w:val="none" w:sz="0" w:space="0" w:color="auto"/>
            <w:bottom w:val="none" w:sz="0" w:space="0" w:color="auto"/>
            <w:right w:val="none" w:sz="0" w:space="0" w:color="auto"/>
          </w:divBdr>
        </w:div>
        <w:div w:id="774322447">
          <w:marLeft w:val="640"/>
          <w:marRight w:val="0"/>
          <w:marTop w:val="0"/>
          <w:marBottom w:val="0"/>
          <w:divBdr>
            <w:top w:val="none" w:sz="0" w:space="0" w:color="auto"/>
            <w:left w:val="none" w:sz="0" w:space="0" w:color="auto"/>
            <w:bottom w:val="none" w:sz="0" w:space="0" w:color="auto"/>
            <w:right w:val="none" w:sz="0" w:space="0" w:color="auto"/>
          </w:divBdr>
        </w:div>
        <w:div w:id="75828857">
          <w:marLeft w:val="640"/>
          <w:marRight w:val="0"/>
          <w:marTop w:val="0"/>
          <w:marBottom w:val="0"/>
          <w:divBdr>
            <w:top w:val="none" w:sz="0" w:space="0" w:color="auto"/>
            <w:left w:val="none" w:sz="0" w:space="0" w:color="auto"/>
            <w:bottom w:val="none" w:sz="0" w:space="0" w:color="auto"/>
            <w:right w:val="none" w:sz="0" w:space="0" w:color="auto"/>
          </w:divBdr>
        </w:div>
        <w:div w:id="1065109293">
          <w:marLeft w:val="640"/>
          <w:marRight w:val="0"/>
          <w:marTop w:val="0"/>
          <w:marBottom w:val="0"/>
          <w:divBdr>
            <w:top w:val="none" w:sz="0" w:space="0" w:color="auto"/>
            <w:left w:val="none" w:sz="0" w:space="0" w:color="auto"/>
            <w:bottom w:val="none" w:sz="0" w:space="0" w:color="auto"/>
            <w:right w:val="none" w:sz="0" w:space="0" w:color="auto"/>
          </w:divBdr>
        </w:div>
        <w:div w:id="880553416">
          <w:marLeft w:val="640"/>
          <w:marRight w:val="0"/>
          <w:marTop w:val="0"/>
          <w:marBottom w:val="0"/>
          <w:divBdr>
            <w:top w:val="none" w:sz="0" w:space="0" w:color="auto"/>
            <w:left w:val="none" w:sz="0" w:space="0" w:color="auto"/>
            <w:bottom w:val="none" w:sz="0" w:space="0" w:color="auto"/>
            <w:right w:val="none" w:sz="0" w:space="0" w:color="auto"/>
          </w:divBdr>
        </w:div>
        <w:div w:id="1941911105">
          <w:marLeft w:val="640"/>
          <w:marRight w:val="0"/>
          <w:marTop w:val="0"/>
          <w:marBottom w:val="0"/>
          <w:divBdr>
            <w:top w:val="none" w:sz="0" w:space="0" w:color="auto"/>
            <w:left w:val="none" w:sz="0" w:space="0" w:color="auto"/>
            <w:bottom w:val="none" w:sz="0" w:space="0" w:color="auto"/>
            <w:right w:val="none" w:sz="0" w:space="0" w:color="auto"/>
          </w:divBdr>
        </w:div>
        <w:div w:id="2066756644">
          <w:marLeft w:val="640"/>
          <w:marRight w:val="0"/>
          <w:marTop w:val="0"/>
          <w:marBottom w:val="0"/>
          <w:divBdr>
            <w:top w:val="none" w:sz="0" w:space="0" w:color="auto"/>
            <w:left w:val="none" w:sz="0" w:space="0" w:color="auto"/>
            <w:bottom w:val="none" w:sz="0" w:space="0" w:color="auto"/>
            <w:right w:val="none" w:sz="0" w:space="0" w:color="auto"/>
          </w:divBdr>
        </w:div>
        <w:div w:id="1751542979">
          <w:marLeft w:val="640"/>
          <w:marRight w:val="0"/>
          <w:marTop w:val="0"/>
          <w:marBottom w:val="0"/>
          <w:divBdr>
            <w:top w:val="none" w:sz="0" w:space="0" w:color="auto"/>
            <w:left w:val="none" w:sz="0" w:space="0" w:color="auto"/>
            <w:bottom w:val="none" w:sz="0" w:space="0" w:color="auto"/>
            <w:right w:val="none" w:sz="0" w:space="0" w:color="auto"/>
          </w:divBdr>
        </w:div>
        <w:div w:id="711270695">
          <w:marLeft w:val="640"/>
          <w:marRight w:val="0"/>
          <w:marTop w:val="0"/>
          <w:marBottom w:val="0"/>
          <w:divBdr>
            <w:top w:val="none" w:sz="0" w:space="0" w:color="auto"/>
            <w:left w:val="none" w:sz="0" w:space="0" w:color="auto"/>
            <w:bottom w:val="none" w:sz="0" w:space="0" w:color="auto"/>
            <w:right w:val="none" w:sz="0" w:space="0" w:color="auto"/>
          </w:divBdr>
        </w:div>
        <w:div w:id="1549217813">
          <w:marLeft w:val="640"/>
          <w:marRight w:val="0"/>
          <w:marTop w:val="0"/>
          <w:marBottom w:val="0"/>
          <w:divBdr>
            <w:top w:val="none" w:sz="0" w:space="0" w:color="auto"/>
            <w:left w:val="none" w:sz="0" w:space="0" w:color="auto"/>
            <w:bottom w:val="none" w:sz="0" w:space="0" w:color="auto"/>
            <w:right w:val="none" w:sz="0" w:space="0" w:color="auto"/>
          </w:divBdr>
        </w:div>
        <w:div w:id="922302320">
          <w:marLeft w:val="640"/>
          <w:marRight w:val="0"/>
          <w:marTop w:val="0"/>
          <w:marBottom w:val="0"/>
          <w:divBdr>
            <w:top w:val="none" w:sz="0" w:space="0" w:color="auto"/>
            <w:left w:val="none" w:sz="0" w:space="0" w:color="auto"/>
            <w:bottom w:val="none" w:sz="0" w:space="0" w:color="auto"/>
            <w:right w:val="none" w:sz="0" w:space="0" w:color="auto"/>
          </w:divBdr>
        </w:div>
        <w:div w:id="1649243808">
          <w:marLeft w:val="640"/>
          <w:marRight w:val="0"/>
          <w:marTop w:val="0"/>
          <w:marBottom w:val="0"/>
          <w:divBdr>
            <w:top w:val="none" w:sz="0" w:space="0" w:color="auto"/>
            <w:left w:val="none" w:sz="0" w:space="0" w:color="auto"/>
            <w:bottom w:val="none" w:sz="0" w:space="0" w:color="auto"/>
            <w:right w:val="none" w:sz="0" w:space="0" w:color="auto"/>
          </w:divBdr>
        </w:div>
        <w:div w:id="350255908">
          <w:marLeft w:val="640"/>
          <w:marRight w:val="0"/>
          <w:marTop w:val="0"/>
          <w:marBottom w:val="0"/>
          <w:divBdr>
            <w:top w:val="none" w:sz="0" w:space="0" w:color="auto"/>
            <w:left w:val="none" w:sz="0" w:space="0" w:color="auto"/>
            <w:bottom w:val="none" w:sz="0" w:space="0" w:color="auto"/>
            <w:right w:val="none" w:sz="0" w:space="0" w:color="auto"/>
          </w:divBdr>
        </w:div>
        <w:div w:id="1173447612">
          <w:marLeft w:val="640"/>
          <w:marRight w:val="0"/>
          <w:marTop w:val="0"/>
          <w:marBottom w:val="0"/>
          <w:divBdr>
            <w:top w:val="none" w:sz="0" w:space="0" w:color="auto"/>
            <w:left w:val="none" w:sz="0" w:space="0" w:color="auto"/>
            <w:bottom w:val="none" w:sz="0" w:space="0" w:color="auto"/>
            <w:right w:val="none" w:sz="0" w:space="0" w:color="auto"/>
          </w:divBdr>
        </w:div>
        <w:div w:id="1528641708">
          <w:marLeft w:val="640"/>
          <w:marRight w:val="0"/>
          <w:marTop w:val="0"/>
          <w:marBottom w:val="0"/>
          <w:divBdr>
            <w:top w:val="none" w:sz="0" w:space="0" w:color="auto"/>
            <w:left w:val="none" w:sz="0" w:space="0" w:color="auto"/>
            <w:bottom w:val="none" w:sz="0" w:space="0" w:color="auto"/>
            <w:right w:val="none" w:sz="0" w:space="0" w:color="auto"/>
          </w:divBdr>
        </w:div>
        <w:div w:id="691764354">
          <w:marLeft w:val="640"/>
          <w:marRight w:val="0"/>
          <w:marTop w:val="0"/>
          <w:marBottom w:val="0"/>
          <w:divBdr>
            <w:top w:val="none" w:sz="0" w:space="0" w:color="auto"/>
            <w:left w:val="none" w:sz="0" w:space="0" w:color="auto"/>
            <w:bottom w:val="none" w:sz="0" w:space="0" w:color="auto"/>
            <w:right w:val="none" w:sz="0" w:space="0" w:color="auto"/>
          </w:divBdr>
        </w:div>
        <w:div w:id="978267124">
          <w:marLeft w:val="640"/>
          <w:marRight w:val="0"/>
          <w:marTop w:val="0"/>
          <w:marBottom w:val="0"/>
          <w:divBdr>
            <w:top w:val="none" w:sz="0" w:space="0" w:color="auto"/>
            <w:left w:val="none" w:sz="0" w:space="0" w:color="auto"/>
            <w:bottom w:val="none" w:sz="0" w:space="0" w:color="auto"/>
            <w:right w:val="none" w:sz="0" w:space="0" w:color="auto"/>
          </w:divBdr>
        </w:div>
        <w:div w:id="999818493">
          <w:marLeft w:val="640"/>
          <w:marRight w:val="0"/>
          <w:marTop w:val="0"/>
          <w:marBottom w:val="0"/>
          <w:divBdr>
            <w:top w:val="none" w:sz="0" w:space="0" w:color="auto"/>
            <w:left w:val="none" w:sz="0" w:space="0" w:color="auto"/>
            <w:bottom w:val="none" w:sz="0" w:space="0" w:color="auto"/>
            <w:right w:val="none" w:sz="0" w:space="0" w:color="auto"/>
          </w:divBdr>
        </w:div>
        <w:div w:id="1953974653">
          <w:marLeft w:val="640"/>
          <w:marRight w:val="0"/>
          <w:marTop w:val="0"/>
          <w:marBottom w:val="0"/>
          <w:divBdr>
            <w:top w:val="none" w:sz="0" w:space="0" w:color="auto"/>
            <w:left w:val="none" w:sz="0" w:space="0" w:color="auto"/>
            <w:bottom w:val="none" w:sz="0" w:space="0" w:color="auto"/>
            <w:right w:val="none" w:sz="0" w:space="0" w:color="auto"/>
          </w:divBdr>
        </w:div>
        <w:div w:id="1672559923">
          <w:marLeft w:val="640"/>
          <w:marRight w:val="0"/>
          <w:marTop w:val="0"/>
          <w:marBottom w:val="0"/>
          <w:divBdr>
            <w:top w:val="none" w:sz="0" w:space="0" w:color="auto"/>
            <w:left w:val="none" w:sz="0" w:space="0" w:color="auto"/>
            <w:bottom w:val="none" w:sz="0" w:space="0" w:color="auto"/>
            <w:right w:val="none" w:sz="0" w:space="0" w:color="auto"/>
          </w:divBdr>
        </w:div>
      </w:divsChild>
    </w:div>
    <w:div w:id="1949197378">
      <w:bodyDiv w:val="1"/>
      <w:marLeft w:val="0"/>
      <w:marRight w:val="0"/>
      <w:marTop w:val="0"/>
      <w:marBottom w:val="0"/>
      <w:divBdr>
        <w:top w:val="none" w:sz="0" w:space="0" w:color="auto"/>
        <w:left w:val="none" w:sz="0" w:space="0" w:color="auto"/>
        <w:bottom w:val="none" w:sz="0" w:space="0" w:color="auto"/>
        <w:right w:val="none" w:sz="0" w:space="0" w:color="auto"/>
      </w:divBdr>
      <w:divsChild>
        <w:div w:id="1566993090">
          <w:marLeft w:val="640"/>
          <w:marRight w:val="0"/>
          <w:marTop w:val="0"/>
          <w:marBottom w:val="0"/>
          <w:divBdr>
            <w:top w:val="none" w:sz="0" w:space="0" w:color="auto"/>
            <w:left w:val="none" w:sz="0" w:space="0" w:color="auto"/>
            <w:bottom w:val="none" w:sz="0" w:space="0" w:color="auto"/>
            <w:right w:val="none" w:sz="0" w:space="0" w:color="auto"/>
          </w:divBdr>
        </w:div>
        <w:div w:id="1252928502">
          <w:marLeft w:val="640"/>
          <w:marRight w:val="0"/>
          <w:marTop w:val="0"/>
          <w:marBottom w:val="0"/>
          <w:divBdr>
            <w:top w:val="none" w:sz="0" w:space="0" w:color="auto"/>
            <w:left w:val="none" w:sz="0" w:space="0" w:color="auto"/>
            <w:bottom w:val="none" w:sz="0" w:space="0" w:color="auto"/>
            <w:right w:val="none" w:sz="0" w:space="0" w:color="auto"/>
          </w:divBdr>
        </w:div>
        <w:div w:id="2120905159">
          <w:marLeft w:val="640"/>
          <w:marRight w:val="0"/>
          <w:marTop w:val="0"/>
          <w:marBottom w:val="0"/>
          <w:divBdr>
            <w:top w:val="none" w:sz="0" w:space="0" w:color="auto"/>
            <w:left w:val="none" w:sz="0" w:space="0" w:color="auto"/>
            <w:bottom w:val="none" w:sz="0" w:space="0" w:color="auto"/>
            <w:right w:val="none" w:sz="0" w:space="0" w:color="auto"/>
          </w:divBdr>
        </w:div>
        <w:div w:id="390616738">
          <w:marLeft w:val="640"/>
          <w:marRight w:val="0"/>
          <w:marTop w:val="0"/>
          <w:marBottom w:val="0"/>
          <w:divBdr>
            <w:top w:val="none" w:sz="0" w:space="0" w:color="auto"/>
            <w:left w:val="none" w:sz="0" w:space="0" w:color="auto"/>
            <w:bottom w:val="none" w:sz="0" w:space="0" w:color="auto"/>
            <w:right w:val="none" w:sz="0" w:space="0" w:color="auto"/>
          </w:divBdr>
        </w:div>
        <w:div w:id="651638942">
          <w:marLeft w:val="640"/>
          <w:marRight w:val="0"/>
          <w:marTop w:val="0"/>
          <w:marBottom w:val="0"/>
          <w:divBdr>
            <w:top w:val="none" w:sz="0" w:space="0" w:color="auto"/>
            <w:left w:val="none" w:sz="0" w:space="0" w:color="auto"/>
            <w:bottom w:val="none" w:sz="0" w:space="0" w:color="auto"/>
            <w:right w:val="none" w:sz="0" w:space="0" w:color="auto"/>
          </w:divBdr>
        </w:div>
        <w:div w:id="585967146">
          <w:marLeft w:val="640"/>
          <w:marRight w:val="0"/>
          <w:marTop w:val="0"/>
          <w:marBottom w:val="0"/>
          <w:divBdr>
            <w:top w:val="none" w:sz="0" w:space="0" w:color="auto"/>
            <w:left w:val="none" w:sz="0" w:space="0" w:color="auto"/>
            <w:bottom w:val="none" w:sz="0" w:space="0" w:color="auto"/>
            <w:right w:val="none" w:sz="0" w:space="0" w:color="auto"/>
          </w:divBdr>
        </w:div>
        <w:div w:id="833496546">
          <w:marLeft w:val="640"/>
          <w:marRight w:val="0"/>
          <w:marTop w:val="0"/>
          <w:marBottom w:val="0"/>
          <w:divBdr>
            <w:top w:val="none" w:sz="0" w:space="0" w:color="auto"/>
            <w:left w:val="none" w:sz="0" w:space="0" w:color="auto"/>
            <w:bottom w:val="none" w:sz="0" w:space="0" w:color="auto"/>
            <w:right w:val="none" w:sz="0" w:space="0" w:color="auto"/>
          </w:divBdr>
        </w:div>
        <w:div w:id="1565411430">
          <w:marLeft w:val="640"/>
          <w:marRight w:val="0"/>
          <w:marTop w:val="0"/>
          <w:marBottom w:val="0"/>
          <w:divBdr>
            <w:top w:val="none" w:sz="0" w:space="0" w:color="auto"/>
            <w:left w:val="none" w:sz="0" w:space="0" w:color="auto"/>
            <w:bottom w:val="none" w:sz="0" w:space="0" w:color="auto"/>
            <w:right w:val="none" w:sz="0" w:space="0" w:color="auto"/>
          </w:divBdr>
        </w:div>
        <w:div w:id="329453991">
          <w:marLeft w:val="640"/>
          <w:marRight w:val="0"/>
          <w:marTop w:val="0"/>
          <w:marBottom w:val="0"/>
          <w:divBdr>
            <w:top w:val="none" w:sz="0" w:space="0" w:color="auto"/>
            <w:left w:val="none" w:sz="0" w:space="0" w:color="auto"/>
            <w:bottom w:val="none" w:sz="0" w:space="0" w:color="auto"/>
            <w:right w:val="none" w:sz="0" w:space="0" w:color="auto"/>
          </w:divBdr>
        </w:div>
        <w:div w:id="819885770">
          <w:marLeft w:val="640"/>
          <w:marRight w:val="0"/>
          <w:marTop w:val="0"/>
          <w:marBottom w:val="0"/>
          <w:divBdr>
            <w:top w:val="none" w:sz="0" w:space="0" w:color="auto"/>
            <w:left w:val="none" w:sz="0" w:space="0" w:color="auto"/>
            <w:bottom w:val="none" w:sz="0" w:space="0" w:color="auto"/>
            <w:right w:val="none" w:sz="0" w:space="0" w:color="auto"/>
          </w:divBdr>
        </w:div>
        <w:div w:id="1391926947">
          <w:marLeft w:val="640"/>
          <w:marRight w:val="0"/>
          <w:marTop w:val="0"/>
          <w:marBottom w:val="0"/>
          <w:divBdr>
            <w:top w:val="none" w:sz="0" w:space="0" w:color="auto"/>
            <w:left w:val="none" w:sz="0" w:space="0" w:color="auto"/>
            <w:bottom w:val="none" w:sz="0" w:space="0" w:color="auto"/>
            <w:right w:val="none" w:sz="0" w:space="0" w:color="auto"/>
          </w:divBdr>
        </w:div>
        <w:div w:id="1678385052">
          <w:marLeft w:val="640"/>
          <w:marRight w:val="0"/>
          <w:marTop w:val="0"/>
          <w:marBottom w:val="0"/>
          <w:divBdr>
            <w:top w:val="none" w:sz="0" w:space="0" w:color="auto"/>
            <w:left w:val="none" w:sz="0" w:space="0" w:color="auto"/>
            <w:bottom w:val="none" w:sz="0" w:space="0" w:color="auto"/>
            <w:right w:val="none" w:sz="0" w:space="0" w:color="auto"/>
          </w:divBdr>
        </w:div>
        <w:div w:id="1176076123">
          <w:marLeft w:val="640"/>
          <w:marRight w:val="0"/>
          <w:marTop w:val="0"/>
          <w:marBottom w:val="0"/>
          <w:divBdr>
            <w:top w:val="none" w:sz="0" w:space="0" w:color="auto"/>
            <w:left w:val="none" w:sz="0" w:space="0" w:color="auto"/>
            <w:bottom w:val="none" w:sz="0" w:space="0" w:color="auto"/>
            <w:right w:val="none" w:sz="0" w:space="0" w:color="auto"/>
          </w:divBdr>
        </w:div>
        <w:div w:id="1837769158">
          <w:marLeft w:val="640"/>
          <w:marRight w:val="0"/>
          <w:marTop w:val="0"/>
          <w:marBottom w:val="0"/>
          <w:divBdr>
            <w:top w:val="none" w:sz="0" w:space="0" w:color="auto"/>
            <w:left w:val="none" w:sz="0" w:space="0" w:color="auto"/>
            <w:bottom w:val="none" w:sz="0" w:space="0" w:color="auto"/>
            <w:right w:val="none" w:sz="0" w:space="0" w:color="auto"/>
          </w:divBdr>
        </w:div>
        <w:div w:id="1308050760">
          <w:marLeft w:val="640"/>
          <w:marRight w:val="0"/>
          <w:marTop w:val="0"/>
          <w:marBottom w:val="0"/>
          <w:divBdr>
            <w:top w:val="none" w:sz="0" w:space="0" w:color="auto"/>
            <w:left w:val="none" w:sz="0" w:space="0" w:color="auto"/>
            <w:bottom w:val="none" w:sz="0" w:space="0" w:color="auto"/>
            <w:right w:val="none" w:sz="0" w:space="0" w:color="auto"/>
          </w:divBdr>
        </w:div>
        <w:div w:id="1932808836">
          <w:marLeft w:val="640"/>
          <w:marRight w:val="0"/>
          <w:marTop w:val="0"/>
          <w:marBottom w:val="0"/>
          <w:divBdr>
            <w:top w:val="none" w:sz="0" w:space="0" w:color="auto"/>
            <w:left w:val="none" w:sz="0" w:space="0" w:color="auto"/>
            <w:bottom w:val="none" w:sz="0" w:space="0" w:color="auto"/>
            <w:right w:val="none" w:sz="0" w:space="0" w:color="auto"/>
          </w:divBdr>
        </w:div>
        <w:div w:id="731077741">
          <w:marLeft w:val="640"/>
          <w:marRight w:val="0"/>
          <w:marTop w:val="0"/>
          <w:marBottom w:val="0"/>
          <w:divBdr>
            <w:top w:val="none" w:sz="0" w:space="0" w:color="auto"/>
            <w:left w:val="none" w:sz="0" w:space="0" w:color="auto"/>
            <w:bottom w:val="none" w:sz="0" w:space="0" w:color="auto"/>
            <w:right w:val="none" w:sz="0" w:space="0" w:color="auto"/>
          </w:divBdr>
        </w:div>
      </w:divsChild>
    </w:div>
    <w:div w:id="1950963975">
      <w:bodyDiv w:val="1"/>
      <w:marLeft w:val="0"/>
      <w:marRight w:val="0"/>
      <w:marTop w:val="0"/>
      <w:marBottom w:val="0"/>
      <w:divBdr>
        <w:top w:val="none" w:sz="0" w:space="0" w:color="auto"/>
        <w:left w:val="none" w:sz="0" w:space="0" w:color="auto"/>
        <w:bottom w:val="none" w:sz="0" w:space="0" w:color="auto"/>
        <w:right w:val="none" w:sz="0" w:space="0" w:color="auto"/>
      </w:divBdr>
    </w:div>
    <w:div w:id="1954165508">
      <w:bodyDiv w:val="1"/>
      <w:marLeft w:val="0"/>
      <w:marRight w:val="0"/>
      <w:marTop w:val="0"/>
      <w:marBottom w:val="0"/>
      <w:divBdr>
        <w:top w:val="none" w:sz="0" w:space="0" w:color="auto"/>
        <w:left w:val="none" w:sz="0" w:space="0" w:color="auto"/>
        <w:bottom w:val="none" w:sz="0" w:space="0" w:color="auto"/>
        <w:right w:val="none" w:sz="0" w:space="0" w:color="auto"/>
      </w:divBdr>
    </w:div>
    <w:div w:id="1956710367">
      <w:bodyDiv w:val="1"/>
      <w:marLeft w:val="0"/>
      <w:marRight w:val="0"/>
      <w:marTop w:val="0"/>
      <w:marBottom w:val="0"/>
      <w:divBdr>
        <w:top w:val="none" w:sz="0" w:space="0" w:color="auto"/>
        <w:left w:val="none" w:sz="0" w:space="0" w:color="auto"/>
        <w:bottom w:val="none" w:sz="0" w:space="0" w:color="auto"/>
        <w:right w:val="none" w:sz="0" w:space="0" w:color="auto"/>
      </w:divBdr>
      <w:divsChild>
        <w:div w:id="981884677">
          <w:marLeft w:val="640"/>
          <w:marRight w:val="0"/>
          <w:marTop w:val="0"/>
          <w:marBottom w:val="0"/>
          <w:divBdr>
            <w:top w:val="none" w:sz="0" w:space="0" w:color="auto"/>
            <w:left w:val="none" w:sz="0" w:space="0" w:color="auto"/>
            <w:bottom w:val="none" w:sz="0" w:space="0" w:color="auto"/>
            <w:right w:val="none" w:sz="0" w:space="0" w:color="auto"/>
          </w:divBdr>
        </w:div>
        <w:div w:id="1672566083">
          <w:marLeft w:val="640"/>
          <w:marRight w:val="0"/>
          <w:marTop w:val="0"/>
          <w:marBottom w:val="0"/>
          <w:divBdr>
            <w:top w:val="none" w:sz="0" w:space="0" w:color="auto"/>
            <w:left w:val="none" w:sz="0" w:space="0" w:color="auto"/>
            <w:bottom w:val="none" w:sz="0" w:space="0" w:color="auto"/>
            <w:right w:val="none" w:sz="0" w:space="0" w:color="auto"/>
          </w:divBdr>
        </w:div>
        <w:div w:id="2118518300">
          <w:marLeft w:val="640"/>
          <w:marRight w:val="0"/>
          <w:marTop w:val="0"/>
          <w:marBottom w:val="0"/>
          <w:divBdr>
            <w:top w:val="none" w:sz="0" w:space="0" w:color="auto"/>
            <w:left w:val="none" w:sz="0" w:space="0" w:color="auto"/>
            <w:bottom w:val="none" w:sz="0" w:space="0" w:color="auto"/>
            <w:right w:val="none" w:sz="0" w:space="0" w:color="auto"/>
          </w:divBdr>
        </w:div>
        <w:div w:id="1792628407">
          <w:marLeft w:val="640"/>
          <w:marRight w:val="0"/>
          <w:marTop w:val="0"/>
          <w:marBottom w:val="0"/>
          <w:divBdr>
            <w:top w:val="none" w:sz="0" w:space="0" w:color="auto"/>
            <w:left w:val="none" w:sz="0" w:space="0" w:color="auto"/>
            <w:bottom w:val="none" w:sz="0" w:space="0" w:color="auto"/>
            <w:right w:val="none" w:sz="0" w:space="0" w:color="auto"/>
          </w:divBdr>
        </w:div>
        <w:div w:id="1397049941">
          <w:marLeft w:val="640"/>
          <w:marRight w:val="0"/>
          <w:marTop w:val="0"/>
          <w:marBottom w:val="0"/>
          <w:divBdr>
            <w:top w:val="none" w:sz="0" w:space="0" w:color="auto"/>
            <w:left w:val="none" w:sz="0" w:space="0" w:color="auto"/>
            <w:bottom w:val="none" w:sz="0" w:space="0" w:color="auto"/>
            <w:right w:val="none" w:sz="0" w:space="0" w:color="auto"/>
          </w:divBdr>
        </w:div>
        <w:div w:id="1340693637">
          <w:marLeft w:val="640"/>
          <w:marRight w:val="0"/>
          <w:marTop w:val="0"/>
          <w:marBottom w:val="0"/>
          <w:divBdr>
            <w:top w:val="none" w:sz="0" w:space="0" w:color="auto"/>
            <w:left w:val="none" w:sz="0" w:space="0" w:color="auto"/>
            <w:bottom w:val="none" w:sz="0" w:space="0" w:color="auto"/>
            <w:right w:val="none" w:sz="0" w:space="0" w:color="auto"/>
          </w:divBdr>
        </w:div>
        <w:div w:id="2017609512">
          <w:marLeft w:val="640"/>
          <w:marRight w:val="0"/>
          <w:marTop w:val="0"/>
          <w:marBottom w:val="0"/>
          <w:divBdr>
            <w:top w:val="none" w:sz="0" w:space="0" w:color="auto"/>
            <w:left w:val="none" w:sz="0" w:space="0" w:color="auto"/>
            <w:bottom w:val="none" w:sz="0" w:space="0" w:color="auto"/>
            <w:right w:val="none" w:sz="0" w:space="0" w:color="auto"/>
          </w:divBdr>
        </w:div>
        <w:div w:id="1823227783">
          <w:marLeft w:val="640"/>
          <w:marRight w:val="0"/>
          <w:marTop w:val="0"/>
          <w:marBottom w:val="0"/>
          <w:divBdr>
            <w:top w:val="none" w:sz="0" w:space="0" w:color="auto"/>
            <w:left w:val="none" w:sz="0" w:space="0" w:color="auto"/>
            <w:bottom w:val="none" w:sz="0" w:space="0" w:color="auto"/>
            <w:right w:val="none" w:sz="0" w:space="0" w:color="auto"/>
          </w:divBdr>
        </w:div>
        <w:div w:id="988246805">
          <w:marLeft w:val="640"/>
          <w:marRight w:val="0"/>
          <w:marTop w:val="0"/>
          <w:marBottom w:val="0"/>
          <w:divBdr>
            <w:top w:val="none" w:sz="0" w:space="0" w:color="auto"/>
            <w:left w:val="none" w:sz="0" w:space="0" w:color="auto"/>
            <w:bottom w:val="none" w:sz="0" w:space="0" w:color="auto"/>
            <w:right w:val="none" w:sz="0" w:space="0" w:color="auto"/>
          </w:divBdr>
        </w:div>
        <w:div w:id="561450289">
          <w:marLeft w:val="640"/>
          <w:marRight w:val="0"/>
          <w:marTop w:val="0"/>
          <w:marBottom w:val="0"/>
          <w:divBdr>
            <w:top w:val="none" w:sz="0" w:space="0" w:color="auto"/>
            <w:left w:val="none" w:sz="0" w:space="0" w:color="auto"/>
            <w:bottom w:val="none" w:sz="0" w:space="0" w:color="auto"/>
            <w:right w:val="none" w:sz="0" w:space="0" w:color="auto"/>
          </w:divBdr>
        </w:div>
        <w:div w:id="499124757">
          <w:marLeft w:val="640"/>
          <w:marRight w:val="0"/>
          <w:marTop w:val="0"/>
          <w:marBottom w:val="0"/>
          <w:divBdr>
            <w:top w:val="none" w:sz="0" w:space="0" w:color="auto"/>
            <w:left w:val="none" w:sz="0" w:space="0" w:color="auto"/>
            <w:bottom w:val="none" w:sz="0" w:space="0" w:color="auto"/>
            <w:right w:val="none" w:sz="0" w:space="0" w:color="auto"/>
          </w:divBdr>
        </w:div>
        <w:div w:id="1577397962">
          <w:marLeft w:val="640"/>
          <w:marRight w:val="0"/>
          <w:marTop w:val="0"/>
          <w:marBottom w:val="0"/>
          <w:divBdr>
            <w:top w:val="none" w:sz="0" w:space="0" w:color="auto"/>
            <w:left w:val="none" w:sz="0" w:space="0" w:color="auto"/>
            <w:bottom w:val="none" w:sz="0" w:space="0" w:color="auto"/>
            <w:right w:val="none" w:sz="0" w:space="0" w:color="auto"/>
          </w:divBdr>
        </w:div>
        <w:div w:id="559250952">
          <w:marLeft w:val="640"/>
          <w:marRight w:val="0"/>
          <w:marTop w:val="0"/>
          <w:marBottom w:val="0"/>
          <w:divBdr>
            <w:top w:val="none" w:sz="0" w:space="0" w:color="auto"/>
            <w:left w:val="none" w:sz="0" w:space="0" w:color="auto"/>
            <w:bottom w:val="none" w:sz="0" w:space="0" w:color="auto"/>
            <w:right w:val="none" w:sz="0" w:space="0" w:color="auto"/>
          </w:divBdr>
        </w:div>
        <w:div w:id="728460913">
          <w:marLeft w:val="640"/>
          <w:marRight w:val="0"/>
          <w:marTop w:val="0"/>
          <w:marBottom w:val="0"/>
          <w:divBdr>
            <w:top w:val="none" w:sz="0" w:space="0" w:color="auto"/>
            <w:left w:val="none" w:sz="0" w:space="0" w:color="auto"/>
            <w:bottom w:val="none" w:sz="0" w:space="0" w:color="auto"/>
            <w:right w:val="none" w:sz="0" w:space="0" w:color="auto"/>
          </w:divBdr>
        </w:div>
        <w:div w:id="292948682">
          <w:marLeft w:val="640"/>
          <w:marRight w:val="0"/>
          <w:marTop w:val="0"/>
          <w:marBottom w:val="0"/>
          <w:divBdr>
            <w:top w:val="none" w:sz="0" w:space="0" w:color="auto"/>
            <w:left w:val="none" w:sz="0" w:space="0" w:color="auto"/>
            <w:bottom w:val="none" w:sz="0" w:space="0" w:color="auto"/>
            <w:right w:val="none" w:sz="0" w:space="0" w:color="auto"/>
          </w:divBdr>
        </w:div>
        <w:div w:id="54478572">
          <w:marLeft w:val="640"/>
          <w:marRight w:val="0"/>
          <w:marTop w:val="0"/>
          <w:marBottom w:val="0"/>
          <w:divBdr>
            <w:top w:val="none" w:sz="0" w:space="0" w:color="auto"/>
            <w:left w:val="none" w:sz="0" w:space="0" w:color="auto"/>
            <w:bottom w:val="none" w:sz="0" w:space="0" w:color="auto"/>
            <w:right w:val="none" w:sz="0" w:space="0" w:color="auto"/>
          </w:divBdr>
        </w:div>
        <w:div w:id="1796370862">
          <w:marLeft w:val="640"/>
          <w:marRight w:val="0"/>
          <w:marTop w:val="0"/>
          <w:marBottom w:val="0"/>
          <w:divBdr>
            <w:top w:val="none" w:sz="0" w:space="0" w:color="auto"/>
            <w:left w:val="none" w:sz="0" w:space="0" w:color="auto"/>
            <w:bottom w:val="none" w:sz="0" w:space="0" w:color="auto"/>
            <w:right w:val="none" w:sz="0" w:space="0" w:color="auto"/>
          </w:divBdr>
        </w:div>
        <w:div w:id="1027953526">
          <w:marLeft w:val="640"/>
          <w:marRight w:val="0"/>
          <w:marTop w:val="0"/>
          <w:marBottom w:val="0"/>
          <w:divBdr>
            <w:top w:val="none" w:sz="0" w:space="0" w:color="auto"/>
            <w:left w:val="none" w:sz="0" w:space="0" w:color="auto"/>
            <w:bottom w:val="none" w:sz="0" w:space="0" w:color="auto"/>
            <w:right w:val="none" w:sz="0" w:space="0" w:color="auto"/>
          </w:divBdr>
        </w:div>
        <w:div w:id="15079393">
          <w:marLeft w:val="640"/>
          <w:marRight w:val="0"/>
          <w:marTop w:val="0"/>
          <w:marBottom w:val="0"/>
          <w:divBdr>
            <w:top w:val="none" w:sz="0" w:space="0" w:color="auto"/>
            <w:left w:val="none" w:sz="0" w:space="0" w:color="auto"/>
            <w:bottom w:val="none" w:sz="0" w:space="0" w:color="auto"/>
            <w:right w:val="none" w:sz="0" w:space="0" w:color="auto"/>
          </w:divBdr>
        </w:div>
        <w:div w:id="738475492">
          <w:marLeft w:val="640"/>
          <w:marRight w:val="0"/>
          <w:marTop w:val="0"/>
          <w:marBottom w:val="0"/>
          <w:divBdr>
            <w:top w:val="none" w:sz="0" w:space="0" w:color="auto"/>
            <w:left w:val="none" w:sz="0" w:space="0" w:color="auto"/>
            <w:bottom w:val="none" w:sz="0" w:space="0" w:color="auto"/>
            <w:right w:val="none" w:sz="0" w:space="0" w:color="auto"/>
          </w:divBdr>
        </w:div>
        <w:div w:id="1881046790">
          <w:marLeft w:val="640"/>
          <w:marRight w:val="0"/>
          <w:marTop w:val="0"/>
          <w:marBottom w:val="0"/>
          <w:divBdr>
            <w:top w:val="none" w:sz="0" w:space="0" w:color="auto"/>
            <w:left w:val="none" w:sz="0" w:space="0" w:color="auto"/>
            <w:bottom w:val="none" w:sz="0" w:space="0" w:color="auto"/>
            <w:right w:val="none" w:sz="0" w:space="0" w:color="auto"/>
          </w:divBdr>
        </w:div>
        <w:div w:id="782768083">
          <w:marLeft w:val="640"/>
          <w:marRight w:val="0"/>
          <w:marTop w:val="0"/>
          <w:marBottom w:val="0"/>
          <w:divBdr>
            <w:top w:val="none" w:sz="0" w:space="0" w:color="auto"/>
            <w:left w:val="none" w:sz="0" w:space="0" w:color="auto"/>
            <w:bottom w:val="none" w:sz="0" w:space="0" w:color="auto"/>
            <w:right w:val="none" w:sz="0" w:space="0" w:color="auto"/>
          </w:divBdr>
        </w:div>
        <w:div w:id="2027248173">
          <w:marLeft w:val="640"/>
          <w:marRight w:val="0"/>
          <w:marTop w:val="0"/>
          <w:marBottom w:val="0"/>
          <w:divBdr>
            <w:top w:val="none" w:sz="0" w:space="0" w:color="auto"/>
            <w:left w:val="none" w:sz="0" w:space="0" w:color="auto"/>
            <w:bottom w:val="none" w:sz="0" w:space="0" w:color="auto"/>
            <w:right w:val="none" w:sz="0" w:space="0" w:color="auto"/>
          </w:divBdr>
        </w:div>
        <w:div w:id="529992852">
          <w:marLeft w:val="640"/>
          <w:marRight w:val="0"/>
          <w:marTop w:val="0"/>
          <w:marBottom w:val="0"/>
          <w:divBdr>
            <w:top w:val="none" w:sz="0" w:space="0" w:color="auto"/>
            <w:left w:val="none" w:sz="0" w:space="0" w:color="auto"/>
            <w:bottom w:val="none" w:sz="0" w:space="0" w:color="auto"/>
            <w:right w:val="none" w:sz="0" w:space="0" w:color="auto"/>
          </w:divBdr>
        </w:div>
        <w:div w:id="346097782">
          <w:marLeft w:val="640"/>
          <w:marRight w:val="0"/>
          <w:marTop w:val="0"/>
          <w:marBottom w:val="0"/>
          <w:divBdr>
            <w:top w:val="none" w:sz="0" w:space="0" w:color="auto"/>
            <w:left w:val="none" w:sz="0" w:space="0" w:color="auto"/>
            <w:bottom w:val="none" w:sz="0" w:space="0" w:color="auto"/>
            <w:right w:val="none" w:sz="0" w:space="0" w:color="auto"/>
          </w:divBdr>
        </w:div>
        <w:div w:id="667633087">
          <w:marLeft w:val="640"/>
          <w:marRight w:val="0"/>
          <w:marTop w:val="0"/>
          <w:marBottom w:val="0"/>
          <w:divBdr>
            <w:top w:val="none" w:sz="0" w:space="0" w:color="auto"/>
            <w:left w:val="none" w:sz="0" w:space="0" w:color="auto"/>
            <w:bottom w:val="none" w:sz="0" w:space="0" w:color="auto"/>
            <w:right w:val="none" w:sz="0" w:space="0" w:color="auto"/>
          </w:divBdr>
        </w:div>
        <w:div w:id="1423407600">
          <w:marLeft w:val="640"/>
          <w:marRight w:val="0"/>
          <w:marTop w:val="0"/>
          <w:marBottom w:val="0"/>
          <w:divBdr>
            <w:top w:val="none" w:sz="0" w:space="0" w:color="auto"/>
            <w:left w:val="none" w:sz="0" w:space="0" w:color="auto"/>
            <w:bottom w:val="none" w:sz="0" w:space="0" w:color="auto"/>
            <w:right w:val="none" w:sz="0" w:space="0" w:color="auto"/>
          </w:divBdr>
        </w:div>
        <w:div w:id="171185426">
          <w:marLeft w:val="640"/>
          <w:marRight w:val="0"/>
          <w:marTop w:val="0"/>
          <w:marBottom w:val="0"/>
          <w:divBdr>
            <w:top w:val="none" w:sz="0" w:space="0" w:color="auto"/>
            <w:left w:val="none" w:sz="0" w:space="0" w:color="auto"/>
            <w:bottom w:val="none" w:sz="0" w:space="0" w:color="auto"/>
            <w:right w:val="none" w:sz="0" w:space="0" w:color="auto"/>
          </w:divBdr>
        </w:div>
        <w:div w:id="1367566091">
          <w:marLeft w:val="640"/>
          <w:marRight w:val="0"/>
          <w:marTop w:val="0"/>
          <w:marBottom w:val="0"/>
          <w:divBdr>
            <w:top w:val="none" w:sz="0" w:space="0" w:color="auto"/>
            <w:left w:val="none" w:sz="0" w:space="0" w:color="auto"/>
            <w:bottom w:val="none" w:sz="0" w:space="0" w:color="auto"/>
            <w:right w:val="none" w:sz="0" w:space="0" w:color="auto"/>
          </w:divBdr>
        </w:div>
        <w:div w:id="1082875974">
          <w:marLeft w:val="640"/>
          <w:marRight w:val="0"/>
          <w:marTop w:val="0"/>
          <w:marBottom w:val="0"/>
          <w:divBdr>
            <w:top w:val="none" w:sz="0" w:space="0" w:color="auto"/>
            <w:left w:val="none" w:sz="0" w:space="0" w:color="auto"/>
            <w:bottom w:val="none" w:sz="0" w:space="0" w:color="auto"/>
            <w:right w:val="none" w:sz="0" w:space="0" w:color="auto"/>
          </w:divBdr>
        </w:div>
        <w:div w:id="33579828">
          <w:marLeft w:val="640"/>
          <w:marRight w:val="0"/>
          <w:marTop w:val="0"/>
          <w:marBottom w:val="0"/>
          <w:divBdr>
            <w:top w:val="none" w:sz="0" w:space="0" w:color="auto"/>
            <w:left w:val="none" w:sz="0" w:space="0" w:color="auto"/>
            <w:bottom w:val="none" w:sz="0" w:space="0" w:color="auto"/>
            <w:right w:val="none" w:sz="0" w:space="0" w:color="auto"/>
          </w:divBdr>
        </w:div>
        <w:div w:id="1945723956">
          <w:marLeft w:val="640"/>
          <w:marRight w:val="0"/>
          <w:marTop w:val="0"/>
          <w:marBottom w:val="0"/>
          <w:divBdr>
            <w:top w:val="none" w:sz="0" w:space="0" w:color="auto"/>
            <w:left w:val="none" w:sz="0" w:space="0" w:color="auto"/>
            <w:bottom w:val="none" w:sz="0" w:space="0" w:color="auto"/>
            <w:right w:val="none" w:sz="0" w:space="0" w:color="auto"/>
          </w:divBdr>
        </w:div>
        <w:div w:id="1373337671">
          <w:marLeft w:val="640"/>
          <w:marRight w:val="0"/>
          <w:marTop w:val="0"/>
          <w:marBottom w:val="0"/>
          <w:divBdr>
            <w:top w:val="none" w:sz="0" w:space="0" w:color="auto"/>
            <w:left w:val="none" w:sz="0" w:space="0" w:color="auto"/>
            <w:bottom w:val="none" w:sz="0" w:space="0" w:color="auto"/>
            <w:right w:val="none" w:sz="0" w:space="0" w:color="auto"/>
          </w:divBdr>
        </w:div>
        <w:div w:id="1579056676">
          <w:marLeft w:val="640"/>
          <w:marRight w:val="0"/>
          <w:marTop w:val="0"/>
          <w:marBottom w:val="0"/>
          <w:divBdr>
            <w:top w:val="none" w:sz="0" w:space="0" w:color="auto"/>
            <w:left w:val="none" w:sz="0" w:space="0" w:color="auto"/>
            <w:bottom w:val="none" w:sz="0" w:space="0" w:color="auto"/>
            <w:right w:val="none" w:sz="0" w:space="0" w:color="auto"/>
          </w:divBdr>
        </w:div>
        <w:div w:id="1345015824">
          <w:marLeft w:val="640"/>
          <w:marRight w:val="0"/>
          <w:marTop w:val="0"/>
          <w:marBottom w:val="0"/>
          <w:divBdr>
            <w:top w:val="none" w:sz="0" w:space="0" w:color="auto"/>
            <w:left w:val="none" w:sz="0" w:space="0" w:color="auto"/>
            <w:bottom w:val="none" w:sz="0" w:space="0" w:color="auto"/>
            <w:right w:val="none" w:sz="0" w:space="0" w:color="auto"/>
          </w:divBdr>
        </w:div>
        <w:div w:id="197856108">
          <w:marLeft w:val="640"/>
          <w:marRight w:val="0"/>
          <w:marTop w:val="0"/>
          <w:marBottom w:val="0"/>
          <w:divBdr>
            <w:top w:val="none" w:sz="0" w:space="0" w:color="auto"/>
            <w:left w:val="none" w:sz="0" w:space="0" w:color="auto"/>
            <w:bottom w:val="none" w:sz="0" w:space="0" w:color="auto"/>
            <w:right w:val="none" w:sz="0" w:space="0" w:color="auto"/>
          </w:divBdr>
        </w:div>
        <w:div w:id="1117986360">
          <w:marLeft w:val="640"/>
          <w:marRight w:val="0"/>
          <w:marTop w:val="0"/>
          <w:marBottom w:val="0"/>
          <w:divBdr>
            <w:top w:val="none" w:sz="0" w:space="0" w:color="auto"/>
            <w:left w:val="none" w:sz="0" w:space="0" w:color="auto"/>
            <w:bottom w:val="none" w:sz="0" w:space="0" w:color="auto"/>
            <w:right w:val="none" w:sz="0" w:space="0" w:color="auto"/>
          </w:divBdr>
        </w:div>
        <w:div w:id="1620144995">
          <w:marLeft w:val="640"/>
          <w:marRight w:val="0"/>
          <w:marTop w:val="0"/>
          <w:marBottom w:val="0"/>
          <w:divBdr>
            <w:top w:val="none" w:sz="0" w:space="0" w:color="auto"/>
            <w:left w:val="none" w:sz="0" w:space="0" w:color="auto"/>
            <w:bottom w:val="none" w:sz="0" w:space="0" w:color="auto"/>
            <w:right w:val="none" w:sz="0" w:space="0" w:color="auto"/>
          </w:divBdr>
        </w:div>
        <w:div w:id="1450662568">
          <w:marLeft w:val="640"/>
          <w:marRight w:val="0"/>
          <w:marTop w:val="0"/>
          <w:marBottom w:val="0"/>
          <w:divBdr>
            <w:top w:val="none" w:sz="0" w:space="0" w:color="auto"/>
            <w:left w:val="none" w:sz="0" w:space="0" w:color="auto"/>
            <w:bottom w:val="none" w:sz="0" w:space="0" w:color="auto"/>
            <w:right w:val="none" w:sz="0" w:space="0" w:color="auto"/>
          </w:divBdr>
        </w:div>
      </w:divsChild>
    </w:div>
    <w:div w:id="1960837255">
      <w:bodyDiv w:val="1"/>
      <w:marLeft w:val="0"/>
      <w:marRight w:val="0"/>
      <w:marTop w:val="0"/>
      <w:marBottom w:val="0"/>
      <w:divBdr>
        <w:top w:val="none" w:sz="0" w:space="0" w:color="auto"/>
        <w:left w:val="none" w:sz="0" w:space="0" w:color="auto"/>
        <w:bottom w:val="none" w:sz="0" w:space="0" w:color="auto"/>
        <w:right w:val="none" w:sz="0" w:space="0" w:color="auto"/>
      </w:divBdr>
      <w:divsChild>
        <w:div w:id="2103455379">
          <w:marLeft w:val="640"/>
          <w:marRight w:val="0"/>
          <w:marTop w:val="0"/>
          <w:marBottom w:val="0"/>
          <w:divBdr>
            <w:top w:val="none" w:sz="0" w:space="0" w:color="auto"/>
            <w:left w:val="none" w:sz="0" w:space="0" w:color="auto"/>
            <w:bottom w:val="none" w:sz="0" w:space="0" w:color="auto"/>
            <w:right w:val="none" w:sz="0" w:space="0" w:color="auto"/>
          </w:divBdr>
        </w:div>
        <w:div w:id="1299916105">
          <w:marLeft w:val="640"/>
          <w:marRight w:val="0"/>
          <w:marTop w:val="0"/>
          <w:marBottom w:val="0"/>
          <w:divBdr>
            <w:top w:val="none" w:sz="0" w:space="0" w:color="auto"/>
            <w:left w:val="none" w:sz="0" w:space="0" w:color="auto"/>
            <w:bottom w:val="none" w:sz="0" w:space="0" w:color="auto"/>
            <w:right w:val="none" w:sz="0" w:space="0" w:color="auto"/>
          </w:divBdr>
        </w:div>
        <w:div w:id="2012176665">
          <w:marLeft w:val="640"/>
          <w:marRight w:val="0"/>
          <w:marTop w:val="0"/>
          <w:marBottom w:val="0"/>
          <w:divBdr>
            <w:top w:val="none" w:sz="0" w:space="0" w:color="auto"/>
            <w:left w:val="none" w:sz="0" w:space="0" w:color="auto"/>
            <w:bottom w:val="none" w:sz="0" w:space="0" w:color="auto"/>
            <w:right w:val="none" w:sz="0" w:space="0" w:color="auto"/>
          </w:divBdr>
        </w:div>
        <w:div w:id="387995118">
          <w:marLeft w:val="640"/>
          <w:marRight w:val="0"/>
          <w:marTop w:val="0"/>
          <w:marBottom w:val="0"/>
          <w:divBdr>
            <w:top w:val="none" w:sz="0" w:space="0" w:color="auto"/>
            <w:left w:val="none" w:sz="0" w:space="0" w:color="auto"/>
            <w:bottom w:val="none" w:sz="0" w:space="0" w:color="auto"/>
            <w:right w:val="none" w:sz="0" w:space="0" w:color="auto"/>
          </w:divBdr>
        </w:div>
        <w:div w:id="744956116">
          <w:marLeft w:val="640"/>
          <w:marRight w:val="0"/>
          <w:marTop w:val="0"/>
          <w:marBottom w:val="0"/>
          <w:divBdr>
            <w:top w:val="none" w:sz="0" w:space="0" w:color="auto"/>
            <w:left w:val="none" w:sz="0" w:space="0" w:color="auto"/>
            <w:bottom w:val="none" w:sz="0" w:space="0" w:color="auto"/>
            <w:right w:val="none" w:sz="0" w:space="0" w:color="auto"/>
          </w:divBdr>
        </w:div>
        <w:div w:id="1747025217">
          <w:marLeft w:val="640"/>
          <w:marRight w:val="0"/>
          <w:marTop w:val="0"/>
          <w:marBottom w:val="0"/>
          <w:divBdr>
            <w:top w:val="none" w:sz="0" w:space="0" w:color="auto"/>
            <w:left w:val="none" w:sz="0" w:space="0" w:color="auto"/>
            <w:bottom w:val="none" w:sz="0" w:space="0" w:color="auto"/>
            <w:right w:val="none" w:sz="0" w:space="0" w:color="auto"/>
          </w:divBdr>
        </w:div>
        <w:div w:id="1232158635">
          <w:marLeft w:val="640"/>
          <w:marRight w:val="0"/>
          <w:marTop w:val="0"/>
          <w:marBottom w:val="0"/>
          <w:divBdr>
            <w:top w:val="none" w:sz="0" w:space="0" w:color="auto"/>
            <w:left w:val="none" w:sz="0" w:space="0" w:color="auto"/>
            <w:bottom w:val="none" w:sz="0" w:space="0" w:color="auto"/>
            <w:right w:val="none" w:sz="0" w:space="0" w:color="auto"/>
          </w:divBdr>
        </w:div>
        <w:div w:id="648707310">
          <w:marLeft w:val="640"/>
          <w:marRight w:val="0"/>
          <w:marTop w:val="0"/>
          <w:marBottom w:val="0"/>
          <w:divBdr>
            <w:top w:val="none" w:sz="0" w:space="0" w:color="auto"/>
            <w:left w:val="none" w:sz="0" w:space="0" w:color="auto"/>
            <w:bottom w:val="none" w:sz="0" w:space="0" w:color="auto"/>
            <w:right w:val="none" w:sz="0" w:space="0" w:color="auto"/>
          </w:divBdr>
        </w:div>
        <w:div w:id="1688485118">
          <w:marLeft w:val="640"/>
          <w:marRight w:val="0"/>
          <w:marTop w:val="0"/>
          <w:marBottom w:val="0"/>
          <w:divBdr>
            <w:top w:val="none" w:sz="0" w:space="0" w:color="auto"/>
            <w:left w:val="none" w:sz="0" w:space="0" w:color="auto"/>
            <w:bottom w:val="none" w:sz="0" w:space="0" w:color="auto"/>
            <w:right w:val="none" w:sz="0" w:space="0" w:color="auto"/>
          </w:divBdr>
        </w:div>
        <w:div w:id="1946232148">
          <w:marLeft w:val="640"/>
          <w:marRight w:val="0"/>
          <w:marTop w:val="0"/>
          <w:marBottom w:val="0"/>
          <w:divBdr>
            <w:top w:val="none" w:sz="0" w:space="0" w:color="auto"/>
            <w:left w:val="none" w:sz="0" w:space="0" w:color="auto"/>
            <w:bottom w:val="none" w:sz="0" w:space="0" w:color="auto"/>
            <w:right w:val="none" w:sz="0" w:space="0" w:color="auto"/>
          </w:divBdr>
        </w:div>
        <w:div w:id="231354116">
          <w:marLeft w:val="640"/>
          <w:marRight w:val="0"/>
          <w:marTop w:val="0"/>
          <w:marBottom w:val="0"/>
          <w:divBdr>
            <w:top w:val="none" w:sz="0" w:space="0" w:color="auto"/>
            <w:left w:val="none" w:sz="0" w:space="0" w:color="auto"/>
            <w:bottom w:val="none" w:sz="0" w:space="0" w:color="auto"/>
            <w:right w:val="none" w:sz="0" w:space="0" w:color="auto"/>
          </w:divBdr>
        </w:div>
        <w:div w:id="852694360">
          <w:marLeft w:val="640"/>
          <w:marRight w:val="0"/>
          <w:marTop w:val="0"/>
          <w:marBottom w:val="0"/>
          <w:divBdr>
            <w:top w:val="none" w:sz="0" w:space="0" w:color="auto"/>
            <w:left w:val="none" w:sz="0" w:space="0" w:color="auto"/>
            <w:bottom w:val="none" w:sz="0" w:space="0" w:color="auto"/>
            <w:right w:val="none" w:sz="0" w:space="0" w:color="auto"/>
          </w:divBdr>
        </w:div>
        <w:div w:id="1682664214">
          <w:marLeft w:val="640"/>
          <w:marRight w:val="0"/>
          <w:marTop w:val="0"/>
          <w:marBottom w:val="0"/>
          <w:divBdr>
            <w:top w:val="none" w:sz="0" w:space="0" w:color="auto"/>
            <w:left w:val="none" w:sz="0" w:space="0" w:color="auto"/>
            <w:bottom w:val="none" w:sz="0" w:space="0" w:color="auto"/>
            <w:right w:val="none" w:sz="0" w:space="0" w:color="auto"/>
          </w:divBdr>
        </w:div>
        <w:div w:id="1533303619">
          <w:marLeft w:val="640"/>
          <w:marRight w:val="0"/>
          <w:marTop w:val="0"/>
          <w:marBottom w:val="0"/>
          <w:divBdr>
            <w:top w:val="none" w:sz="0" w:space="0" w:color="auto"/>
            <w:left w:val="none" w:sz="0" w:space="0" w:color="auto"/>
            <w:bottom w:val="none" w:sz="0" w:space="0" w:color="auto"/>
            <w:right w:val="none" w:sz="0" w:space="0" w:color="auto"/>
          </w:divBdr>
        </w:div>
        <w:div w:id="988051047">
          <w:marLeft w:val="640"/>
          <w:marRight w:val="0"/>
          <w:marTop w:val="0"/>
          <w:marBottom w:val="0"/>
          <w:divBdr>
            <w:top w:val="none" w:sz="0" w:space="0" w:color="auto"/>
            <w:left w:val="none" w:sz="0" w:space="0" w:color="auto"/>
            <w:bottom w:val="none" w:sz="0" w:space="0" w:color="auto"/>
            <w:right w:val="none" w:sz="0" w:space="0" w:color="auto"/>
          </w:divBdr>
        </w:div>
        <w:div w:id="125399020">
          <w:marLeft w:val="640"/>
          <w:marRight w:val="0"/>
          <w:marTop w:val="0"/>
          <w:marBottom w:val="0"/>
          <w:divBdr>
            <w:top w:val="none" w:sz="0" w:space="0" w:color="auto"/>
            <w:left w:val="none" w:sz="0" w:space="0" w:color="auto"/>
            <w:bottom w:val="none" w:sz="0" w:space="0" w:color="auto"/>
            <w:right w:val="none" w:sz="0" w:space="0" w:color="auto"/>
          </w:divBdr>
        </w:div>
        <w:div w:id="1250385026">
          <w:marLeft w:val="640"/>
          <w:marRight w:val="0"/>
          <w:marTop w:val="0"/>
          <w:marBottom w:val="0"/>
          <w:divBdr>
            <w:top w:val="none" w:sz="0" w:space="0" w:color="auto"/>
            <w:left w:val="none" w:sz="0" w:space="0" w:color="auto"/>
            <w:bottom w:val="none" w:sz="0" w:space="0" w:color="auto"/>
            <w:right w:val="none" w:sz="0" w:space="0" w:color="auto"/>
          </w:divBdr>
        </w:div>
        <w:div w:id="2102406044">
          <w:marLeft w:val="640"/>
          <w:marRight w:val="0"/>
          <w:marTop w:val="0"/>
          <w:marBottom w:val="0"/>
          <w:divBdr>
            <w:top w:val="none" w:sz="0" w:space="0" w:color="auto"/>
            <w:left w:val="none" w:sz="0" w:space="0" w:color="auto"/>
            <w:bottom w:val="none" w:sz="0" w:space="0" w:color="auto"/>
            <w:right w:val="none" w:sz="0" w:space="0" w:color="auto"/>
          </w:divBdr>
        </w:div>
        <w:div w:id="490760006">
          <w:marLeft w:val="640"/>
          <w:marRight w:val="0"/>
          <w:marTop w:val="0"/>
          <w:marBottom w:val="0"/>
          <w:divBdr>
            <w:top w:val="none" w:sz="0" w:space="0" w:color="auto"/>
            <w:left w:val="none" w:sz="0" w:space="0" w:color="auto"/>
            <w:bottom w:val="none" w:sz="0" w:space="0" w:color="auto"/>
            <w:right w:val="none" w:sz="0" w:space="0" w:color="auto"/>
          </w:divBdr>
        </w:div>
        <w:div w:id="164904674">
          <w:marLeft w:val="640"/>
          <w:marRight w:val="0"/>
          <w:marTop w:val="0"/>
          <w:marBottom w:val="0"/>
          <w:divBdr>
            <w:top w:val="none" w:sz="0" w:space="0" w:color="auto"/>
            <w:left w:val="none" w:sz="0" w:space="0" w:color="auto"/>
            <w:bottom w:val="none" w:sz="0" w:space="0" w:color="auto"/>
            <w:right w:val="none" w:sz="0" w:space="0" w:color="auto"/>
          </w:divBdr>
        </w:div>
        <w:div w:id="1945920614">
          <w:marLeft w:val="640"/>
          <w:marRight w:val="0"/>
          <w:marTop w:val="0"/>
          <w:marBottom w:val="0"/>
          <w:divBdr>
            <w:top w:val="none" w:sz="0" w:space="0" w:color="auto"/>
            <w:left w:val="none" w:sz="0" w:space="0" w:color="auto"/>
            <w:bottom w:val="none" w:sz="0" w:space="0" w:color="auto"/>
            <w:right w:val="none" w:sz="0" w:space="0" w:color="auto"/>
          </w:divBdr>
        </w:div>
        <w:div w:id="1042943589">
          <w:marLeft w:val="640"/>
          <w:marRight w:val="0"/>
          <w:marTop w:val="0"/>
          <w:marBottom w:val="0"/>
          <w:divBdr>
            <w:top w:val="none" w:sz="0" w:space="0" w:color="auto"/>
            <w:left w:val="none" w:sz="0" w:space="0" w:color="auto"/>
            <w:bottom w:val="none" w:sz="0" w:space="0" w:color="auto"/>
            <w:right w:val="none" w:sz="0" w:space="0" w:color="auto"/>
          </w:divBdr>
        </w:div>
        <w:div w:id="1122118452">
          <w:marLeft w:val="640"/>
          <w:marRight w:val="0"/>
          <w:marTop w:val="0"/>
          <w:marBottom w:val="0"/>
          <w:divBdr>
            <w:top w:val="none" w:sz="0" w:space="0" w:color="auto"/>
            <w:left w:val="none" w:sz="0" w:space="0" w:color="auto"/>
            <w:bottom w:val="none" w:sz="0" w:space="0" w:color="auto"/>
            <w:right w:val="none" w:sz="0" w:space="0" w:color="auto"/>
          </w:divBdr>
        </w:div>
        <w:div w:id="2060978752">
          <w:marLeft w:val="640"/>
          <w:marRight w:val="0"/>
          <w:marTop w:val="0"/>
          <w:marBottom w:val="0"/>
          <w:divBdr>
            <w:top w:val="none" w:sz="0" w:space="0" w:color="auto"/>
            <w:left w:val="none" w:sz="0" w:space="0" w:color="auto"/>
            <w:bottom w:val="none" w:sz="0" w:space="0" w:color="auto"/>
            <w:right w:val="none" w:sz="0" w:space="0" w:color="auto"/>
          </w:divBdr>
        </w:div>
        <w:div w:id="1085111338">
          <w:marLeft w:val="640"/>
          <w:marRight w:val="0"/>
          <w:marTop w:val="0"/>
          <w:marBottom w:val="0"/>
          <w:divBdr>
            <w:top w:val="none" w:sz="0" w:space="0" w:color="auto"/>
            <w:left w:val="none" w:sz="0" w:space="0" w:color="auto"/>
            <w:bottom w:val="none" w:sz="0" w:space="0" w:color="auto"/>
            <w:right w:val="none" w:sz="0" w:space="0" w:color="auto"/>
          </w:divBdr>
        </w:div>
        <w:div w:id="2021856154">
          <w:marLeft w:val="640"/>
          <w:marRight w:val="0"/>
          <w:marTop w:val="0"/>
          <w:marBottom w:val="0"/>
          <w:divBdr>
            <w:top w:val="none" w:sz="0" w:space="0" w:color="auto"/>
            <w:left w:val="none" w:sz="0" w:space="0" w:color="auto"/>
            <w:bottom w:val="none" w:sz="0" w:space="0" w:color="auto"/>
            <w:right w:val="none" w:sz="0" w:space="0" w:color="auto"/>
          </w:divBdr>
        </w:div>
        <w:div w:id="465509652">
          <w:marLeft w:val="640"/>
          <w:marRight w:val="0"/>
          <w:marTop w:val="0"/>
          <w:marBottom w:val="0"/>
          <w:divBdr>
            <w:top w:val="none" w:sz="0" w:space="0" w:color="auto"/>
            <w:left w:val="none" w:sz="0" w:space="0" w:color="auto"/>
            <w:bottom w:val="none" w:sz="0" w:space="0" w:color="auto"/>
            <w:right w:val="none" w:sz="0" w:space="0" w:color="auto"/>
          </w:divBdr>
        </w:div>
        <w:div w:id="151141084">
          <w:marLeft w:val="640"/>
          <w:marRight w:val="0"/>
          <w:marTop w:val="0"/>
          <w:marBottom w:val="0"/>
          <w:divBdr>
            <w:top w:val="none" w:sz="0" w:space="0" w:color="auto"/>
            <w:left w:val="none" w:sz="0" w:space="0" w:color="auto"/>
            <w:bottom w:val="none" w:sz="0" w:space="0" w:color="auto"/>
            <w:right w:val="none" w:sz="0" w:space="0" w:color="auto"/>
          </w:divBdr>
        </w:div>
        <w:div w:id="335694337">
          <w:marLeft w:val="640"/>
          <w:marRight w:val="0"/>
          <w:marTop w:val="0"/>
          <w:marBottom w:val="0"/>
          <w:divBdr>
            <w:top w:val="none" w:sz="0" w:space="0" w:color="auto"/>
            <w:left w:val="none" w:sz="0" w:space="0" w:color="auto"/>
            <w:bottom w:val="none" w:sz="0" w:space="0" w:color="auto"/>
            <w:right w:val="none" w:sz="0" w:space="0" w:color="auto"/>
          </w:divBdr>
        </w:div>
        <w:div w:id="594486210">
          <w:marLeft w:val="640"/>
          <w:marRight w:val="0"/>
          <w:marTop w:val="0"/>
          <w:marBottom w:val="0"/>
          <w:divBdr>
            <w:top w:val="none" w:sz="0" w:space="0" w:color="auto"/>
            <w:left w:val="none" w:sz="0" w:space="0" w:color="auto"/>
            <w:bottom w:val="none" w:sz="0" w:space="0" w:color="auto"/>
            <w:right w:val="none" w:sz="0" w:space="0" w:color="auto"/>
          </w:divBdr>
        </w:div>
        <w:div w:id="1268931525">
          <w:marLeft w:val="640"/>
          <w:marRight w:val="0"/>
          <w:marTop w:val="0"/>
          <w:marBottom w:val="0"/>
          <w:divBdr>
            <w:top w:val="none" w:sz="0" w:space="0" w:color="auto"/>
            <w:left w:val="none" w:sz="0" w:space="0" w:color="auto"/>
            <w:bottom w:val="none" w:sz="0" w:space="0" w:color="auto"/>
            <w:right w:val="none" w:sz="0" w:space="0" w:color="auto"/>
          </w:divBdr>
        </w:div>
        <w:div w:id="787624563">
          <w:marLeft w:val="640"/>
          <w:marRight w:val="0"/>
          <w:marTop w:val="0"/>
          <w:marBottom w:val="0"/>
          <w:divBdr>
            <w:top w:val="none" w:sz="0" w:space="0" w:color="auto"/>
            <w:left w:val="none" w:sz="0" w:space="0" w:color="auto"/>
            <w:bottom w:val="none" w:sz="0" w:space="0" w:color="auto"/>
            <w:right w:val="none" w:sz="0" w:space="0" w:color="auto"/>
          </w:divBdr>
        </w:div>
        <w:div w:id="115292658">
          <w:marLeft w:val="640"/>
          <w:marRight w:val="0"/>
          <w:marTop w:val="0"/>
          <w:marBottom w:val="0"/>
          <w:divBdr>
            <w:top w:val="none" w:sz="0" w:space="0" w:color="auto"/>
            <w:left w:val="none" w:sz="0" w:space="0" w:color="auto"/>
            <w:bottom w:val="none" w:sz="0" w:space="0" w:color="auto"/>
            <w:right w:val="none" w:sz="0" w:space="0" w:color="auto"/>
          </w:divBdr>
        </w:div>
        <w:div w:id="324284972">
          <w:marLeft w:val="640"/>
          <w:marRight w:val="0"/>
          <w:marTop w:val="0"/>
          <w:marBottom w:val="0"/>
          <w:divBdr>
            <w:top w:val="none" w:sz="0" w:space="0" w:color="auto"/>
            <w:left w:val="none" w:sz="0" w:space="0" w:color="auto"/>
            <w:bottom w:val="none" w:sz="0" w:space="0" w:color="auto"/>
            <w:right w:val="none" w:sz="0" w:space="0" w:color="auto"/>
          </w:divBdr>
        </w:div>
        <w:div w:id="1752656660">
          <w:marLeft w:val="640"/>
          <w:marRight w:val="0"/>
          <w:marTop w:val="0"/>
          <w:marBottom w:val="0"/>
          <w:divBdr>
            <w:top w:val="none" w:sz="0" w:space="0" w:color="auto"/>
            <w:left w:val="none" w:sz="0" w:space="0" w:color="auto"/>
            <w:bottom w:val="none" w:sz="0" w:space="0" w:color="auto"/>
            <w:right w:val="none" w:sz="0" w:space="0" w:color="auto"/>
          </w:divBdr>
        </w:div>
        <w:div w:id="90703284">
          <w:marLeft w:val="640"/>
          <w:marRight w:val="0"/>
          <w:marTop w:val="0"/>
          <w:marBottom w:val="0"/>
          <w:divBdr>
            <w:top w:val="none" w:sz="0" w:space="0" w:color="auto"/>
            <w:left w:val="none" w:sz="0" w:space="0" w:color="auto"/>
            <w:bottom w:val="none" w:sz="0" w:space="0" w:color="auto"/>
            <w:right w:val="none" w:sz="0" w:space="0" w:color="auto"/>
          </w:divBdr>
        </w:div>
        <w:div w:id="1369455965">
          <w:marLeft w:val="640"/>
          <w:marRight w:val="0"/>
          <w:marTop w:val="0"/>
          <w:marBottom w:val="0"/>
          <w:divBdr>
            <w:top w:val="none" w:sz="0" w:space="0" w:color="auto"/>
            <w:left w:val="none" w:sz="0" w:space="0" w:color="auto"/>
            <w:bottom w:val="none" w:sz="0" w:space="0" w:color="auto"/>
            <w:right w:val="none" w:sz="0" w:space="0" w:color="auto"/>
          </w:divBdr>
        </w:div>
        <w:div w:id="901326930">
          <w:marLeft w:val="640"/>
          <w:marRight w:val="0"/>
          <w:marTop w:val="0"/>
          <w:marBottom w:val="0"/>
          <w:divBdr>
            <w:top w:val="none" w:sz="0" w:space="0" w:color="auto"/>
            <w:left w:val="none" w:sz="0" w:space="0" w:color="auto"/>
            <w:bottom w:val="none" w:sz="0" w:space="0" w:color="auto"/>
            <w:right w:val="none" w:sz="0" w:space="0" w:color="auto"/>
          </w:divBdr>
        </w:div>
        <w:div w:id="1809518759">
          <w:marLeft w:val="640"/>
          <w:marRight w:val="0"/>
          <w:marTop w:val="0"/>
          <w:marBottom w:val="0"/>
          <w:divBdr>
            <w:top w:val="none" w:sz="0" w:space="0" w:color="auto"/>
            <w:left w:val="none" w:sz="0" w:space="0" w:color="auto"/>
            <w:bottom w:val="none" w:sz="0" w:space="0" w:color="auto"/>
            <w:right w:val="none" w:sz="0" w:space="0" w:color="auto"/>
          </w:divBdr>
        </w:div>
      </w:divsChild>
    </w:div>
    <w:div w:id="1961374254">
      <w:bodyDiv w:val="1"/>
      <w:marLeft w:val="0"/>
      <w:marRight w:val="0"/>
      <w:marTop w:val="0"/>
      <w:marBottom w:val="0"/>
      <w:divBdr>
        <w:top w:val="none" w:sz="0" w:space="0" w:color="auto"/>
        <w:left w:val="none" w:sz="0" w:space="0" w:color="auto"/>
        <w:bottom w:val="none" w:sz="0" w:space="0" w:color="auto"/>
        <w:right w:val="none" w:sz="0" w:space="0" w:color="auto"/>
      </w:divBdr>
    </w:div>
    <w:div w:id="1970747486">
      <w:bodyDiv w:val="1"/>
      <w:marLeft w:val="0"/>
      <w:marRight w:val="0"/>
      <w:marTop w:val="0"/>
      <w:marBottom w:val="0"/>
      <w:divBdr>
        <w:top w:val="none" w:sz="0" w:space="0" w:color="auto"/>
        <w:left w:val="none" w:sz="0" w:space="0" w:color="auto"/>
        <w:bottom w:val="none" w:sz="0" w:space="0" w:color="auto"/>
        <w:right w:val="none" w:sz="0" w:space="0" w:color="auto"/>
      </w:divBdr>
      <w:divsChild>
        <w:div w:id="1364594537">
          <w:marLeft w:val="480"/>
          <w:marRight w:val="0"/>
          <w:marTop w:val="0"/>
          <w:marBottom w:val="0"/>
          <w:divBdr>
            <w:top w:val="none" w:sz="0" w:space="0" w:color="auto"/>
            <w:left w:val="none" w:sz="0" w:space="0" w:color="auto"/>
            <w:bottom w:val="none" w:sz="0" w:space="0" w:color="auto"/>
            <w:right w:val="none" w:sz="0" w:space="0" w:color="auto"/>
          </w:divBdr>
        </w:div>
        <w:div w:id="763384214">
          <w:marLeft w:val="480"/>
          <w:marRight w:val="0"/>
          <w:marTop w:val="0"/>
          <w:marBottom w:val="0"/>
          <w:divBdr>
            <w:top w:val="none" w:sz="0" w:space="0" w:color="auto"/>
            <w:left w:val="none" w:sz="0" w:space="0" w:color="auto"/>
            <w:bottom w:val="none" w:sz="0" w:space="0" w:color="auto"/>
            <w:right w:val="none" w:sz="0" w:space="0" w:color="auto"/>
          </w:divBdr>
        </w:div>
        <w:div w:id="1970235715">
          <w:marLeft w:val="480"/>
          <w:marRight w:val="0"/>
          <w:marTop w:val="0"/>
          <w:marBottom w:val="0"/>
          <w:divBdr>
            <w:top w:val="none" w:sz="0" w:space="0" w:color="auto"/>
            <w:left w:val="none" w:sz="0" w:space="0" w:color="auto"/>
            <w:bottom w:val="none" w:sz="0" w:space="0" w:color="auto"/>
            <w:right w:val="none" w:sz="0" w:space="0" w:color="auto"/>
          </w:divBdr>
        </w:div>
        <w:div w:id="1166676956">
          <w:marLeft w:val="480"/>
          <w:marRight w:val="0"/>
          <w:marTop w:val="0"/>
          <w:marBottom w:val="0"/>
          <w:divBdr>
            <w:top w:val="none" w:sz="0" w:space="0" w:color="auto"/>
            <w:left w:val="none" w:sz="0" w:space="0" w:color="auto"/>
            <w:bottom w:val="none" w:sz="0" w:space="0" w:color="auto"/>
            <w:right w:val="none" w:sz="0" w:space="0" w:color="auto"/>
          </w:divBdr>
        </w:div>
        <w:div w:id="1534221769">
          <w:marLeft w:val="480"/>
          <w:marRight w:val="0"/>
          <w:marTop w:val="0"/>
          <w:marBottom w:val="0"/>
          <w:divBdr>
            <w:top w:val="none" w:sz="0" w:space="0" w:color="auto"/>
            <w:left w:val="none" w:sz="0" w:space="0" w:color="auto"/>
            <w:bottom w:val="none" w:sz="0" w:space="0" w:color="auto"/>
            <w:right w:val="none" w:sz="0" w:space="0" w:color="auto"/>
          </w:divBdr>
        </w:div>
        <w:div w:id="149375293">
          <w:marLeft w:val="480"/>
          <w:marRight w:val="0"/>
          <w:marTop w:val="0"/>
          <w:marBottom w:val="0"/>
          <w:divBdr>
            <w:top w:val="none" w:sz="0" w:space="0" w:color="auto"/>
            <w:left w:val="none" w:sz="0" w:space="0" w:color="auto"/>
            <w:bottom w:val="none" w:sz="0" w:space="0" w:color="auto"/>
            <w:right w:val="none" w:sz="0" w:space="0" w:color="auto"/>
          </w:divBdr>
        </w:div>
        <w:div w:id="1073625633">
          <w:marLeft w:val="480"/>
          <w:marRight w:val="0"/>
          <w:marTop w:val="0"/>
          <w:marBottom w:val="0"/>
          <w:divBdr>
            <w:top w:val="none" w:sz="0" w:space="0" w:color="auto"/>
            <w:left w:val="none" w:sz="0" w:space="0" w:color="auto"/>
            <w:bottom w:val="none" w:sz="0" w:space="0" w:color="auto"/>
            <w:right w:val="none" w:sz="0" w:space="0" w:color="auto"/>
          </w:divBdr>
        </w:div>
        <w:div w:id="177740580">
          <w:marLeft w:val="480"/>
          <w:marRight w:val="0"/>
          <w:marTop w:val="0"/>
          <w:marBottom w:val="0"/>
          <w:divBdr>
            <w:top w:val="none" w:sz="0" w:space="0" w:color="auto"/>
            <w:left w:val="none" w:sz="0" w:space="0" w:color="auto"/>
            <w:bottom w:val="none" w:sz="0" w:space="0" w:color="auto"/>
            <w:right w:val="none" w:sz="0" w:space="0" w:color="auto"/>
          </w:divBdr>
        </w:div>
        <w:div w:id="1291088680">
          <w:marLeft w:val="480"/>
          <w:marRight w:val="0"/>
          <w:marTop w:val="0"/>
          <w:marBottom w:val="0"/>
          <w:divBdr>
            <w:top w:val="none" w:sz="0" w:space="0" w:color="auto"/>
            <w:left w:val="none" w:sz="0" w:space="0" w:color="auto"/>
            <w:bottom w:val="none" w:sz="0" w:space="0" w:color="auto"/>
            <w:right w:val="none" w:sz="0" w:space="0" w:color="auto"/>
          </w:divBdr>
        </w:div>
        <w:div w:id="1804879913">
          <w:marLeft w:val="480"/>
          <w:marRight w:val="0"/>
          <w:marTop w:val="0"/>
          <w:marBottom w:val="0"/>
          <w:divBdr>
            <w:top w:val="none" w:sz="0" w:space="0" w:color="auto"/>
            <w:left w:val="none" w:sz="0" w:space="0" w:color="auto"/>
            <w:bottom w:val="none" w:sz="0" w:space="0" w:color="auto"/>
            <w:right w:val="none" w:sz="0" w:space="0" w:color="auto"/>
          </w:divBdr>
        </w:div>
        <w:div w:id="2053529104">
          <w:marLeft w:val="480"/>
          <w:marRight w:val="0"/>
          <w:marTop w:val="0"/>
          <w:marBottom w:val="0"/>
          <w:divBdr>
            <w:top w:val="none" w:sz="0" w:space="0" w:color="auto"/>
            <w:left w:val="none" w:sz="0" w:space="0" w:color="auto"/>
            <w:bottom w:val="none" w:sz="0" w:space="0" w:color="auto"/>
            <w:right w:val="none" w:sz="0" w:space="0" w:color="auto"/>
          </w:divBdr>
        </w:div>
        <w:div w:id="789278087">
          <w:marLeft w:val="480"/>
          <w:marRight w:val="0"/>
          <w:marTop w:val="0"/>
          <w:marBottom w:val="0"/>
          <w:divBdr>
            <w:top w:val="none" w:sz="0" w:space="0" w:color="auto"/>
            <w:left w:val="none" w:sz="0" w:space="0" w:color="auto"/>
            <w:bottom w:val="none" w:sz="0" w:space="0" w:color="auto"/>
            <w:right w:val="none" w:sz="0" w:space="0" w:color="auto"/>
          </w:divBdr>
        </w:div>
        <w:div w:id="187571638">
          <w:marLeft w:val="480"/>
          <w:marRight w:val="0"/>
          <w:marTop w:val="0"/>
          <w:marBottom w:val="0"/>
          <w:divBdr>
            <w:top w:val="none" w:sz="0" w:space="0" w:color="auto"/>
            <w:left w:val="none" w:sz="0" w:space="0" w:color="auto"/>
            <w:bottom w:val="none" w:sz="0" w:space="0" w:color="auto"/>
            <w:right w:val="none" w:sz="0" w:space="0" w:color="auto"/>
          </w:divBdr>
        </w:div>
        <w:div w:id="1500848378">
          <w:marLeft w:val="480"/>
          <w:marRight w:val="0"/>
          <w:marTop w:val="0"/>
          <w:marBottom w:val="0"/>
          <w:divBdr>
            <w:top w:val="none" w:sz="0" w:space="0" w:color="auto"/>
            <w:left w:val="none" w:sz="0" w:space="0" w:color="auto"/>
            <w:bottom w:val="none" w:sz="0" w:space="0" w:color="auto"/>
            <w:right w:val="none" w:sz="0" w:space="0" w:color="auto"/>
          </w:divBdr>
        </w:div>
        <w:div w:id="822040291">
          <w:marLeft w:val="480"/>
          <w:marRight w:val="0"/>
          <w:marTop w:val="0"/>
          <w:marBottom w:val="0"/>
          <w:divBdr>
            <w:top w:val="none" w:sz="0" w:space="0" w:color="auto"/>
            <w:left w:val="none" w:sz="0" w:space="0" w:color="auto"/>
            <w:bottom w:val="none" w:sz="0" w:space="0" w:color="auto"/>
            <w:right w:val="none" w:sz="0" w:space="0" w:color="auto"/>
          </w:divBdr>
        </w:div>
        <w:div w:id="1830825240">
          <w:marLeft w:val="480"/>
          <w:marRight w:val="0"/>
          <w:marTop w:val="0"/>
          <w:marBottom w:val="0"/>
          <w:divBdr>
            <w:top w:val="none" w:sz="0" w:space="0" w:color="auto"/>
            <w:left w:val="none" w:sz="0" w:space="0" w:color="auto"/>
            <w:bottom w:val="none" w:sz="0" w:space="0" w:color="auto"/>
            <w:right w:val="none" w:sz="0" w:space="0" w:color="auto"/>
          </w:divBdr>
        </w:div>
        <w:div w:id="1954438292">
          <w:marLeft w:val="480"/>
          <w:marRight w:val="0"/>
          <w:marTop w:val="0"/>
          <w:marBottom w:val="0"/>
          <w:divBdr>
            <w:top w:val="none" w:sz="0" w:space="0" w:color="auto"/>
            <w:left w:val="none" w:sz="0" w:space="0" w:color="auto"/>
            <w:bottom w:val="none" w:sz="0" w:space="0" w:color="auto"/>
            <w:right w:val="none" w:sz="0" w:space="0" w:color="auto"/>
          </w:divBdr>
        </w:div>
        <w:div w:id="1198396882">
          <w:marLeft w:val="480"/>
          <w:marRight w:val="0"/>
          <w:marTop w:val="0"/>
          <w:marBottom w:val="0"/>
          <w:divBdr>
            <w:top w:val="none" w:sz="0" w:space="0" w:color="auto"/>
            <w:left w:val="none" w:sz="0" w:space="0" w:color="auto"/>
            <w:bottom w:val="none" w:sz="0" w:space="0" w:color="auto"/>
            <w:right w:val="none" w:sz="0" w:space="0" w:color="auto"/>
          </w:divBdr>
        </w:div>
        <w:div w:id="822963797">
          <w:marLeft w:val="480"/>
          <w:marRight w:val="0"/>
          <w:marTop w:val="0"/>
          <w:marBottom w:val="0"/>
          <w:divBdr>
            <w:top w:val="none" w:sz="0" w:space="0" w:color="auto"/>
            <w:left w:val="none" w:sz="0" w:space="0" w:color="auto"/>
            <w:bottom w:val="none" w:sz="0" w:space="0" w:color="auto"/>
            <w:right w:val="none" w:sz="0" w:space="0" w:color="auto"/>
          </w:divBdr>
        </w:div>
        <w:div w:id="1803501446">
          <w:marLeft w:val="480"/>
          <w:marRight w:val="0"/>
          <w:marTop w:val="0"/>
          <w:marBottom w:val="0"/>
          <w:divBdr>
            <w:top w:val="none" w:sz="0" w:space="0" w:color="auto"/>
            <w:left w:val="none" w:sz="0" w:space="0" w:color="auto"/>
            <w:bottom w:val="none" w:sz="0" w:space="0" w:color="auto"/>
            <w:right w:val="none" w:sz="0" w:space="0" w:color="auto"/>
          </w:divBdr>
        </w:div>
        <w:div w:id="504127890">
          <w:marLeft w:val="480"/>
          <w:marRight w:val="0"/>
          <w:marTop w:val="0"/>
          <w:marBottom w:val="0"/>
          <w:divBdr>
            <w:top w:val="none" w:sz="0" w:space="0" w:color="auto"/>
            <w:left w:val="none" w:sz="0" w:space="0" w:color="auto"/>
            <w:bottom w:val="none" w:sz="0" w:space="0" w:color="auto"/>
            <w:right w:val="none" w:sz="0" w:space="0" w:color="auto"/>
          </w:divBdr>
        </w:div>
        <w:div w:id="956137149">
          <w:marLeft w:val="480"/>
          <w:marRight w:val="0"/>
          <w:marTop w:val="0"/>
          <w:marBottom w:val="0"/>
          <w:divBdr>
            <w:top w:val="none" w:sz="0" w:space="0" w:color="auto"/>
            <w:left w:val="none" w:sz="0" w:space="0" w:color="auto"/>
            <w:bottom w:val="none" w:sz="0" w:space="0" w:color="auto"/>
            <w:right w:val="none" w:sz="0" w:space="0" w:color="auto"/>
          </w:divBdr>
        </w:div>
        <w:div w:id="1008488452">
          <w:marLeft w:val="480"/>
          <w:marRight w:val="0"/>
          <w:marTop w:val="0"/>
          <w:marBottom w:val="0"/>
          <w:divBdr>
            <w:top w:val="none" w:sz="0" w:space="0" w:color="auto"/>
            <w:left w:val="none" w:sz="0" w:space="0" w:color="auto"/>
            <w:bottom w:val="none" w:sz="0" w:space="0" w:color="auto"/>
            <w:right w:val="none" w:sz="0" w:space="0" w:color="auto"/>
          </w:divBdr>
        </w:div>
        <w:div w:id="1315333505">
          <w:marLeft w:val="480"/>
          <w:marRight w:val="0"/>
          <w:marTop w:val="0"/>
          <w:marBottom w:val="0"/>
          <w:divBdr>
            <w:top w:val="none" w:sz="0" w:space="0" w:color="auto"/>
            <w:left w:val="none" w:sz="0" w:space="0" w:color="auto"/>
            <w:bottom w:val="none" w:sz="0" w:space="0" w:color="auto"/>
            <w:right w:val="none" w:sz="0" w:space="0" w:color="auto"/>
          </w:divBdr>
        </w:div>
        <w:div w:id="448739632">
          <w:marLeft w:val="480"/>
          <w:marRight w:val="0"/>
          <w:marTop w:val="0"/>
          <w:marBottom w:val="0"/>
          <w:divBdr>
            <w:top w:val="none" w:sz="0" w:space="0" w:color="auto"/>
            <w:left w:val="none" w:sz="0" w:space="0" w:color="auto"/>
            <w:bottom w:val="none" w:sz="0" w:space="0" w:color="auto"/>
            <w:right w:val="none" w:sz="0" w:space="0" w:color="auto"/>
          </w:divBdr>
        </w:div>
        <w:div w:id="192810891">
          <w:marLeft w:val="480"/>
          <w:marRight w:val="0"/>
          <w:marTop w:val="0"/>
          <w:marBottom w:val="0"/>
          <w:divBdr>
            <w:top w:val="none" w:sz="0" w:space="0" w:color="auto"/>
            <w:left w:val="none" w:sz="0" w:space="0" w:color="auto"/>
            <w:bottom w:val="none" w:sz="0" w:space="0" w:color="auto"/>
            <w:right w:val="none" w:sz="0" w:space="0" w:color="auto"/>
          </w:divBdr>
        </w:div>
        <w:div w:id="1702631179">
          <w:marLeft w:val="480"/>
          <w:marRight w:val="0"/>
          <w:marTop w:val="0"/>
          <w:marBottom w:val="0"/>
          <w:divBdr>
            <w:top w:val="none" w:sz="0" w:space="0" w:color="auto"/>
            <w:left w:val="none" w:sz="0" w:space="0" w:color="auto"/>
            <w:bottom w:val="none" w:sz="0" w:space="0" w:color="auto"/>
            <w:right w:val="none" w:sz="0" w:space="0" w:color="auto"/>
          </w:divBdr>
        </w:div>
        <w:div w:id="221065362">
          <w:marLeft w:val="480"/>
          <w:marRight w:val="0"/>
          <w:marTop w:val="0"/>
          <w:marBottom w:val="0"/>
          <w:divBdr>
            <w:top w:val="none" w:sz="0" w:space="0" w:color="auto"/>
            <w:left w:val="none" w:sz="0" w:space="0" w:color="auto"/>
            <w:bottom w:val="none" w:sz="0" w:space="0" w:color="auto"/>
            <w:right w:val="none" w:sz="0" w:space="0" w:color="auto"/>
          </w:divBdr>
        </w:div>
      </w:divsChild>
    </w:div>
    <w:div w:id="1971277101">
      <w:bodyDiv w:val="1"/>
      <w:marLeft w:val="0"/>
      <w:marRight w:val="0"/>
      <w:marTop w:val="0"/>
      <w:marBottom w:val="0"/>
      <w:divBdr>
        <w:top w:val="none" w:sz="0" w:space="0" w:color="auto"/>
        <w:left w:val="none" w:sz="0" w:space="0" w:color="auto"/>
        <w:bottom w:val="none" w:sz="0" w:space="0" w:color="auto"/>
        <w:right w:val="none" w:sz="0" w:space="0" w:color="auto"/>
      </w:divBdr>
    </w:div>
    <w:div w:id="1972130128">
      <w:bodyDiv w:val="1"/>
      <w:marLeft w:val="0"/>
      <w:marRight w:val="0"/>
      <w:marTop w:val="0"/>
      <w:marBottom w:val="0"/>
      <w:divBdr>
        <w:top w:val="none" w:sz="0" w:space="0" w:color="auto"/>
        <w:left w:val="none" w:sz="0" w:space="0" w:color="auto"/>
        <w:bottom w:val="none" w:sz="0" w:space="0" w:color="auto"/>
        <w:right w:val="none" w:sz="0" w:space="0" w:color="auto"/>
      </w:divBdr>
      <w:divsChild>
        <w:div w:id="532309363">
          <w:marLeft w:val="640"/>
          <w:marRight w:val="0"/>
          <w:marTop w:val="0"/>
          <w:marBottom w:val="0"/>
          <w:divBdr>
            <w:top w:val="none" w:sz="0" w:space="0" w:color="auto"/>
            <w:left w:val="none" w:sz="0" w:space="0" w:color="auto"/>
            <w:bottom w:val="none" w:sz="0" w:space="0" w:color="auto"/>
            <w:right w:val="none" w:sz="0" w:space="0" w:color="auto"/>
          </w:divBdr>
        </w:div>
        <w:div w:id="135953102">
          <w:marLeft w:val="640"/>
          <w:marRight w:val="0"/>
          <w:marTop w:val="0"/>
          <w:marBottom w:val="0"/>
          <w:divBdr>
            <w:top w:val="none" w:sz="0" w:space="0" w:color="auto"/>
            <w:left w:val="none" w:sz="0" w:space="0" w:color="auto"/>
            <w:bottom w:val="none" w:sz="0" w:space="0" w:color="auto"/>
            <w:right w:val="none" w:sz="0" w:space="0" w:color="auto"/>
          </w:divBdr>
        </w:div>
        <w:div w:id="1414356363">
          <w:marLeft w:val="640"/>
          <w:marRight w:val="0"/>
          <w:marTop w:val="0"/>
          <w:marBottom w:val="0"/>
          <w:divBdr>
            <w:top w:val="none" w:sz="0" w:space="0" w:color="auto"/>
            <w:left w:val="none" w:sz="0" w:space="0" w:color="auto"/>
            <w:bottom w:val="none" w:sz="0" w:space="0" w:color="auto"/>
            <w:right w:val="none" w:sz="0" w:space="0" w:color="auto"/>
          </w:divBdr>
        </w:div>
        <w:div w:id="1242332156">
          <w:marLeft w:val="640"/>
          <w:marRight w:val="0"/>
          <w:marTop w:val="0"/>
          <w:marBottom w:val="0"/>
          <w:divBdr>
            <w:top w:val="none" w:sz="0" w:space="0" w:color="auto"/>
            <w:left w:val="none" w:sz="0" w:space="0" w:color="auto"/>
            <w:bottom w:val="none" w:sz="0" w:space="0" w:color="auto"/>
            <w:right w:val="none" w:sz="0" w:space="0" w:color="auto"/>
          </w:divBdr>
        </w:div>
        <w:div w:id="230385960">
          <w:marLeft w:val="640"/>
          <w:marRight w:val="0"/>
          <w:marTop w:val="0"/>
          <w:marBottom w:val="0"/>
          <w:divBdr>
            <w:top w:val="none" w:sz="0" w:space="0" w:color="auto"/>
            <w:left w:val="none" w:sz="0" w:space="0" w:color="auto"/>
            <w:bottom w:val="none" w:sz="0" w:space="0" w:color="auto"/>
            <w:right w:val="none" w:sz="0" w:space="0" w:color="auto"/>
          </w:divBdr>
        </w:div>
        <w:div w:id="1128083115">
          <w:marLeft w:val="640"/>
          <w:marRight w:val="0"/>
          <w:marTop w:val="0"/>
          <w:marBottom w:val="0"/>
          <w:divBdr>
            <w:top w:val="none" w:sz="0" w:space="0" w:color="auto"/>
            <w:left w:val="none" w:sz="0" w:space="0" w:color="auto"/>
            <w:bottom w:val="none" w:sz="0" w:space="0" w:color="auto"/>
            <w:right w:val="none" w:sz="0" w:space="0" w:color="auto"/>
          </w:divBdr>
        </w:div>
        <w:div w:id="1738476814">
          <w:marLeft w:val="640"/>
          <w:marRight w:val="0"/>
          <w:marTop w:val="0"/>
          <w:marBottom w:val="0"/>
          <w:divBdr>
            <w:top w:val="none" w:sz="0" w:space="0" w:color="auto"/>
            <w:left w:val="none" w:sz="0" w:space="0" w:color="auto"/>
            <w:bottom w:val="none" w:sz="0" w:space="0" w:color="auto"/>
            <w:right w:val="none" w:sz="0" w:space="0" w:color="auto"/>
          </w:divBdr>
        </w:div>
        <w:div w:id="1664310054">
          <w:marLeft w:val="640"/>
          <w:marRight w:val="0"/>
          <w:marTop w:val="0"/>
          <w:marBottom w:val="0"/>
          <w:divBdr>
            <w:top w:val="none" w:sz="0" w:space="0" w:color="auto"/>
            <w:left w:val="none" w:sz="0" w:space="0" w:color="auto"/>
            <w:bottom w:val="none" w:sz="0" w:space="0" w:color="auto"/>
            <w:right w:val="none" w:sz="0" w:space="0" w:color="auto"/>
          </w:divBdr>
        </w:div>
        <w:div w:id="1556889991">
          <w:marLeft w:val="640"/>
          <w:marRight w:val="0"/>
          <w:marTop w:val="0"/>
          <w:marBottom w:val="0"/>
          <w:divBdr>
            <w:top w:val="none" w:sz="0" w:space="0" w:color="auto"/>
            <w:left w:val="none" w:sz="0" w:space="0" w:color="auto"/>
            <w:bottom w:val="none" w:sz="0" w:space="0" w:color="auto"/>
            <w:right w:val="none" w:sz="0" w:space="0" w:color="auto"/>
          </w:divBdr>
        </w:div>
        <w:div w:id="1742218519">
          <w:marLeft w:val="640"/>
          <w:marRight w:val="0"/>
          <w:marTop w:val="0"/>
          <w:marBottom w:val="0"/>
          <w:divBdr>
            <w:top w:val="none" w:sz="0" w:space="0" w:color="auto"/>
            <w:left w:val="none" w:sz="0" w:space="0" w:color="auto"/>
            <w:bottom w:val="none" w:sz="0" w:space="0" w:color="auto"/>
            <w:right w:val="none" w:sz="0" w:space="0" w:color="auto"/>
          </w:divBdr>
        </w:div>
        <w:div w:id="101533673">
          <w:marLeft w:val="640"/>
          <w:marRight w:val="0"/>
          <w:marTop w:val="0"/>
          <w:marBottom w:val="0"/>
          <w:divBdr>
            <w:top w:val="none" w:sz="0" w:space="0" w:color="auto"/>
            <w:left w:val="none" w:sz="0" w:space="0" w:color="auto"/>
            <w:bottom w:val="none" w:sz="0" w:space="0" w:color="auto"/>
            <w:right w:val="none" w:sz="0" w:space="0" w:color="auto"/>
          </w:divBdr>
        </w:div>
        <w:div w:id="1140805552">
          <w:marLeft w:val="640"/>
          <w:marRight w:val="0"/>
          <w:marTop w:val="0"/>
          <w:marBottom w:val="0"/>
          <w:divBdr>
            <w:top w:val="none" w:sz="0" w:space="0" w:color="auto"/>
            <w:left w:val="none" w:sz="0" w:space="0" w:color="auto"/>
            <w:bottom w:val="none" w:sz="0" w:space="0" w:color="auto"/>
            <w:right w:val="none" w:sz="0" w:space="0" w:color="auto"/>
          </w:divBdr>
        </w:div>
        <w:div w:id="896360277">
          <w:marLeft w:val="640"/>
          <w:marRight w:val="0"/>
          <w:marTop w:val="0"/>
          <w:marBottom w:val="0"/>
          <w:divBdr>
            <w:top w:val="none" w:sz="0" w:space="0" w:color="auto"/>
            <w:left w:val="none" w:sz="0" w:space="0" w:color="auto"/>
            <w:bottom w:val="none" w:sz="0" w:space="0" w:color="auto"/>
            <w:right w:val="none" w:sz="0" w:space="0" w:color="auto"/>
          </w:divBdr>
        </w:div>
        <w:div w:id="1613971606">
          <w:marLeft w:val="640"/>
          <w:marRight w:val="0"/>
          <w:marTop w:val="0"/>
          <w:marBottom w:val="0"/>
          <w:divBdr>
            <w:top w:val="none" w:sz="0" w:space="0" w:color="auto"/>
            <w:left w:val="none" w:sz="0" w:space="0" w:color="auto"/>
            <w:bottom w:val="none" w:sz="0" w:space="0" w:color="auto"/>
            <w:right w:val="none" w:sz="0" w:space="0" w:color="auto"/>
          </w:divBdr>
        </w:div>
        <w:div w:id="1682969582">
          <w:marLeft w:val="640"/>
          <w:marRight w:val="0"/>
          <w:marTop w:val="0"/>
          <w:marBottom w:val="0"/>
          <w:divBdr>
            <w:top w:val="none" w:sz="0" w:space="0" w:color="auto"/>
            <w:left w:val="none" w:sz="0" w:space="0" w:color="auto"/>
            <w:bottom w:val="none" w:sz="0" w:space="0" w:color="auto"/>
            <w:right w:val="none" w:sz="0" w:space="0" w:color="auto"/>
          </w:divBdr>
        </w:div>
        <w:div w:id="237250002">
          <w:marLeft w:val="640"/>
          <w:marRight w:val="0"/>
          <w:marTop w:val="0"/>
          <w:marBottom w:val="0"/>
          <w:divBdr>
            <w:top w:val="none" w:sz="0" w:space="0" w:color="auto"/>
            <w:left w:val="none" w:sz="0" w:space="0" w:color="auto"/>
            <w:bottom w:val="none" w:sz="0" w:space="0" w:color="auto"/>
            <w:right w:val="none" w:sz="0" w:space="0" w:color="auto"/>
          </w:divBdr>
        </w:div>
        <w:div w:id="1992128482">
          <w:marLeft w:val="640"/>
          <w:marRight w:val="0"/>
          <w:marTop w:val="0"/>
          <w:marBottom w:val="0"/>
          <w:divBdr>
            <w:top w:val="none" w:sz="0" w:space="0" w:color="auto"/>
            <w:left w:val="none" w:sz="0" w:space="0" w:color="auto"/>
            <w:bottom w:val="none" w:sz="0" w:space="0" w:color="auto"/>
            <w:right w:val="none" w:sz="0" w:space="0" w:color="auto"/>
          </w:divBdr>
        </w:div>
        <w:div w:id="1142774524">
          <w:marLeft w:val="640"/>
          <w:marRight w:val="0"/>
          <w:marTop w:val="0"/>
          <w:marBottom w:val="0"/>
          <w:divBdr>
            <w:top w:val="none" w:sz="0" w:space="0" w:color="auto"/>
            <w:left w:val="none" w:sz="0" w:space="0" w:color="auto"/>
            <w:bottom w:val="none" w:sz="0" w:space="0" w:color="auto"/>
            <w:right w:val="none" w:sz="0" w:space="0" w:color="auto"/>
          </w:divBdr>
        </w:div>
        <w:div w:id="525480834">
          <w:marLeft w:val="640"/>
          <w:marRight w:val="0"/>
          <w:marTop w:val="0"/>
          <w:marBottom w:val="0"/>
          <w:divBdr>
            <w:top w:val="none" w:sz="0" w:space="0" w:color="auto"/>
            <w:left w:val="none" w:sz="0" w:space="0" w:color="auto"/>
            <w:bottom w:val="none" w:sz="0" w:space="0" w:color="auto"/>
            <w:right w:val="none" w:sz="0" w:space="0" w:color="auto"/>
          </w:divBdr>
        </w:div>
        <w:div w:id="128597506">
          <w:marLeft w:val="640"/>
          <w:marRight w:val="0"/>
          <w:marTop w:val="0"/>
          <w:marBottom w:val="0"/>
          <w:divBdr>
            <w:top w:val="none" w:sz="0" w:space="0" w:color="auto"/>
            <w:left w:val="none" w:sz="0" w:space="0" w:color="auto"/>
            <w:bottom w:val="none" w:sz="0" w:space="0" w:color="auto"/>
            <w:right w:val="none" w:sz="0" w:space="0" w:color="auto"/>
          </w:divBdr>
        </w:div>
        <w:div w:id="1559394562">
          <w:marLeft w:val="640"/>
          <w:marRight w:val="0"/>
          <w:marTop w:val="0"/>
          <w:marBottom w:val="0"/>
          <w:divBdr>
            <w:top w:val="none" w:sz="0" w:space="0" w:color="auto"/>
            <w:left w:val="none" w:sz="0" w:space="0" w:color="auto"/>
            <w:bottom w:val="none" w:sz="0" w:space="0" w:color="auto"/>
            <w:right w:val="none" w:sz="0" w:space="0" w:color="auto"/>
          </w:divBdr>
        </w:div>
        <w:div w:id="1543714598">
          <w:marLeft w:val="640"/>
          <w:marRight w:val="0"/>
          <w:marTop w:val="0"/>
          <w:marBottom w:val="0"/>
          <w:divBdr>
            <w:top w:val="none" w:sz="0" w:space="0" w:color="auto"/>
            <w:left w:val="none" w:sz="0" w:space="0" w:color="auto"/>
            <w:bottom w:val="none" w:sz="0" w:space="0" w:color="auto"/>
            <w:right w:val="none" w:sz="0" w:space="0" w:color="auto"/>
          </w:divBdr>
        </w:div>
        <w:div w:id="1230071809">
          <w:marLeft w:val="640"/>
          <w:marRight w:val="0"/>
          <w:marTop w:val="0"/>
          <w:marBottom w:val="0"/>
          <w:divBdr>
            <w:top w:val="none" w:sz="0" w:space="0" w:color="auto"/>
            <w:left w:val="none" w:sz="0" w:space="0" w:color="auto"/>
            <w:bottom w:val="none" w:sz="0" w:space="0" w:color="auto"/>
            <w:right w:val="none" w:sz="0" w:space="0" w:color="auto"/>
          </w:divBdr>
        </w:div>
        <w:div w:id="204411807">
          <w:marLeft w:val="640"/>
          <w:marRight w:val="0"/>
          <w:marTop w:val="0"/>
          <w:marBottom w:val="0"/>
          <w:divBdr>
            <w:top w:val="none" w:sz="0" w:space="0" w:color="auto"/>
            <w:left w:val="none" w:sz="0" w:space="0" w:color="auto"/>
            <w:bottom w:val="none" w:sz="0" w:space="0" w:color="auto"/>
            <w:right w:val="none" w:sz="0" w:space="0" w:color="auto"/>
          </w:divBdr>
        </w:div>
        <w:div w:id="1098602596">
          <w:marLeft w:val="640"/>
          <w:marRight w:val="0"/>
          <w:marTop w:val="0"/>
          <w:marBottom w:val="0"/>
          <w:divBdr>
            <w:top w:val="none" w:sz="0" w:space="0" w:color="auto"/>
            <w:left w:val="none" w:sz="0" w:space="0" w:color="auto"/>
            <w:bottom w:val="none" w:sz="0" w:space="0" w:color="auto"/>
            <w:right w:val="none" w:sz="0" w:space="0" w:color="auto"/>
          </w:divBdr>
        </w:div>
        <w:div w:id="457141559">
          <w:marLeft w:val="640"/>
          <w:marRight w:val="0"/>
          <w:marTop w:val="0"/>
          <w:marBottom w:val="0"/>
          <w:divBdr>
            <w:top w:val="none" w:sz="0" w:space="0" w:color="auto"/>
            <w:left w:val="none" w:sz="0" w:space="0" w:color="auto"/>
            <w:bottom w:val="none" w:sz="0" w:space="0" w:color="auto"/>
            <w:right w:val="none" w:sz="0" w:space="0" w:color="auto"/>
          </w:divBdr>
        </w:div>
      </w:divsChild>
    </w:div>
    <w:div w:id="1974866214">
      <w:bodyDiv w:val="1"/>
      <w:marLeft w:val="0"/>
      <w:marRight w:val="0"/>
      <w:marTop w:val="0"/>
      <w:marBottom w:val="0"/>
      <w:divBdr>
        <w:top w:val="none" w:sz="0" w:space="0" w:color="auto"/>
        <w:left w:val="none" w:sz="0" w:space="0" w:color="auto"/>
        <w:bottom w:val="none" w:sz="0" w:space="0" w:color="auto"/>
        <w:right w:val="none" w:sz="0" w:space="0" w:color="auto"/>
      </w:divBdr>
      <w:divsChild>
        <w:div w:id="1469008992">
          <w:marLeft w:val="640"/>
          <w:marRight w:val="0"/>
          <w:marTop w:val="0"/>
          <w:marBottom w:val="0"/>
          <w:divBdr>
            <w:top w:val="none" w:sz="0" w:space="0" w:color="auto"/>
            <w:left w:val="none" w:sz="0" w:space="0" w:color="auto"/>
            <w:bottom w:val="none" w:sz="0" w:space="0" w:color="auto"/>
            <w:right w:val="none" w:sz="0" w:space="0" w:color="auto"/>
          </w:divBdr>
        </w:div>
        <w:div w:id="637883948">
          <w:marLeft w:val="640"/>
          <w:marRight w:val="0"/>
          <w:marTop w:val="0"/>
          <w:marBottom w:val="0"/>
          <w:divBdr>
            <w:top w:val="none" w:sz="0" w:space="0" w:color="auto"/>
            <w:left w:val="none" w:sz="0" w:space="0" w:color="auto"/>
            <w:bottom w:val="none" w:sz="0" w:space="0" w:color="auto"/>
            <w:right w:val="none" w:sz="0" w:space="0" w:color="auto"/>
          </w:divBdr>
        </w:div>
        <w:div w:id="82338233">
          <w:marLeft w:val="640"/>
          <w:marRight w:val="0"/>
          <w:marTop w:val="0"/>
          <w:marBottom w:val="0"/>
          <w:divBdr>
            <w:top w:val="none" w:sz="0" w:space="0" w:color="auto"/>
            <w:left w:val="none" w:sz="0" w:space="0" w:color="auto"/>
            <w:bottom w:val="none" w:sz="0" w:space="0" w:color="auto"/>
            <w:right w:val="none" w:sz="0" w:space="0" w:color="auto"/>
          </w:divBdr>
        </w:div>
        <w:div w:id="419713296">
          <w:marLeft w:val="640"/>
          <w:marRight w:val="0"/>
          <w:marTop w:val="0"/>
          <w:marBottom w:val="0"/>
          <w:divBdr>
            <w:top w:val="none" w:sz="0" w:space="0" w:color="auto"/>
            <w:left w:val="none" w:sz="0" w:space="0" w:color="auto"/>
            <w:bottom w:val="none" w:sz="0" w:space="0" w:color="auto"/>
            <w:right w:val="none" w:sz="0" w:space="0" w:color="auto"/>
          </w:divBdr>
        </w:div>
        <w:div w:id="63257228">
          <w:marLeft w:val="640"/>
          <w:marRight w:val="0"/>
          <w:marTop w:val="0"/>
          <w:marBottom w:val="0"/>
          <w:divBdr>
            <w:top w:val="none" w:sz="0" w:space="0" w:color="auto"/>
            <w:left w:val="none" w:sz="0" w:space="0" w:color="auto"/>
            <w:bottom w:val="none" w:sz="0" w:space="0" w:color="auto"/>
            <w:right w:val="none" w:sz="0" w:space="0" w:color="auto"/>
          </w:divBdr>
        </w:div>
        <w:div w:id="653030224">
          <w:marLeft w:val="640"/>
          <w:marRight w:val="0"/>
          <w:marTop w:val="0"/>
          <w:marBottom w:val="0"/>
          <w:divBdr>
            <w:top w:val="none" w:sz="0" w:space="0" w:color="auto"/>
            <w:left w:val="none" w:sz="0" w:space="0" w:color="auto"/>
            <w:bottom w:val="none" w:sz="0" w:space="0" w:color="auto"/>
            <w:right w:val="none" w:sz="0" w:space="0" w:color="auto"/>
          </w:divBdr>
        </w:div>
        <w:div w:id="1538658947">
          <w:marLeft w:val="640"/>
          <w:marRight w:val="0"/>
          <w:marTop w:val="0"/>
          <w:marBottom w:val="0"/>
          <w:divBdr>
            <w:top w:val="none" w:sz="0" w:space="0" w:color="auto"/>
            <w:left w:val="none" w:sz="0" w:space="0" w:color="auto"/>
            <w:bottom w:val="none" w:sz="0" w:space="0" w:color="auto"/>
            <w:right w:val="none" w:sz="0" w:space="0" w:color="auto"/>
          </w:divBdr>
        </w:div>
        <w:div w:id="1046560451">
          <w:marLeft w:val="640"/>
          <w:marRight w:val="0"/>
          <w:marTop w:val="0"/>
          <w:marBottom w:val="0"/>
          <w:divBdr>
            <w:top w:val="none" w:sz="0" w:space="0" w:color="auto"/>
            <w:left w:val="none" w:sz="0" w:space="0" w:color="auto"/>
            <w:bottom w:val="none" w:sz="0" w:space="0" w:color="auto"/>
            <w:right w:val="none" w:sz="0" w:space="0" w:color="auto"/>
          </w:divBdr>
        </w:div>
        <w:div w:id="1699118985">
          <w:marLeft w:val="640"/>
          <w:marRight w:val="0"/>
          <w:marTop w:val="0"/>
          <w:marBottom w:val="0"/>
          <w:divBdr>
            <w:top w:val="none" w:sz="0" w:space="0" w:color="auto"/>
            <w:left w:val="none" w:sz="0" w:space="0" w:color="auto"/>
            <w:bottom w:val="none" w:sz="0" w:space="0" w:color="auto"/>
            <w:right w:val="none" w:sz="0" w:space="0" w:color="auto"/>
          </w:divBdr>
        </w:div>
        <w:div w:id="1496651693">
          <w:marLeft w:val="640"/>
          <w:marRight w:val="0"/>
          <w:marTop w:val="0"/>
          <w:marBottom w:val="0"/>
          <w:divBdr>
            <w:top w:val="none" w:sz="0" w:space="0" w:color="auto"/>
            <w:left w:val="none" w:sz="0" w:space="0" w:color="auto"/>
            <w:bottom w:val="none" w:sz="0" w:space="0" w:color="auto"/>
            <w:right w:val="none" w:sz="0" w:space="0" w:color="auto"/>
          </w:divBdr>
        </w:div>
        <w:div w:id="1451632853">
          <w:marLeft w:val="640"/>
          <w:marRight w:val="0"/>
          <w:marTop w:val="0"/>
          <w:marBottom w:val="0"/>
          <w:divBdr>
            <w:top w:val="none" w:sz="0" w:space="0" w:color="auto"/>
            <w:left w:val="none" w:sz="0" w:space="0" w:color="auto"/>
            <w:bottom w:val="none" w:sz="0" w:space="0" w:color="auto"/>
            <w:right w:val="none" w:sz="0" w:space="0" w:color="auto"/>
          </w:divBdr>
        </w:div>
        <w:div w:id="262688309">
          <w:marLeft w:val="640"/>
          <w:marRight w:val="0"/>
          <w:marTop w:val="0"/>
          <w:marBottom w:val="0"/>
          <w:divBdr>
            <w:top w:val="none" w:sz="0" w:space="0" w:color="auto"/>
            <w:left w:val="none" w:sz="0" w:space="0" w:color="auto"/>
            <w:bottom w:val="none" w:sz="0" w:space="0" w:color="auto"/>
            <w:right w:val="none" w:sz="0" w:space="0" w:color="auto"/>
          </w:divBdr>
        </w:div>
        <w:div w:id="1433621344">
          <w:marLeft w:val="640"/>
          <w:marRight w:val="0"/>
          <w:marTop w:val="0"/>
          <w:marBottom w:val="0"/>
          <w:divBdr>
            <w:top w:val="none" w:sz="0" w:space="0" w:color="auto"/>
            <w:left w:val="none" w:sz="0" w:space="0" w:color="auto"/>
            <w:bottom w:val="none" w:sz="0" w:space="0" w:color="auto"/>
            <w:right w:val="none" w:sz="0" w:space="0" w:color="auto"/>
          </w:divBdr>
        </w:div>
        <w:div w:id="779765746">
          <w:marLeft w:val="640"/>
          <w:marRight w:val="0"/>
          <w:marTop w:val="0"/>
          <w:marBottom w:val="0"/>
          <w:divBdr>
            <w:top w:val="none" w:sz="0" w:space="0" w:color="auto"/>
            <w:left w:val="none" w:sz="0" w:space="0" w:color="auto"/>
            <w:bottom w:val="none" w:sz="0" w:space="0" w:color="auto"/>
            <w:right w:val="none" w:sz="0" w:space="0" w:color="auto"/>
          </w:divBdr>
        </w:div>
        <w:div w:id="597174010">
          <w:marLeft w:val="640"/>
          <w:marRight w:val="0"/>
          <w:marTop w:val="0"/>
          <w:marBottom w:val="0"/>
          <w:divBdr>
            <w:top w:val="none" w:sz="0" w:space="0" w:color="auto"/>
            <w:left w:val="none" w:sz="0" w:space="0" w:color="auto"/>
            <w:bottom w:val="none" w:sz="0" w:space="0" w:color="auto"/>
            <w:right w:val="none" w:sz="0" w:space="0" w:color="auto"/>
          </w:divBdr>
        </w:div>
        <w:div w:id="1749688067">
          <w:marLeft w:val="640"/>
          <w:marRight w:val="0"/>
          <w:marTop w:val="0"/>
          <w:marBottom w:val="0"/>
          <w:divBdr>
            <w:top w:val="none" w:sz="0" w:space="0" w:color="auto"/>
            <w:left w:val="none" w:sz="0" w:space="0" w:color="auto"/>
            <w:bottom w:val="none" w:sz="0" w:space="0" w:color="auto"/>
            <w:right w:val="none" w:sz="0" w:space="0" w:color="auto"/>
          </w:divBdr>
        </w:div>
        <w:div w:id="910695693">
          <w:marLeft w:val="640"/>
          <w:marRight w:val="0"/>
          <w:marTop w:val="0"/>
          <w:marBottom w:val="0"/>
          <w:divBdr>
            <w:top w:val="none" w:sz="0" w:space="0" w:color="auto"/>
            <w:left w:val="none" w:sz="0" w:space="0" w:color="auto"/>
            <w:bottom w:val="none" w:sz="0" w:space="0" w:color="auto"/>
            <w:right w:val="none" w:sz="0" w:space="0" w:color="auto"/>
          </w:divBdr>
        </w:div>
        <w:div w:id="394209823">
          <w:marLeft w:val="640"/>
          <w:marRight w:val="0"/>
          <w:marTop w:val="0"/>
          <w:marBottom w:val="0"/>
          <w:divBdr>
            <w:top w:val="none" w:sz="0" w:space="0" w:color="auto"/>
            <w:left w:val="none" w:sz="0" w:space="0" w:color="auto"/>
            <w:bottom w:val="none" w:sz="0" w:space="0" w:color="auto"/>
            <w:right w:val="none" w:sz="0" w:space="0" w:color="auto"/>
          </w:divBdr>
        </w:div>
        <w:div w:id="1994525500">
          <w:marLeft w:val="640"/>
          <w:marRight w:val="0"/>
          <w:marTop w:val="0"/>
          <w:marBottom w:val="0"/>
          <w:divBdr>
            <w:top w:val="none" w:sz="0" w:space="0" w:color="auto"/>
            <w:left w:val="none" w:sz="0" w:space="0" w:color="auto"/>
            <w:bottom w:val="none" w:sz="0" w:space="0" w:color="auto"/>
            <w:right w:val="none" w:sz="0" w:space="0" w:color="auto"/>
          </w:divBdr>
        </w:div>
        <w:div w:id="179321377">
          <w:marLeft w:val="640"/>
          <w:marRight w:val="0"/>
          <w:marTop w:val="0"/>
          <w:marBottom w:val="0"/>
          <w:divBdr>
            <w:top w:val="none" w:sz="0" w:space="0" w:color="auto"/>
            <w:left w:val="none" w:sz="0" w:space="0" w:color="auto"/>
            <w:bottom w:val="none" w:sz="0" w:space="0" w:color="auto"/>
            <w:right w:val="none" w:sz="0" w:space="0" w:color="auto"/>
          </w:divBdr>
        </w:div>
        <w:div w:id="475689254">
          <w:marLeft w:val="640"/>
          <w:marRight w:val="0"/>
          <w:marTop w:val="0"/>
          <w:marBottom w:val="0"/>
          <w:divBdr>
            <w:top w:val="none" w:sz="0" w:space="0" w:color="auto"/>
            <w:left w:val="none" w:sz="0" w:space="0" w:color="auto"/>
            <w:bottom w:val="none" w:sz="0" w:space="0" w:color="auto"/>
            <w:right w:val="none" w:sz="0" w:space="0" w:color="auto"/>
          </w:divBdr>
        </w:div>
        <w:div w:id="1864591287">
          <w:marLeft w:val="640"/>
          <w:marRight w:val="0"/>
          <w:marTop w:val="0"/>
          <w:marBottom w:val="0"/>
          <w:divBdr>
            <w:top w:val="none" w:sz="0" w:space="0" w:color="auto"/>
            <w:left w:val="none" w:sz="0" w:space="0" w:color="auto"/>
            <w:bottom w:val="none" w:sz="0" w:space="0" w:color="auto"/>
            <w:right w:val="none" w:sz="0" w:space="0" w:color="auto"/>
          </w:divBdr>
        </w:div>
        <w:div w:id="1914046024">
          <w:marLeft w:val="640"/>
          <w:marRight w:val="0"/>
          <w:marTop w:val="0"/>
          <w:marBottom w:val="0"/>
          <w:divBdr>
            <w:top w:val="none" w:sz="0" w:space="0" w:color="auto"/>
            <w:left w:val="none" w:sz="0" w:space="0" w:color="auto"/>
            <w:bottom w:val="none" w:sz="0" w:space="0" w:color="auto"/>
            <w:right w:val="none" w:sz="0" w:space="0" w:color="auto"/>
          </w:divBdr>
        </w:div>
      </w:divsChild>
    </w:div>
    <w:div w:id="1975058960">
      <w:bodyDiv w:val="1"/>
      <w:marLeft w:val="0"/>
      <w:marRight w:val="0"/>
      <w:marTop w:val="0"/>
      <w:marBottom w:val="0"/>
      <w:divBdr>
        <w:top w:val="none" w:sz="0" w:space="0" w:color="auto"/>
        <w:left w:val="none" w:sz="0" w:space="0" w:color="auto"/>
        <w:bottom w:val="none" w:sz="0" w:space="0" w:color="auto"/>
        <w:right w:val="none" w:sz="0" w:space="0" w:color="auto"/>
      </w:divBdr>
    </w:div>
    <w:div w:id="1980188807">
      <w:bodyDiv w:val="1"/>
      <w:marLeft w:val="0"/>
      <w:marRight w:val="0"/>
      <w:marTop w:val="0"/>
      <w:marBottom w:val="0"/>
      <w:divBdr>
        <w:top w:val="none" w:sz="0" w:space="0" w:color="auto"/>
        <w:left w:val="none" w:sz="0" w:space="0" w:color="auto"/>
        <w:bottom w:val="none" w:sz="0" w:space="0" w:color="auto"/>
        <w:right w:val="none" w:sz="0" w:space="0" w:color="auto"/>
      </w:divBdr>
      <w:divsChild>
        <w:div w:id="178202032">
          <w:marLeft w:val="640"/>
          <w:marRight w:val="0"/>
          <w:marTop w:val="0"/>
          <w:marBottom w:val="0"/>
          <w:divBdr>
            <w:top w:val="none" w:sz="0" w:space="0" w:color="auto"/>
            <w:left w:val="none" w:sz="0" w:space="0" w:color="auto"/>
            <w:bottom w:val="none" w:sz="0" w:space="0" w:color="auto"/>
            <w:right w:val="none" w:sz="0" w:space="0" w:color="auto"/>
          </w:divBdr>
        </w:div>
        <w:div w:id="1420709076">
          <w:marLeft w:val="640"/>
          <w:marRight w:val="0"/>
          <w:marTop w:val="0"/>
          <w:marBottom w:val="0"/>
          <w:divBdr>
            <w:top w:val="none" w:sz="0" w:space="0" w:color="auto"/>
            <w:left w:val="none" w:sz="0" w:space="0" w:color="auto"/>
            <w:bottom w:val="none" w:sz="0" w:space="0" w:color="auto"/>
            <w:right w:val="none" w:sz="0" w:space="0" w:color="auto"/>
          </w:divBdr>
        </w:div>
        <w:div w:id="1957053412">
          <w:marLeft w:val="640"/>
          <w:marRight w:val="0"/>
          <w:marTop w:val="0"/>
          <w:marBottom w:val="0"/>
          <w:divBdr>
            <w:top w:val="none" w:sz="0" w:space="0" w:color="auto"/>
            <w:left w:val="none" w:sz="0" w:space="0" w:color="auto"/>
            <w:bottom w:val="none" w:sz="0" w:space="0" w:color="auto"/>
            <w:right w:val="none" w:sz="0" w:space="0" w:color="auto"/>
          </w:divBdr>
        </w:div>
        <w:div w:id="329530803">
          <w:marLeft w:val="640"/>
          <w:marRight w:val="0"/>
          <w:marTop w:val="0"/>
          <w:marBottom w:val="0"/>
          <w:divBdr>
            <w:top w:val="none" w:sz="0" w:space="0" w:color="auto"/>
            <w:left w:val="none" w:sz="0" w:space="0" w:color="auto"/>
            <w:bottom w:val="none" w:sz="0" w:space="0" w:color="auto"/>
            <w:right w:val="none" w:sz="0" w:space="0" w:color="auto"/>
          </w:divBdr>
        </w:div>
        <w:div w:id="90514131">
          <w:marLeft w:val="640"/>
          <w:marRight w:val="0"/>
          <w:marTop w:val="0"/>
          <w:marBottom w:val="0"/>
          <w:divBdr>
            <w:top w:val="none" w:sz="0" w:space="0" w:color="auto"/>
            <w:left w:val="none" w:sz="0" w:space="0" w:color="auto"/>
            <w:bottom w:val="none" w:sz="0" w:space="0" w:color="auto"/>
            <w:right w:val="none" w:sz="0" w:space="0" w:color="auto"/>
          </w:divBdr>
        </w:div>
        <w:div w:id="195509709">
          <w:marLeft w:val="640"/>
          <w:marRight w:val="0"/>
          <w:marTop w:val="0"/>
          <w:marBottom w:val="0"/>
          <w:divBdr>
            <w:top w:val="none" w:sz="0" w:space="0" w:color="auto"/>
            <w:left w:val="none" w:sz="0" w:space="0" w:color="auto"/>
            <w:bottom w:val="none" w:sz="0" w:space="0" w:color="auto"/>
            <w:right w:val="none" w:sz="0" w:space="0" w:color="auto"/>
          </w:divBdr>
        </w:div>
      </w:divsChild>
    </w:div>
    <w:div w:id="1984191888">
      <w:bodyDiv w:val="1"/>
      <w:marLeft w:val="0"/>
      <w:marRight w:val="0"/>
      <w:marTop w:val="0"/>
      <w:marBottom w:val="0"/>
      <w:divBdr>
        <w:top w:val="none" w:sz="0" w:space="0" w:color="auto"/>
        <w:left w:val="none" w:sz="0" w:space="0" w:color="auto"/>
        <w:bottom w:val="none" w:sz="0" w:space="0" w:color="auto"/>
        <w:right w:val="none" w:sz="0" w:space="0" w:color="auto"/>
      </w:divBdr>
    </w:div>
    <w:div w:id="1990473308">
      <w:bodyDiv w:val="1"/>
      <w:marLeft w:val="0"/>
      <w:marRight w:val="0"/>
      <w:marTop w:val="0"/>
      <w:marBottom w:val="0"/>
      <w:divBdr>
        <w:top w:val="none" w:sz="0" w:space="0" w:color="auto"/>
        <w:left w:val="none" w:sz="0" w:space="0" w:color="auto"/>
        <w:bottom w:val="none" w:sz="0" w:space="0" w:color="auto"/>
        <w:right w:val="none" w:sz="0" w:space="0" w:color="auto"/>
      </w:divBdr>
    </w:div>
    <w:div w:id="1995911436">
      <w:bodyDiv w:val="1"/>
      <w:marLeft w:val="0"/>
      <w:marRight w:val="0"/>
      <w:marTop w:val="0"/>
      <w:marBottom w:val="0"/>
      <w:divBdr>
        <w:top w:val="none" w:sz="0" w:space="0" w:color="auto"/>
        <w:left w:val="none" w:sz="0" w:space="0" w:color="auto"/>
        <w:bottom w:val="none" w:sz="0" w:space="0" w:color="auto"/>
        <w:right w:val="none" w:sz="0" w:space="0" w:color="auto"/>
      </w:divBdr>
    </w:div>
    <w:div w:id="1996834619">
      <w:bodyDiv w:val="1"/>
      <w:marLeft w:val="0"/>
      <w:marRight w:val="0"/>
      <w:marTop w:val="0"/>
      <w:marBottom w:val="0"/>
      <w:divBdr>
        <w:top w:val="none" w:sz="0" w:space="0" w:color="auto"/>
        <w:left w:val="none" w:sz="0" w:space="0" w:color="auto"/>
        <w:bottom w:val="none" w:sz="0" w:space="0" w:color="auto"/>
        <w:right w:val="none" w:sz="0" w:space="0" w:color="auto"/>
      </w:divBdr>
    </w:div>
    <w:div w:id="2000426280">
      <w:bodyDiv w:val="1"/>
      <w:marLeft w:val="0"/>
      <w:marRight w:val="0"/>
      <w:marTop w:val="0"/>
      <w:marBottom w:val="0"/>
      <w:divBdr>
        <w:top w:val="none" w:sz="0" w:space="0" w:color="auto"/>
        <w:left w:val="none" w:sz="0" w:space="0" w:color="auto"/>
        <w:bottom w:val="none" w:sz="0" w:space="0" w:color="auto"/>
        <w:right w:val="none" w:sz="0" w:space="0" w:color="auto"/>
      </w:divBdr>
      <w:divsChild>
        <w:div w:id="879050311">
          <w:marLeft w:val="640"/>
          <w:marRight w:val="0"/>
          <w:marTop w:val="0"/>
          <w:marBottom w:val="0"/>
          <w:divBdr>
            <w:top w:val="none" w:sz="0" w:space="0" w:color="auto"/>
            <w:left w:val="none" w:sz="0" w:space="0" w:color="auto"/>
            <w:bottom w:val="none" w:sz="0" w:space="0" w:color="auto"/>
            <w:right w:val="none" w:sz="0" w:space="0" w:color="auto"/>
          </w:divBdr>
        </w:div>
        <w:div w:id="1205799144">
          <w:marLeft w:val="640"/>
          <w:marRight w:val="0"/>
          <w:marTop w:val="0"/>
          <w:marBottom w:val="0"/>
          <w:divBdr>
            <w:top w:val="none" w:sz="0" w:space="0" w:color="auto"/>
            <w:left w:val="none" w:sz="0" w:space="0" w:color="auto"/>
            <w:bottom w:val="none" w:sz="0" w:space="0" w:color="auto"/>
            <w:right w:val="none" w:sz="0" w:space="0" w:color="auto"/>
          </w:divBdr>
        </w:div>
        <w:div w:id="1167133859">
          <w:marLeft w:val="640"/>
          <w:marRight w:val="0"/>
          <w:marTop w:val="0"/>
          <w:marBottom w:val="0"/>
          <w:divBdr>
            <w:top w:val="none" w:sz="0" w:space="0" w:color="auto"/>
            <w:left w:val="none" w:sz="0" w:space="0" w:color="auto"/>
            <w:bottom w:val="none" w:sz="0" w:space="0" w:color="auto"/>
            <w:right w:val="none" w:sz="0" w:space="0" w:color="auto"/>
          </w:divBdr>
        </w:div>
        <w:div w:id="1236279930">
          <w:marLeft w:val="640"/>
          <w:marRight w:val="0"/>
          <w:marTop w:val="0"/>
          <w:marBottom w:val="0"/>
          <w:divBdr>
            <w:top w:val="none" w:sz="0" w:space="0" w:color="auto"/>
            <w:left w:val="none" w:sz="0" w:space="0" w:color="auto"/>
            <w:bottom w:val="none" w:sz="0" w:space="0" w:color="auto"/>
            <w:right w:val="none" w:sz="0" w:space="0" w:color="auto"/>
          </w:divBdr>
        </w:div>
        <w:div w:id="858007832">
          <w:marLeft w:val="640"/>
          <w:marRight w:val="0"/>
          <w:marTop w:val="0"/>
          <w:marBottom w:val="0"/>
          <w:divBdr>
            <w:top w:val="none" w:sz="0" w:space="0" w:color="auto"/>
            <w:left w:val="none" w:sz="0" w:space="0" w:color="auto"/>
            <w:bottom w:val="none" w:sz="0" w:space="0" w:color="auto"/>
            <w:right w:val="none" w:sz="0" w:space="0" w:color="auto"/>
          </w:divBdr>
        </w:div>
        <w:div w:id="554857526">
          <w:marLeft w:val="640"/>
          <w:marRight w:val="0"/>
          <w:marTop w:val="0"/>
          <w:marBottom w:val="0"/>
          <w:divBdr>
            <w:top w:val="none" w:sz="0" w:space="0" w:color="auto"/>
            <w:left w:val="none" w:sz="0" w:space="0" w:color="auto"/>
            <w:bottom w:val="none" w:sz="0" w:space="0" w:color="auto"/>
            <w:right w:val="none" w:sz="0" w:space="0" w:color="auto"/>
          </w:divBdr>
        </w:div>
        <w:div w:id="1775902910">
          <w:marLeft w:val="640"/>
          <w:marRight w:val="0"/>
          <w:marTop w:val="0"/>
          <w:marBottom w:val="0"/>
          <w:divBdr>
            <w:top w:val="none" w:sz="0" w:space="0" w:color="auto"/>
            <w:left w:val="none" w:sz="0" w:space="0" w:color="auto"/>
            <w:bottom w:val="none" w:sz="0" w:space="0" w:color="auto"/>
            <w:right w:val="none" w:sz="0" w:space="0" w:color="auto"/>
          </w:divBdr>
        </w:div>
        <w:div w:id="933705579">
          <w:marLeft w:val="640"/>
          <w:marRight w:val="0"/>
          <w:marTop w:val="0"/>
          <w:marBottom w:val="0"/>
          <w:divBdr>
            <w:top w:val="none" w:sz="0" w:space="0" w:color="auto"/>
            <w:left w:val="none" w:sz="0" w:space="0" w:color="auto"/>
            <w:bottom w:val="none" w:sz="0" w:space="0" w:color="auto"/>
            <w:right w:val="none" w:sz="0" w:space="0" w:color="auto"/>
          </w:divBdr>
        </w:div>
        <w:div w:id="373963862">
          <w:marLeft w:val="640"/>
          <w:marRight w:val="0"/>
          <w:marTop w:val="0"/>
          <w:marBottom w:val="0"/>
          <w:divBdr>
            <w:top w:val="none" w:sz="0" w:space="0" w:color="auto"/>
            <w:left w:val="none" w:sz="0" w:space="0" w:color="auto"/>
            <w:bottom w:val="none" w:sz="0" w:space="0" w:color="auto"/>
            <w:right w:val="none" w:sz="0" w:space="0" w:color="auto"/>
          </w:divBdr>
        </w:div>
        <w:div w:id="1007951513">
          <w:marLeft w:val="640"/>
          <w:marRight w:val="0"/>
          <w:marTop w:val="0"/>
          <w:marBottom w:val="0"/>
          <w:divBdr>
            <w:top w:val="none" w:sz="0" w:space="0" w:color="auto"/>
            <w:left w:val="none" w:sz="0" w:space="0" w:color="auto"/>
            <w:bottom w:val="none" w:sz="0" w:space="0" w:color="auto"/>
            <w:right w:val="none" w:sz="0" w:space="0" w:color="auto"/>
          </w:divBdr>
        </w:div>
        <w:div w:id="1761221660">
          <w:marLeft w:val="640"/>
          <w:marRight w:val="0"/>
          <w:marTop w:val="0"/>
          <w:marBottom w:val="0"/>
          <w:divBdr>
            <w:top w:val="none" w:sz="0" w:space="0" w:color="auto"/>
            <w:left w:val="none" w:sz="0" w:space="0" w:color="auto"/>
            <w:bottom w:val="none" w:sz="0" w:space="0" w:color="auto"/>
            <w:right w:val="none" w:sz="0" w:space="0" w:color="auto"/>
          </w:divBdr>
        </w:div>
        <w:div w:id="1711301517">
          <w:marLeft w:val="640"/>
          <w:marRight w:val="0"/>
          <w:marTop w:val="0"/>
          <w:marBottom w:val="0"/>
          <w:divBdr>
            <w:top w:val="none" w:sz="0" w:space="0" w:color="auto"/>
            <w:left w:val="none" w:sz="0" w:space="0" w:color="auto"/>
            <w:bottom w:val="none" w:sz="0" w:space="0" w:color="auto"/>
            <w:right w:val="none" w:sz="0" w:space="0" w:color="auto"/>
          </w:divBdr>
        </w:div>
        <w:div w:id="846597275">
          <w:marLeft w:val="640"/>
          <w:marRight w:val="0"/>
          <w:marTop w:val="0"/>
          <w:marBottom w:val="0"/>
          <w:divBdr>
            <w:top w:val="none" w:sz="0" w:space="0" w:color="auto"/>
            <w:left w:val="none" w:sz="0" w:space="0" w:color="auto"/>
            <w:bottom w:val="none" w:sz="0" w:space="0" w:color="auto"/>
            <w:right w:val="none" w:sz="0" w:space="0" w:color="auto"/>
          </w:divBdr>
        </w:div>
        <w:div w:id="592670818">
          <w:marLeft w:val="640"/>
          <w:marRight w:val="0"/>
          <w:marTop w:val="0"/>
          <w:marBottom w:val="0"/>
          <w:divBdr>
            <w:top w:val="none" w:sz="0" w:space="0" w:color="auto"/>
            <w:left w:val="none" w:sz="0" w:space="0" w:color="auto"/>
            <w:bottom w:val="none" w:sz="0" w:space="0" w:color="auto"/>
            <w:right w:val="none" w:sz="0" w:space="0" w:color="auto"/>
          </w:divBdr>
        </w:div>
        <w:div w:id="2000688525">
          <w:marLeft w:val="640"/>
          <w:marRight w:val="0"/>
          <w:marTop w:val="0"/>
          <w:marBottom w:val="0"/>
          <w:divBdr>
            <w:top w:val="none" w:sz="0" w:space="0" w:color="auto"/>
            <w:left w:val="none" w:sz="0" w:space="0" w:color="auto"/>
            <w:bottom w:val="none" w:sz="0" w:space="0" w:color="auto"/>
            <w:right w:val="none" w:sz="0" w:space="0" w:color="auto"/>
          </w:divBdr>
        </w:div>
        <w:div w:id="1416510418">
          <w:marLeft w:val="640"/>
          <w:marRight w:val="0"/>
          <w:marTop w:val="0"/>
          <w:marBottom w:val="0"/>
          <w:divBdr>
            <w:top w:val="none" w:sz="0" w:space="0" w:color="auto"/>
            <w:left w:val="none" w:sz="0" w:space="0" w:color="auto"/>
            <w:bottom w:val="none" w:sz="0" w:space="0" w:color="auto"/>
            <w:right w:val="none" w:sz="0" w:space="0" w:color="auto"/>
          </w:divBdr>
        </w:div>
        <w:div w:id="2051680503">
          <w:marLeft w:val="640"/>
          <w:marRight w:val="0"/>
          <w:marTop w:val="0"/>
          <w:marBottom w:val="0"/>
          <w:divBdr>
            <w:top w:val="none" w:sz="0" w:space="0" w:color="auto"/>
            <w:left w:val="none" w:sz="0" w:space="0" w:color="auto"/>
            <w:bottom w:val="none" w:sz="0" w:space="0" w:color="auto"/>
            <w:right w:val="none" w:sz="0" w:space="0" w:color="auto"/>
          </w:divBdr>
        </w:div>
        <w:div w:id="633366723">
          <w:marLeft w:val="640"/>
          <w:marRight w:val="0"/>
          <w:marTop w:val="0"/>
          <w:marBottom w:val="0"/>
          <w:divBdr>
            <w:top w:val="none" w:sz="0" w:space="0" w:color="auto"/>
            <w:left w:val="none" w:sz="0" w:space="0" w:color="auto"/>
            <w:bottom w:val="none" w:sz="0" w:space="0" w:color="auto"/>
            <w:right w:val="none" w:sz="0" w:space="0" w:color="auto"/>
          </w:divBdr>
        </w:div>
        <w:div w:id="945772562">
          <w:marLeft w:val="640"/>
          <w:marRight w:val="0"/>
          <w:marTop w:val="0"/>
          <w:marBottom w:val="0"/>
          <w:divBdr>
            <w:top w:val="none" w:sz="0" w:space="0" w:color="auto"/>
            <w:left w:val="none" w:sz="0" w:space="0" w:color="auto"/>
            <w:bottom w:val="none" w:sz="0" w:space="0" w:color="auto"/>
            <w:right w:val="none" w:sz="0" w:space="0" w:color="auto"/>
          </w:divBdr>
        </w:div>
        <w:div w:id="1044257640">
          <w:marLeft w:val="640"/>
          <w:marRight w:val="0"/>
          <w:marTop w:val="0"/>
          <w:marBottom w:val="0"/>
          <w:divBdr>
            <w:top w:val="none" w:sz="0" w:space="0" w:color="auto"/>
            <w:left w:val="none" w:sz="0" w:space="0" w:color="auto"/>
            <w:bottom w:val="none" w:sz="0" w:space="0" w:color="auto"/>
            <w:right w:val="none" w:sz="0" w:space="0" w:color="auto"/>
          </w:divBdr>
        </w:div>
        <w:div w:id="34545912">
          <w:marLeft w:val="640"/>
          <w:marRight w:val="0"/>
          <w:marTop w:val="0"/>
          <w:marBottom w:val="0"/>
          <w:divBdr>
            <w:top w:val="none" w:sz="0" w:space="0" w:color="auto"/>
            <w:left w:val="none" w:sz="0" w:space="0" w:color="auto"/>
            <w:bottom w:val="none" w:sz="0" w:space="0" w:color="auto"/>
            <w:right w:val="none" w:sz="0" w:space="0" w:color="auto"/>
          </w:divBdr>
        </w:div>
        <w:div w:id="1686907067">
          <w:marLeft w:val="640"/>
          <w:marRight w:val="0"/>
          <w:marTop w:val="0"/>
          <w:marBottom w:val="0"/>
          <w:divBdr>
            <w:top w:val="none" w:sz="0" w:space="0" w:color="auto"/>
            <w:left w:val="none" w:sz="0" w:space="0" w:color="auto"/>
            <w:bottom w:val="none" w:sz="0" w:space="0" w:color="auto"/>
            <w:right w:val="none" w:sz="0" w:space="0" w:color="auto"/>
          </w:divBdr>
        </w:div>
        <w:div w:id="336006186">
          <w:marLeft w:val="640"/>
          <w:marRight w:val="0"/>
          <w:marTop w:val="0"/>
          <w:marBottom w:val="0"/>
          <w:divBdr>
            <w:top w:val="none" w:sz="0" w:space="0" w:color="auto"/>
            <w:left w:val="none" w:sz="0" w:space="0" w:color="auto"/>
            <w:bottom w:val="none" w:sz="0" w:space="0" w:color="auto"/>
            <w:right w:val="none" w:sz="0" w:space="0" w:color="auto"/>
          </w:divBdr>
        </w:div>
        <w:div w:id="782574559">
          <w:marLeft w:val="640"/>
          <w:marRight w:val="0"/>
          <w:marTop w:val="0"/>
          <w:marBottom w:val="0"/>
          <w:divBdr>
            <w:top w:val="none" w:sz="0" w:space="0" w:color="auto"/>
            <w:left w:val="none" w:sz="0" w:space="0" w:color="auto"/>
            <w:bottom w:val="none" w:sz="0" w:space="0" w:color="auto"/>
            <w:right w:val="none" w:sz="0" w:space="0" w:color="auto"/>
          </w:divBdr>
        </w:div>
        <w:div w:id="1203909308">
          <w:marLeft w:val="640"/>
          <w:marRight w:val="0"/>
          <w:marTop w:val="0"/>
          <w:marBottom w:val="0"/>
          <w:divBdr>
            <w:top w:val="none" w:sz="0" w:space="0" w:color="auto"/>
            <w:left w:val="none" w:sz="0" w:space="0" w:color="auto"/>
            <w:bottom w:val="none" w:sz="0" w:space="0" w:color="auto"/>
            <w:right w:val="none" w:sz="0" w:space="0" w:color="auto"/>
          </w:divBdr>
        </w:div>
        <w:div w:id="1962031223">
          <w:marLeft w:val="640"/>
          <w:marRight w:val="0"/>
          <w:marTop w:val="0"/>
          <w:marBottom w:val="0"/>
          <w:divBdr>
            <w:top w:val="none" w:sz="0" w:space="0" w:color="auto"/>
            <w:left w:val="none" w:sz="0" w:space="0" w:color="auto"/>
            <w:bottom w:val="none" w:sz="0" w:space="0" w:color="auto"/>
            <w:right w:val="none" w:sz="0" w:space="0" w:color="auto"/>
          </w:divBdr>
        </w:div>
        <w:div w:id="1334408370">
          <w:marLeft w:val="640"/>
          <w:marRight w:val="0"/>
          <w:marTop w:val="0"/>
          <w:marBottom w:val="0"/>
          <w:divBdr>
            <w:top w:val="none" w:sz="0" w:space="0" w:color="auto"/>
            <w:left w:val="none" w:sz="0" w:space="0" w:color="auto"/>
            <w:bottom w:val="none" w:sz="0" w:space="0" w:color="auto"/>
            <w:right w:val="none" w:sz="0" w:space="0" w:color="auto"/>
          </w:divBdr>
        </w:div>
      </w:divsChild>
    </w:div>
    <w:div w:id="2005550006">
      <w:bodyDiv w:val="1"/>
      <w:marLeft w:val="0"/>
      <w:marRight w:val="0"/>
      <w:marTop w:val="0"/>
      <w:marBottom w:val="0"/>
      <w:divBdr>
        <w:top w:val="none" w:sz="0" w:space="0" w:color="auto"/>
        <w:left w:val="none" w:sz="0" w:space="0" w:color="auto"/>
        <w:bottom w:val="none" w:sz="0" w:space="0" w:color="auto"/>
        <w:right w:val="none" w:sz="0" w:space="0" w:color="auto"/>
      </w:divBdr>
      <w:divsChild>
        <w:div w:id="483133124">
          <w:marLeft w:val="640"/>
          <w:marRight w:val="0"/>
          <w:marTop w:val="0"/>
          <w:marBottom w:val="0"/>
          <w:divBdr>
            <w:top w:val="none" w:sz="0" w:space="0" w:color="auto"/>
            <w:left w:val="none" w:sz="0" w:space="0" w:color="auto"/>
            <w:bottom w:val="none" w:sz="0" w:space="0" w:color="auto"/>
            <w:right w:val="none" w:sz="0" w:space="0" w:color="auto"/>
          </w:divBdr>
        </w:div>
        <w:div w:id="632834391">
          <w:marLeft w:val="640"/>
          <w:marRight w:val="0"/>
          <w:marTop w:val="0"/>
          <w:marBottom w:val="0"/>
          <w:divBdr>
            <w:top w:val="none" w:sz="0" w:space="0" w:color="auto"/>
            <w:left w:val="none" w:sz="0" w:space="0" w:color="auto"/>
            <w:bottom w:val="none" w:sz="0" w:space="0" w:color="auto"/>
            <w:right w:val="none" w:sz="0" w:space="0" w:color="auto"/>
          </w:divBdr>
        </w:div>
        <w:div w:id="939610153">
          <w:marLeft w:val="640"/>
          <w:marRight w:val="0"/>
          <w:marTop w:val="0"/>
          <w:marBottom w:val="0"/>
          <w:divBdr>
            <w:top w:val="none" w:sz="0" w:space="0" w:color="auto"/>
            <w:left w:val="none" w:sz="0" w:space="0" w:color="auto"/>
            <w:bottom w:val="none" w:sz="0" w:space="0" w:color="auto"/>
            <w:right w:val="none" w:sz="0" w:space="0" w:color="auto"/>
          </w:divBdr>
        </w:div>
        <w:div w:id="1224754557">
          <w:marLeft w:val="640"/>
          <w:marRight w:val="0"/>
          <w:marTop w:val="0"/>
          <w:marBottom w:val="0"/>
          <w:divBdr>
            <w:top w:val="none" w:sz="0" w:space="0" w:color="auto"/>
            <w:left w:val="none" w:sz="0" w:space="0" w:color="auto"/>
            <w:bottom w:val="none" w:sz="0" w:space="0" w:color="auto"/>
            <w:right w:val="none" w:sz="0" w:space="0" w:color="auto"/>
          </w:divBdr>
        </w:div>
        <w:div w:id="1573730472">
          <w:marLeft w:val="640"/>
          <w:marRight w:val="0"/>
          <w:marTop w:val="0"/>
          <w:marBottom w:val="0"/>
          <w:divBdr>
            <w:top w:val="none" w:sz="0" w:space="0" w:color="auto"/>
            <w:left w:val="none" w:sz="0" w:space="0" w:color="auto"/>
            <w:bottom w:val="none" w:sz="0" w:space="0" w:color="auto"/>
            <w:right w:val="none" w:sz="0" w:space="0" w:color="auto"/>
          </w:divBdr>
        </w:div>
        <w:div w:id="205946492">
          <w:marLeft w:val="640"/>
          <w:marRight w:val="0"/>
          <w:marTop w:val="0"/>
          <w:marBottom w:val="0"/>
          <w:divBdr>
            <w:top w:val="none" w:sz="0" w:space="0" w:color="auto"/>
            <w:left w:val="none" w:sz="0" w:space="0" w:color="auto"/>
            <w:bottom w:val="none" w:sz="0" w:space="0" w:color="auto"/>
            <w:right w:val="none" w:sz="0" w:space="0" w:color="auto"/>
          </w:divBdr>
        </w:div>
        <w:div w:id="2100365251">
          <w:marLeft w:val="640"/>
          <w:marRight w:val="0"/>
          <w:marTop w:val="0"/>
          <w:marBottom w:val="0"/>
          <w:divBdr>
            <w:top w:val="none" w:sz="0" w:space="0" w:color="auto"/>
            <w:left w:val="none" w:sz="0" w:space="0" w:color="auto"/>
            <w:bottom w:val="none" w:sz="0" w:space="0" w:color="auto"/>
            <w:right w:val="none" w:sz="0" w:space="0" w:color="auto"/>
          </w:divBdr>
        </w:div>
        <w:div w:id="1257403555">
          <w:marLeft w:val="640"/>
          <w:marRight w:val="0"/>
          <w:marTop w:val="0"/>
          <w:marBottom w:val="0"/>
          <w:divBdr>
            <w:top w:val="none" w:sz="0" w:space="0" w:color="auto"/>
            <w:left w:val="none" w:sz="0" w:space="0" w:color="auto"/>
            <w:bottom w:val="none" w:sz="0" w:space="0" w:color="auto"/>
            <w:right w:val="none" w:sz="0" w:space="0" w:color="auto"/>
          </w:divBdr>
        </w:div>
        <w:div w:id="1045181208">
          <w:marLeft w:val="640"/>
          <w:marRight w:val="0"/>
          <w:marTop w:val="0"/>
          <w:marBottom w:val="0"/>
          <w:divBdr>
            <w:top w:val="none" w:sz="0" w:space="0" w:color="auto"/>
            <w:left w:val="none" w:sz="0" w:space="0" w:color="auto"/>
            <w:bottom w:val="none" w:sz="0" w:space="0" w:color="auto"/>
            <w:right w:val="none" w:sz="0" w:space="0" w:color="auto"/>
          </w:divBdr>
        </w:div>
        <w:div w:id="1198153988">
          <w:marLeft w:val="640"/>
          <w:marRight w:val="0"/>
          <w:marTop w:val="0"/>
          <w:marBottom w:val="0"/>
          <w:divBdr>
            <w:top w:val="none" w:sz="0" w:space="0" w:color="auto"/>
            <w:left w:val="none" w:sz="0" w:space="0" w:color="auto"/>
            <w:bottom w:val="none" w:sz="0" w:space="0" w:color="auto"/>
            <w:right w:val="none" w:sz="0" w:space="0" w:color="auto"/>
          </w:divBdr>
        </w:div>
        <w:div w:id="136918729">
          <w:marLeft w:val="640"/>
          <w:marRight w:val="0"/>
          <w:marTop w:val="0"/>
          <w:marBottom w:val="0"/>
          <w:divBdr>
            <w:top w:val="none" w:sz="0" w:space="0" w:color="auto"/>
            <w:left w:val="none" w:sz="0" w:space="0" w:color="auto"/>
            <w:bottom w:val="none" w:sz="0" w:space="0" w:color="auto"/>
            <w:right w:val="none" w:sz="0" w:space="0" w:color="auto"/>
          </w:divBdr>
        </w:div>
        <w:div w:id="1507985084">
          <w:marLeft w:val="640"/>
          <w:marRight w:val="0"/>
          <w:marTop w:val="0"/>
          <w:marBottom w:val="0"/>
          <w:divBdr>
            <w:top w:val="none" w:sz="0" w:space="0" w:color="auto"/>
            <w:left w:val="none" w:sz="0" w:space="0" w:color="auto"/>
            <w:bottom w:val="none" w:sz="0" w:space="0" w:color="auto"/>
            <w:right w:val="none" w:sz="0" w:space="0" w:color="auto"/>
          </w:divBdr>
        </w:div>
        <w:div w:id="1859543216">
          <w:marLeft w:val="640"/>
          <w:marRight w:val="0"/>
          <w:marTop w:val="0"/>
          <w:marBottom w:val="0"/>
          <w:divBdr>
            <w:top w:val="none" w:sz="0" w:space="0" w:color="auto"/>
            <w:left w:val="none" w:sz="0" w:space="0" w:color="auto"/>
            <w:bottom w:val="none" w:sz="0" w:space="0" w:color="auto"/>
            <w:right w:val="none" w:sz="0" w:space="0" w:color="auto"/>
          </w:divBdr>
        </w:div>
        <w:div w:id="1807964113">
          <w:marLeft w:val="640"/>
          <w:marRight w:val="0"/>
          <w:marTop w:val="0"/>
          <w:marBottom w:val="0"/>
          <w:divBdr>
            <w:top w:val="none" w:sz="0" w:space="0" w:color="auto"/>
            <w:left w:val="none" w:sz="0" w:space="0" w:color="auto"/>
            <w:bottom w:val="none" w:sz="0" w:space="0" w:color="auto"/>
            <w:right w:val="none" w:sz="0" w:space="0" w:color="auto"/>
          </w:divBdr>
        </w:div>
        <w:div w:id="473372669">
          <w:marLeft w:val="640"/>
          <w:marRight w:val="0"/>
          <w:marTop w:val="0"/>
          <w:marBottom w:val="0"/>
          <w:divBdr>
            <w:top w:val="none" w:sz="0" w:space="0" w:color="auto"/>
            <w:left w:val="none" w:sz="0" w:space="0" w:color="auto"/>
            <w:bottom w:val="none" w:sz="0" w:space="0" w:color="auto"/>
            <w:right w:val="none" w:sz="0" w:space="0" w:color="auto"/>
          </w:divBdr>
        </w:div>
        <w:div w:id="1531534210">
          <w:marLeft w:val="640"/>
          <w:marRight w:val="0"/>
          <w:marTop w:val="0"/>
          <w:marBottom w:val="0"/>
          <w:divBdr>
            <w:top w:val="none" w:sz="0" w:space="0" w:color="auto"/>
            <w:left w:val="none" w:sz="0" w:space="0" w:color="auto"/>
            <w:bottom w:val="none" w:sz="0" w:space="0" w:color="auto"/>
            <w:right w:val="none" w:sz="0" w:space="0" w:color="auto"/>
          </w:divBdr>
        </w:div>
        <w:div w:id="598175821">
          <w:marLeft w:val="640"/>
          <w:marRight w:val="0"/>
          <w:marTop w:val="0"/>
          <w:marBottom w:val="0"/>
          <w:divBdr>
            <w:top w:val="none" w:sz="0" w:space="0" w:color="auto"/>
            <w:left w:val="none" w:sz="0" w:space="0" w:color="auto"/>
            <w:bottom w:val="none" w:sz="0" w:space="0" w:color="auto"/>
            <w:right w:val="none" w:sz="0" w:space="0" w:color="auto"/>
          </w:divBdr>
        </w:div>
        <w:div w:id="1790587746">
          <w:marLeft w:val="640"/>
          <w:marRight w:val="0"/>
          <w:marTop w:val="0"/>
          <w:marBottom w:val="0"/>
          <w:divBdr>
            <w:top w:val="none" w:sz="0" w:space="0" w:color="auto"/>
            <w:left w:val="none" w:sz="0" w:space="0" w:color="auto"/>
            <w:bottom w:val="none" w:sz="0" w:space="0" w:color="auto"/>
            <w:right w:val="none" w:sz="0" w:space="0" w:color="auto"/>
          </w:divBdr>
        </w:div>
        <w:div w:id="1543178058">
          <w:marLeft w:val="640"/>
          <w:marRight w:val="0"/>
          <w:marTop w:val="0"/>
          <w:marBottom w:val="0"/>
          <w:divBdr>
            <w:top w:val="none" w:sz="0" w:space="0" w:color="auto"/>
            <w:left w:val="none" w:sz="0" w:space="0" w:color="auto"/>
            <w:bottom w:val="none" w:sz="0" w:space="0" w:color="auto"/>
            <w:right w:val="none" w:sz="0" w:space="0" w:color="auto"/>
          </w:divBdr>
        </w:div>
        <w:div w:id="426653956">
          <w:marLeft w:val="640"/>
          <w:marRight w:val="0"/>
          <w:marTop w:val="0"/>
          <w:marBottom w:val="0"/>
          <w:divBdr>
            <w:top w:val="none" w:sz="0" w:space="0" w:color="auto"/>
            <w:left w:val="none" w:sz="0" w:space="0" w:color="auto"/>
            <w:bottom w:val="none" w:sz="0" w:space="0" w:color="auto"/>
            <w:right w:val="none" w:sz="0" w:space="0" w:color="auto"/>
          </w:divBdr>
        </w:div>
        <w:div w:id="1914312226">
          <w:marLeft w:val="640"/>
          <w:marRight w:val="0"/>
          <w:marTop w:val="0"/>
          <w:marBottom w:val="0"/>
          <w:divBdr>
            <w:top w:val="none" w:sz="0" w:space="0" w:color="auto"/>
            <w:left w:val="none" w:sz="0" w:space="0" w:color="auto"/>
            <w:bottom w:val="none" w:sz="0" w:space="0" w:color="auto"/>
            <w:right w:val="none" w:sz="0" w:space="0" w:color="auto"/>
          </w:divBdr>
        </w:div>
        <w:div w:id="898902455">
          <w:marLeft w:val="640"/>
          <w:marRight w:val="0"/>
          <w:marTop w:val="0"/>
          <w:marBottom w:val="0"/>
          <w:divBdr>
            <w:top w:val="none" w:sz="0" w:space="0" w:color="auto"/>
            <w:left w:val="none" w:sz="0" w:space="0" w:color="auto"/>
            <w:bottom w:val="none" w:sz="0" w:space="0" w:color="auto"/>
            <w:right w:val="none" w:sz="0" w:space="0" w:color="auto"/>
          </w:divBdr>
        </w:div>
        <w:div w:id="1877890601">
          <w:marLeft w:val="640"/>
          <w:marRight w:val="0"/>
          <w:marTop w:val="0"/>
          <w:marBottom w:val="0"/>
          <w:divBdr>
            <w:top w:val="none" w:sz="0" w:space="0" w:color="auto"/>
            <w:left w:val="none" w:sz="0" w:space="0" w:color="auto"/>
            <w:bottom w:val="none" w:sz="0" w:space="0" w:color="auto"/>
            <w:right w:val="none" w:sz="0" w:space="0" w:color="auto"/>
          </w:divBdr>
        </w:div>
        <w:div w:id="2095780660">
          <w:marLeft w:val="640"/>
          <w:marRight w:val="0"/>
          <w:marTop w:val="0"/>
          <w:marBottom w:val="0"/>
          <w:divBdr>
            <w:top w:val="none" w:sz="0" w:space="0" w:color="auto"/>
            <w:left w:val="none" w:sz="0" w:space="0" w:color="auto"/>
            <w:bottom w:val="none" w:sz="0" w:space="0" w:color="auto"/>
            <w:right w:val="none" w:sz="0" w:space="0" w:color="auto"/>
          </w:divBdr>
        </w:div>
        <w:div w:id="1081677304">
          <w:marLeft w:val="640"/>
          <w:marRight w:val="0"/>
          <w:marTop w:val="0"/>
          <w:marBottom w:val="0"/>
          <w:divBdr>
            <w:top w:val="none" w:sz="0" w:space="0" w:color="auto"/>
            <w:left w:val="none" w:sz="0" w:space="0" w:color="auto"/>
            <w:bottom w:val="none" w:sz="0" w:space="0" w:color="auto"/>
            <w:right w:val="none" w:sz="0" w:space="0" w:color="auto"/>
          </w:divBdr>
        </w:div>
        <w:div w:id="1628005733">
          <w:marLeft w:val="640"/>
          <w:marRight w:val="0"/>
          <w:marTop w:val="0"/>
          <w:marBottom w:val="0"/>
          <w:divBdr>
            <w:top w:val="none" w:sz="0" w:space="0" w:color="auto"/>
            <w:left w:val="none" w:sz="0" w:space="0" w:color="auto"/>
            <w:bottom w:val="none" w:sz="0" w:space="0" w:color="auto"/>
            <w:right w:val="none" w:sz="0" w:space="0" w:color="auto"/>
          </w:divBdr>
        </w:div>
        <w:div w:id="110635524">
          <w:marLeft w:val="640"/>
          <w:marRight w:val="0"/>
          <w:marTop w:val="0"/>
          <w:marBottom w:val="0"/>
          <w:divBdr>
            <w:top w:val="none" w:sz="0" w:space="0" w:color="auto"/>
            <w:left w:val="none" w:sz="0" w:space="0" w:color="auto"/>
            <w:bottom w:val="none" w:sz="0" w:space="0" w:color="auto"/>
            <w:right w:val="none" w:sz="0" w:space="0" w:color="auto"/>
          </w:divBdr>
        </w:div>
      </w:divsChild>
    </w:div>
    <w:div w:id="2006128568">
      <w:bodyDiv w:val="1"/>
      <w:marLeft w:val="0"/>
      <w:marRight w:val="0"/>
      <w:marTop w:val="0"/>
      <w:marBottom w:val="0"/>
      <w:divBdr>
        <w:top w:val="none" w:sz="0" w:space="0" w:color="auto"/>
        <w:left w:val="none" w:sz="0" w:space="0" w:color="auto"/>
        <w:bottom w:val="none" w:sz="0" w:space="0" w:color="auto"/>
        <w:right w:val="none" w:sz="0" w:space="0" w:color="auto"/>
      </w:divBdr>
      <w:divsChild>
        <w:div w:id="1554074400">
          <w:marLeft w:val="640"/>
          <w:marRight w:val="0"/>
          <w:marTop w:val="0"/>
          <w:marBottom w:val="0"/>
          <w:divBdr>
            <w:top w:val="none" w:sz="0" w:space="0" w:color="auto"/>
            <w:left w:val="none" w:sz="0" w:space="0" w:color="auto"/>
            <w:bottom w:val="none" w:sz="0" w:space="0" w:color="auto"/>
            <w:right w:val="none" w:sz="0" w:space="0" w:color="auto"/>
          </w:divBdr>
        </w:div>
        <w:div w:id="482936204">
          <w:marLeft w:val="640"/>
          <w:marRight w:val="0"/>
          <w:marTop w:val="0"/>
          <w:marBottom w:val="0"/>
          <w:divBdr>
            <w:top w:val="none" w:sz="0" w:space="0" w:color="auto"/>
            <w:left w:val="none" w:sz="0" w:space="0" w:color="auto"/>
            <w:bottom w:val="none" w:sz="0" w:space="0" w:color="auto"/>
            <w:right w:val="none" w:sz="0" w:space="0" w:color="auto"/>
          </w:divBdr>
        </w:div>
        <w:div w:id="1283805120">
          <w:marLeft w:val="640"/>
          <w:marRight w:val="0"/>
          <w:marTop w:val="0"/>
          <w:marBottom w:val="0"/>
          <w:divBdr>
            <w:top w:val="none" w:sz="0" w:space="0" w:color="auto"/>
            <w:left w:val="none" w:sz="0" w:space="0" w:color="auto"/>
            <w:bottom w:val="none" w:sz="0" w:space="0" w:color="auto"/>
            <w:right w:val="none" w:sz="0" w:space="0" w:color="auto"/>
          </w:divBdr>
        </w:div>
        <w:div w:id="351763248">
          <w:marLeft w:val="640"/>
          <w:marRight w:val="0"/>
          <w:marTop w:val="0"/>
          <w:marBottom w:val="0"/>
          <w:divBdr>
            <w:top w:val="none" w:sz="0" w:space="0" w:color="auto"/>
            <w:left w:val="none" w:sz="0" w:space="0" w:color="auto"/>
            <w:bottom w:val="none" w:sz="0" w:space="0" w:color="auto"/>
            <w:right w:val="none" w:sz="0" w:space="0" w:color="auto"/>
          </w:divBdr>
        </w:div>
        <w:div w:id="193425860">
          <w:marLeft w:val="640"/>
          <w:marRight w:val="0"/>
          <w:marTop w:val="0"/>
          <w:marBottom w:val="0"/>
          <w:divBdr>
            <w:top w:val="none" w:sz="0" w:space="0" w:color="auto"/>
            <w:left w:val="none" w:sz="0" w:space="0" w:color="auto"/>
            <w:bottom w:val="none" w:sz="0" w:space="0" w:color="auto"/>
            <w:right w:val="none" w:sz="0" w:space="0" w:color="auto"/>
          </w:divBdr>
        </w:div>
        <w:div w:id="370346630">
          <w:marLeft w:val="640"/>
          <w:marRight w:val="0"/>
          <w:marTop w:val="0"/>
          <w:marBottom w:val="0"/>
          <w:divBdr>
            <w:top w:val="none" w:sz="0" w:space="0" w:color="auto"/>
            <w:left w:val="none" w:sz="0" w:space="0" w:color="auto"/>
            <w:bottom w:val="none" w:sz="0" w:space="0" w:color="auto"/>
            <w:right w:val="none" w:sz="0" w:space="0" w:color="auto"/>
          </w:divBdr>
        </w:div>
        <w:div w:id="860775542">
          <w:marLeft w:val="640"/>
          <w:marRight w:val="0"/>
          <w:marTop w:val="0"/>
          <w:marBottom w:val="0"/>
          <w:divBdr>
            <w:top w:val="none" w:sz="0" w:space="0" w:color="auto"/>
            <w:left w:val="none" w:sz="0" w:space="0" w:color="auto"/>
            <w:bottom w:val="none" w:sz="0" w:space="0" w:color="auto"/>
            <w:right w:val="none" w:sz="0" w:space="0" w:color="auto"/>
          </w:divBdr>
        </w:div>
        <w:div w:id="632058499">
          <w:marLeft w:val="640"/>
          <w:marRight w:val="0"/>
          <w:marTop w:val="0"/>
          <w:marBottom w:val="0"/>
          <w:divBdr>
            <w:top w:val="none" w:sz="0" w:space="0" w:color="auto"/>
            <w:left w:val="none" w:sz="0" w:space="0" w:color="auto"/>
            <w:bottom w:val="none" w:sz="0" w:space="0" w:color="auto"/>
            <w:right w:val="none" w:sz="0" w:space="0" w:color="auto"/>
          </w:divBdr>
        </w:div>
        <w:div w:id="936837532">
          <w:marLeft w:val="640"/>
          <w:marRight w:val="0"/>
          <w:marTop w:val="0"/>
          <w:marBottom w:val="0"/>
          <w:divBdr>
            <w:top w:val="none" w:sz="0" w:space="0" w:color="auto"/>
            <w:left w:val="none" w:sz="0" w:space="0" w:color="auto"/>
            <w:bottom w:val="none" w:sz="0" w:space="0" w:color="auto"/>
            <w:right w:val="none" w:sz="0" w:space="0" w:color="auto"/>
          </w:divBdr>
        </w:div>
        <w:div w:id="1402364977">
          <w:marLeft w:val="640"/>
          <w:marRight w:val="0"/>
          <w:marTop w:val="0"/>
          <w:marBottom w:val="0"/>
          <w:divBdr>
            <w:top w:val="none" w:sz="0" w:space="0" w:color="auto"/>
            <w:left w:val="none" w:sz="0" w:space="0" w:color="auto"/>
            <w:bottom w:val="none" w:sz="0" w:space="0" w:color="auto"/>
            <w:right w:val="none" w:sz="0" w:space="0" w:color="auto"/>
          </w:divBdr>
        </w:div>
        <w:div w:id="1277372493">
          <w:marLeft w:val="640"/>
          <w:marRight w:val="0"/>
          <w:marTop w:val="0"/>
          <w:marBottom w:val="0"/>
          <w:divBdr>
            <w:top w:val="none" w:sz="0" w:space="0" w:color="auto"/>
            <w:left w:val="none" w:sz="0" w:space="0" w:color="auto"/>
            <w:bottom w:val="none" w:sz="0" w:space="0" w:color="auto"/>
            <w:right w:val="none" w:sz="0" w:space="0" w:color="auto"/>
          </w:divBdr>
        </w:div>
        <w:div w:id="316226480">
          <w:marLeft w:val="640"/>
          <w:marRight w:val="0"/>
          <w:marTop w:val="0"/>
          <w:marBottom w:val="0"/>
          <w:divBdr>
            <w:top w:val="none" w:sz="0" w:space="0" w:color="auto"/>
            <w:left w:val="none" w:sz="0" w:space="0" w:color="auto"/>
            <w:bottom w:val="none" w:sz="0" w:space="0" w:color="auto"/>
            <w:right w:val="none" w:sz="0" w:space="0" w:color="auto"/>
          </w:divBdr>
        </w:div>
        <w:div w:id="1589197275">
          <w:marLeft w:val="640"/>
          <w:marRight w:val="0"/>
          <w:marTop w:val="0"/>
          <w:marBottom w:val="0"/>
          <w:divBdr>
            <w:top w:val="none" w:sz="0" w:space="0" w:color="auto"/>
            <w:left w:val="none" w:sz="0" w:space="0" w:color="auto"/>
            <w:bottom w:val="none" w:sz="0" w:space="0" w:color="auto"/>
            <w:right w:val="none" w:sz="0" w:space="0" w:color="auto"/>
          </w:divBdr>
        </w:div>
        <w:div w:id="738939809">
          <w:marLeft w:val="640"/>
          <w:marRight w:val="0"/>
          <w:marTop w:val="0"/>
          <w:marBottom w:val="0"/>
          <w:divBdr>
            <w:top w:val="none" w:sz="0" w:space="0" w:color="auto"/>
            <w:left w:val="none" w:sz="0" w:space="0" w:color="auto"/>
            <w:bottom w:val="none" w:sz="0" w:space="0" w:color="auto"/>
            <w:right w:val="none" w:sz="0" w:space="0" w:color="auto"/>
          </w:divBdr>
        </w:div>
        <w:div w:id="1629622257">
          <w:marLeft w:val="640"/>
          <w:marRight w:val="0"/>
          <w:marTop w:val="0"/>
          <w:marBottom w:val="0"/>
          <w:divBdr>
            <w:top w:val="none" w:sz="0" w:space="0" w:color="auto"/>
            <w:left w:val="none" w:sz="0" w:space="0" w:color="auto"/>
            <w:bottom w:val="none" w:sz="0" w:space="0" w:color="auto"/>
            <w:right w:val="none" w:sz="0" w:space="0" w:color="auto"/>
          </w:divBdr>
        </w:div>
        <w:div w:id="604196349">
          <w:marLeft w:val="640"/>
          <w:marRight w:val="0"/>
          <w:marTop w:val="0"/>
          <w:marBottom w:val="0"/>
          <w:divBdr>
            <w:top w:val="none" w:sz="0" w:space="0" w:color="auto"/>
            <w:left w:val="none" w:sz="0" w:space="0" w:color="auto"/>
            <w:bottom w:val="none" w:sz="0" w:space="0" w:color="auto"/>
            <w:right w:val="none" w:sz="0" w:space="0" w:color="auto"/>
          </w:divBdr>
        </w:div>
        <w:div w:id="126049083">
          <w:marLeft w:val="640"/>
          <w:marRight w:val="0"/>
          <w:marTop w:val="0"/>
          <w:marBottom w:val="0"/>
          <w:divBdr>
            <w:top w:val="none" w:sz="0" w:space="0" w:color="auto"/>
            <w:left w:val="none" w:sz="0" w:space="0" w:color="auto"/>
            <w:bottom w:val="none" w:sz="0" w:space="0" w:color="auto"/>
            <w:right w:val="none" w:sz="0" w:space="0" w:color="auto"/>
          </w:divBdr>
        </w:div>
        <w:div w:id="297105106">
          <w:marLeft w:val="640"/>
          <w:marRight w:val="0"/>
          <w:marTop w:val="0"/>
          <w:marBottom w:val="0"/>
          <w:divBdr>
            <w:top w:val="none" w:sz="0" w:space="0" w:color="auto"/>
            <w:left w:val="none" w:sz="0" w:space="0" w:color="auto"/>
            <w:bottom w:val="none" w:sz="0" w:space="0" w:color="auto"/>
            <w:right w:val="none" w:sz="0" w:space="0" w:color="auto"/>
          </w:divBdr>
        </w:div>
        <w:div w:id="2145194098">
          <w:marLeft w:val="640"/>
          <w:marRight w:val="0"/>
          <w:marTop w:val="0"/>
          <w:marBottom w:val="0"/>
          <w:divBdr>
            <w:top w:val="none" w:sz="0" w:space="0" w:color="auto"/>
            <w:left w:val="none" w:sz="0" w:space="0" w:color="auto"/>
            <w:bottom w:val="none" w:sz="0" w:space="0" w:color="auto"/>
            <w:right w:val="none" w:sz="0" w:space="0" w:color="auto"/>
          </w:divBdr>
        </w:div>
        <w:div w:id="1684278256">
          <w:marLeft w:val="640"/>
          <w:marRight w:val="0"/>
          <w:marTop w:val="0"/>
          <w:marBottom w:val="0"/>
          <w:divBdr>
            <w:top w:val="none" w:sz="0" w:space="0" w:color="auto"/>
            <w:left w:val="none" w:sz="0" w:space="0" w:color="auto"/>
            <w:bottom w:val="none" w:sz="0" w:space="0" w:color="auto"/>
            <w:right w:val="none" w:sz="0" w:space="0" w:color="auto"/>
          </w:divBdr>
        </w:div>
        <w:div w:id="1874423104">
          <w:marLeft w:val="640"/>
          <w:marRight w:val="0"/>
          <w:marTop w:val="0"/>
          <w:marBottom w:val="0"/>
          <w:divBdr>
            <w:top w:val="none" w:sz="0" w:space="0" w:color="auto"/>
            <w:left w:val="none" w:sz="0" w:space="0" w:color="auto"/>
            <w:bottom w:val="none" w:sz="0" w:space="0" w:color="auto"/>
            <w:right w:val="none" w:sz="0" w:space="0" w:color="auto"/>
          </w:divBdr>
        </w:div>
        <w:div w:id="1587418175">
          <w:marLeft w:val="640"/>
          <w:marRight w:val="0"/>
          <w:marTop w:val="0"/>
          <w:marBottom w:val="0"/>
          <w:divBdr>
            <w:top w:val="none" w:sz="0" w:space="0" w:color="auto"/>
            <w:left w:val="none" w:sz="0" w:space="0" w:color="auto"/>
            <w:bottom w:val="none" w:sz="0" w:space="0" w:color="auto"/>
            <w:right w:val="none" w:sz="0" w:space="0" w:color="auto"/>
          </w:divBdr>
        </w:div>
        <w:div w:id="932977712">
          <w:marLeft w:val="640"/>
          <w:marRight w:val="0"/>
          <w:marTop w:val="0"/>
          <w:marBottom w:val="0"/>
          <w:divBdr>
            <w:top w:val="none" w:sz="0" w:space="0" w:color="auto"/>
            <w:left w:val="none" w:sz="0" w:space="0" w:color="auto"/>
            <w:bottom w:val="none" w:sz="0" w:space="0" w:color="auto"/>
            <w:right w:val="none" w:sz="0" w:space="0" w:color="auto"/>
          </w:divBdr>
        </w:div>
        <w:div w:id="2054304398">
          <w:marLeft w:val="640"/>
          <w:marRight w:val="0"/>
          <w:marTop w:val="0"/>
          <w:marBottom w:val="0"/>
          <w:divBdr>
            <w:top w:val="none" w:sz="0" w:space="0" w:color="auto"/>
            <w:left w:val="none" w:sz="0" w:space="0" w:color="auto"/>
            <w:bottom w:val="none" w:sz="0" w:space="0" w:color="auto"/>
            <w:right w:val="none" w:sz="0" w:space="0" w:color="auto"/>
          </w:divBdr>
        </w:div>
        <w:div w:id="276790090">
          <w:marLeft w:val="640"/>
          <w:marRight w:val="0"/>
          <w:marTop w:val="0"/>
          <w:marBottom w:val="0"/>
          <w:divBdr>
            <w:top w:val="none" w:sz="0" w:space="0" w:color="auto"/>
            <w:left w:val="none" w:sz="0" w:space="0" w:color="auto"/>
            <w:bottom w:val="none" w:sz="0" w:space="0" w:color="auto"/>
            <w:right w:val="none" w:sz="0" w:space="0" w:color="auto"/>
          </w:divBdr>
        </w:div>
        <w:div w:id="1603687759">
          <w:marLeft w:val="640"/>
          <w:marRight w:val="0"/>
          <w:marTop w:val="0"/>
          <w:marBottom w:val="0"/>
          <w:divBdr>
            <w:top w:val="none" w:sz="0" w:space="0" w:color="auto"/>
            <w:left w:val="none" w:sz="0" w:space="0" w:color="auto"/>
            <w:bottom w:val="none" w:sz="0" w:space="0" w:color="auto"/>
            <w:right w:val="none" w:sz="0" w:space="0" w:color="auto"/>
          </w:divBdr>
        </w:div>
        <w:div w:id="1451124084">
          <w:marLeft w:val="640"/>
          <w:marRight w:val="0"/>
          <w:marTop w:val="0"/>
          <w:marBottom w:val="0"/>
          <w:divBdr>
            <w:top w:val="none" w:sz="0" w:space="0" w:color="auto"/>
            <w:left w:val="none" w:sz="0" w:space="0" w:color="auto"/>
            <w:bottom w:val="none" w:sz="0" w:space="0" w:color="auto"/>
            <w:right w:val="none" w:sz="0" w:space="0" w:color="auto"/>
          </w:divBdr>
        </w:div>
        <w:div w:id="817723647">
          <w:marLeft w:val="640"/>
          <w:marRight w:val="0"/>
          <w:marTop w:val="0"/>
          <w:marBottom w:val="0"/>
          <w:divBdr>
            <w:top w:val="none" w:sz="0" w:space="0" w:color="auto"/>
            <w:left w:val="none" w:sz="0" w:space="0" w:color="auto"/>
            <w:bottom w:val="none" w:sz="0" w:space="0" w:color="auto"/>
            <w:right w:val="none" w:sz="0" w:space="0" w:color="auto"/>
          </w:divBdr>
        </w:div>
        <w:div w:id="51269804">
          <w:marLeft w:val="640"/>
          <w:marRight w:val="0"/>
          <w:marTop w:val="0"/>
          <w:marBottom w:val="0"/>
          <w:divBdr>
            <w:top w:val="none" w:sz="0" w:space="0" w:color="auto"/>
            <w:left w:val="none" w:sz="0" w:space="0" w:color="auto"/>
            <w:bottom w:val="none" w:sz="0" w:space="0" w:color="auto"/>
            <w:right w:val="none" w:sz="0" w:space="0" w:color="auto"/>
          </w:divBdr>
        </w:div>
        <w:div w:id="1985349849">
          <w:marLeft w:val="640"/>
          <w:marRight w:val="0"/>
          <w:marTop w:val="0"/>
          <w:marBottom w:val="0"/>
          <w:divBdr>
            <w:top w:val="none" w:sz="0" w:space="0" w:color="auto"/>
            <w:left w:val="none" w:sz="0" w:space="0" w:color="auto"/>
            <w:bottom w:val="none" w:sz="0" w:space="0" w:color="auto"/>
            <w:right w:val="none" w:sz="0" w:space="0" w:color="auto"/>
          </w:divBdr>
        </w:div>
      </w:divsChild>
    </w:div>
    <w:div w:id="2008556272">
      <w:bodyDiv w:val="1"/>
      <w:marLeft w:val="0"/>
      <w:marRight w:val="0"/>
      <w:marTop w:val="0"/>
      <w:marBottom w:val="0"/>
      <w:divBdr>
        <w:top w:val="none" w:sz="0" w:space="0" w:color="auto"/>
        <w:left w:val="none" w:sz="0" w:space="0" w:color="auto"/>
        <w:bottom w:val="none" w:sz="0" w:space="0" w:color="auto"/>
        <w:right w:val="none" w:sz="0" w:space="0" w:color="auto"/>
      </w:divBdr>
      <w:divsChild>
        <w:div w:id="1309703453">
          <w:marLeft w:val="640"/>
          <w:marRight w:val="0"/>
          <w:marTop w:val="0"/>
          <w:marBottom w:val="0"/>
          <w:divBdr>
            <w:top w:val="none" w:sz="0" w:space="0" w:color="auto"/>
            <w:left w:val="none" w:sz="0" w:space="0" w:color="auto"/>
            <w:bottom w:val="none" w:sz="0" w:space="0" w:color="auto"/>
            <w:right w:val="none" w:sz="0" w:space="0" w:color="auto"/>
          </w:divBdr>
        </w:div>
        <w:div w:id="2092392228">
          <w:marLeft w:val="640"/>
          <w:marRight w:val="0"/>
          <w:marTop w:val="0"/>
          <w:marBottom w:val="0"/>
          <w:divBdr>
            <w:top w:val="none" w:sz="0" w:space="0" w:color="auto"/>
            <w:left w:val="none" w:sz="0" w:space="0" w:color="auto"/>
            <w:bottom w:val="none" w:sz="0" w:space="0" w:color="auto"/>
            <w:right w:val="none" w:sz="0" w:space="0" w:color="auto"/>
          </w:divBdr>
        </w:div>
        <w:div w:id="229267536">
          <w:marLeft w:val="640"/>
          <w:marRight w:val="0"/>
          <w:marTop w:val="0"/>
          <w:marBottom w:val="0"/>
          <w:divBdr>
            <w:top w:val="none" w:sz="0" w:space="0" w:color="auto"/>
            <w:left w:val="none" w:sz="0" w:space="0" w:color="auto"/>
            <w:bottom w:val="none" w:sz="0" w:space="0" w:color="auto"/>
            <w:right w:val="none" w:sz="0" w:space="0" w:color="auto"/>
          </w:divBdr>
        </w:div>
        <w:div w:id="354579327">
          <w:marLeft w:val="640"/>
          <w:marRight w:val="0"/>
          <w:marTop w:val="0"/>
          <w:marBottom w:val="0"/>
          <w:divBdr>
            <w:top w:val="none" w:sz="0" w:space="0" w:color="auto"/>
            <w:left w:val="none" w:sz="0" w:space="0" w:color="auto"/>
            <w:bottom w:val="none" w:sz="0" w:space="0" w:color="auto"/>
            <w:right w:val="none" w:sz="0" w:space="0" w:color="auto"/>
          </w:divBdr>
        </w:div>
        <w:div w:id="1820070142">
          <w:marLeft w:val="640"/>
          <w:marRight w:val="0"/>
          <w:marTop w:val="0"/>
          <w:marBottom w:val="0"/>
          <w:divBdr>
            <w:top w:val="none" w:sz="0" w:space="0" w:color="auto"/>
            <w:left w:val="none" w:sz="0" w:space="0" w:color="auto"/>
            <w:bottom w:val="none" w:sz="0" w:space="0" w:color="auto"/>
            <w:right w:val="none" w:sz="0" w:space="0" w:color="auto"/>
          </w:divBdr>
        </w:div>
        <w:div w:id="1790973424">
          <w:marLeft w:val="640"/>
          <w:marRight w:val="0"/>
          <w:marTop w:val="0"/>
          <w:marBottom w:val="0"/>
          <w:divBdr>
            <w:top w:val="none" w:sz="0" w:space="0" w:color="auto"/>
            <w:left w:val="none" w:sz="0" w:space="0" w:color="auto"/>
            <w:bottom w:val="none" w:sz="0" w:space="0" w:color="auto"/>
            <w:right w:val="none" w:sz="0" w:space="0" w:color="auto"/>
          </w:divBdr>
        </w:div>
        <w:div w:id="351423746">
          <w:marLeft w:val="640"/>
          <w:marRight w:val="0"/>
          <w:marTop w:val="0"/>
          <w:marBottom w:val="0"/>
          <w:divBdr>
            <w:top w:val="none" w:sz="0" w:space="0" w:color="auto"/>
            <w:left w:val="none" w:sz="0" w:space="0" w:color="auto"/>
            <w:bottom w:val="none" w:sz="0" w:space="0" w:color="auto"/>
            <w:right w:val="none" w:sz="0" w:space="0" w:color="auto"/>
          </w:divBdr>
        </w:div>
        <w:div w:id="1665432535">
          <w:marLeft w:val="640"/>
          <w:marRight w:val="0"/>
          <w:marTop w:val="0"/>
          <w:marBottom w:val="0"/>
          <w:divBdr>
            <w:top w:val="none" w:sz="0" w:space="0" w:color="auto"/>
            <w:left w:val="none" w:sz="0" w:space="0" w:color="auto"/>
            <w:bottom w:val="none" w:sz="0" w:space="0" w:color="auto"/>
            <w:right w:val="none" w:sz="0" w:space="0" w:color="auto"/>
          </w:divBdr>
        </w:div>
        <w:div w:id="412970621">
          <w:marLeft w:val="640"/>
          <w:marRight w:val="0"/>
          <w:marTop w:val="0"/>
          <w:marBottom w:val="0"/>
          <w:divBdr>
            <w:top w:val="none" w:sz="0" w:space="0" w:color="auto"/>
            <w:left w:val="none" w:sz="0" w:space="0" w:color="auto"/>
            <w:bottom w:val="none" w:sz="0" w:space="0" w:color="auto"/>
            <w:right w:val="none" w:sz="0" w:space="0" w:color="auto"/>
          </w:divBdr>
        </w:div>
        <w:div w:id="1732003918">
          <w:marLeft w:val="640"/>
          <w:marRight w:val="0"/>
          <w:marTop w:val="0"/>
          <w:marBottom w:val="0"/>
          <w:divBdr>
            <w:top w:val="none" w:sz="0" w:space="0" w:color="auto"/>
            <w:left w:val="none" w:sz="0" w:space="0" w:color="auto"/>
            <w:bottom w:val="none" w:sz="0" w:space="0" w:color="auto"/>
            <w:right w:val="none" w:sz="0" w:space="0" w:color="auto"/>
          </w:divBdr>
        </w:div>
        <w:div w:id="68968352">
          <w:marLeft w:val="640"/>
          <w:marRight w:val="0"/>
          <w:marTop w:val="0"/>
          <w:marBottom w:val="0"/>
          <w:divBdr>
            <w:top w:val="none" w:sz="0" w:space="0" w:color="auto"/>
            <w:left w:val="none" w:sz="0" w:space="0" w:color="auto"/>
            <w:bottom w:val="none" w:sz="0" w:space="0" w:color="auto"/>
            <w:right w:val="none" w:sz="0" w:space="0" w:color="auto"/>
          </w:divBdr>
        </w:div>
        <w:div w:id="330960232">
          <w:marLeft w:val="640"/>
          <w:marRight w:val="0"/>
          <w:marTop w:val="0"/>
          <w:marBottom w:val="0"/>
          <w:divBdr>
            <w:top w:val="none" w:sz="0" w:space="0" w:color="auto"/>
            <w:left w:val="none" w:sz="0" w:space="0" w:color="auto"/>
            <w:bottom w:val="none" w:sz="0" w:space="0" w:color="auto"/>
            <w:right w:val="none" w:sz="0" w:space="0" w:color="auto"/>
          </w:divBdr>
        </w:div>
        <w:div w:id="1728263401">
          <w:marLeft w:val="640"/>
          <w:marRight w:val="0"/>
          <w:marTop w:val="0"/>
          <w:marBottom w:val="0"/>
          <w:divBdr>
            <w:top w:val="none" w:sz="0" w:space="0" w:color="auto"/>
            <w:left w:val="none" w:sz="0" w:space="0" w:color="auto"/>
            <w:bottom w:val="none" w:sz="0" w:space="0" w:color="auto"/>
            <w:right w:val="none" w:sz="0" w:space="0" w:color="auto"/>
          </w:divBdr>
        </w:div>
        <w:div w:id="1913151385">
          <w:marLeft w:val="640"/>
          <w:marRight w:val="0"/>
          <w:marTop w:val="0"/>
          <w:marBottom w:val="0"/>
          <w:divBdr>
            <w:top w:val="none" w:sz="0" w:space="0" w:color="auto"/>
            <w:left w:val="none" w:sz="0" w:space="0" w:color="auto"/>
            <w:bottom w:val="none" w:sz="0" w:space="0" w:color="auto"/>
            <w:right w:val="none" w:sz="0" w:space="0" w:color="auto"/>
          </w:divBdr>
        </w:div>
        <w:div w:id="472137256">
          <w:marLeft w:val="640"/>
          <w:marRight w:val="0"/>
          <w:marTop w:val="0"/>
          <w:marBottom w:val="0"/>
          <w:divBdr>
            <w:top w:val="none" w:sz="0" w:space="0" w:color="auto"/>
            <w:left w:val="none" w:sz="0" w:space="0" w:color="auto"/>
            <w:bottom w:val="none" w:sz="0" w:space="0" w:color="auto"/>
            <w:right w:val="none" w:sz="0" w:space="0" w:color="auto"/>
          </w:divBdr>
        </w:div>
        <w:div w:id="687874174">
          <w:marLeft w:val="640"/>
          <w:marRight w:val="0"/>
          <w:marTop w:val="0"/>
          <w:marBottom w:val="0"/>
          <w:divBdr>
            <w:top w:val="none" w:sz="0" w:space="0" w:color="auto"/>
            <w:left w:val="none" w:sz="0" w:space="0" w:color="auto"/>
            <w:bottom w:val="none" w:sz="0" w:space="0" w:color="auto"/>
            <w:right w:val="none" w:sz="0" w:space="0" w:color="auto"/>
          </w:divBdr>
        </w:div>
        <w:div w:id="501941147">
          <w:marLeft w:val="640"/>
          <w:marRight w:val="0"/>
          <w:marTop w:val="0"/>
          <w:marBottom w:val="0"/>
          <w:divBdr>
            <w:top w:val="none" w:sz="0" w:space="0" w:color="auto"/>
            <w:left w:val="none" w:sz="0" w:space="0" w:color="auto"/>
            <w:bottom w:val="none" w:sz="0" w:space="0" w:color="auto"/>
            <w:right w:val="none" w:sz="0" w:space="0" w:color="auto"/>
          </w:divBdr>
        </w:div>
        <w:div w:id="1513102064">
          <w:marLeft w:val="640"/>
          <w:marRight w:val="0"/>
          <w:marTop w:val="0"/>
          <w:marBottom w:val="0"/>
          <w:divBdr>
            <w:top w:val="none" w:sz="0" w:space="0" w:color="auto"/>
            <w:left w:val="none" w:sz="0" w:space="0" w:color="auto"/>
            <w:bottom w:val="none" w:sz="0" w:space="0" w:color="auto"/>
            <w:right w:val="none" w:sz="0" w:space="0" w:color="auto"/>
          </w:divBdr>
        </w:div>
        <w:div w:id="1840851391">
          <w:marLeft w:val="640"/>
          <w:marRight w:val="0"/>
          <w:marTop w:val="0"/>
          <w:marBottom w:val="0"/>
          <w:divBdr>
            <w:top w:val="none" w:sz="0" w:space="0" w:color="auto"/>
            <w:left w:val="none" w:sz="0" w:space="0" w:color="auto"/>
            <w:bottom w:val="none" w:sz="0" w:space="0" w:color="auto"/>
            <w:right w:val="none" w:sz="0" w:space="0" w:color="auto"/>
          </w:divBdr>
        </w:div>
        <w:div w:id="545722138">
          <w:marLeft w:val="640"/>
          <w:marRight w:val="0"/>
          <w:marTop w:val="0"/>
          <w:marBottom w:val="0"/>
          <w:divBdr>
            <w:top w:val="none" w:sz="0" w:space="0" w:color="auto"/>
            <w:left w:val="none" w:sz="0" w:space="0" w:color="auto"/>
            <w:bottom w:val="none" w:sz="0" w:space="0" w:color="auto"/>
            <w:right w:val="none" w:sz="0" w:space="0" w:color="auto"/>
          </w:divBdr>
        </w:div>
        <w:div w:id="1895850666">
          <w:marLeft w:val="640"/>
          <w:marRight w:val="0"/>
          <w:marTop w:val="0"/>
          <w:marBottom w:val="0"/>
          <w:divBdr>
            <w:top w:val="none" w:sz="0" w:space="0" w:color="auto"/>
            <w:left w:val="none" w:sz="0" w:space="0" w:color="auto"/>
            <w:bottom w:val="none" w:sz="0" w:space="0" w:color="auto"/>
            <w:right w:val="none" w:sz="0" w:space="0" w:color="auto"/>
          </w:divBdr>
        </w:div>
        <w:div w:id="1195077754">
          <w:marLeft w:val="640"/>
          <w:marRight w:val="0"/>
          <w:marTop w:val="0"/>
          <w:marBottom w:val="0"/>
          <w:divBdr>
            <w:top w:val="none" w:sz="0" w:space="0" w:color="auto"/>
            <w:left w:val="none" w:sz="0" w:space="0" w:color="auto"/>
            <w:bottom w:val="none" w:sz="0" w:space="0" w:color="auto"/>
            <w:right w:val="none" w:sz="0" w:space="0" w:color="auto"/>
          </w:divBdr>
        </w:div>
        <w:div w:id="258028801">
          <w:marLeft w:val="640"/>
          <w:marRight w:val="0"/>
          <w:marTop w:val="0"/>
          <w:marBottom w:val="0"/>
          <w:divBdr>
            <w:top w:val="none" w:sz="0" w:space="0" w:color="auto"/>
            <w:left w:val="none" w:sz="0" w:space="0" w:color="auto"/>
            <w:bottom w:val="none" w:sz="0" w:space="0" w:color="auto"/>
            <w:right w:val="none" w:sz="0" w:space="0" w:color="auto"/>
          </w:divBdr>
        </w:div>
        <w:div w:id="1861970753">
          <w:marLeft w:val="640"/>
          <w:marRight w:val="0"/>
          <w:marTop w:val="0"/>
          <w:marBottom w:val="0"/>
          <w:divBdr>
            <w:top w:val="none" w:sz="0" w:space="0" w:color="auto"/>
            <w:left w:val="none" w:sz="0" w:space="0" w:color="auto"/>
            <w:bottom w:val="none" w:sz="0" w:space="0" w:color="auto"/>
            <w:right w:val="none" w:sz="0" w:space="0" w:color="auto"/>
          </w:divBdr>
        </w:div>
        <w:div w:id="978419535">
          <w:marLeft w:val="640"/>
          <w:marRight w:val="0"/>
          <w:marTop w:val="0"/>
          <w:marBottom w:val="0"/>
          <w:divBdr>
            <w:top w:val="none" w:sz="0" w:space="0" w:color="auto"/>
            <w:left w:val="none" w:sz="0" w:space="0" w:color="auto"/>
            <w:bottom w:val="none" w:sz="0" w:space="0" w:color="auto"/>
            <w:right w:val="none" w:sz="0" w:space="0" w:color="auto"/>
          </w:divBdr>
        </w:div>
        <w:div w:id="705451857">
          <w:marLeft w:val="640"/>
          <w:marRight w:val="0"/>
          <w:marTop w:val="0"/>
          <w:marBottom w:val="0"/>
          <w:divBdr>
            <w:top w:val="none" w:sz="0" w:space="0" w:color="auto"/>
            <w:left w:val="none" w:sz="0" w:space="0" w:color="auto"/>
            <w:bottom w:val="none" w:sz="0" w:space="0" w:color="auto"/>
            <w:right w:val="none" w:sz="0" w:space="0" w:color="auto"/>
          </w:divBdr>
        </w:div>
        <w:div w:id="1852841406">
          <w:marLeft w:val="640"/>
          <w:marRight w:val="0"/>
          <w:marTop w:val="0"/>
          <w:marBottom w:val="0"/>
          <w:divBdr>
            <w:top w:val="none" w:sz="0" w:space="0" w:color="auto"/>
            <w:left w:val="none" w:sz="0" w:space="0" w:color="auto"/>
            <w:bottom w:val="none" w:sz="0" w:space="0" w:color="auto"/>
            <w:right w:val="none" w:sz="0" w:space="0" w:color="auto"/>
          </w:divBdr>
        </w:div>
        <w:div w:id="157962680">
          <w:marLeft w:val="640"/>
          <w:marRight w:val="0"/>
          <w:marTop w:val="0"/>
          <w:marBottom w:val="0"/>
          <w:divBdr>
            <w:top w:val="none" w:sz="0" w:space="0" w:color="auto"/>
            <w:left w:val="none" w:sz="0" w:space="0" w:color="auto"/>
            <w:bottom w:val="none" w:sz="0" w:space="0" w:color="auto"/>
            <w:right w:val="none" w:sz="0" w:space="0" w:color="auto"/>
          </w:divBdr>
        </w:div>
        <w:div w:id="525366787">
          <w:marLeft w:val="640"/>
          <w:marRight w:val="0"/>
          <w:marTop w:val="0"/>
          <w:marBottom w:val="0"/>
          <w:divBdr>
            <w:top w:val="none" w:sz="0" w:space="0" w:color="auto"/>
            <w:left w:val="none" w:sz="0" w:space="0" w:color="auto"/>
            <w:bottom w:val="none" w:sz="0" w:space="0" w:color="auto"/>
            <w:right w:val="none" w:sz="0" w:space="0" w:color="auto"/>
          </w:divBdr>
        </w:div>
      </w:divsChild>
    </w:div>
    <w:div w:id="2011979069">
      <w:bodyDiv w:val="1"/>
      <w:marLeft w:val="0"/>
      <w:marRight w:val="0"/>
      <w:marTop w:val="0"/>
      <w:marBottom w:val="0"/>
      <w:divBdr>
        <w:top w:val="none" w:sz="0" w:space="0" w:color="auto"/>
        <w:left w:val="none" w:sz="0" w:space="0" w:color="auto"/>
        <w:bottom w:val="none" w:sz="0" w:space="0" w:color="auto"/>
        <w:right w:val="none" w:sz="0" w:space="0" w:color="auto"/>
      </w:divBdr>
      <w:divsChild>
        <w:div w:id="280501742">
          <w:marLeft w:val="640"/>
          <w:marRight w:val="0"/>
          <w:marTop w:val="0"/>
          <w:marBottom w:val="0"/>
          <w:divBdr>
            <w:top w:val="none" w:sz="0" w:space="0" w:color="auto"/>
            <w:left w:val="none" w:sz="0" w:space="0" w:color="auto"/>
            <w:bottom w:val="none" w:sz="0" w:space="0" w:color="auto"/>
            <w:right w:val="none" w:sz="0" w:space="0" w:color="auto"/>
          </w:divBdr>
        </w:div>
        <w:div w:id="1348671898">
          <w:marLeft w:val="640"/>
          <w:marRight w:val="0"/>
          <w:marTop w:val="0"/>
          <w:marBottom w:val="0"/>
          <w:divBdr>
            <w:top w:val="none" w:sz="0" w:space="0" w:color="auto"/>
            <w:left w:val="none" w:sz="0" w:space="0" w:color="auto"/>
            <w:bottom w:val="none" w:sz="0" w:space="0" w:color="auto"/>
            <w:right w:val="none" w:sz="0" w:space="0" w:color="auto"/>
          </w:divBdr>
        </w:div>
        <w:div w:id="918095663">
          <w:marLeft w:val="640"/>
          <w:marRight w:val="0"/>
          <w:marTop w:val="0"/>
          <w:marBottom w:val="0"/>
          <w:divBdr>
            <w:top w:val="none" w:sz="0" w:space="0" w:color="auto"/>
            <w:left w:val="none" w:sz="0" w:space="0" w:color="auto"/>
            <w:bottom w:val="none" w:sz="0" w:space="0" w:color="auto"/>
            <w:right w:val="none" w:sz="0" w:space="0" w:color="auto"/>
          </w:divBdr>
        </w:div>
        <w:div w:id="810292418">
          <w:marLeft w:val="640"/>
          <w:marRight w:val="0"/>
          <w:marTop w:val="0"/>
          <w:marBottom w:val="0"/>
          <w:divBdr>
            <w:top w:val="none" w:sz="0" w:space="0" w:color="auto"/>
            <w:left w:val="none" w:sz="0" w:space="0" w:color="auto"/>
            <w:bottom w:val="none" w:sz="0" w:space="0" w:color="auto"/>
            <w:right w:val="none" w:sz="0" w:space="0" w:color="auto"/>
          </w:divBdr>
        </w:div>
        <w:div w:id="1862666177">
          <w:marLeft w:val="640"/>
          <w:marRight w:val="0"/>
          <w:marTop w:val="0"/>
          <w:marBottom w:val="0"/>
          <w:divBdr>
            <w:top w:val="none" w:sz="0" w:space="0" w:color="auto"/>
            <w:left w:val="none" w:sz="0" w:space="0" w:color="auto"/>
            <w:bottom w:val="none" w:sz="0" w:space="0" w:color="auto"/>
            <w:right w:val="none" w:sz="0" w:space="0" w:color="auto"/>
          </w:divBdr>
        </w:div>
        <w:div w:id="4094550">
          <w:marLeft w:val="640"/>
          <w:marRight w:val="0"/>
          <w:marTop w:val="0"/>
          <w:marBottom w:val="0"/>
          <w:divBdr>
            <w:top w:val="none" w:sz="0" w:space="0" w:color="auto"/>
            <w:left w:val="none" w:sz="0" w:space="0" w:color="auto"/>
            <w:bottom w:val="none" w:sz="0" w:space="0" w:color="auto"/>
            <w:right w:val="none" w:sz="0" w:space="0" w:color="auto"/>
          </w:divBdr>
        </w:div>
        <w:div w:id="1376196544">
          <w:marLeft w:val="640"/>
          <w:marRight w:val="0"/>
          <w:marTop w:val="0"/>
          <w:marBottom w:val="0"/>
          <w:divBdr>
            <w:top w:val="none" w:sz="0" w:space="0" w:color="auto"/>
            <w:left w:val="none" w:sz="0" w:space="0" w:color="auto"/>
            <w:bottom w:val="none" w:sz="0" w:space="0" w:color="auto"/>
            <w:right w:val="none" w:sz="0" w:space="0" w:color="auto"/>
          </w:divBdr>
        </w:div>
        <w:div w:id="913664773">
          <w:marLeft w:val="640"/>
          <w:marRight w:val="0"/>
          <w:marTop w:val="0"/>
          <w:marBottom w:val="0"/>
          <w:divBdr>
            <w:top w:val="none" w:sz="0" w:space="0" w:color="auto"/>
            <w:left w:val="none" w:sz="0" w:space="0" w:color="auto"/>
            <w:bottom w:val="none" w:sz="0" w:space="0" w:color="auto"/>
            <w:right w:val="none" w:sz="0" w:space="0" w:color="auto"/>
          </w:divBdr>
        </w:div>
        <w:div w:id="1153525896">
          <w:marLeft w:val="640"/>
          <w:marRight w:val="0"/>
          <w:marTop w:val="0"/>
          <w:marBottom w:val="0"/>
          <w:divBdr>
            <w:top w:val="none" w:sz="0" w:space="0" w:color="auto"/>
            <w:left w:val="none" w:sz="0" w:space="0" w:color="auto"/>
            <w:bottom w:val="none" w:sz="0" w:space="0" w:color="auto"/>
            <w:right w:val="none" w:sz="0" w:space="0" w:color="auto"/>
          </w:divBdr>
        </w:div>
        <w:div w:id="1372654573">
          <w:marLeft w:val="640"/>
          <w:marRight w:val="0"/>
          <w:marTop w:val="0"/>
          <w:marBottom w:val="0"/>
          <w:divBdr>
            <w:top w:val="none" w:sz="0" w:space="0" w:color="auto"/>
            <w:left w:val="none" w:sz="0" w:space="0" w:color="auto"/>
            <w:bottom w:val="none" w:sz="0" w:space="0" w:color="auto"/>
            <w:right w:val="none" w:sz="0" w:space="0" w:color="auto"/>
          </w:divBdr>
        </w:div>
        <w:div w:id="561526426">
          <w:marLeft w:val="640"/>
          <w:marRight w:val="0"/>
          <w:marTop w:val="0"/>
          <w:marBottom w:val="0"/>
          <w:divBdr>
            <w:top w:val="none" w:sz="0" w:space="0" w:color="auto"/>
            <w:left w:val="none" w:sz="0" w:space="0" w:color="auto"/>
            <w:bottom w:val="none" w:sz="0" w:space="0" w:color="auto"/>
            <w:right w:val="none" w:sz="0" w:space="0" w:color="auto"/>
          </w:divBdr>
        </w:div>
        <w:div w:id="1497040390">
          <w:marLeft w:val="640"/>
          <w:marRight w:val="0"/>
          <w:marTop w:val="0"/>
          <w:marBottom w:val="0"/>
          <w:divBdr>
            <w:top w:val="none" w:sz="0" w:space="0" w:color="auto"/>
            <w:left w:val="none" w:sz="0" w:space="0" w:color="auto"/>
            <w:bottom w:val="none" w:sz="0" w:space="0" w:color="auto"/>
            <w:right w:val="none" w:sz="0" w:space="0" w:color="auto"/>
          </w:divBdr>
        </w:div>
        <w:div w:id="217665514">
          <w:marLeft w:val="640"/>
          <w:marRight w:val="0"/>
          <w:marTop w:val="0"/>
          <w:marBottom w:val="0"/>
          <w:divBdr>
            <w:top w:val="none" w:sz="0" w:space="0" w:color="auto"/>
            <w:left w:val="none" w:sz="0" w:space="0" w:color="auto"/>
            <w:bottom w:val="none" w:sz="0" w:space="0" w:color="auto"/>
            <w:right w:val="none" w:sz="0" w:space="0" w:color="auto"/>
          </w:divBdr>
        </w:div>
        <w:div w:id="1651786261">
          <w:marLeft w:val="640"/>
          <w:marRight w:val="0"/>
          <w:marTop w:val="0"/>
          <w:marBottom w:val="0"/>
          <w:divBdr>
            <w:top w:val="none" w:sz="0" w:space="0" w:color="auto"/>
            <w:left w:val="none" w:sz="0" w:space="0" w:color="auto"/>
            <w:bottom w:val="none" w:sz="0" w:space="0" w:color="auto"/>
            <w:right w:val="none" w:sz="0" w:space="0" w:color="auto"/>
          </w:divBdr>
        </w:div>
        <w:div w:id="1253588585">
          <w:marLeft w:val="640"/>
          <w:marRight w:val="0"/>
          <w:marTop w:val="0"/>
          <w:marBottom w:val="0"/>
          <w:divBdr>
            <w:top w:val="none" w:sz="0" w:space="0" w:color="auto"/>
            <w:left w:val="none" w:sz="0" w:space="0" w:color="auto"/>
            <w:bottom w:val="none" w:sz="0" w:space="0" w:color="auto"/>
            <w:right w:val="none" w:sz="0" w:space="0" w:color="auto"/>
          </w:divBdr>
        </w:div>
        <w:div w:id="1536694498">
          <w:marLeft w:val="640"/>
          <w:marRight w:val="0"/>
          <w:marTop w:val="0"/>
          <w:marBottom w:val="0"/>
          <w:divBdr>
            <w:top w:val="none" w:sz="0" w:space="0" w:color="auto"/>
            <w:left w:val="none" w:sz="0" w:space="0" w:color="auto"/>
            <w:bottom w:val="none" w:sz="0" w:space="0" w:color="auto"/>
            <w:right w:val="none" w:sz="0" w:space="0" w:color="auto"/>
          </w:divBdr>
        </w:div>
        <w:div w:id="576020579">
          <w:marLeft w:val="640"/>
          <w:marRight w:val="0"/>
          <w:marTop w:val="0"/>
          <w:marBottom w:val="0"/>
          <w:divBdr>
            <w:top w:val="none" w:sz="0" w:space="0" w:color="auto"/>
            <w:left w:val="none" w:sz="0" w:space="0" w:color="auto"/>
            <w:bottom w:val="none" w:sz="0" w:space="0" w:color="auto"/>
            <w:right w:val="none" w:sz="0" w:space="0" w:color="auto"/>
          </w:divBdr>
        </w:div>
        <w:div w:id="1245913215">
          <w:marLeft w:val="640"/>
          <w:marRight w:val="0"/>
          <w:marTop w:val="0"/>
          <w:marBottom w:val="0"/>
          <w:divBdr>
            <w:top w:val="none" w:sz="0" w:space="0" w:color="auto"/>
            <w:left w:val="none" w:sz="0" w:space="0" w:color="auto"/>
            <w:bottom w:val="none" w:sz="0" w:space="0" w:color="auto"/>
            <w:right w:val="none" w:sz="0" w:space="0" w:color="auto"/>
          </w:divBdr>
        </w:div>
        <w:div w:id="711686478">
          <w:marLeft w:val="640"/>
          <w:marRight w:val="0"/>
          <w:marTop w:val="0"/>
          <w:marBottom w:val="0"/>
          <w:divBdr>
            <w:top w:val="none" w:sz="0" w:space="0" w:color="auto"/>
            <w:left w:val="none" w:sz="0" w:space="0" w:color="auto"/>
            <w:bottom w:val="none" w:sz="0" w:space="0" w:color="auto"/>
            <w:right w:val="none" w:sz="0" w:space="0" w:color="auto"/>
          </w:divBdr>
        </w:div>
        <w:div w:id="1499811859">
          <w:marLeft w:val="640"/>
          <w:marRight w:val="0"/>
          <w:marTop w:val="0"/>
          <w:marBottom w:val="0"/>
          <w:divBdr>
            <w:top w:val="none" w:sz="0" w:space="0" w:color="auto"/>
            <w:left w:val="none" w:sz="0" w:space="0" w:color="auto"/>
            <w:bottom w:val="none" w:sz="0" w:space="0" w:color="auto"/>
            <w:right w:val="none" w:sz="0" w:space="0" w:color="auto"/>
          </w:divBdr>
        </w:div>
        <w:div w:id="167405989">
          <w:marLeft w:val="640"/>
          <w:marRight w:val="0"/>
          <w:marTop w:val="0"/>
          <w:marBottom w:val="0"/>
          <w:divBdr>
            <w:top w:val="none" w:sz="0" w:space="0" w:color="auto"/>
            <w:left w:val="none" w:sz="0" w:space="0" w:color="auto"/>
            <w:bottom w:val="none" w:sz="0" w:space="0" w:color="auto"/>
            <w:right w:val="none" w:sz="0" w:space="0" w:color="auto"/>
          </w:divBdr>
        </w:div>
        <w:div w:id="1987737240">
          <w:marLeft w:val="640"/>
          <w:marRight w:val="0"/>
          <w:marTop w:val="0"/>
          <w:marBottom w:val="0"/>
          <w:divBdr>
            <w:top w:val="none" w:sz="0" w:space="0" w:color="auto"/>
            <w:left w:val="none" w:sz="0" w:space="0" w:color="auto"/>
            <w:bottom w:val="none" w:sz="0" w:space="0" w:color="auto"/>
            <w:right w:val="none" w:sz="0" w:space="0" w:color="auto"/>
          </w:divBdr>
        </w:div>
        <w:div w:id="1071200857">
          <w:marLeft w:val="640"/>
          <w:marRight w:val="0"/>
          <w:marTop w:val="0"/>
          <w:marBottom w:val="0"/>
          <w:divBdr>
            <w:top w:val="none" w:sz="0" w:space="0" w:color="auto"/>
            <w:left w:val="none" w:sz="0" w:space="0" w:color="auto"/>
            <w:bottom w:val="none" w:sz="0" w:space="0" w:color="auto"/>
            <w:right w:val="none" w:sz="0" w:space="0" w:color="auto"/>
          </w:divBdr>
        </w:div>
        <w:div w:id="1898665001">
          <w:marLeft w:val="640"/>
          <w:marRight w:val="0"/>
          <w:marTop w:val="0"/>
          <w:marBottom w:val="0"/>
          <w:divBdr>
            <w:top w:val="none" w:sz="0" w:space="0" w:color="auto"/>
            <w:left w:val="none" w:sz="0" w:space="0" w:color="auto"/>
            <w:bottom w:val="none" w:sz="0" w:space="0" w:color="auto"/>
            <w:right w:val="none" w:sz="0" w:space="0" w:color="auto"/>
          </w:divBdr>
        </w:div>
        <w:div w:id="1411847716">
          <w:marLeft w:val="640"/>
          <w:marRight w:val="0"/>
          <w:marTop w:val="0"/>
          <w:marBottom w:val="0"/>
          <w:divBdr>
            <w:top w:val="none" w:sz="0" w:space="0" w:color="auto"/>
            <w:left w:val="none" w:sz="0" w:space="0" w:color="auto"/>
            <w:bottom w:val="none" w:sz="0" w:space="0" w:color="auto"/>
            <w:right w:val="none" w:sz="0" w:space="0" w:color="auto"/>
          </w:divBdr>
        </w:div>
        <w:div w:id="1998338825">
          <w:marLeft w:val="640"/>
          <w:marRight w:val="0"/>
          <w:marTop w:val="0"/>
          <w:marBottom w:val="0"/>
          <w:divBdr>
            <w:top w:val="none" w:sz="0" w:space="0" w:color="auto"/>
            <w:left w:val="none" w:sz="0" w:space="0" w:color="auto"/>
            <w:bottom w:val="none" w:sz="0" w:space="0" w:color="auto"/>
            <w:right w:val="none" w:sz="0" w:space="0" w:color="auto"/>
          </w:divBdr>
        </w:div>
        <w:div w:id="1949654924">
          <w:marLeft w:val="640"/>
          <w:marRight w:val="0"/>
          <w:marTop w:val="0"/>
          <w:marBottom w:val="0"/>
          <w:divBdr>
            <w:top w:val="none" w:sz="0" w:space="0" w:color="auto"/>
            <w:left w:val="none" w:sz="0" w:space="0" w:color="auto"/>
            <w:bottom w:val="none" w:sz="0" w:space="0" w:color="auto"/>
            <w:right w:val="none" w:sz="0" w:space="0" w:color="auto"/>
          </w:divBdr>
        </w:div>
        <w:div w:id="424115079">
          <w:marLeft w:val="640"/>
          <w:marRight w:val="0"/>
          <w:marTop w:val="0"/>
          <w:marBottom w:val="0"/>
          <w:divBdr>
            <w:top w:val="none" w:sz="0" w:space="0" w:color="auto"/>
            <w:left w:val="none" w:sz="0" w:space="0" w:color="auto"/>
            <w:bottom w:val="none" w:sz="0" w:space="0" w:color="auto"/>
            <w:right w:val="none" w:sz="0" w:space="0" w:color="auto"/>
          </w:divBdr>
        </w:div>
        <w:div w:id="139462667">
          <w:marLeft w:val="640"/>
          <w:marRight w:val="0"/>
          <w:marTop w:val="0"/>
          <w:marBottom w:val="0"/>
          <w:divBdr>
            <w:top w:val="none" w:sz="0" w:space="0" w:color="auto"/>
            <w:left w:val="none" w:sz="0" w:space="0" w:color="auto"/>
            <w:bottom w:val="none" w:sz="0" w:space="0" w:color="auto"/>
            <w:right w:val="none" w:sz="0" w:space="0" w:color="auto"/>
          </w:divBdr>
        </w:div>
        <w:div w:id="229315529">
          <w:marLeft w:val="640"/>
          <w:marRight w:val="0"/>
          <w:marTop w:val="0"/>
          <w:marBottom w:val="0"/>
          <w:divBdr>
            <w:top w:val="none" w:sz="0" w:space="0" w:color="auto"/>
            <w:left w:val="none" w:sz="0" w:space="0" w:color="auto"/>
            <w:bottom w:val="none" w:sz="0" w:space="0" w:color="auto"/>
            <w:right w:val="none" w:sz="0" w:space="0" w:color="auto"/>
          </w:divBdr>
        </w:div>
        <w:div w:id="597755494">
          <w:marLeft w:val="640"/>
          <w:marRight w:val="0"/>
          <w:marTop w:val="0"/>
          <w:marBottom w:val="0"/>
          <w:divBdr>
            <w:top w:val="none" w:sz="0" w:space="0" w:color="auto"/>
            <w:left w:val="none" w:sz="0" w:space="0" w:color="auto"/>
            <w:bottom w:val="none" w:sz="0" w:space="0" w:color="auto"/>
            <w:right w:val="none" w:sz="0" w:space="0" w:color="auto"/>
          </w:divBdr>
        </w:div>
      </w:divsChild>
    </w:div>
    <w:div w:id="2013025550">
      <w:bodyDiv w:val="1"/>
      <w:marLeft w:val="0"/>
      <w:marRight w:val="0"/>
      <w:marTop w:val="0"/>
      <w:marBottom w:val="0"/>
      <w:divBdr>
        <w:top w:val="none" w:sz="0" w:space="0" w:color="auto"/>
        <w:left w:val="none" w:sz="0" w:space="0" w:color="auto"/>
        <w:bottom w:val="none" w:sz="0" w:space="0" w:color="auto"/>
        <w:right w:val="none" w:sz="0" w:space="0" w:color="auto"/>
      </w:divBdr>
      <w:divsChild>
        <w:div w:id="1892231210">
          <w:marLeft w:val="640"/>
          <w:marRight w:val="0"/>
          <w:marTop w:val="0"/>
          <w:marBottom w:val="0"/>
          <w:divBdr>
            <w:top w:val="none" w:sz="0" w:space="0" w:color="auto"/>
            <w:left w:val="none" w:sz="0" w:space="0" w:color="auto"/>
            <w:bottom w:val="none" w:sz="0" w:space="0" w:color="auto"/>
            <w:right w:val="none" w:sz="0" w:space="0" w:color="auto"/>
          </w:divBdr>
        </w:div>
        <w:div w:id="1795901901">
          <w:marLeft w:val="640"/>
          <w:marRight w:val="0"/>
          <w:marTop w:val="0"/>
          <w:marBottom w:val="0"/>
          <w:divBdr>
            <w:top w:val="none" w:sz="0" w:space="0" w:color="auto"/>
            <w:left w:val="none" w:sz="0" w:space="0" w:color="auto"/>
            <w:bottom w:val="none" w:sz="0" w:space="0" w:color="auto"/>
            <w:right w:val="none" w:sz="0" w:space="0" w:color="auto"/>
          </w:divBdr>
        </w:div>
        <w:div w:id="1431318896">
          <w:marLeft w:val="640"/>
          <w:marRight w:val="0"/>
          <w:marTop w:val="0"/>
          <w:marBottom w:val="0"/>
          <w:divBdr>
            <w:top w:val="none" w:sz="0" w:space="0" w:color="auto"/>
            <w:left w:val="none" w:sz="0" w:space="0" w:color="auto"/>
            <w:bottom w:val="none" w:sz="0" w:space="0" w:color="auto"/>
            <w:right w:val="none" w:sz="0" w:space="0" w:color="auto"/>
          </w:divBdr>
        </w:div>
        <w:div w:id="719204379">
          <w:marLeft w:val="640"/>
          <w:marRight w:val="0"/>
          <w:marTop w:val="0"/>
          <w:marBottom w:val="0"/>
          <w:divBdr>
            <w:top w:val="none" w:sz="0" w:space="0" w:color="auto"/>
            <w:left w:val="none" w:sz="0" w:space="0" w:color="auto"/>
            <w:bottom w:val="none" w:sz="0" w:space="0" w:color="auto"/>
            <w:right w:val="none" w:sz="0" w:space="0" w:color="auto"/>
          </w:divBdr>
        </w:div>
        <w:div w:id="309944938">
          <w:marLeft w:val="640"/>
          <w:marRight w:val="0"/>
          <w:marTop w:val="0"/>
          <w:marBottom w:val="0"/>
          <w:divBdr>
            <w:top w:val="none" w:sz="0" w:space="0" w:color="auto"/>
            <w:left w:val="none" w:sz="0" w:space="0" w:color="auto"/>
            <w:bottom w:val="none" w:sz="0" w:space="0" w:color="auto"/>
            <w:right w:val="none" w:sz="0" w:space="0" w:color="auto"/>
          </w:divBdr>
        </w:div>
        <w:div w:id="506290245">
          <w:marLeft w:val="640"/>
          <w:marRight w:val="0"/>
          <w:marTop w:val="0"/>
          <w:marBottom w:val="0"/>
          <w:divBdr>
            <w:top w:val="none" w:sz="0" w:space="0" w:color="auto"/>
            <w:left w:val="none" w:sz="0" w:space="0" w:color="auto"/>
            <w:bottom w:val="none" w:sz="0" w:space="0" w:color="auto"/>
            <w:right w:val="none" w:sz="0" w:space="0" w:color="auto"/>
          </w:divBdr>
        </w:div>
        <w:div w:id="1730226584">
          <w:marLeft w:val="640"/>
          <w:marRight w:val="0"/>
          <w:marTop w:val="0"/>
          <w:marBottom w:val="0"/>
          <w:divBdr>
            <w:top w:val="none" w:sz="0" w:space="0" w:color="auto"/>
            <w:left w:val="none" w:sz="0" w:space="0" w:color="auto"/>
            <w:bottom w:val="none" w:sz="0" w:space="0" w:color="auto"/>
            <w:right w:val="none" w:sz="0" w:space="0" w:color="auto"/>
          </w:divBdr>
        </w:div>
        <w:div w:id="1359501949">
          <w:marLeft w:val="640"/>
          <w:marRight w:val="0"/>
          <w:marTop w:val="0"/>
          <w:marBottom w:val="0"/>
          <w:divBdr>
            <w:top w:val="none" w:sz="0" w:space="0" w:color="auto"/>
            <w:left w:val="none" w:sz="0" w:space="0" w:color="auto"/>
            <w:bottom w:val="none" w:sz="0" w:space="0" w:color="auto"/>
            <w:right w:val="none" w:sz="0" w:space="0" w:color="auto"/>
          </w:divBdr>
        </w:div>
        <w:div w:id="580794516">
          <w:marLeft w:val="640"/>
          <w:marRight w:val="0"/>
          <w:marTop w:val="0"/>
          <w:marBottom w:val="0"/>
          <w:divBdr>
            <w:top w:val="none" w:sz="0" w:space="0" w:color="auto"/>
            <w:left w:val="none" w:sz="0" w:space="0" w:color="auto"/>
            <w:bottom w:val="none" w:sz="0" w:space="0" w:color="auto"/>
            <w:right w:val="none" w:sz="0" w:space="0" w:color="auto"/>
          </w:divBdr>
        </w:div>
        <w:div w:id="455753237">
          <w:marLeft w:val="640"/>
          <w:marRight w:val="0"/>
          <w:marTop w:val="0"/>
          <w:marBottom w:val="0"/>
          <w:divBdr>
            <w:top w:val="none" w:sz="0" w:space="0" w:color="auto"/>
            <w:left w:val="none" w:sz="0" w:space="0" w:color="auto"/>
            <w:bottom w:val="none" w:sz="0" w:space="0" w:color="auto"/>
            <w:right w:val="none" w:sz="0" w:space="0" w:color="auto"/>
          </w:divBdr>
        </w:div>
        <w:div w:id="1175071847">
          <w:marLeft w:val="640"/>
          <w:marRight w:val="0"/>
          <w:marTop w:val="0"/>
          <w:marBottom w:val="0"/>
          <w:divBdr>
            <w:top w:val="none" w:sz="0" w:space="0" w:color="auto"/>
            <w:left w:val="none" w:sz="0" w:space="0" w:color="auto"/>
            <w:bottom w:val="none" w:sz="0" w:space="0" w:color="auto"/>
            <w:right w:val="none" w:sz="0" w:space="0" w:color="auto"/>
          </w:divBdr>
        </w:div>
        <w:div w:id="152991395">
          <w:marLeft w:val="640"/>
          <w:marRight w:val="0"/>
          <w:marTop w:val="0"/>
          <w:marBottom w:val="0"/>
          <w:divBdr>
            <w:top w:val="none" w:sz="0" w:space="0" w:color="auto"/>
            <w:left w:val="none" w:sz="0" w:space="0" w:color="auto"/>
            <w:bottom w:val="none" w:sz="0" w:space="0" w:color="auto"/>
            <w:right w:val="none" w:sz="0" w:space="0" w:color="auto"/>
          </w:divBdr>
        </w:div>
        <w:div w:id="1762218005">
          <w:marLeft w:val="640"/>
          <w:marRight w:val="0"/>
          <w:marTop w:val="0"/>
          <w:marBottom w:val="0"/>
          <w:divBdr>
            <w:top w:val="none" w:sz="0" w:space="0" w:color="auto"/>
            <w:left w:val="none" w:sz="0" w:space="0" w:color="auto"/>
            <w:bottom w:val="none" w:sz="0" w:space="0" w:color="auto"/>
            <w:right w:val="none" w:sz="0" w:space="0" w:color="auto"/>
          </w:divBdr>
        </w:div>
        <w:div w:id="1301227857">
          <w:marLeft w:val="640"/>
          <w:marRight w:val="0"/>
          <w:marTop w:val="0"/>
          <w:marBottom w:val="0"/>
          <w:divBdr>
            <w:top w:val="none" w:sz="0" w:space="0" w:color="auto"/>
            <w:left w:val="none" w:sz="0" w:space="0" w:color="auto"/>
            <w:bottom w:val="none" w:sz="0" w:space="0" w:color="auto"/>
            <w:right w:val="none" w:sz="0" w:space="0" w:color="auto"/>
          </w:divBdr>
        </w:div>
        <w:div w:id="298657656">
          <w:marLeft w:val="640"/>
          <w:marRight w:val="0"/>
          <w:marTop w:val="0"/>
          <w:marBottom w:val="0"/>
          <w:divBdr>
            <w:top w:val="none" w:sz="0" w:space="0" w:color="auto"/>
            <w:left w:val="none" w:sz="0" w:space="0" w:color="auto"/>
            <w:bottom w:val="none" w:sz="0" w:space="0" w:color="auto"/>
            <w:right w:val="none" w:sz="0" w:space="0" w:color="auto"/>
          </w:divBdr>
        </w:div>
        <w:div w:id="692344962">
          <w:marLeft w:val="640"/>
          <w:marRight w:val="0"/>
          <w:marTop w:val="0"/>
          <w:marBottom w:val="0"/>
          <w:divBdr>
            <w:top w:val="none" w:sz="0" w:space="0" w:color="auto"/>
            <w:left w:val="none" w:sz="0" w:space="0" w:color="auto"/>
            <w:bottom w:val="none" w:sz="0" w:space="0" w:color="auto"/>
            <w:right w:val="none" w:sz="0" w:space="0" w:color="auto"/>
          </w:divBdr>
        </w:div>
        <w:div w:id="166214540">
          <w:marLeft w:val="640"/>
          <w:marRight w:val="0"/>
          <w:marTop w:val="0"/>
          <w:marBottom w:val="0"/>
          <w:divBdr>
            <w:top w:val="none" w:sz="0" w:space="0" w:color="auto"/>
            <w:left w:val="none" w:sz="0" w:space="0" w:color="auto"/>
            <w:bottom w:val="none" w:sz="0" w:space="0" w:color="auto"/>
            <w:right w:val="none" w:sz="0" w:space="0" w:color="auto"/>
          </w:divBdr>
        </w:div>
        <w:div w:id="2121797374">
          <w:marLeft w:val="640"/>
          <w:marRight w:val="0"/>
          <w:marTop w:val="0"/>
          <w:marBottom w:val="0"/>
          <w:divBdr>
            <w:top w:val="none" w:sz="0" w:space="0" w:color="auto"/>
            <w:left w:val="none" w:sz="0" w:space="0" w:color="auto"/>
            <w:bottom w:val="none" w:sz="0" w:space="0" w:color="auto"/>
            <w:right w:val="none" w:sz="0" w:space="0" w:color="auto"/>
          </w:divBdr>
        </w:div>
        <w:div w:id="541864362">
          <w:marLeft w:val="640"/>
          <w:marRight w:val="0"/>
          <w:marTop w:val="0"/>
          <w:marBottom w:val="0"/>
          <w:divBdr>
            <w:top w:val="none" w:sz="0" w:space="0" w:color="auto"/>
            <w:left w:val="none" w:sz="0" w:space="0" w:color="auto"/>
            <w:bottom w:val="none" w:sz="0" w:space="0" w:color="auto"/>
            <w:right w:val="none" w:sz="0" w:space="0" w:color="auto"/>
          </w:divBdr>
        </w:div>
        <w:div w:id="1832864647">
          <w:marLeft w:val="640"/>
          <w:marRight w:val="0"/>
          <w:marTop w:val="0"/>
          <w:marBottom w:val="0"/>
          <w:divBdr>
            <w:top w:val="none" w:sz="0" w:space="0" w:color="auto"/>
            <w:left w:val="none" w:sz="0" w:space="0" w:color="auto"/>
            <w:bottom w:val="none" w:sz="0" w:space="0" w:color="auto"/>
            <w:right w:val="none" w:sz="0" w:space="0" w:color="auto"/>
          </w:divBdr>
        </w:div>
        <w:div w:id="458380407">
          <w:marLeft w:val="640"/>
          <w:marRight w:val="0"/>
          <w:marTop w:val="0"/>
          <w:marBottom w:val="0"/>
          <w:divBdr>
            <w:top w:val="none" w:sz="0" w:space="0" w:color="auto"/>
            <w:left w:val="none" w:sz="0" w:space="0" w:color="auto"/>
            <w:bottom w:val="none" w:sz="0" w:space="0" w:color="auto"/>
            <w:right w:val="none" w:sz="0" w:space="0" w:color="auto"/>
          </w:divBdr>
        </w:div>
        <w:div w:id="66269255">
          <w:marLeft w:val="640"/>
          <w:marRight w:val="0"/>
          <w:marTop w:val="0"/>
          <w:marBottom w:val="0"/>
          <w:divBdr>
            <w:top w:val="none" w:sz="0" w:space="0" w:color="auto"/>
            <w:left w:val="none" w:sz="0" w:space="0" w:color="auto"/>
            <w:bottom w:val="none" w:sz="0" w:space="0" w:color="auto"/>
            <w:right w:val="none" w:sz="0" w:space="0" w:color="auto"/>
          </w:divBdr>
        </w:div>
        <w:div w:id="784692883">
          <w:marLeft w:val="640"/>
          <w:marRight w:val="0"/>
          <w:marTop w:val="0"/>
          <w:marBottom w:val="0"/>
          <w:divBdr>
            <w:top w:val="none" w:sz="0" w:space="0" w:color="auto"/>
            <w:left w:val="none" w:sz="0" w:space="0" w:color="auto"/>
            <w:bottom w:val="none" w:sz="0" w:space="0" w:color="auto"/>
            <w:right w:val="none" w:sz="0" w:space="0" w:color="auto"/>
          </w:divBdr>
        </w:div>
        <w:div w:id="2135059411">
          <w:marLeft w:val="640"/>
          <w:marRight w:val="0"/>
          <w:marTop w:val="0"/>
          <w:marBottom w:val="0"/>
          <w:divBdr>
            <w:top w:val="none" w:sz="0" w:space="0" w:color="auto"/>
            <w:left w:val="none" w:sz="0" w:space="0" w:color="auto"/>
            <w:bottom w:val="none" w:sz="0" w:space="0" w:color="auto"/>
            <w:right w:val="none" w:sz="0" w:space="0" w:color="auto"/>
          </w:divBdr>
        </w:div>
        <w:div w:id="541525485">
          <w:marLeft w:val="640"/>
          <w:marRight w:val="0"/>
          <w:marTop w:val="0"/>
          <w:marBottom w:val="0"/>
          <w:divBdr>
            <w:top w:val="none" w:sz="0" w:space="0" w:color="auto"/>
            <w:left w:val="none" w:sz="0" w:space="0" w:color="auto"/>
            <w:bottom w:val="none" w:sz="0" w:space="0" w:color="auto"/>
            <w:right w:val="none" w:sz="0" w:space="0" w:color="auto"/>
          </w:divBdr>
        </w:div>
        <w:div w:id="1817067291">
          <w:marLeft w:val="640"/>
          <w:marRight w:val="0"/>
          <w:marTop w:val="0"/>
          <w:marBottom w:val="0"/>
          <w:divBdr>
            <w:top w:val="none" w:sz="0" w:space="0" w:color="auto"/>
            <w:left w:val="none" w:sz="0" w:space="0" w:color="auto"/>
            <w:bottom w:val="none" w:sz="0" w:space="0" w:color="auto"/>
            <w:right w:val="none" w:sz="0" w:space="0" w:color="auto"/>
          </w:divBdr>
        </w:div>
        <w:div w:id="397360829">
          <w:marLeft w:val="640"/>
          <w:marRight w:val="0"/>
          <w:marTop w:val="0"/>
          <w:marBottom w:val="0"/>
          <w:divBdr>
            <w:top w:val="none" w:sz="0" w:space="0" w:color="auto"/>
            <w:left w:val="none" w:sz="0" w:space="0" w:color="auto"/>
            <w:bottom w:val="none" w:sz="0" w:space="0" w:color="auto"/>
            <w:right w:val="none" w:sz="0" w:space="0" w:color="auto"/>
          </w:divBdr>
        </w:div>
        <w:div w:id="2028408687">
          <w:marLeft w:val="640"/>
          <w:marRight w:val="0"/>
          <w:marTop w:val="0"/>
          <w:marBottom w:val="0"/>
          <w:divBdr>
            <w:top w:val="none" w:sz="0" w:space="0" w:color="auto"/>
            <w:left w:val="none" w:sz="0" w:space="0" w:color="auto"/>
            <w:bottom w:val="none" w:sz="0" w:space="0" w:color="auto"/>
            <w:right w:val="none" w:sz="0" w:space="0" w:color="auto"/>
          </w:divBdr>
        </w:div>
        <w:div w:id="299844879">
          <w:marLeft w:val="640"/>
          <w:marRight w:val="0"/>
          <w:marTop w:val="0"/>
          <w:marBottom w:val="0"/>
          <w:divBdr>
            <w:top w:val="none" w:sz="0" w:space="0" w:color="auto"/>
            <w:left w:val="none" w:sz="0" w:space="0" w:color="auto"/>
            <w:bottom w:val="none" w:sz="0" w:space="0" w:color="auto"/>
            <w:right w:val="none" w:sz="0" w:space="0" w:color="auto"/>
          </w:divBdr>
        </w:div>
        <w:div w:id="1868252918">
          <w:marLeft w:val="640"/>
          <w:marRight w:val="0"/>
          <w:marTop w:val="0"/>
          <w:marBottom w:val="0"/>
          <w:divBdr>
            <w:top w:val="none" w:sz="0" w:space="0" w:color="auto"/>
            <w:left w:val="none" w:sz="0" w:space="0" w:color="auto"/>
            <w:bottom w:val="none" w:sz="0" w:space="0" w:color="auto"/>
            <w:right w:val="none" w:sz="0" w:space="0" w:color="auto"/>
          </w:divBdr>
        </w:div>
        <w:div w:id="1964462534">
          <w:marLeft w:val="640"/>
          <w:marRight w:val="0"/>
          <w:marTop w:val="0"/>
          <w:marBottom w:val="0"/>
          <w:divBdr>
            <w:top w:val="none" w:sz="0" w:space="0" w:color="auto"/>
            <w:left w:val="none" w:sz="0" w:space="0" w:color="auto"/>
            <w:bottom w:val="none" w:sz="0" w:space="0" w:color="auto"/>
            <w:right w:val="none" w:sz="0" w:space="0" w:color="auto"/>
          </w:divBdr>
        </w:div>
        <w:div w:id="1028795557">
          <w:marLeft w:val="640"/>
          <w:marRight w:val="0"/>
          <w:marTop w:val="0"/>
          <w:marBottom w:val="0"/>
          <w:divBdr>
            <w:top w:val="none" w:sz="0" w:space="0" w:color="auto"/>
            <w:left w:val="none" w:sz="0" w:space="0" w:color="auto"/>
            <w:bottom w:val="none" w:sz="0" w:space="0" w:color="auto"/>
            <w:right w:val="none" w:sz="0" w:space="0" w:color="auto"/>
          </w:divBdr>
        </w:div>
        <w:div w:id="954753635">
          <w:marLeft w:val="640"/>
          <w:marRight w:val="0"/>
          <w:marTop w:val="0"/>
          <w:marBottom w:val="0"/>
          <w:divBdr>
            <w:top w:val="none" w:sz="0" w:space="0" w:color="auto"/>
            <w:left w:val="none" w:sz="0" w:space="0" w:color="auto"/>
            <w:bottom w:val="none" w:sz="0" w:space="0" w:color="auto"/>
            <w:right w:val="none" w:sz="0" w:space="0" w:color="auto"/>
          </w:divBdr>
        </w:div>
        <w:div w:id="128785217">
          <w:marLeft w:val="640"/>
          <w:marRight w:val="0"/>
          <w:marTop w:val="0"/>
          <w:marBottom w:val="0"/>
          <w:divBdr>
            <w:top w:val="none" w:sz="0" w:space="0" w:color="auto"/>
            <w:left w:val="none" w:sz="0" w:space="0" w:color="auto"/>
            <w:bottom w:val="none" w:sz="0" w:space="0" w:color="auto"/>
            <w:right w:val="none" w:sz="0" w:space="0" w:color="auto"/>
          </w:divBdr>
        </w:div>
        <w:div w:id="319816972">
          <w:marLeft w:val="640"/>
          <w:marRight w:val="0"/>
          <w:marTop w:val="0"/>
          <w:marBottom w:val="0"/>
          <w:divBdr>
            <w:top w:val="none" w:sz="0" w:space="0" w:color="auto"/>
            <w:left w:val="none" w:sz="0" w:space="0" w:color="auto"/>
            <w:bottom w:val="none" w:sz="0" w:space="0" w:color="auto"/>
            <w:right w:val="none" w:sz="0" w:space="0" w:color="auto"/>
          </w:divBdr>
        </w:div>
        <w:div w:id="591933553">
          <w:marLeft w:val="640"/>
          <w:marRight w:val="0"/>
          <w:marTop w:val="0"/>
          <w:marBottom w:val="0"/>
          <w:divBdr>
            <w:top w:val="none" w:sz="0" w:space="0" w:color="auto"/>
            <w:left w:val="none" w:sz="0" w:space="0" w:color="auto"/>
            <w:bottom w:val="none" w:sz="0" w:space="0" w:color="auto"/>
            <w:right w:val="none" w:sz="0" w:space="0" w:color="auto"/>
          </w:divBdr>
        </w:div>
        <w:div w:id="1798255923">
          <w:marLeft w:val="640"/>
          <w:marRight w:val="0"/>
          <w:marTop w:val="0"/>
          <w:marBottom w:val="0"/>
          <w:divBdr>
            <w:top w:val="none" w:sz="0" w:space="0" w:color="auto"/>
            <w:left w:val="none" w:sz="0" w:space="0" w:color="auto"/>
            <w:bottom w:val="none" w:sz="0" w:space="0" w:color="auto"/>
            <w:right w:val="none" w:sz="0" w:space="0" w:color="auto"/>
          </w:divBdr>
        </w:div>
      </w:divsChild>
    </w:div>
    <w:div w:id="2013216979">
      <w:bodyDiv w:val="1"/>
      <w:marLeft w:val="0"/>
      <w:marRight w:val="0"/>
      <w:marTop w:val="0"/>
      <w:marBottom w:val="0"/>
      <w:divBdr>
        <w:top w:val="none" w:sz="0" w:space="0" w:color="auto"/>
        <w:left w:val="none" w:sz="0" w:space="0" w:color="auto"/>
        <w:bottom w:val="none" w:sz="0" w:space="0" w:color="auto"/>
        <w:right w:val="none" w:sz="0" w:space="0" w:color="auto"/>
      </w:divBdr>
      <w:divsChild>
        <w:div w:id="2009824385">
          <w:marLeft w:val="640"/>
          <w:marRight w:val="0"/>
          <w:marTop w:val="0"/>
          <w:marBottom w:val="0"/>
          <w:divBdr>
            <w:top w:val="none" w:sz="0" w:space="0" w:color="auto"/>
            <w:left w:val="none" w:sz="0" w:space="0" w:color="auto"/>
            <w:bottom w:val="none" w:sz="0" w:space="0" w:color="auto"/>
            <w:right w:val="none" w:sz="0" w:space="0" w:color="auto"/>
          </w:divBdr>
        </w:div>
        <w:div w:id="2135366284">
          <w:marLeft w:val="640"/>
          <w:marRight w:val="0"/>
          <w:marTop w:val="0"/>
          <w:marBottom w:val="0"/>
          <w:divBdr>
            <w:top w:val="none" w:sz="0" w:space="0" w:color="auto"/>
            <w:left w:val="none" w:sz="0" w:space="0" w:color="auto"/>
            <w:bottom w:val="none" w:sz="0" w:space="0" w:color="auto"/>
            <w:right w:val="none" w:sz="0" w:space="0" w:color="auto"/>
          </w:divBdr>
        </w:div>
        <w:div w:id="1945569972">
          <w:marLeft w:val="640"/>
          <w:marRight w:val="0"/>
          <w:marTop w:val="0"/>
          <w:marBottom w:val="0"/>
          <w:divBdr>
            <w:top w:val="none" w:sz="0" w:space="0" w:color="auto"/>
            <w:left w:val="none" w:sz="0" w:space="0" w:color="auto"/>
            <w:bottom w:val="none" w:sz="0" w:space="0" w:color="auto"/>
            <w:right w:val="none" w:sz="0" w:space="0" w:color="auto"/>
          </w:divBdr>
        </w:div>
        <w:div w:id="516848259">
          <w:marLeft w:val="640"/>
          <w:marRight w:val="0"/>
          <w:marTop w:val="0"/>
          <w:marBottom w:val="0"/>
          <w:divBdr>
            <w:top w:val="none" w:sz="0" w:space="0" w:color="auto"/>
            <w:left w:val="none" w:sz="0" w:space="0" w:color="auto"/>
            <w:bottom w:val="none" w:sz="0" w:space="0" w:color="auto"/>
            <w:right w:val="none" w:sz="0" w:space="0" w:color="auto"/>
          </w:divBdr>
        </w:div>
        <w:div w:id="511115797">
          <w:marLeft w:val="640"/>
          <w:marRight w:val="0"/>
          <w:marTop w:val="0"/>
          <w:marBottom w:val="0"/>
          <w:divBdr>
            <w:top w:val="none" w:sz="0" w:space="0" w:color="auto"/>
            <w:left w:val="none" w:sz="0" w:space="0" w:color="auto"/>
            <w:bottom w:val="none" w:sz="0" w:space="0" w:color="auto"/>
            <w:right w:val="none" w:sz="0" w:space="0" w:color="auto"/>
          </w:divBdr>
        </w:div>
        <w:div w:id="1662734638">
          <w:marLeft w:val="640"/>
          <w:marRight w:val="0"/>
          <w:marTop w:val="0"/>
          <w:marBottom w:val="0"/>
          <w:divBdr>
            <w:top w:val="none" w:sz="0" w:space="0" w:color="auto"/>
            <w:left w:val="none" w:sz="0" w:space="0" w:color="auto"/>
            <w:bottom w:val="none" w:sz="0" w:space="0" w:color="auto"/>
            <w:right w:val="none" w:sz="0" w:space="0" w:color="auto"/>
          </w:divBdr>
        </w:div>
        <w:div w:id="38018331">
          <w:marLeft w:val="640"/>
          <w:marRight w:val="0"/>
          <w:marTop w:val="0"/>
          <w:marBottom w:val="0"/>
          <w:divBdr>
            <w:top w:val="none" w:sz="0" w:space="0" w:color="auto"/>
            <w:left w:val="none" w:sz="0" w:space="0" w:color="auto"/>
            <w:bottom w:val="none" w:sz="0" w:space="0" w:color="auto"/>
            <w:right w:val="none" w:sz="0" w:space="0" w:color="auto"/>
          </w:divBdr>
        </w:div>
        <w:div w:id="936792857">
          <w:marLeft w:val="640"/>
          <w:marRight w:val="0"/>
          <w:marTop w:val="0"/>
          <w:marBottom w:val="0"/>
          <w:divBdr>
            <w:top w:val="none" w:sz="0" w:space="0" w:color="auto"/>
            <w:left w:val="none" w:sz="0" w:space="0" w:color="auto"/>
            <w:bottom w:val="none" w:sz="0" w:space="0" w:color="auto"/>
            <w:right w:val="none" w:sz="0" w:space="0" w:color="auto"/>
          </w:divBdr>
        </w:div>
        <w:div w:id="194008342">
          <w:marLeft w:val="640"/>
          <w:marRight w:val="0"/>
          <w:marTop w:val="0"/>
          <w:marBottom w:val="0"/>
          <w:divBdr>
            <w:top w:val="none" w:sz="0" w:space="0" w:color="auto"/>
            <w:left w:val="none" w:sz="0" w:space="0" w:color="auto"/>
            <w:bottom w:val="none" w:sz="0" w:space="0" w:color="auto"/>
            <w:right w:val="none" w:sz="0" w:space="0" w:color="auto"/>
          </w:divBdr>
        </w:div>
        <w:div w:id="1426267807">
          <w:marLeft w:val="640"/>
          <w:marRight w:val="0"/>
          <w:marTop w:val="0"/>
          <w:marBottom w:val="0"/>
          <w:divBdr>
            <w:top w:val="none" w:sz="0" w:space="0" w:color="auto"/>
            <w:left w:val="none" w:sz="0" w:space="0" w:color="auto"/>
            <w:bottom w:val="none" w:sz="0" w:space="0" w:color="auto"/>
            <w:right w:val="none" w:sz="0" w:space="0" w:color="auto"/>
          </w:divBdr>
        </w:div>
        <w:div w:id="1292400260">
          <w:marLeft w:val="640"/>
          <w:marRight w:val="0"/>
          <w:marTop w:val="0"/>
          <w:marBottom w:val="0"/>
          <w:divBdr>
            <w:top w:val="none" w:sz="0" w:space="0" w:color="auto"/>
            <w:left w:val="none" w:sz="0" w:space="0" w:color="auto"/>
            <w:bottom w:val="none" w:sz="0" w:space="0" w:color="auto"/>
            <w:right w:val="none" w:sz="0" w:space="0" w:color="auto"/>
          </w:divBdr>
        </w:div>
        <w:div w:id="1110395148">
          <w:marLeft w:val="640"/>
          <w:marRight w:val="0"/>
          <w:marTop w:val="0"/>
          <w:marBottom w:val="0"/>
          <w:divBdr>
            <w:top w:val="none" w:sz="0" w:space="0" w:color="auto"/>
            <w:left w:val="none" w:sz="0" w:space="0" w:color="auto"/>
            <w:bottom w:val="none" w:sz="0" w:space="0" w:color="auto"/>
            <w:right w:val="none" w:sz="0" w:space="0" w:color="auto"/>
          </w:divBdr>
        </w:div>
        <w:div w:id="1591432103">
          <w:marLeft w:val="640"/>
          <w:marRight w:val="0"/>
          <w:marTop w:val="0"/>
          <w:marBottom w:val="0"/>
          <w:divBdr>
            <w:top w:val="none" w:sz="0" w:space="0" w:color="auto"/>
            <w:left w:val="none" w:sz="0" w:space="0" w:color="auto"/>
            <w:bottom w:val="none" w:sz="0" w:space="0" w:color="auto"/>
            <w:right w:val="none" w:sz="0" w:space="0" w:color="auto"/>
          </w:divBdr>
        </w:div>
        <w:div w:id="1551571263">
          <w:marLeft w:val="640"/>
          <w:marRight w:val="0"/>
          <w:marTop w:val="0"/>
          <w:marBottom w:val="0"/>
          <w:divBdr>
            <w:top w:val="none" w:sz="0" w:space="0" w:color="auto"/>
            <w:left w:val="none" w:sz="0" w:space="0" w:color="auto"/>
            <w:bottom w:val="none" w:sz="0" w:space="0" w:color="auto"/>
            <w:right w:val="none" w:sz="0" w:space="0" w:color="auto"/>
          </w:divBdr>
        </w:div>
        <w:div w:id="282198678">
          <w:marLeft w:val="640"/>
          <w:marRight w:val="0"/>
          <w:marTop w:val="0"/>
          <w:marBottom w:val="0"/>
          <w:divBdr>
            <w:top w:val="none" w:sz="0" w:space="0" w:color="auto"/>
            <w:left w:val="none" w:sz="0" w:space="0" w:color="auto"/>
            <w:bottom w:val="none" w:sz="0" w:space="0" w:color="auto"/>
            <w:right w:val="none" w:sz="0" w:space="0" w:color="auto"/>
          </w:divBdr>
        </w:div>
        <w:div w:id="1198544064">
          <w:marLeft w:val="640"/>
          <w:marRight w:val="0"/>
          <w:marTop w:val="0"/>
          <w:marBottom w:val="0"/>
          <w:divBdr>
            <w:top w:val="none" w:sz="0" w:space="0" w:color="auto"/>
            <w:left w:val="none" w:sz="0" w:space="0" w:color="auto"/>
            <w:bottom w:val="none" w:sz="0" w:space="0" w:color="auto"/>
            <w:right w:val="none" w:sz="0" w:space="0" w:color="auto"/>
          </w:divBdr>
        </w:div>
        <w:div w:id="1831367296">
          <w:marLeft w:val="640"/>
          <w:marRight w:val="0"/>
          <w:marTop w:val="0"/>
          <w:marBottom w:val="0"/>
          <w:divBdr>
            <w:top w:val="none" w:sz="0" w:space="0" w:color="auto"/>
            <w:left w:val="none" w:sz="0" w:space="0" w:color="auto"/>
            <w:bottom w:val="none" w:sz="0" w:space="0" w:color="auto"/>
            <w:right w:val="none" w:sz="0" w:space="0" w:color="auto"/>
          </w:divBdr>
        </w:div>
        <w:div w:id="918367638">
          <w:marLeft w:val="640"/>
          <w:marRight w:val="0"/>
          <w:marTop w:val="0"/>
          <w:marBottom w:val="0"/>
          <w:divBdr>
            <w:top w:val="none" w:sz="0" w:space="0" w:color="auto"/>
            <w:left w:val="none" w:sz="0" w:space="0" w:color="auto"/>
            <w:bottom w:val="none" w:sz="0" w:space="0" w:color="auto"/>
            <w:right w:val="none" w:sz="0" w:space="0" w:color="auto"/>
          </w:divBdr>
        </w:div>
        <w:div w:id="1646659339">
          <w:marLeft w:val="640"/>
          <w:marRight w:val="0"/>
          <w:marTop w:val="0"/>
          <w:marBottom w:val="0"/>
          <w:divBdr>
            <w:top w:val="none" w:sz="0" w:space="0" w:color="auto"/>
            <w:left w:val="none" w:sz="0" w:space="0" w:color="auto"/>
            <w:bottom w:val="none" w:sz="0" w:space="0" w:color="auto"/>
            <w:right w:val="none" w:sz="0" w:space="0" w:color="auto"/>
          </w:divBdr>
        </w:div>
        <w:div w:id="1194031478">
          <w:marLeft w:val="640"/>
          <w:marRight w:val="0"/>
          <w:marTop w:val="0"/>
          <w:marBottom w:val="0"/>
          <w:divBdr>
            <w:top w:val="none" w:sz="0" w:space="0" w:color="auto"/>
            <w:left w:val="none" w:sz="0" w:space="0" w:color="auto"/>
            <w:bottom w:val="none" w:sz="0" w:space="0" w:color="auto"/>
            <w:right w:val="none" w:sz="0" w:space="0" w:color="auto"/>
          </w:divBdr>
        </w:div>
        <w:div w:id="1529029038">
          <w:marLeft w:val="640"/>
          <w:marRight w:val="0"/>
          <w:marTop w:val="0"/>
          <w:marBottom w:val="0"/>
          <w:divBdr>
            <w:top w:val="none" w:sz="0" w:space="0" w:color="auto"/>
            <w:left w:val="none" w:sz="0" w:space="0" w:color="auto"/>
            <w:bottom w:val="none" w:sz="0" w:space="0" w:color="auto"/>
            <w:right w:val="none" w:sz="0" w:space="0" w:color="auto"/>
          </w:divBdr>
        </w:div>
        <w:div w:id="782193465">
          <w:marLeft w:val="640"/>
          <w:marRight w:val="0"/>
          <w:marTop w:val="0"/>
          <w:marBottom w:val="0"/>
          <w:divBdr>
            <w:top w:val="none" w:sz="0" w:space="0" w:color="auto"/>
            <w:left w:val="none" w:sz="0" w:space="0" w:color="auto"/>
            <w:bottom w:val="none" w:sz="0" w:space="0" w:color="auto"/>
            <w:right w:val="none" w:sz="0" w:space="0" w:color="auto"/>
          </w:divBdr>
        </w:div>
        <w:div w:id="1476869758">
          <w:marLeft w:val="640"/>
          <w:marRight w:val="0"/>
          <w:marTop w:val="0"/>
          <w:marBottom w:val="0"/>
          <w:divBdr>
            <w:top w:val="none" w:sz="0" w:space="0" w:color="auto"/>
            <w:left w:val="none" w:sz="0" w:space="0" w:color="auto"/>
            <w:bottom w:val="none" w:sz="0" w:space="0" w:color="auto"/>
            <w:right w:val="none" w:sz="0" w:space="0" w:color="auto"/>
          </w:divBdr>
        </w:div>
        <w:div w:id="1938175771">
          <w:marLeft w:val="640"/>
          <w:marRight w:val="0"/>
          <w:marTop w:val="0"/>
          <w:marBottom w:val="0"/>
          <w:divBdr>
            <w:top w:val="none" w:sz="0" w:space="0" w:color="auto"/>
            <w:left w:val="none" w:sz="0" w:space="0" w:color="auto"/>
            <w:bottom w:val="none" w:sz="0" w:space="0" w:color="auto"/>
            <w:right w:val="none" w:sz="0" w:space="0" w:color="auto"/>
          </w:divBdr>
        </w:div>
        <w:div w:id="610015487">
          <w:marLeft w:val="640"/>
          <w:marRight w:val="0"/>
          <w:marTop w:val="0"/>
          <w:marBottom w:val="0"/>
          <w:divBdr>
            <w:top w:val="none" w:sz="0" w:space="0" w:color="auto"/>
            <w:left w:val="none" w:sz="0" w:space="0" w:color="auto"/>
            <w:bottom w:val="none" w:sz="0" w:space="0" w:color="auto"/>
            <w:right w:val="none" w:sz="0" w:space="0" w:color="auto"/>
          </w:divBdr>
        </w:div>
        <w:div w:id="9795884">
          <w:marLeft w:val="640"/>
          <w:marRight w:val="0"/>
          <w:marTop w:val="0"/>
          <w:marBottom w:val="0"/>
          <w:divBdr>
            <w:top w:val="none" w:sz="0" w:space="0" w:color="auto"/>
            <w:left w:val="none" w:sz="0" w:space="0" w:color="auto"/>
            <w:bottom w:val="none" w:sz="0" w:space="0" w:color="auto"/>
            <w:right w:val="none" w:sz="0" w:space="0" w:color="auto"/>
          </w:divBdr>
        </w:div>
        <w:div w:id="966593257">
          <w:marLeft w:val="640"/>
          <w:marRight w:val="0"/>
          <w:marTop w:val="0"/>
          <w:marBottom w:val="0"/>
          <w:divBdr>
            <w:top w:val="none" w:sz="0" w:space="0" w:color="auto"/>
            <w:left w:val="none" w:sz="0" w:space="0" w:color="auto"/>
            <w:bottom w:val="none" w:sz="0" w:space="0" w:color="auto"/>
            <w:right w:val="none" w:sz="0" w:space="0" w:color="auto"/>
          </w:divBdr>
        </w:div>
        <w:div w:id="85346050">
          <w:marLeft w:val="640"/>
          <w:marRight w:val="0"/>
          <w:marTop w:val="0"/>
          <w:marBottom w:val="0"/>
          <w:divBdr>
            <w:top w:val="none" w:sz="0" w:space="0" w:color="auto"/>
            <w:left w:val="none" w:sz="0" w:space="0" w:color="auto"/>
            <w:bottom w:val="none" w:sz="0" w:space="0" w:color="auto"/>
            <w:right w:val="none" w:sz="0" w:space="0" w:color="auto"/>
          </w:divBdr>
        </w:div>
        <w:div w:id="776607976">
          <w:marLeft w:val="640"/>
          <w:marRight w:val="0"/>
          <w:marTop w:val="0"/>
          <w:marBottom w:val="0"/>
          <w:divBdr>
            <w:top w:val="none" w:sz="0" w:space="0" w:color="auto"/>
            <w:left w:val="none" w:sz="0" w:space="0" w:color="auto"/>
            <w:bottom w:val="none" w:sz="0" w:space="0" w:color="auto"/>
            <w:right w:val="none" w:sz="0" w:space="0" w:color="auto"/>
          </w:divBdr>
        </w:div>
        <w:div w:id="361321164">
          <w:marLeft w:val="640"/>
          <w:marRight w:val="0"/>
          <w:marTop w:val="0"/>
          <w:marBottom w:val="0"/>
          <w:divBdr>
            <w:top w:val="none" w:sz="0" w:space="0" w:color="auto"/>
            <w:left w:val="none" w:sz="0" w:space="0" w:color="auto"/>
            <w:bottom w:val="none" w:sz="0" w:space="0" w:color="auto"/>
            <w:right w:val="none" w:sz="0" w:space="0" w:color="auto"/>
          </w:divBdr>
        </w:div>
      </w:divsChild>
    </w:div>
    <w:div w:id="2020161745">
      <w:bodyDiv w:val="1"/>
      <w:marLeft w:val="0"/>
      <w:marRight w:val="0"/>
      <w:marTop w:val="0"/>
      <w:marBottom w:val="0"/>
      <w:divBdr>
        <w:top w:val="none" w:sz="0" w:space="0" w:color="auto"/>
        <w:left w:val="none" w:sz="0" w:space="0" w:color="auto"/>
        <w:bottom w:val="none" w:sz="0" w:space="0" w:color="auto"/>
        <w:right w:val="none" w:sz="0" w:space="0" w:color="auto"/>
      </w:divBdr>
      <w:divsChild>
        <w:div w:id="212889220">
          <w:marLeft w:val="640"/>
          <w:marRight w:val="0"/>
          <w:marTop w:val="0"/>
          <w:marBottom w:val="0"/>
          <w:divBdr>
            <w:top w:val="none" w:sz="0" w:space="0" w:color="auto"/>
            <w:left w:val="none" w:sz="0" w:space="0" w:color="auto"/>
            <w:bottom w:val="none" w:sz="0" w:space="0" w:color="auto"/>
            <w:right w:val="none" w:sz="0" w:space="0" w:color="auto"/>
          </w:divBdr>
        </w:div>
        <w:div w:id="1767194230">
          <w:marLeft w:val="640"/>
          <w:marRight w:val="0"/>
          <w:marTop w:val="0"/>
          <w:marBottom w:val="0"/>
          <w:divBdr>
            <w:top w:val="none" w:sz="0" w:space="0" w:color="auto"/>
            <w:left w:val="none" w:sz="0" w:space="0" w:color="auto"/>
            <w:bottom w:val="none" w:sz="0" w:space="0" w:color="auto"/>
            <w:right w:val="none" w:sz="0" w:space="0" w:color="auto"/>
          </w:divBdr>
        </w:div>
        <w:div w:id="1424257985">
          <w:marLeft w:val="640"/>
          <w:marRight w:val="0"/>
          <w:marTop w:val="0"/>
          <w:marBottom w:val="0"/>
          <w:divBdr>
            <w:top w:val="none" w:sz="0" w:space="0" w:color="auto"/>
            <w:left w:val="none" w:sz="0" w:space="0" w:color="auto"/>
            <w:bottom w:val="none" w:sz="0" w:space="0" w:color="auto"/>
            <w:right w:val="none" w:sz="0" w:space="0" w:color="auto"/>
          </w:divBdr>
        </w:div>
        <w:div w:id="1415474031">
          <w:marLeft w:val="640"/>
          <w:marRight w:val="0"/>
          <w:marTop w:val="0"/>
          <w:marBottom w:val="0"/>
          <w:divBdr>
            <w:top w:val="none" w:sz="0" w:space="0" w:color="auto"/>
            <w:left w:val="none" w:sz="0" w:space="0" w:color="auto"/>
            <w:bottom w:val="none" w:sz="0" w:space="0" w:color="auto"/>
            <w:right w:val="none" w:sz="0" w:space="0" w:color="auto"/>
          </w:divBdr>
        </w:div>
        <w:div w:id="905383794">
          <w:marLeft w:val="640"/>
          <w:marRight w:val="0"/>
          <w:marTop w:val="0"/>
          <w:marBottom w:val="0"/>
          <w:divBdr>
            <w:top w:val="none" w:sz="0" w:space="0" w:color="auto"/>
            <w:left w:val="none" w:sz="0" w:space="0" w:color="auto"/>
            <w:bottom w:val="none" w:sz="0" w:space="0" w:color="auto"/>
            <w:right w:val="none" w:sz="0" w:space="0" w:color="auto"/>
          </w:divBdr>
        </w:div>
        <w:div w:id="336735449">
          <w:marLeft w:val="640"/>
          <w:marRight w:val="0"/>
          <w:marTop w:val="0"/>
          <w:marBottom w:val="0"/>
          <w:divBdr>
            <w:top w:val="none" w:sz="0" w:space="0" w:color="auto"/>
            <w:left w:val="none" w:sz="0" w:space="0" w:color="auto"/>
            <w:bottom w:val="none" w:sz="0" w:space="0" w:color="auto"/>
            <w:right w:val="none" w:sz="0" w:space="0" w:color="auto"/>
          </w:divBdr>
        </w:div>
        <w:div w:id="570122027">
          <w:marLeft w:val="640"/>
          <w:marRight w:val="0"/>
          <w:marTop w:val="0"/>
          <w:marBottom w:val="0"/>
          <w:divBdr>
            <w:top w:val="none" w:sz="0" w:space="0" w:color="auto"/>
            <w:left w:val="none" w:sz="0" w:space="0" w:color="auto"/>
            <w:bottom w:val="none" w:sz="0" w:space="0" w:color="auto"/>
            <w:right w:val="none" w:sz="0" w:space="0" w:color="auto"/>
          </w:divBdr>
        </w:div>
        <w:div w:id="148718158">
          <w:marLeft w:val="640"/>
          <w:marRight w:val="0"/>
          <w:marTop w:val="0"/>
          <w:marBottom w:val="0"/>
          <w:divBdr>
            <w:top w:val="none" w:sz="0" w:space="0" w:color="auto"/>
            <w:left w:val="none" w:sz="0" w:space="0" w:color="auto"/>
            <w:bottom w:val="none" w:sz="0" w:space="0" w:color="auto"/>
            <w:right w:val="none" w:sz="0" w:space="0" w:color="auto"/>
          </w:divBdr>
        </w:div>
        <w:div w:id="948124825">
          <w:marLeft w:val="640"/>
          <w:marRight w:val="0"/>
          <w:marTop w:val="0"/>
          <w:marBottom w:val="0"/>
          <w:divBdr>
            <w:top w:val="none" w:sz="0" w:space="0" w:color="auto"/>
            <w:left w:val="none" w:sz="0" w:space="0" w:color="auto"/>
            <w:bottom w:val="none" w:sz="0" w:space="0" w:color="auto"/>
            <w:right w:val="none" w:sz="0" w:space="0" w:color="auto"/>
          </w:divBdr>
        </w:div>
        <w:div w:id="1143621205">
          <w:marLeft w:val="640"/>
          <w:marRight w:val="0"/>
          <w:marTop w:val="0"/>
          <w:marBottom w:val="0"/>
          <w:divBdr>
            <w:top w:val="none" w:sz="0" w:space="0" w:color="auto"/>
            <w:left w:val="none" w:sz="0" w:space="0" w:color="auto"/>
            <w:bottom w:val="none" w:sz="0" w:space="0" w:color="auto"/>
            <w:right w:val="none" w:sz="0" w:space="0" w:color="auto"/>
          </w:divBdr>
        </w:div>
        <w:div w:id="1207570144">
          <w:marLeft w:val="640"/>
          <w:marRight w:val="0"/>
          <w:marTop w:val="0"/>
          <w:marBottom w:val="0"/>
          <w:divBdr>
            <w:top w:val="none" w:sz="0" w:space="0" w:color="auto"/>
            <w:left w:val="none" w:sz="0" w:space="0" w:color="auto"/>
            <w:bottom w:val="none" w:sz="0" w:space="0" w:color="auto"/>
            <w:right w:val="none" w:sz="0" w:space="0" w:color="auto"/>
          </w:divBdr>
        </w:div>
        <w:div w:id="674650716">
          <w:marLeft w:val="640"/>
          <w:marRight w:val="0"/>
          <w:marTop w:val="0"/>
          <w:marBottom w:val="0"/>
          <w:divBdr>
            <w:top w:val="none" w:sz="0" w:space="0" w:color="auto"/>
            <w:left w:val="none" w:sz="0" w:space="0" w:color="auto"/>
            <w:bottom w:val="none" w:sz="0" w:space="0" w:color="auto"/>
            <w:right w:val="none" w:sz="0" w:space="0" w:color="auto"/>
          </w:divBdr>
        </w:div>
        <w:div w:id="677274054">
          <w:marLeft w:val="640"/>
          <w:marRight w:val="0"/>
          <w:marTop w:val="0"/>
          <w:marBottom w:val="0"/>
          <w:divBdr>
            <w:top w:val="none" w:sz="0" w:space="0" w:color="auto"/>
            <w:left w:val="none" w:sz="0" w:space="0" w:color="auto"/>
            <w:bottom w:val="none" w:sz="0" w:space="0" w:color="auto"/>
            <w:right w:val="none" w:sz="0" w:space="0" w:color="auto"/>
          </w:divBdr>
        </w:div>
        <w:div w:id="2135563832">
          <w:marLeft w:val="640"/>
          <w:marRight w:val="0"/>
          <w:marTop w:val="0"/>
          <w:marBottom w:val="0"/>
          <w:divBdr>
            <w:top w:val="none" w:sz="0" w:space="0" w:color="auto"/>
            <w:left w:val="none" w:sz="0" w:space="0" w:color="auto"/>
            <w:bottom w:val="none" w:sz="0" w:space="0" w:color="auto"/>
            <w:right w:val="none" w:sz="0" w:space="0" w:color="auto"/>
          </w:divBdr>
        </w:div>
        <w:div w:id="1611665173">
          <w:marLeft w:val="640"/>
          <w:marRight w:val="0"/>
          <w:marTop w:val="0"/>
          <w:marBottom w:val="0"/>
          <w:divBdr>
            <w:top w:val="none" w:sz="0" w:space="0" w:color="auto"/>
            <w:left w:val="none" w:sz="0" w:space="0" w:color="auto"/>
            <w:bottom w:val="none" w:sz="0" w:space="0" w:color="auto"/>
            <w:right w:val="none" w:sz="0" w:space="0" w:color="auto"/>
          </w:divBdr>
        </w:div>
        <w:div w:id="717125916">
          <w:marLeft w:val="640"/>
          <w:marRight w:val="0"/>
          <w:marTop w:val="0"/>
          <w:marBottom w:val="0"/>
          <w:divBdr>
            <w:top w:val="none" w:sz="0" w:space="0" w:color="auto"/>
            <w:left w:val="none" w:sz="0" w:space="0" w:color="auto"/>
            <w:bottom w:val="none" w:sz="0" w:space="0" w:color="auto"/>
            <w:right w:val="none" w:sz="0" w:space="0" w:color="auto"/>
          </w:divBdr>
        </w:div>
        <w:div w:id="1184317572">
          <w:marLeft w:val="640"/>
          <w:marRight w:val="0"/>
          <w:marTop w:val="0"/>
          <w:marBottom w:val="0"/>
          <w:divBdr>
            <w:top w:val="none" w:sz="0" w:space="0" w:color="auto"/>
            <w:left w:val="none" w:sz="0" w:space="0" w:color="auto"/>
            <w:bottom w:val="none" w:sz="0" w:space="0" w:color="auto"/>
            <w:right w:val="none" w:sz="0" w:space="0" w:color="auto"/>
          </w:divBdr>
        </w:div>
        <w:div w:id="383406495">
          <w:marLeft w:val="640"/>
          <w:marRight w:val="0"/>
          <w:marTop w:val="0"/>
          <w:marBottom w:val="0"/>
          <w:divBdr>
            <w:top w:val="none" w:sz="0" w:space="0" w:color="auto"/>
            <w:left w:val="none" w:sz="0" w:space="0" w:color="auto"/>
            <w:bottom w:val="none" w:sz="0" w:space="0" w:color="auto"/>
            <w:right w:val="none" w:sz="0" w:space="0" w:color="auto"/>
          </w:divBdr>
        </w:div>
        <w:div w:id="1834755181">
          <w:marLeft w:val="640"/>
          <w:marRight w:val="0"/>
          <w:marTop w:val="0"/>
          <w:marBottom w:val="0"/>
          <w:divBdr>
            <w:top w:val="none" w:sz="0" w:space="0" w:color="auto"/>
            <w:left w:val="none" w:sz="0" w:space="0" w:color="auto"/>
            <w:bottom w:val="none" w:sz="0" w:space="0" w:color="auto"/>
            <w:right w:val="none" w:sz="0" w:space="0" w:color="auto"/>
          </w:divBdr>
        </w:div>
        <w:div w:id="1784223416">
          <w:marLeft w:val="640"/>
          <w:marRight w:val="0"/>
          <w:marTop w:val="0"/>
          <w:marBottom w:val="0"/>
          <w:divBdr>
            <w:top w:val="none" w:sz="0" w:space="0" w:color="auto"/>
            <w:left w:val="none" w:sz="0" w:space="0" w:color="auto"/>
            <w:bottom w:val="none" w:sz="0" w:space="0" w:color="auto"/>
            <w:right w:val="none" w:sz="0" w:space="0" w:color="auto"/>
          </w:divBdr>
        </w:div>
        <w:div w:id="350028768">
          <w:marLeft w:val="640"/>
          <w:marRight w:val="0"/>
          <w:marTop w:val="0"/>
          <w:marBottom w:val="0"/>
          <w:divBdr>
            <w:top w:val="none" w:sz="0" w:space="0" w:color="auto"/>
            <w:left w:val="none" w:sz="0" w:space="0" w:color="auto"/>
            <w:bottom w:val="none" w:sz="0" w:space="0" w:color="auto"/>
            <w:right w:val="none" w:sz="0" w:space="0" w:color="auto"/>
          </w:divBdr>
        </w:div>
        <w:div w:id="994146590">
          <w:marLeft w:val="640"/>
          <w:marRight w:val="0"/>
          <w:marTop w:val="0"/>
          <w:marBottom w:val="0"/>
          <w:divBdr>
            <w:top w:val="none" w:sz="0" w:space="0" w:color="auto"/>
            <w:left w:val="none" w:sz="0" w:space="0" w:color="auto"/>
            <w:bottom w:val="none" w:sz="0" w:space="0" w:color="auto"/>
            <w:right w:val="none" w:sz="0" w:space="0" w:color="auto"/>
          </w:divBdr>
        </w:div>
        <w:div w:id="842865423">
          <w:marLeft w:val="640"/>
          <w:marRight w:val="0"/>
          <w:marTop w:val="0"/>
          <w:marBottom w:val="0"/>
          <w:divBdr>
            <w:top w:val="none" w:sz="0" w:space="0" w:color="auto"/>
            <w:left w:val="none" w:sz="0" w:space="0" w:color="auto"/>
            <w:bottom w:val="none" w:sz="0" w:space="0" w:color="auto"/>
            <w:right w:val="none" w:sz="0" w:space="0" w:color="auto"/>
          </w:divBdr>
        </w:div>
        <w:div w:id="199976262">
          <w:marLeft w:val="640"/>
          <w:marRight w:val="0"/>
          <w:marTop w:val="0"/>
          <w:marBottom w:val="0"/>
          <w:divBdr>
            <w:top w:val="none" w:sz="0" w:space="0" w:color="auto"/>
            <w:left w:val="none" w:sz="0" w:space="0" w:color="auto"/>
            <w:bottom w:val="none" w:sz="0" w:space="0" w:color="auto"/>
            <w:right w:val="none" w:sz="0" w:space="0" w:color="auto"/>
          </w:divBdr>
        </w:div>
        <w:div w:id="1430468915">
          <w:marLeft w:val="640"/>
          <w:marRight w:val="0"/>
          <w:marTop w:val="0"/>
          <w:marBottom w:val="0"/>
          <w:divBdr>
            <w:top w:val="none" w:sz="0" w:space="0" w:color="auto"/>
            <w:left w:val="none" w:sz="0" w:space="0" w:color="auto"/>
            <w:bottom w:val="none" w:sz="0" w:space="0" w:color="auto"/>
            <w:right w:val="none" w:sz="0" w:space="0" w:color="auto"/>
          </w:divBdr>
        </w:div>
      </w:divsChild>
    </w:div>
    <w:div w:id="2021004809">
      <w:bodyDiv w:val="1"/>
      <w:marLeft w:val="0"/>
      <w:marRight w:val="0"/>
      <w:marTop w:val="0"/>
      <w:marBottom w:val="0"/>
      <w:divBdr>
        <w:top w:val="none" w:sz="0" w:space="0" w:color="auto"/>
        <w:left w:val="none" w:sz="0" w:space="0" w:color="auto"/>
        <w:bottom w:val="none" w:sz="0" w:space="0" w:color="auto"/>
        <w:right w:val="none" w:sz="0" w:space="0" w:color="auto"/>
      </w:divBdr>
      <w:divsChild>
        <w:div w:id="223612185">
          <w:marLeft w:val="640"/>
          <w:marRight w:val="0"/>
          <w:marTop w:val="0"/>
          <w:marBottom w:val="0"/>
          <w:divBdr>
            <w:top w:val="none" w:sz="0" w:space="0" w:color="auto"/>
            <w:left w:val="none" w:sz="0" w:space="0" w:color="auto"/>
            <w:bottom w:val="none" w:sz="0" w:space="0" w:color="auto"/>
            <w:right w:val="none" w:sz="0" w:space="0" w:color="auto"/>
          </w:divBdr>
        </w:div>
        <w:div w:id="2059545615">
          <w:marLeft w:val="640"/>
          <w:marRight w:val="0"/>
          <w:marTop w:val="0"/>
          <w:marBottom w:val="0"/>
          <w:divBdr>
            <w:top w:val="none" w:sz="0" w:space="0" w:color="auto"/>
            <w:left w:val="none" w:sz="0" w:space="0" w:color="auto"/>
            <w:bottom w:val="none" w:sz="0" w:space="0" w:color="auto"/>
            <w:right w:val="none" w:sz="0" w:space="0" w:color="auto"/>
          </w:divBdr>
        </w:div>
        <w:div w:id="1255045707">
          <w:marLeft w:val="640"/>
          <w:marRight w:val="0"/>
          <w:marTop w:val="0"/>
          <w:marBottom w:val="0"/>
          <w:divBdr>
            <w:top w:val="none" w:sz="0" w:space="0" w:color="auto"/>
            <w:left w:val="none" w:sz="0" w:space="0" w:color="auto"/>
            <w:bottom w:val="none" w:sz="0" w:space="0" w:color="auto"/>
            <w:right w:val="none" w:sz="0" w:space="0" w:color="auto"/>
          </w:divBdr>
        </w:div>
        <w:div w:id="950820282">
          <w:marLeft w:val="640"/>
          <w:marRight w:val="0"/>
          <w:marTop w:val="0"/>
          <w:marBottom w:val="0"/>
          <w:divBdr>
            <w:top w:val="none" w:sz="0" w:space="0" w:color="auto"/>
            <w:left w:val="none" w:sz="0" w:space="0" w:color="auto"/>
            <w:bottom w:val="none" w:sz="0" w:space="0" w:color="auto"/>
            <w:right w:val="none" w:sz="0" w:space="0" w:color="auto"/>
          </w:divBdr>
        </w:div>
        <w:div w:id="1502620630">
          <w:marLeft w:val="640"/>
          <w:marRight w:val="0"/>
          <w:marTop w:val="0"/>
          <w:marBottom w:val="0"/>
          <w:divBdr>
            <w:top w:val="none" w:sz="0" w:space="0" w:color="auto"/>
            <w:left w:val="none" w:sz="0" w:space="0" w:color="auto"/>
            <w:bottom w:val="none" w:sz="0" w:space="0" w:color="auto"/>
            <w:right w:val="none" w:sz="0" w:space="0" w:color="auto"/>
          </w:divBdr>
        </w:div>
        <w:div w:id="1462191271">
          <w:marLeft w:val="640"/>
          <w:marRight w:val="0"/>
          <w:marTop w:val="0"/>
          <w:marBottom w:val="0"/>
          <w:divBdr>
            <w:top w:val="none" w:sz="0" w:space="0" w:color="auto"/>
            <w:left w:val="none" w:sz="0" w:space="0" w:color="auto"/>
            <w:bottom w:val="none" w:sz="0" w:space="0" w:color="auto"/>
            <w:right w:val="none" w:sz="0" w:space="0" w:color="auto"/>
          </w:divBdr>
        </w:div>
        <w:div w:id="1498881612">
          <w:marLeft w:val="640"/>
          <w:marRight w:val="0"/>
          <w:marTop w:val="0"/>
          <w:marBottom w:val="0"/>
          <w:divBdr>
            <w:top w:val="none" w:sz="0" w:space="0" w:color="auto"/>
            <w:left w:val="none" w:sz="0" w:space="0" w:color="auto"/>
            <w:bottom w:val="none" w:sz="0" w:space="0" w:color="auto"/>
            <w:right w:val="none" w:sz="0" w:space="0" w:color="auto"/>
          </w:divBdr>
        </w:div>
        <w:div w:id="1586914258">
          <w:marLeft w:val="640"/>
          <w:marRight w:val="0"/>
          <w:marTop w:val="0"/>
          <w:marBottom w:val="0"/>
          <w:divBdr>
            <w:top w:val="none" w:sz="0" w:space="0" w:color="auto"/>
            <w:left w:val="none" w:sz="0" w:space="0" w:color="auto"/>
            <w:bottom w:val="none" w:sz="0" w:space="0" w:color="auto"/>
            <w:right w:val="none" w:sz="0" w:space="0" w:color="auto"/>
          </w:divBdr>
        </w:div>
        <w:div w:id="397678264">
          <w:marLeft w:val="640"/>
          <w:marRight w:val="0"/>
          <w:marTop w:val="0"/>
          <w:marBottom w:val="0"/>
          <w:divBdr>
            <w:top w:val="none" w:sz="0" w:space="0" w:color="auto"/>
            <w:left w:val="none" w:sz="0" w:space="0" w:color="auto"/>
            <w:bottom w:val="none" w:sz="0" w:space="0" w:color="auto"/>
            <w:right w:val="none" w:sz="0" w:space="0" w:color="auto"/>
          </w:divBdr>
        </w:div>
        <w:div w:id="473065761">
          <w:marLeft w:val="640"/>
          <w:marRight w:val="0"/>
          <w:marTop w:val="0"/>
          <w:marBottom w:val="0"/>
          <w:divBdr>
            <w:top w:val="none" w:sz="0" w:space="0" w:color="auto"/>
            <w:left w:val="none" w:sz="0" w:space="0" w:color="auto"/>
            <w:bottom w:val="none" w:sz="0" w:space="0" w:color="auto"/>
            <w:right w:val="none" w:sz="0" w:space="0" w:color="auto"/>
          </w:divBdr>
        </w:div>
        <w:div w:id="773331280">
          <w:marLeft w:val="640"/>
          <w:marRight w:val="0"/>
          <w:marTop w:val="0"/>
          <w:marBottom w:val="0"/>
          <w:divBdr>
            <w:top w:val="none" w:sz="0" w:space="0" w:color="auto"/>
            <w:left w:val="none" w:sz="0" w:space="0" w:color="auto"/>
            <w:bottom w:val="none" w:sz="0" w:space="0" w:color="auto"/>
            <w:right w:val="none" w:sz="0" w:space="0" w:color="auto"/>
          </w:divBdr>
        </w:div>
        <w:div w:id="502093428">
          <w:marLeft w:val="640"/>
          <w:marRight w:val="0"/>
          <w:marTop w:val="0"/>
          <w:marBottom w:val="0"/>
          <w:divBdr>
            <w:top w:val="none" w:sz="0" w:space="0" w:color="auto"/>
            <w:left w:val="none" w:sz="0" w:space="0" w:color="auto"/>
            <w:bottom w:val="none" w:sz="0" w:space="0" w:color="auto"/>
            <w:right w:val="none" w:sz="0" w:space="0" w:color="auto"/>
          </w:divBdr>
        </w:div>
        <w:div w:id="880049335">
          <w:marLeft w:val="640"/>
          <w:marRight w:val="0"/>
          <w:marTop w:val="0"/>
          <w:marBottom w:val="0"/>
          <w:divBdr>
            <w:top w:val="none" w:sz="0" w:space="0" w:color="auto"/>
            <w:left w:val="none" w:sz="0" w:space="0" w:color="auto"/>
            <w:bottom w:val="none" w:sz="0" w:space="0" w:color="auto"/>
            <w:right w:val="none" w:sz="0" w:space="0" w:color="auto"/>
          </w:divBdr>
        </w:div>
        <w:div w:id="386534501">
          <w:marLeft w:val="640"/>
          <w:marRight w:val="0"/>
          <w:marTop w:val="0"/>
          <w:marBottom w:val="0"/>
          <w:divBdr>
            <w:top w:val="none" w:sz="0" w:space="0" w:color="auto"/>
            <w:left w:val="none" w:sz="0" w:space="0" w:color="auto"/>
            <w:bottom w:val="none" w:sz="0" w:space="0" w:color="auto"/>
            <w:right w:val="none" w:sz="0" w:space="0" w:color="auto"/>
          </w:divBdr>
        </w:div>
        <w:div w:id="285703569">
          <w:marLeft w:val="640"/>
          <w:marRight w:val="0"/>
          <w:marTop w:val="0"/>
          <w:marBottom w:val="0"/>
          <w:divBdr>
            <w:top w:val="none" w:sz="0" w:space="0" w:color="auto"/>
            <w:left w:val="none" w:sz="0" w:space="0" w:color="auto"/>
            <w:bottom w:val="none" w:sz="0" w:space="0" w:color="auto"/>
            <w:right w:val="none" w:sz="0" w:space="0" w:color="auto"/>
          </w:divBdr>
        </w:div>
        <w:div w:id="1110246162">
          <w:marLeft w:val="640"/>
          <w:marRight w:val="0"/>
          <w:marTop w:val="0"/>
          <w:marBottom w:val="0"/>
          <w:divBdr>
            <w:top w:val="none" w:sz="0" w:space="0" w:color="auto"/>
            <w:left w:val="none" w:sz="0" w:space="0" w:color="auto"/>
            <w:bottom w:val="none" w:sz="0" w:space="0" w:color="auto"/>
            <w:right w:val="none" w:sz="0" w:space="0" w:color="auto"/>
          </w:divBdr>
        </w:div>
        <w:div w:id="1551920230">
          <w:marLeft w:val="640"/>
          <w:marRight w:val="0"/>
          <w:marTop w:val="0"/>
          <w:marBottom w:val="0"/>
          <w:divBdr>
            <w:top w:val="none" w:sz="0" w:space="0" w:color="auto"/>
            <w:left w:val="none" w:sz="0" w:space="0" w:color="auto"/>
            <w:bottom w:val="none" w:sz="0" w:space="0" w:color="auto"/>
            <w:right w:val="none" w:sz="0" w:space="0" w:color="auto"/>
          </w:divBdr>
        </w:div>
        <w:div w:id="1057627828">
          <w:marLeft w:val="640"/>
          <w:marRight w:val="0"/>
          <w:marTop w:val="0"/>
          <w:marBottom w:val="0"/>
          <w:divBdr>
            <w:top w:val="none" w:sz="0" w:space="0" w:color="auto"/>
            <w:left w:val="none" w:sz="0" w:space="0" w:color="auto"/>
            <w:bottom w:val="none" w:sz="0" w:space="0" w:color="auto"/>
            <w:right w:val="none" w:sz="0" w:space="0" w:color="auto"/>
          </w:divBdr>
        </w:div>
        <w:div w:id="1713504808">
          <w:marLeft w:val="640"/>
          <w:marRight w:val="0"/>
          <w:marTop w:val="0"/>
          <w:marBottom w:val="0"/>
          <w:divBdr>
            <w:top w:val="none" w:sz="0" w:space="0" w:color="auto"/>
            <w:left w:val="none" w:sz="0" w:space="0" w:color="auto"/>
            <w:bottom w:val="none" w:sz="0" w:space="0" w:color="auto"/>
            <w:right w:val="none" w:sz="0" w:space="0" w:color="auto"/>
          </w:divBdr>
        </w:div>
        <w:div w:id="1256937479">
          <w:marLeft w:val="640"/>
          <w:marRight w:val="0"/>
          <w:marTop w:val="0"/>
          <w:marBottom w:val="0"/>
          <w:divBdr>
            <w:top w:val="none" w:sz="0" w:space="0" w:color="auto"/>
            <w:left w:val="none" w:sz="0" w:space="0" w:color="auto"/>
            <w:bottom w:val="none" w:sz="0" w:space="0" w:color="auto"/>
            <w:right w:val="none" w:sz="0" w:space="0" w:color="auto"/>
          </w:divBdr>
        </w:div>
        <w:div w:id="944189333">
          <w:marLeft w:val="640"/>
          <w:marRight w:val="0"/>
          <w:marTop w:val="0"/>
          <w:marBottom w:val="0"/>
          <w:divBdr>
            <w:top w:val="none" w:sz="0" w:space="0" w:color="auto"/>
            <w:left w:val="none" w:sz="0" w:space="0" w:color="auto"/>
            <w:bottom w:val="none" w:sz="0" w:space="0" w:color="auto"/>
            <w:right w:val="none" w:sz="0" w:space="0" w:color="auto"/>
          </w:divBdr>
        </w:div>
        <w:div w:id="1981575261">
          <w:marLeft w:val="640"/>
          <w:marRight w:val="0"/>
          <w:marTop w:val="0"/>
          <w:marBottom w:val="0"/>
          <w:divBdr>
            <w:top w:val="none" w:sz="0" w:space="0" w:color="auto"/>
            <w:left w:val="none" w:sz="0" w:space="0" w:color="auto"/>
            <w:bottom w:val="none" w:sz="0" w:space="0" w:color="auto"/>
            <w:right w:val="none" w:sz="0" w:space="0" w:color="auto"/>
          </w:divBdr>
        </w:div>
        <w:div w:id="1197964793">
          <w:marLeft w:val="640"/>
          <w:marRight w:val="0"/>
          <w:marTop w:val="0"/>
          <w:marBottom w:val="0"/>
          <w:divBdr>
            <w:top w:val="none" w:sz="0" w:space="0" w:color="auto"/>
            <w:left w:val="none" w:sz="0" w:space="0" w:color="auto"/>
            <w:bottom w:val="none" w:sz="0" w:space="0" w:color="auto"/>
            <w:right w:val="none" w:sz="0" w:space="0" w:color="auto"/>
          </w:divBdr>
        </w:div>
        <w:div w:id="1587609777">
          <w:marLeft w:val="640"/>
          <w:marRight w:val="0"/>
          <w:marTop w:val="0"/>
          <w:marBottom w:val="0"/>
          <w:divBdr>
            <w:top w:val="none" w:sz="0" w:space="0" w:color="auto"/>
            <w:left w:val="none" w:sz="0" w:space="0" w:color="auto"/>
            <w:bottom w:val="none" w:sz="0" w:space="0" w:color="auto"/>
            <w:right w:val="none" w:sz="0" w:space="0" w:color="auto"/>
          </w:divBdr>
        </w:div>
        <w:div w:id="98113711">
          <w:marLeft w:val="640"/>
          <w:marRight w:val="0"/>
          <w:marTop w:val="0"/>
          <w:marBottom w:val="0"/>
          <w:divBdr>
            <w:top w:val="none" w:sz="0" w:space="0" w:color="auto"/>
            <w:left w:val="none" w:sz="0" w:space="0" w:color="auto"/>
            <w:bottom w:val="none" w:sz="0" w:space="0" w:color="auto"/>
            <w:right w:val="none" w:sz="0" w:space="0" w:color="auto"/>
          </w:divBdr>
        </w:div>
        <w:div w:id="327757188">
          <w:marLeft w:val="640"/>
          <w:marRight w:val="0"/>
          <w:marTop w:val="0"/>
          <w:marBottom w:val="0"/>
          <w:divBdr>
            <w:top w:val="none" w:sz="0" w:space="0" w:color="auto"/>
            <w:left w:val="none" w:sz="0" w:space="0" w:color="auto"/>
            <w:bottom w:val="none" w:sz="0" w:space="0" w:color="auto"/>
            <w:right w:val="none" w:sz="0" w:space="0" w:color="auto"/>
          </w:divBdr>
        </w:div>
        <w:div w:id="1154029674">
          <w:marLeft w:val="640"/>
          <w:marRight w:val="0"/>
          <w:marTop w:val="0"/>
          <w:marBottom w:val="0"/>
          <w:divBdr>
            <w:top w:val="none" w:sz="0" w:space="0" w:color="auto"/>
            <w:left w:val="none" w:sz="0" w:space="0" w:color="auto"/>
            <w:bottom w:val="none" w:sz="0" w:space="0" w:color="auto"/>
            <w:right w:val="none" w:sz="0" w:space="0" w:color="auto"/>
          </w:divBdr>
        </w:div>
        <w:div w:id="384765536">
          <w:marLeft w:val="640"/>
          <w:marRight w:val="0"/>
          <w:marTop w:val="0"/>
          <w:marBottom w:val="0"/>
          <w:divBdr>
            <w:top w:val="none" w:sz="0" w:space="0" w:color="auto"/>
            <w:left w:val="none" w:sz="0" w:space="0" w:color="auto"/>
            <w:bottom w:val="none" w:sz="0" w:space="0" w:color="auto"/>
            <w:right w:val="none" w:sz="0" w:space="0" w:color="auto"/>
          </w:divBdr>
        </w:div>
        <w:div w:id="1934052867">
          <w:marLeft w:val="640"/>
          <w:marRight w:val="0"/>
          <w:marTop w:val="0"/>
          <w:marBottom w:val="0"/>
          <w:divBdr>
            <w:top w:val="none" w:sz="0" w:space="0" w:color="auto"/>
            <w:left w:val="none" w:sz="0" w:space="0" w:color="auto"/>
            <w:bottom w:val="none" w:sz="0" w:space="0" w:color="auto"/>
            <w:right w:val="none" w:sz="0" w:space="0" w:color="auto"/>
          </w:divBdr>
        </w:div>
        <w:div w:id="1911576567">
          <w:marLeft w:val="640"/>
          <w:marRight w:val="0"/>
          <w:marTop w:val="0"/>
          <w:marBottom w:val="0"/>
          <w:divBdr>
            <w:top w:val="none" w:sz="0" w:space="0" w:color="auto"/>
            <w:left w:val="none" w:sz="0" w:space="0" w:color="auto"/>
            <w:bottom w:val="none" w:sz="0" w:space="0" w:color="auto"/>
            <w:right w:val="none" w:sz="0" w:space="0" w:color="auto"/>
          </w:divBdr>
        </w:div>
        <w:div w:id="1352414275">
          <w:marLeft w:val="640"/>
          <w:marRight w:val="0"/>
          <w:marTop w:val="0"/>
          <w:marBottom w:val="0"/>
          <w:divBdr>
            <w:top w:val="none" w:sz="0" w:space="0" w:color="auto"/>
            <w:left w:val="none" w:sz="0" w:space="0" w:color="auto"/>
            <w:bottom w:val="none" w:sz="0" w:space="0" w:color="auto"/>
            <w:right w:val="none" w:sz="0" w:space="0" w:color="auto"/>
          </w:divBdr>
        </w:div>
        <w:div w:id="2029789353">
          <w:marLeft w:val="640"/>
          <w:marRight w:val="0"/>
          <w:marTop w:val="0"/>
          <w:marBottom w:val="0"/>
          <w:divBdr>
            <w:top w:val="none" w:sz="0" w:space="0" w:color="auto"/>
            <w:left w:val="none" w:sz="0" w:space="0" w:color="auto"/>
            <w:bottom w:val="none" w:sz="0" w:space="0" w:color="auto"/>
            <w:right w:val="none" w:sz="0" w:space="0" w:color="auto"/>
          </w:divBdr>
        </w:div>
        <w:div w:id="339356509">
          <w:marLeft w:val="640"/>
          <w:marRight w:val="0"/>
          <w:marTop w:val="0"/>
          <w:marBottom w:val="0"/>
          <w:divBdr>
            <w:top w:val="none" w:sz="0" w:space="0" w:color="auto"/>
            <w:left w:val="none" w:sz="0" w:space="0" w:color="auto"/>
            <w:bottom w:val="none" w:sz="0" w:space="0" w:color="auto"/>
            <w:right w:val="none" w:sz="0" w:space="0" w:color="auto"/>
          </w:divBdr>
        </w:div>
        <w:div w:id="646596826">
          <w:marLeft w:val="640"/>
          <w:marRight w:val="0"/>
          <w:marTop w:val="0"/>
          <w:marBottom w:val="0"/>
          <w:divBdr>
            <w:top w:val="none" w:sz="0" w:space="0" w:color="auto"/>
            <w:left w:val="none" w:sz="0" w:space="0" w:color="auto"/>
            <w:bottom w:val="none" w:sz="0" w:space="0" w:color="auto"/>
            <w:right w:val="none" w:sz="0" w:space="0" w:color="auto"/>
          </w:divBdr>
        </w:div>
        <w:div w:id="1764836684">
          <w:marLeft w:val="640"/>
          <w:marRight w:val="0"/>
          <w:marTop w:val="0"/>
          <w:marBottom w:val="0"/>
          <w:divBdr>
            <w:top w:val="none" w:sz="0" w:space="0" w:color="auto"/>
            <w:left w:val="none" w:sz="0" w:space="0" w:color="auto"/>
            <w:bottom w:val="none" w:sz="0" w:space="0" w:color="auto"/>
            <w:right w:val="none" w:sz="0" w:space="0" w:color="auto"/>
          </w:divBdr>
        </w:div>
        <w:div w:id="588464975">
          <w:marLeft w:val="640"/>
          <w:marRight w:val="0"/>
          <w:marTop w:val="0"/>
          <w:marBottom w:val="0"/>
          <w:divBdr>
            <w:top w:val="none" w:sz="0" w:space="0" w:color="auto"/>
            <w:left w:val="none" w:sz="0" w:space="0" w:color="auto"/>
            <w:bottom w:val="none" w:sz="0" w:space="0" w:color="auto"/>
            <w:right w:val="none" w:sz="0" w:space="0" w:color="auto"/>
          </w:divBdr>
        </w:div>
        <w:div w:id="944071422">
          <w:marLeft w:val="640"/>
          <w:marRight w:val="0"/>
          <w:marTop w:val="0"/>
          <w:marBottom w:val="0"/>
          <w:divBdr>
            <w:top w:val="none" w:sz="0" w:space="0" w:color="auto"/>
            <w:left w:val="none" w:sz="0" w:space="0" w:color="auto"/>
            <w:bottom w:val="none" w:sz="0" w:space="0" w:color="auto"/>
            <w:right w:val="none" w:sz="0" w:space="0" w:color="auto"/>
          </w:divBdr>
        </w:div>
        <w:div w:id="1464155824">
          <w:marLeft w:val="640"/>
          <w:marRight w:val="0"/>
          <w:marTop w:val="0"/>
          <w:marBottom w:val="0"/>
          <w:divBdr>
            <w:top w:val="none" w:sz="0" w:space="0" w:color="auto"/>
            <w:left w:val="none" w:sz="0" w:space="0" w:color="auto"/>
            <w:bottom w:val="none" w:sz="0" w:space="0" w:color="auto"/>
            <w:right w:val="none" w:sz="0" w:space="0" w:color="auto"/>
          </w:divBdr>
        </w:div>
        <w:div w:id="2106221212">
          <w:marLeft w:val="640"/>
          <w:marRight w:val="0"/>
          <w:marTop w:val="0"/>
          <w:marBottom w:val="0"/>
          <w:divBdr>
            <w:top w:val="none" w:sz="0" w:space="0" w:color="auto"/>
            <w:left w:val="none" w:sz="0" w:space="0" w:color="auto"/>
            <w:bottom w:val="none" w:sz="0" w:space="0" w:color="auto"/>
            <w:right w:val="none" w:sz="0" w:space="0" w:color="auto"/>
          </w:divBdr>
        </w:div>
        <w:div w:id="356736313">
          <w:marLeft w:val="640"/>
          <w:marRight w:val="0"/>
          <w:marTop w:val="0"/>
          <w:marBottom w:val="0"/>
          <w:divBdr>
            <w:top w:val="none" w:sz="0" w:space="0" w:color="auto"/>
            <w:left w:val="none" w:sz="0" w:space="0" w:color="auto"/>
            <w:bottom w:val="none" w:sz="0" w:space="0" w:color="auto"/>
            <w:right w:val="none" w:sz="0" w:space="0" w:color="auto"/>
          </w:divBdr>
        </w:div>
      </w:divsChild>
    </w:div>
    <w:div w:id="2023126811">
      <w:bodyDiv w:val="1"/>
      <w:marLeft w:val="0"/>
      <w:marRight w:val="0"/>
      <w:marTop w:val="0"/>
      <w:marBottom w:val="0"/>
      <w:divBdr>
        <w:top w:val="none" w:sz="0" w:space="0" w:color="auto"/>
        <w:left w:val="none" w:sz="0" w:space="0" w:color="auto"/>
        <w:bottom w:val="none" w:sz="0" w:space="0" w:color="auto"/>
        <w:right w:val="none" w:sz="0" w:space="0" w:color="auto"/>
      </w:divBdr>
      <w:divsChild>
        <w:div w:id="294723048">
          <w:marLeft w:val="640"/>
          <w:marRight w:val="0"/>
          <w:marTop w:val="0"/>
          <w:marBottom w:val="0"/>
          <w:divBdr>
            <w:top w:val="none" w:sz="0" w:space="0" w:color="auto"/>
            <w:left w:val="none" w:sz="0" w:space="0" w:color="auto"/>
            <w:bottom w:val="none" w:sz="0" w:space="0" w:color="auto"/>
            <w:right w:val="none" w:sz="0" w:space="0" w:color="auto"/>
          </w:divBdr>
        </w:div>
        <w:div w:id="1281566143">
          <w:marLeft w:val="640"/>
          <w:marRight w:val="0"/>
          <w:marTop w:val="0"/>
          <w:marBottom w:val="0"/>
          <w:divBdr>
            <w:top w:val="none" w:sz="0" w:space="0" w:color="auto"/>
            <w:left w:val="none" w:sz="0" w:space="0" w:color="auto"/>
            <w:bottom w:val="none" w:sz="0" w:space="0" w:color="auto"/>
            <w:right w:val="none" w:sz="0" w:space="0" w:color="auto"/>
          </w:divBdr>
        </w:div>
        <w:div w:id="822507483">
          <w:marLeft w:val="640"/>
          <w:marRight w:val="0"/>
          <w:marTop w:val="0"/>
          <w:marBottom w:val="0"/>
          <w:divBdr>
            <w:top w:val="none" w:sz="0" w:space="0" w:color="auto"/>
            <w:left w:val="none" w:sz="0" w:space="0" w:color="auto"/>
            <w:bottom w:val="none" w:sz="0" w:space="0" w:color="auto"/>
            <w:right w:val="none" w:sz="0" w:space="0" w:color="auto"/>
          </w:divBdr>
        </w:div>
        <w:div w:id="787969141">
          <w:marLeft w:val="640"/>
          <w:marRight w:val="0"/>
          <w:marTop w:val="0"/>
          <w:marBottom w:val="0"/>
          <w:divBdr>
            <w:top w:val="none" w:sz="0" w:space="0" w:color="auto"/>
            <w:left w:val="none" w:sz="0" w:space="0" w:color="auto"/>
            <w:bottom w:val="none" w:sz="0" w:space="0" w:color="auto"/>
            <w:right w:val="none" w:sz="0" w:space="0" w:color="auto"/>
          </w:divBdr>
        </w:div>
        <w:div w:id="1530948780">
          <w:marLeft w:val="640"/>
          <w:marRight w:val="0"/>
          <w:marTop w:val="0"/>
          <w:marBottom w:val="0"/>
          <w:divBdr>
            <w:top w:val="none" w:sz="0" w:space="0" w:color="auto"/>
            <w:left w:val="none" w:sz="0" w:space="0" w:color="auto"/>
            <w:bottom w:val="none" w:sz="0" w:space="0" w:color="auto"/>
            <w:right w:val="none" w:sz="0" w:space="0" w:color="auto"/>
          </w:divBdr>
        </w:div>
        <w:div w:id="700663247">
          <w:marLeft w:val="640"/>
          <w:marRight w:val="0"/>
          <w:marTop w:val="0"/>
          <w:marBottom w:val="0"/>
          <w:divBdr>
            <w:top w:val="none" w:sz="0" w:space="0" w:color="auto"/>
            <w:left w:val="none" w:sz="0" w:space="0" w:color="auto"/>
            <w:bottom w:val="none" w:sz="0" w:space="0" w:color="auto"/>
            <w:right w:val="none" w:sz="0" w:space="0" w:color="auto"/>
          </w:divBdr>
        </w:div>
        <w:div w:id="1014110452">
          <w:marLeft w:val="640"/>
          <w:marRight w:val="0"/>
          <w:marTop w:val="0"/>
          <w:marBottom w:val="0"/>
          <w:divBdr>
            <w:top w:val="none" w:sz="0" w:space="0" w:color="auto"/>
            <w:left w:val="none" w:sz="0" w:space="0" w:color="auto"/>
            <w:bottom w:val="none" w:sz="0" w:space="0" w:color="auto"/>
            <w:right w:val="none" w:sz="0" w:space="0" w:color="auto"/>
          </w:divBdr>
        </w:div>
        <w:div w:id="1513883749">
          <w:marLeft w:val="640"/>
          <w:marRight w:val="0"/>
          <w:marTop w:val="0"/>
          <w:marBottom w:val="0"/>
          <w:divBdr>
            <w:top w:val="none" w:sz="0" w:space="0" w:color="auto"/>
            <w:left w:val="none" w:sz="0" w:space="0" w:color="auto"/>
            <w:bottom w:val="none" w:sz="0" w:space="0" w:color="auto"/>
            <w:right w:val="none" w:sz="0" w:space="0" w:color="auto"/>
          </w:divBdr>
        </w:div>
        <w:div w:id="217135336">
          <w:marLeft w:val="640"/>
          <w:marRight w:val="0"/>
          <w:marTop w:val="0"/>
          <w:marBottom w:val="0"/>
          <w:divBdr>
            <w:top w:val="none" w:sz="0" w:space="0" w:color="auto"/>
            <w:left w:val="none" w:sz="0" w:space="0" w:color="auto"/>
            <w:bottom w:val="none" w:sz="0" w:space="0" w:color="auto"/>
            <w:right w:val="none" w:sz="0" w:space="0" w:color="auto"/>
          </w:divBdr>
        </w:div>
        <w:div w:id="895317030">
          <w:marLeft w:val="640"/>
          <w:marRight w:val="0"/>
          <w:marTop w:val="0"/>
          <w:marBottom w:val="0"/>
          <w:divBdr>
            <w:top w:val="none" w:sz="0" w:space="0" w:color="auto"/>
            <w:left w:val="none" w:sz="0" w:space="0" w:color="auto"/>
            <w:bottom w:val="none" w:sz="0" w:space="0" w:color="auto"/>
            <w:right w:val="none" w:sz="0" w:space="0" w:color="auto"/>
          </w:divBdr>
        </w:div>
        <w:div w:id="1942107684">
          <w:marLeft w:val="640"/>
          <w:marRight w:val="0"/>
          <w:marTop w:val="0"/>
          <w:marBottom w:val="0"/>
          <w:divBdr>
            <w:top w:val="none" w:sz="0" w:space="0" w:color="auto"/>
            <w:left w:val="none" w:sz="0" w:space="0" w:color="auto"/>
            <w:bottom w:val="none" w:sz="0" w:space="0" w:color="auto"/>
            <w:right w:val="none" w:sz="0" w:space="0" w:color="auto"/>
          </w:divBdr>
        </w:div>
        <w:div w:id="744835625">
          <w:marLeft w:val="640"/>
          <w:marRight w:val="0"/>
          <w:marTop w:val="0"/>
          <w:marBottom w:val="0"/>
          <w:divBdr>
            <w:top w:val="none" w:sz="0" w:space="0" w:color="auto"/>
            <w:left w:val="none" w:sz="0" w:space="0" w:color="auto"/>
            <w:bottom w:val="none" w:sz="0" w:space="0" w:color="auto"/>
            <w:right w:val="none" w:sz="0" w:space="0" w:color="auto"/>
          </w:divBdr>
        </w:div>
        <w:div w:id="594821158">
          <w:marLeft w:val="640"/>
          <w:marRight w:val="0"/>
          <w:marTop w:val="0"/>
          <w:marBottom w:val="0"/>
          <w:divBdr>
            <w:top w:val="none" w:sz="0" w:space="0" w:color="auto"/>
            <w:left w:val="none" w:sz="0" w:space="0" w:color="auto"/>
            <w:bottom w:val="none" w:sz="0" w:space="0" w:color="auto"/>
            <w:right w:val="none" w:sz="0" w:space="0" w:color="auto"/>
          </w:divBdr>
        </w:div>
        <w:div w:id="274026645">
          <w:marLeft w:val="640"/>
          <w:marRight w:val="0"/>
          <w:marTop w:val="0"/>
          <w:marBottom w:val="0"/>
          <w:divBdr>
            <w:top w:val="none" w:sz="0" w:space="0" w:color="auto"/>
            <w:left w:val="none" w:sz="0" w:space="0" w:color="auto"/>
            <w:bottom w:val="none" w:sz="0" w:space="0" w:color="auto"/>
            <w:right w:val="none" w:sz="0" w:space="0" w:color="auto"/>
          </w:divBdr>
        </w:div>
        <w:div w:id="1907182353">
          <w:marLeft w:val="640"/>
          <w:marRight w:val="0"/>
          <w:marTop w:val="0"/>
          <w:marBottom w:val="0"/>
          <w:divBdr>
            <w:top w:val="none" w:sz="0" w:space="0" w:color="auto"/>
            <w:left w:val="none" w:sz="0" w:space="0" w:color="auto"/>
            <w:bottom w:val="none" w:sz="0" w:space="0" w:color="auto"/>
            <w:right w:val="none" w:sz="0" w:space="0" w:color="auto"/>
          </w:divBdr>
        </w:div>
        <w:div w:id="1516575639">
          <w:marLeft w:val="640"/>
          <w:marRight w:val="0"/>
          <w:marTop w:val="0"/>
          <w:marBottom w:val="0"/>
          <w:divBdr>
            <w:top w:val="none" w:sz="0" w:space="0" w:color="auto"/>
            <w:left w:val="none" w:sz="0" w:space="0" w:color="auto"/>
            <w:bottom w:val="none" w:sz="0" w:space="0" w:color="auto"/>
            <w:right w:val="none" w:sz="0" w:space="0" w:color="auto"/>
          </w:divBdr>
        </w:div>
        <w:div w:id="298734140">
          <w:marLeft w:val="640"/>
          <w:marRight w:val="0"/>
          <w:marTop w:val="0"/>
          <w:marBottom w:val="0"/>
          <w:divBdr>
            <w:top w:val="none" w:sz="0" w:space="0" w:color="auto"/>
            <w:left w:val="none" w:sz="0" w:space="0" w:color="auto"/>
            <w:bottom w:val="none" w:sz="0" w:space="0" w:color="auto"/>
            <w:right w:val="none" w:sz="0" w:space="0" w:color="auto"/>
          </w:divBdr>
        </w:div>
        <w:div w:id="1532767046">
          <w:marLeft w:val="640"/>
          <w:marRight w:val="0"/>
          <w:marTop w:val="0"/>
          <w:marBottom w:val="0"/>
          <w:divBdr>
            <w:top w:val="none" w:sz="0" w:space="0" w:color="auto"/>
            <w:left w:val="none" w:sz="0" w:space="0" w:color="auto"/>
            <w:bottom w:val="none" w:sz="0" w:space="0" w:color="auto"/>
            <w:right w:val="none" w:sz="0" w:space="0" w:color="auto"/>
          </w:divBdr>
        </w:div>
        <w:div w:id="824855898">
          <w:marLeft w:val="640"/>
          <w:marRight w:val="0"/>
          <w:marTop w:val="0"/>
          <w:marBottom w:val="0"/>
          <w:divBdr>
            <w:top w:val="none" w:sz="0" w:space="0" w:color="auto"/>
            <w:left w:val="none" w:sz="0" w:space="0" w:color="auto"/>
            <w:bottom w:val="none" w:sz="0" w:space="0" w:color="auto"/>
            <w:right w:val="none" w:sz="0" w:space="0" w:color="auto"/>
          </w:divBdr>
        </w:div>
        <w:div w:id="361784796">
          <w:marLeft w:val="640"/>
          <w:marRight w:val="0"/>
          <w:marTop w:val="0"/>
          <w:marBottom w:val="0"/>
          <w:divBdr>
            <w:top w:val="none" w:sz="0" w:space="0" w:color="auto"/>
            <w:left w:val="none" w:sz="0" w:space="0" w:color="auto"/>
            <w:bottom w:val="none" w:sz="0" w:space="0" w:color="auto"/>
            <w:right w:val="none" w:sz="0" w:space="0" w:color="auto"/>
          </w:divBdr>
        </w:div>
        <w:div w:id="1136214567">
          <w:marLeft w:val="640"/>
          <w:marRight w:val="0"/>
          <w:marTop w:val="0"/>
          <w:marBottom w:val="0"/>
          <w:divBdr>
            <w:top w:val="none" w:sz="0" w:space="0" w:color="auto"/>
            <w:left w:val="none" w:sz="0" w:space="0" w:color="auto"/>
            <w:bottom w:val="none" w:sz="0" w:space="0" w:color="auto"/>
            <w:right w:val="none" w:sz="0" w:space="0" w:color="auto"/>
          </w:divBdr>
        </w:div>
      </w:divsChild>
    </w:div>
    <w:div w:id="2026246013">
      <w:bodyDiv w:val="1"/>
      <w:marLeft w:val="0"/>
      <w:marRight w:val="0"/>
      <w:marTop w:val="0"/>
      <w:marBottom w:val="0"/>
      <w:divBdr>
        <w:top w:val="none" w:sz="0" w:space="0" w:color="auto"/>
        <w:left w:val="none" w:sz="0" w:space="0" w:color="auto"/>
        <w:bottom w:val="none" w:sz="0" w:space="0" w:color="auto"/>
        <w:right w:val="none" w:sz="0" w:space="0" w:color="auto"/>
      </w:divBdr>
    </w:div>
    <w:div w:id="2029595403">
      <w:bodyDiv w:val="1"/>
      <w:marLeft w:val="0"/>
      <w:marRight w:val="0"/>
      <w:marTop w:val="0"/>
      <w:marBottom w:val="0"/>
      <w:divBdr>
        <w:top w:val="none" w:sz="0" w:space="0" w:color="auto"/>
        <w:left w:val="none" w:sz="0" w:space="0" w:color="auto"/>
        <w:bottom w:val="none" w:sz="0" w:space="0" w:color="auto"/>
        <w:right w:val="none" w:sz="0" w:space="0" w:color="auto"/>
      </w:divBdr>
      <w:divsChild>
        <w:div w:id="13386155">
          <w:marLeft w:val="640"/>
          <w:marRight w:val="0"/>
          <w:marTop w:val="0"/>
          <w:marBottom w:val="0"/>
          <w:divBdr>
            <w:top w:val="none" w:sz="0" w:space="0" w:color="auto"/>
            <w:left w:val="none" w:sz="0" w:space="0" w:color="auto"/>
            <w:bottom w:val="none" w:sz="0" w:space="0" w:color="auto"/>
            <w:right w:val="none" w:sz="0" w:space="0" w:color="auto"/>
          </w:divBdr>
        </w:div>
        <w:div w:id="1485969981">
          <w:marLeft w:val="640"/>
          <w:marRight w:val="0"/>
          <w:marTop w:val="0"/>
          <w:marBottom w:val="0"/>
          <w:divBdr>
            <w:top w:val="none" w:sz="0" w:space="0" w:color="auto"/>
            <w:left w:val="none" w:sz="0" w:space="0" w:color="auto"/>
            <w:bottom w:val="none" w:sz="0" w:space="0" w:color="auto"/>
            <w:right w:val="none" w:sz="0" w:space="0" w:color="auto"/>
          </w:divBdr>
        </w:div>
        <w:div w:id="754672519">
          <w:marLeft w:val="640"/>
          <w:marRight w:val="0"/>
          <w:marTop w:val="0"/>
          <w:marBottom w:val="0"/>
          <w:divBdr>
            <w:top w:val="none" w:sz="0" w:space="0" w:color="auto"/>
            <w:left w:val="none" w:sz="0" w:space="0" w:color="auto"/>
            <w:bottom w:val="none" w:sz="0" w:space="0" w:color="auto"/>
            <w:right w:val="none" w:sz="0" w:space="0" w:color="auto"/>
          </w:divBdr>
        </w:div>
        <w:div w:id="1205219414">
          <w:marLeft w:val="640"/>
          <w:marRight w:val="0"/>
          <w:marTop w:val="0"/>
          <w:marBottom w:val="0"/>
          <w:divBdr>
            <w:top w:val="none" w:sz="0" w:space="0" w:color="auto"/>
            <w:left w:val="none" w:sz="0" w:space="0" w:color="auto"/>
            <w:bottom w:val="none" w:sz="0" w:space="0" w:color="auto"/>
            <w:right w:val="none" w:sz="0" w:space="0" w:color="auto"/>
          </w:divBdr>
        </w:div>
        <w:div w:id="1936327153">
          <w:marLeft w:val="640"/>
          <w:marRight w:val="0"/>
          <w:marTop w:val="0"/>
          <w:marBottom w:val="0"/>
          <w:divBdr>
            <w:top w:val="none" w:sz="0" w:space="0" w:color="auto"/>
            <w:left w:val="none" w:sz="0" w:space="0" w:color="auto"/>
            <w:bottom w:val="none" w:sz="0" w:space="0" w:color="auto"/>
            <w:right w:val="none" w:sz="0" w:space="0" w:color="auto"/>
          </w:divBdr>
        </w:div>
        <w:div w:id="166987670">
          <w:marLeft w:val="640"/>
          <w:marRight w:val="0"/>
          <w:marTop w:val="0"/>
          <w:marBottom w:val="0"/>
          <w:divBdr>
            <w:top w:val="none" w:sz="0" w:space="0" w:color="auto"/>
            <w:left w:val="none" w:sz="0" w:space="0" w:color="auto"/>
            <w:bottom w:val="none" w:sz="0" w:space="0" w:color="auto"/>
            <w:right w:val="none" w:sz="0" w:space="0" w:color="auto"/>
          </w:divBdr>
        </w:div>
        <w:div w:id="385614082">
          <w:marLeft w:val="640"/>
          <w:marRight w:val="0"/>
          <w:marTop w:val="0"/>
          <w:marBottom w:val="0"/>
          <w:divBdr>
            <w:top w:val="none" w:sz="0" w:space="0" w:color="auto"/>
            <w:left w:val="none" w:sz="0" w:space="0" w:color="auto"/>
            <w:bottom w:val="none" w:sz="0" w:space="0" w:color="auto"/>
            <w:right w:val="none" w:sz="0" w:space="0" w:color="auto"/>
          </w:divBdr>
        </w:div>
        <w:div w:id="993534693">
          <w:marLeft w:val="640"/>
          <w:marRight w:val="0"/>
          <w:marTop w:val="0"/>
          <w:marBottom w:val="0"/>
          <w:divBdr>
            <w:top w:val="none" w:sz="0" w:space="0" w:color="auto"/>
            <w:left w:val="none" w:sz="0" w:space="0" w:color="auto"/>
            <w:bottom w:val="none" w:sz="0" w:space="0" w:color="auto"/>
            <w:right w:val="none" w:sz="0" w:space="0" w:color="auto"/>
          </w:divBdr>
        </w:div>
        <w:div w:id="1346633824">
          <w:marLeft w:val="640"/>
          <w:marRight w:val="0"/>
          <w:marTop w:val="0"/>
          <w:marBottom w:val="0"/>
          <w:divBdr>
            <w:top w:val="none" w:sz="0" w:space="0" w:color="auto"/>
            <w:left w:val="none" w:sz="0" w:space="0" w:color="auto"/>
            <w:bottom w:val="none" w:sz="0" w:space="0" w:color="auto"/>
            <w:right w:val="none" w:sz="0" w:space="0" w:color="auto"/>
          </w:divBdr>
        </w:div>
        <w:div w:id="1588998111">
          <w:marLeft w:val="640"/>
          <w:marRight w:val="0"/>
          <w:marTop w:val="0"/>
          <w:marBottom w:val="0"/>
          <w:divBdr>
            <w:top w:val="none" w:sz="0" w:space="0" w:color="auto"/>
            <w:left w:val="none" w:sz="0" w:space="0" w:color="auto"/>
            <w:bottom w:val="none" w:sz="0" w:space="0" w:color="auto"/>
            <w:right w:val="none" w:sz="0" w:space="0" w:color="auto"/>
          </w:divBdr>
        </w:div>
        <w:div w:id="475297417">
          <w:marLeft w:val="640"/>
          <w:marRight w:val="0"/>
          <w:marTop w:val="0"/>
          <w:marBottom w:val="0"/>
          <w:divBdr>
            <w:top w:val="none" w:sz="0" w:space="0" w:color="auto"/>
            <w:left w:val="none" w:sz="0" w:space="0" w:color="auto"/>
            <w:bottom w:val="none" w:sz="0" w:space="0" w:color="auto"/>
            <w:right w:val="none" w:sz="0" w:space="0" w:color="auto"/>
          </w:divBdr>
        </w:div>
        <w:div w:id="131140255">
          <w:marLeft w:val="640"/>
          <w:marRight w:val="0"/>
          <w:marTop w:val="0"/>
          <w:marBottom w:val="0"/>
          <w:divBdr>
            <w:top w:val="none" w:sz="0" w:space="0" w:color="auto"/>
            <w:left w:val="none" w:sz="0" w:space="0" w:color="auto"/>
            <w:bottom w:val="none" w:sz="0" w:space="0" w:color="auto"/>
            <w:right w:val="none" w:sz="0" w:space="0" w:color="auto"/>
          </w:divBdr>
        </w:div>
        <w:div w:id="212229154">
          <w:marLeft w:val="640"/>
          <w:marRight w:val="0"/>
          <w:marTop w:val="0"/>
          <w:marBottom w:val="0"/>
          <w:divBdr>
            <w:top w:val="none" w:sz="0" w:space="0" w:color="auto"/>
            <w:left w:val="none" w:sz="0" w:space="0" w:color="auto"/>
            <w:bottom w:val="none" w:sz="0" w:space="0" w:color="auto"/>
            <w:right w:val="none" w:sz="0" w:space="0" w:color="auto"/>
          </w:divBdr>
        </w:div>
        <w:div w:id="806051818">
          <w:marLeft w:val="640"/>
          <w:marRight w:val="0"/>
          <w:marTop w:val="0"/>
          <w:marBottom w:val="0"/>
          <w:divBdr>
            <w:top w:val="none" w:sz="0" w:space="0" w:color="auto"/>
            <w:left w:val="none" w:sz="0" w:space="0" w:color="auto"/>
            <w:bottom w:val="none" w:sz="0" w:space="0" w:color="auto"/>
            <w:right w:val="none" w:sz="0" w:space="0" w:color="auto"/>
          </w:divBdr>
        </w:div>
        <w:div w:id="1200821377">
          <w:marLeft w:val="640"/>
          <w:marRight w:val="0"/>
          <w:marTop w:val="0"/>
          <w:marBottom w:val="0"/>
          <w:divBdr>
            <w:top w:val="none" w:sz="0" w:space="0" w:color="auto"/>
            <w:left w:val="none" w:sz="0" w:space="0" w:color="auto"/>
            <w:bottom w:val="none" w:sz="0" w:space="0" w:color="auto"/>
            <w:right w:val="none" w:sz="0" w:space="0" w:color="auto"/>
          </w:divBdr>
        </w:div>
        <w:div w:id="957376992">
          <w:marLeft w:val="640"/>
          <w:marRight w:val="0"/>
          <w:marTop w:val="0"/>
          <w:marBottom w:val="0"/>
          <w:divBdr>
            <w:top w:val="none" w:sz="0" w:space="0" w:color="auto"/>
            <w:left w:val="none" w:sz="0" w:space="0" w:color="auto"/>
            <w:bottom w:val="none" w:sz="0" w:space="0" w:color="auto"/>
            <w:right w:val="none" w:sz="0" w:space="0" w:color="auto"/>
          </w:divBdr>
        </w:div>
        <w:div w:id="1871870565">
          <w:marLeft w:val="640"/>
          <w:marRight w:val="0"/>
          <w:marTop w:val="0"/>
          <w:marBottom w:val="0"/>
          <w:divBdr>
            <w:top w:val="none" w:sz="0" w:space="0" w:color="auto"/>
            <w:left w:val="none" w:sz="0" w:space="0" w:color="auto"/>
            <w:bottom w:val="none" w:sz="0" w:space="0" w:color="auto"/>
            <w:right w:val="none" w:sz="0" w:space="0" w:color="auto"/>
          </w:divBdr>
        </w:div>
        <w:div w:id="446629574">
          <w:marLeft w:val="640"/>
          <w:marRight w:val="0"/>
          <w:marTop w:val="0"/>
          <w:marBottom w:val="0"/>
          <w:divBdr>
            <w:top w:val="none" w:sz="0" w:space="0" w:color="auto"/>
            <w:left w:val="none" w:sz="0" w:space="0" w:color="auto"/>
            <w:bottom w:val="none" w:sz="0" w:space="0" w:color="auto"/>
            <w:right w:val="none" w:sz="0" w:space="0" w:color="auto"/>
          </w:divBdr>
        </w:div>
        <w:div w:id="1807041119">
          <w:marLeft w:val="640"/>
          <w:marRight w:val="0"/>
          <w:marTop w:val="0"/>
          <w:marBottom w:val="0"/>
          <w:divBdr>
            <w:top w:val="none" w:sz="0" w:space="0" w:color="auto"/>
            <w:left w:val="none" w:sz="0" w:space="0" w:color="auto"/>
            <w:bottom w:val="none" w:sz="0" w:space="0" w:color="auto"/>
            <w:right w:val="none" w:sz="0" w:space="0" w:color="auto"/>
          </w:divBdr>
        </w:div>
        <w:div w:id="1481381688">
          <w:marLeft w:val="640"/>
          <w:marRight w:val="0"/>
          <w:marTop w:val="0"/>
          <w:marBottom w:val="0"/>
          <w:divBdr>
            <w:top w:val="none" w:sz="0" w:space="0" w:color="auto"/>
            <w:left w:val="none" w:sz="0" w:space="0" w:color="auto"/>
            <w:bottom w:val="none" w:sz="0" w:space="0" w:color="auto"/>
            <w:right w:val="none" w:sz="0" w:space="0" w:color="auto"/>
          </w:divBdr>
        </w:div>
        <w:div w:id="1537161164">
          <w:marLeft w:val="640"/>
          <w:marRight w:val="0"/>
          <w:marTop w:val="0"/>
          <w:marBottom w:val="0"/>
          <w:divBdr>
            <w:top w:val="none" w:sz="0" w:space="0" w:color="auto"/>
            <w:left w:val="none" w:sz="0" w:space="0" w:color="auto"/>
            <w:bottom w:val="none" w:sz="0" w:space="0" w:color="auto"/>
            <w:right w:val="none" w:sz="0" w:space="0" w:color="auto"/>
          </w:divBdr>
        </w:div>
        <w:div w:id="861363691">
          <w:marLeft w:val="640"/>
          <w:marRight w:val="0"/>
          <w:marTop w:val="0"/>
          <w:marBottom w:val="0"/>
          <w:divBdr>
            <w:top w:val="none" w:sz="0" w:space="0" w:color="auto"/>
            <w:left w:val="none" w:sz="0" w:space="0" w:color="auto"/>
            <w:bottom w:val="none" w:sz="0" w:space="0" w:color="auto"/>
            <w:right w:val="none" w:sz="0" w:space="0" w:color="auto"/>
          </w:divBdr>
        </w:div>
        <w:div w:id="815877667">
          <w:marLeft w:val="640"/>
          <w:marRight w:val="0"/>
          <w:marTop w:val="0"/>
          <w:marBottom w:val="0"/>
          <w:divBdr>
            <w:top w:val="none" w:sz="0" w:space="0" w:color="auto"/>
            <w:left w:val="none" w:sz="0" w:space="0" w:color="auto"/>
            <w:bottom w:val="none" w:sz="0" w:space="0" w:color="auto"/>
            <w:right w:val="none" w:sz="0" w:space="0" w:color="auto"/>
          </w:divBdr>
        </w:div>
        <w:div w:id="1044407850">
          <w:marLeft w:val="640"/>
          <w:marRight w:val="0"/>
          <w:marTop w:val="0"/>
          <w:marBottom w:val="0"/>
          <w:divBdr>
            <w:top w:val="none" w:sz="0" w:space="0" w:color="auto"/>
            <w:left w:val="none" w:sz="0" w:space="0" w:color="auto"/>
            <w:bottom w:val="none" w:sz="0" w:space="0" w:color="auto"/>
            <w:right w:val="none" w:sz="0" w:space="0" w:color="auto"/>
          </w:divBdr>
        </w:div>
        <w:div w:id="1989093681">
          <w:marLeft w:val="640"/>
          <w:marRight w:val="0"/>
          <w:marTop w:val="0"/>
          <w:marBottom w:val="0"/>
          <w:divBdr>
            <w:top w:val="none" w:sz="0" w:space="0" w:color="auto"/>
            <w:left w:val="none" w:sz="0" w:space="0" w:color="auto"/>
            <w:bottom w:val="none" w:sz="0" w:space="0" w:color="auto"/>
            <w:right w:val="none" w:sz="0" w:space="0" w:color="auto"/>
          </w:divBdr>
        </w:div>
        <w:div w:id="1288272957">
          <w:marLeft w:val="640"/>
          <w:marRight w:val="0"/>
          <w:marTop w:val="0"/>
          <w:marBottom w:val="0"/>
          <w:divBdr>
            <w:top w:val="none" w:sz="0" w:space="0" w:color="auto"/>
            <w:left w:val="none" w:sz="0" w:space="0" w:color="auto"/>
            <w:bottom w:val="none" w:sz="0" w:space="0" w:color="auto"/>
            <w:right w:val="none" w:sz="0" w:space="0" w:color="auto"/>
          </w:divBdr>
        </w:div>
        <w:div w:id="1673875090">
          <w:marLeft w:val="640"/>
          <w:marRight w:val="0"/>
          <w:marTop w:val="0"/>
          <w:marBottom w:val="0"/>
          <w:divBdr>
            <w:top w:val="none" w:sz="0" w:space="0" w:color="auto"/>
            <w:left w:val="none" w:sz="0" w:space="0" w:color="auto"/>
            <w:bottom w:val="none" w:sz="0" w:space="0" w:color="auto"/>
            <w:right w:val="none" w:sz="0" w:space="0" w:color="auto"/>
          </w:divBdr>
        </w:div>
        <w:div w:id="1736395640">
          <w:marLeft w:val="640"/>
          <w:marRight w:val="0"/>
          <w:marTop w:val="0"/>
          <w:marBottom w:val="0"/>
          <w:divBdr>
            <w:top w:val="none" w:sz="0" w:space="0" w:color="auto"/>
            <w:left w:val="none" w:sz="0" w:space="0" w:color="auto"/>
            <w:bottom w:val="none" w:sz="0" w:space="0" w:color="auto"/>
            <w:right w:val="none" w:sz="0" w:space="0" w:color="auto"/>
          </w:divBdr>
        </w:div>
        <w:div w:id="1614677916">
          <w:marLeft w:val="640"/>
          <w:marRight w:val="0"/>
          <w:marTop w:val="0"/>
          <w:marBottom w:val="0"/>
          <w:divBdr>
            <w:top w:val="none" w:sz="0" w:space="0" w:color="auto"/>
            <w:left w:val="none" w:sz="0" w:space="0" w:color="auto"/>
            <w:bottom w:val="none" w:sz="0" w:space="0" w:color="auto"/>
            <w:right w:val="none" w:sz="0" w:space="0" w:color="auto"/>
          </w:divBdr>
        </w:div>
      </w:divsChild>
    </w:div>
    <w:div w:id="2039623177">
      <w:bodyDiv w:val="1"/>
      <w:marLeft w:val="0"/>
      <w:marRight w:val="0"/>
      <w:marTop w:val="0"/>
      <w:marBottom w:val="0"/>
      <w:divBdr>
        <w:top w:val="none" w:sz="0" w:space="0" w:color="auto"/>
        <w:left w:val="none" w:sz="0" w:space="0" w:color="auto"/>
        <w:bottom w:val="none" w:sz="0" w:space="0" w:color="auto"/>
        <w:right w:val="none" w:sz="0" w:space="0" w:color="auto"/>
      </w:divBdr>
      <w:divsChild>
        <w:div w:id="176816648">
          <w:marLeft w:val="640"/>
          <w:marRight w:val="0"/>
          <w:marTop w:val="0"/>
          <w:marBottom w:val="0"/>
          <w:divBdr>
            <w:top w:val="none" w:sz="0" w:space="0" w:color="auto"/>
            <w:left w:val="none" w:sz="0" w:space="0" w:color="auto"/>
            <w:bottom w:val="none" w:sz="0" w:space="0" w:color="auto"/>
            <w:right w:val="none" w:sz="0" w:space="0" w:color="auto"/>
          </w:divBdr>
        </w:div>
        <w:div w:id="1701122826">
          <w:marLeft w:val="640"/>
          <w:marRight w:val="0"/>
          <w:marTop w:val="0"/>
          <w:marBottom w:val="0"/>
          <w:divBdr>
            <w:top w:val="none" w:sz="0" w:space="0" w:color="auto"/>
            <w:left w:val="none" w:sz="0" w:space="0" w:color="auto"/>
            <w:bottom w:val="none" w:sz="0" w:space="0" w:color="auto"/>
            <w:right w:val="none" w:sz="0" w:space="0" w:color="auto"/>
          </w:divBdr>
        </w:div>
        <w:div w:id="2070348494">
          <w:marLeft w:val="640"/>
          <w:marRight w:val="0"/>
          <w:marTop w:val="0"/>
          <w:marBottom w:val="0"/>
          <w:divBdr>
            <w:top w:val="none" w:sz="0" w:space="0" w:color="auto"/>
            <w:left w:val="none" w:sz="0" w:space="0" w:color="auto"/>
            <w:bottom w:val="none" w:sz="0" w:space="0" w:color="auto"/>
            <w:right w:val="none" w:sz="0" w:space="0" w:color="auto"/>
          </w:divBdr>
        </w:div>
        <w:div w:id="445079992">
          <w:marLeft w:val="640"/>
          <w:marRight w:val="0"/>
          <w:marTop w:val="0"/>
          <w:marBottom w:val="0"/>
          <w:divBdr>
            <w:top w:val="none" w:sz="0" w:space="0" w:color="auto"/>
            <w:left w:val="none" w:sz="0" w:space="0" w:color="auto"/>
            <w:bottom w:val="none" w:sz="0" w:space="0" w:color="auto"/>
            <w:right w:val="none" w:sz="0" w:space="0" w:color="auto"/>
          </w:divBdr>
        </w:div>
        <w:div w:id="1710686338">
          <w:marLeft w:val="640"/>
          <w:marRight w:val="0"/>
          <w:marTop w:val="0"/>
          <w:marBottom w:val="0"/>
          <w:divBdr>
            <w:top w:val="none" w:sz="0" w:space="0" w:color="auto"/>
            <w:left w:val="none" w:sz="0" w:space="0" w:color="auto"/>
            <w:bottom w:val="none" w:sz="0" w:space="0" w:color="auto"/>
            <w:right w:val="none" w:sz="0" w:space="0" w:color="auto"/>
          </w:divBdr>
        </w:div>
      </w:divsChild>
    </w:div>
    <w:div w:id="2042632227">
      <w:bodyDiv w:val="1"/>
      <w:marLeft w:val="0"/>
      <w:marRight w:val="0"/>
      <w:marTop w:val="0"/>
      <w:marBottom w:val="0"/>
      <w:divBdr>
        <w:top w:val="none" w:sz="0" w:space="0" w:color="auto"/>
        <w:left w:val="none" w:sz="0" w:space="0" w:color="auto"/>
        <w:bottom w:val="none" w:sz="0" w:space="0" w:color="auto"/>
        <w:right w:val="none" w:sz="0" w:space="0" w:color="auto"/>
      </w:divBdr>
    </w:div>
    <w:div w:id="2049329448">
      <w:bodyDiv w:val="1"/>
      <w:marLeft w:val="0"/>
      <w:marRight w:val="0"/>
      <w:marTop w:val="0"/>
      <w:marBottom w:val="0"/>
      <w:divBdr>
        <w:top w:val="none" w:sz="0" w:space="0" w:color="auto"/>
        <w:left w:val="none" w:sz="0" w:space="0" w:color="auto"/>
        <w:bottom w:val="none" w:sz="0" w:space="0" w:color="auto"/>
        <w:right w:val="none" w:sz="0" w:space="0" w:color="auto"/>
      </w:divBdr>
      <w:divsChild>
        <w:div w:id="664210506">
          <w:marLeft w:val="0"/>
          <w:marRight w:val="0"/>
          <w:marTop w:val="0"/>
          <w:marBottom w:val="0"/>
          <w:divBdr>
            <w:top w:val="none" w:sz="0" w:space="0" w:color="auto"/>
            <w:left w:val="none" w:sz="0" w:space="0" w:color="auto"/>
            <w:bottom w:val="none" w:sz="0" w:space="0" w:color="auto"/>
            <w:right w:val="none" w:sz="0" w:space="0" w:color="auto"/>
          </w:divBdr>
        </w:div>
      </w:divsChild>
    </w:div>
    <w:div w:id="2053193750">
      <w:bodyDiv w:val="1"/>
      <w:marLeft w:val="0"/>
      <w:marRight w:val="0"/>
      <w:marTop w:val="0"/>
      <w:marBottom w:val="0"/>
      <w:divBdr>
        <w:top w:val="none" w:sz="0" w:space="0" w:color="auto"/>
        <w:left w:val="none" w:sz="0" w:space="0" w:color="auto"/>
        <w:bottom w:val="none" w:sz="0" w:space="0" w:color="auto"/>
        <w:right w:val="none" w:sz="0" w:space="0" w:color="auto"/>
      </w:divBdr>
    </w:div>
    <w:div w:id="2053310407">
      <w:bodyDiv w:val="1"/>
      <w:marLeft w:val="0"/>
      <w:marRight w:val="0"/>
      <w:marTop w:val="0"/>
      <w:marBottom w:val="0"/>
      <w:divBdr>
        <w:top w:val="none" w:sz="0" w:space="0" w:color="auto"/>
        <w:left w:val="none" w:sz="0" w:space="0" w:color="auto"/>
        <w:bottom w:val="none" w:sz="0" w:space="0" w:color="auto"/>
        <w:right w:val="none" w:sz="0" w:space="0" w:color="auto"/>
      </w:divBdr>
    </w:div>
    <w:div w:id="2057001587">
      <w:bodyDiv w:val="1"/>
      <w:marLeft w:val="0"/>
      <w:marRight w:val="0"/>
      <w:marTop w:val="0"/>
      <w:marBottom w:val="0"/>
      <w:divBdr>
        <w:top w:val="none" w:sz="0" w:space="0" w:color="auto"/>
        <w:left w:val="none" w:sz="0" w:space="0" w:color="auto"/>
        <w:bottom w:val="none" w:sz="0" w:space="0" w:color="auto"/>
        <w:right w:val="none" w:sz="0" w:space="0" w:color="auto"/>
      </w:divBdr>
    </w:div>
    <w:div w:id="2069644343">
      <w:bodyDiv w:val="1"/>
      <w:marLeft w:val="0"/>
      <w:marRight w:val="0"/>
      <w:marTop w:val="0"/>
      <w:marBottom w:val="0"/>
      <w:divBdr>
        <w:top w:val="none" w:sz="0" w:space="0" w:color="auto"/>
        <w:left w:val="none" w:sz="0" w:space="0" w:color="auto"/>
        <w:bottom w:val="none" w:sz="0" w:space="0" w:color="auto"/>
        <w:right w:val="none" w:sz="0" w:space="0" w:color="auto"/>
      </w:divBdr>
      <w:divsChild>
        <w:div w:id="251398875">
          <w:marLeft w:val="640"/>
          <w:marRight w:val="0"/>
          <w:marTop w:val="0"/>
          <w:marBottom w:val="0"/>
          <w:divBdr>
            <w:top w:val="none" w:sz="0" w:space="0" w:color="auto"/>
            <w:left w:val="none" w:sz="0" w:space="0" w:color="auto"/>
            <w:bottom w:val="none" w:sz="0" w:space="0" w:color="auto"/>
            <w:right w:val="none" w:sz="0" w:space="0" w:color="auto"/>
          </w:divBdr>
        </w:div>
        <w:div w:id="191892073">
          <w:marLeft w:val="640"/>
          <w:marRight w:val="0"/>
          <w:marTop w:val="0"/>
          <w:marBottom w:val="0"/>
          <w:divBdr>
            <w:top w:val="none" w:sz="0" w:space="0" w:color="auto"/>
            <w:left w:val="none" w:sz="0" w:space="0" w:color="auto"/>
            <w:bottom w:val="none" w:sz="0" w:space="0" w:color="auto"/>
            <w:right w:val="none" w:sz="0" w:space="0" w:color="auto"/>
          </w:divBdr>
        </w:div>
        <w:div w:id="2008317516">
          <w:marLeft w:val="640"/>
          <w:marRight w:val="0"/>
          <w:marTop w:val="0"/>
          <w:marBottom w:val="0"/>
          <w:divBdr>
            <w:top w:val="none" w:sz="0" w:space="0" w:color="auto"/>
            <w:left w:val="none" w:sz="0" w:space="0" w:color="auto"/>
            <w:bottom w:val="none" w:sz="0" w:space="0" w:color="auto"/>
            <w:right w:val="none" w:sz="0" w:space="0" w:color="auto"/>
          </w:divBdr>
        </w:div>
        <w:div w:id="1287009355">
          <w:marLeft w:val="640"/>
          <w:marRight w:val="0"/>
          <w:marTop w:val="0"/>
          <w:marBottom w:val="0"/>
          <w:divBdr>
            <w:top w:val="none" w:sz="0" w:space="0" w:color="auto"/>
            <w:left w:val="none" w:sz="0" w:space="0" w:color="auto"/>
            <w:bottom w:val="none" w:sz="0" w:space="0" w:color="auto"/>
            <w:right w:val="none" w:sz="0" w:space="0" w:color="auto"/>
          </w:divBdr>
        </w:div>
        <w:div w:id="919369192">
          <w:marLeft w:val="640"/>
          <w:marRight w:val="0"/>
          <w:marTop w:val="0"/>
          <w:marBottom w:val="0"/>
          <w:divBdr>
            <w:top w:val="none" w:sz="0" w:space="0" w:color="auto"/>
            <w:left w:val="none" w:sz="0" w:space="0" w:color="auto"/>
            <w:bottom w:val="none" w:sz="0" w:space="0" w:color="auto"/>
            <w:right w:val="none" w:sz="0" w:space="0" w:color="auto"/>
          </w:divBdr>
        </w:div>
        <w:div w:id="1626501023">
          <w:marLeft w:val="640"/>
          <w:marRight w:val="0"/>
          <w:marTop w:val="0"/>
          <w:marBottom w:val="0"/>
          <w:divBdr>
            <w:top w:val="none" w:sz="0" w:space="0" w:color="auto"/>
            <w:left w:val="none" w:sz="0" w:space="0" w:color="auto"/>
            <w:bottom w:val="none" w:sz="0" w:space="0" w:color="auto"/>
            <w:right w:val="none" w:sz="0" w:space="0" w:color="auto"/>
          </w:divBdr>
        </w:div>
        <w:div w:id="1308436200">
          <w:marLeft w:val="640"/>
          <w:marRight w:val="0"/>
          <w:marTop w:val="0"/>
          <w:marBottom w:val="0"/>
          <w:divBdr>
            <w:top w:val="none" w:sz="0" w:space="0" w:color="auto"/>
            <w:left w:val="none" w:sz="0" w:space="0" w:color="auto"/>
            <w:bottom w:val="none" w:sz="0" w:space="0" w:color="auto"/>
            <w:right w:val="none" w:sz="0" w:space="0" w:color="auto"/>
          </w:divBdr>
        </w:div>
        <w:div w:id="418723338">
          <w:marLeft w:val="640"/>
          <w:marRight w:val="0"/>
          <w:marTop w:val="0"/>
          <w:marBottom w:val="0"/>
          <w:divBdr>
            <w:top w:val="none" w:sz="0" w:space="0" w:color="auto"/>
            <w:left w:val="none" w:sz="0" w:space="0" w:color="auto"/>
            <w:bottom w:val="none" w:sz="0" w:space="0" w:color="auto"/>
            <w:right w:val="none" w:sz="0" w:space="0" w:color="auto"/>
          </w:divBdr>
        </w:div>
        <w:div w:id="661739731">
          <w:marLeft w:val="640"/>
          <w:marRight w:val="0"/>
          <w:marTop w:val="0"/>
          <w:marBottom w:val="0"/>
          <w:divBdr>
            <w:top w:val="none" w:sz="0" w:space="0" w:color="auto"/>
            <w:left w:val="none" w:sz="0" w:space="0" w:color="auto"/>
            <w:bottom w:val="none" w:sz="0" w:space="0" w:color="auto"/>
            <w:right w:val="none" w:sz="0" w:space="0" w:color="auto"/>
          </w:divBdr>
        </w:div>
        <w:div w:id="1106728159">
          <w:marLeft w:val="640"/>
          <w:marRight w:val="0"/>
          <w:marTop w:val="0"/>
          <w:marBottom w:val="0"/>
          <w:divBdr>
            <w:top w:val="none" w:sz="0" w:space="0" w:color="auto"/>
            <w:left w:val="none" w:sz="0" w:space="0" w:color="auto"/>
            <w:bottom w:val="none" w:sz="0" w:space="0" w:color="auto"/>
            <w:right w:val="none" w:sz="0" w:space="0" w:color="auto"/>
          </w:divBdr>
        </w:div>
        <w:div w:id="34044614">
          <w:marLeft w:val="640"/>
          <w:marRight w:val="0"/>
          <w:marTop w:val="0"/>
          <w:marBottom w:val="0"/>
          <w:divBdr>
            <w:top w:val="none" w:sz="0" w:space="0" w:color="auto"/>
            <w:left w:val="none" w:sz="0" w:space="0" w:color="auto"/>
            <w:bottom w:val="none" w:sz="0" w:space="0" w:color="auto"/>
            <w:right w:val="none" w:sz="0" w:space="0" w:color="auto"/>
          </w:divBdr>
        </w:div>
        <w:div w:id="565383092">
          <w:marLeft w:val="640"/>
          <w:marRight w:val="0"/>
          <w:marTop w:val="0"/>
          <w:marBottom w:val="0"/>
          <w:divBdr>
            <w:top w:val="none" w:sz="0" w:space="0" w:color="auto"/>
            <w:left w:val="none" w:sz="0" w:space="0" w:color="auto"/>
            <w:bottom w:val="none" w:sz="0" w:space="0" w:color="auto"/>
            <w:right w:val="none" w:sz="0" w:space="0" w:color="auto"/>
          </w:divBdr>
        </w:div>
        <w:div w:id="2116947105">
          <w:marLeft w:val="640"/>
          <w:marRight w:val="0"/>
          <w:marTop w:val="0"/>
          <w:marBottom w:val="0"/>
          <w:divBdr>
            <w:top w:val="none" w:sz="0" w:space="0" w:color="auto"/>
            <w:left w:val="none" w:sz="0" w:space="0" w:color="auto"/>
            <w:bottom w:val="none" w:sz="0" w:space="0" w:color="auto"/>
            <w:right w:val="none" w:sz="0" w:space="0" w:color="auto"/>
          </w:divBdr>
        </w:div>
        <w:div w:id="1985311566">
          <w:marLeft w:val="640"/>
          <w:marRight w:val="0"/>
          <w:marTop w:val="0"/>
          <w:marBottom w:val="0"/>
          <w:divBdr>
            <w:top w:val="none" w:sz="0" w:space="0" w:color="auto"/>
            <w:left w:val="none" w:sz="0" w:space="0" w:color="auto"/>
            <w:bottom w:val="none" w:sz="0" w:space="0" w:color="auto"/>
            <w:right w:val="none" w:sz="0" w:space="0" w:color="auto"/>
          </w:divBdr>
        </w:div>
        <w:div w:id="654527296">
          <w:marLeft w:val="640"/>
          <w:marRight w:val="0"/>
          <w:marTop w:val="0"/>
          <w:marBottom w:val="0"/>
          <w:divBdr>
            <w:top w:val="none" w:sz="0" w:space="0" w:color="auto"/>
            <w:left w:val="none" w:sz="0" w:space="0" w:color="auto"/>
            <w:bottom w:val="none" w:sz="0" w:space="0" w:color="auto"/>
            <w:right w:val="none" w:sz="0" w:space="0" w:color="auto"/>
          </w:divBdr>
        </w:div>
        <w:div w:id="1928541519">
          <w:marLeft w:val="640"/>
          <w:marRight w:val="0"/>
          <w:marTop w:val="0"/>
          <w:marBottom w:val="0"/>
          <w:divBdr>
            <w:top w:val="none" w:sz="0" w:space="0" w:color="auto"/>
            <w:left w:val="none" w:sz="0" w:space="0" w:color="auto"/>
            <w:bottom w:val="none" w:sz="0" w:space="0" w:color="auto"/>
            <w:right w:val="none" w:sz="0" w:space="0" w:color="auto"/>
          </w:divBdr>
        </w:div>
        <w:div w:id="670835252">
          <w:marLeft w:val="640"/>
          <w:marRight w:val="0"/>
          <w:marTop w:val="0"/>
          <w:marBottom w:val="0"/>
          <w:divBdr>
            <w:top w:val="none" w:sz="0" w:space="0" w:color="auto"/>
            <w:left w:val="none" w:sz="0" w:space="0" w:color="auto"/>
            <w:bottom w:val="none" w:sz="0" w:space="0" w:color="auto"/>
            <w:right w:val="none" w:sz="0" w:space="0" w:color="auto"/>
          </w:divBdr>
        </w:div>
        <w:div w:id="814644786">
          <w:marLeft w:val="640"/>
          <w:marRight w:val="0"/>
          <w:marTop w:val="0"/>
          <w:marBottom w:val="0"/>
          <w:divBdr>
            <w:top w:val="none" w:sz="0" w:space="0" w:color="auto"/>
            <w:left w:val="none" w:sz="0" w:space="0" w:color="auto"/>
            <w:bottom w:val="none" w:sz="0" w:space="0" w:color="auto"/>
            <w:right w:val="none" w:sz="0" w:space="0" w:color="auto"/>
          </w:divBdr>
        </w:div>
        <w:div w:id="1821801036">
          <w:marLeft w:val="640"/>
          <w:marRight w:val="0"/>
          <w:marTop w:val="0"/>
          <w:marBottom w:val="0"/>
          <w:divBdr>
            <w:top w:val="none" w:sz="0" w:space="0" w:color="auto"/>
            <w:left w:val="none" w:sz="0" w:space="0" w:color="auto"/>
            <w:bottom w:val="none" w:sz="0" w:space="0" w:color="auto"/>
            <w:right w:val="none" w:sz="0" w:space="0" w:color="auto"/>
          </w:divBdr>
        </w:div>
        <w:div w:id="1641298700">
          <w:marLeft w:val="640"/>
          <w:marRight w:val="0"/>
          <w:marTop w:val="0"/>
          <w:marBottom w:val="0"/>
          <w:divBdr>
            <w:top w:val="none" w:sz="0" w:space="0" w:color="auto"/>
            <w:left w:val="none" w:sz="0" w:space="0" w:color="auto"/>
            <w:bottom w:val="none" w:sz="0" w:space="0" w:color="auto"/>
            <w:right w:val="none" w:sz="0" w:space="0" w:color="auto"/>
          </w:divBdr>
        </w:div>
        <w:div w:id="1620142877">
          <w:marLeft w:val="640"/>
          <w:marRight w:val="0"/>
          <w:marTop w:val="0"/>
          <w:marBottom w:val="0"/>
          <w:divBdr>
            <w:top w:val="none" w:sz="0" w:space="0" w:color="auto"/>
            <w:left w:val="none" w:sz="0" w:space="0" w:color="auto"/>
            <w:bottom w:val="none" w:sz="0" w:space="0" w:color="auto"/>
            <w:right w:val="none" w:sz="0" w:space="0" w:color="auto"/>
          </w:divBdr>
        </w:div>
        <w:div w:id="1706059883">
          <w:marLeft w:val="640"/>
          <w:marRight w:val="0"/>
          <w:marTop w:val="0"/>
          <w:marBottom w:val="0"/>
          <w:divBdr>
            <w:top w:val="none" w:sz="0" w:space="0" w:color="auto"/>
            <w:left w:val="none" w:sz="0" w:space="0" w:color="auto"/>
            <w:bottom w:val="none" w:sz="0" w:space="0" w:color="auto"/>
            <w:right w:val="none" w:sz="0" w:space="0" w:color="auto"/>
          </w:divBdr>
        </w:div>
      </w:divsChild>
    </w:div>
    <w:div w:id="2074311111">
      <w:bodyDiv w:val="1"/>
      <w:marLeft w:val="0"/>
      <w:marRight w:val="0"/>
      <w:marTop w:val="0"/>
      <w:marBottom w:val="0"/>
      <w:divBdr>
        <w:top w:val="none" w:sz="0" w:space="0" w:color="auto"/>
        <w:left w:val="none" w:sz="0" w:space="0" w:color="auto"/>
        <w:bottom w:val="none" w:sz="0" w:space="0" w:color="auto"/>
        <w:right w:val="none" w:sz="0" w:space="0" w:color="auto"/>
      </w:divBdr>
    </w:div>
    <w:div w:id="2079740608">
      <w:bodyDiv w:val="1"/>
      <w:marLeft w:val="0"/>
      <w:marRight w:val="0"/>
      <w:marTop w:val="0"/>
      <w:marBottom w:val="0"/>
      <w:divBdr>
        <w:top w:val="none" w:sz="0" w:space="0" w:color="auto"/>
        <w:left w:val="none" w:sz="0" w:space="0" w:color="auto"/>
        <w:bottom w:val="none" w:sz="0" w:space="0" w:color="auto"/>
        <w:right w:val="none" w:sz="0" w:space="0" w:color="auto"/>
      </w:divBdr>
      <w:divsChild>
        <w:div w:id="1949851535">
          <w:marLeft w:val="640"/>
          <w:marRight w:val="0"/>
          <w:marTop w:val="0"/>
          <w:marBottom w:val="0"/>
          <w:divBdr>
            <w:top w:val="none" w:sz="0" w:space="0" w:color="auto"/>
            <w:left w:val="none" w:sz="0" w:space="0" w:color="auto"/>
            <w:bottom w:val="none" w:sz="0" w:space="0" w:color="auto"/>
            <w:right w:val="none" w:sz="0" w:space="0" w:color="auto"/>
          </w:divBdr>
        </w:div>
        <w:div w:id="441850130">
          <w:marLeft w:val="640"/>
          <w:marRight w:val="0"/>
          <w:marTop w:val="0"/>
          <w:marBottom w:val="0"/>
          <w:divBdr>
            <w:top w:val="none" w:sz="0" w:space="0" w:color="auto"/>
            <w:left w:val="none" w:sz="0" w:space="0" w:color="auto"/>
            <w:bottom w:val="none" w:sz="0" w:space="0" w:color="auto"/>
            <w:right w:val="none" w:sz="0" w:space="0" w:color="auto"/>
          </w:divBdr>
        </w:div>
        <w:div w:id="1252154588">
          <w:marLeft w:val="640"/>
          <w:marRight w:val="0"/>
          <w:marTop w:val="0"/>
          <w:marBottom w:val="0"/>
          <w:divBdr>
            <w:top w:val="none" w:sz="0" w:space="0" w:color="auto"/>
            <w:left w:val="none" w:sz="0" w:space="0" w:color="auto"/>
            <w:bottom w:val="none" w:sz="0" w:space="0" w:color="auto"/>
            <w:right w:val="none" w:sz="0" w:space="0" w:color="auto"/>
          </w:divBdr>
        </w:div>
        <w:div w:id="1981760703">
          <w:marLeft w:val="640"/>
          <w:marRight w:val="0"/>
          <w:marTop w:val="0"/>
          <w:marBottom w:val="0"/>
          <w:divBdr>
            <w:top w:val="none" w:sz="0" w:space="0" w:color="auto"/>
            <w:left w:val="none" w:sz="0" w:space="0" w:color="auto"/>
            <w:bottom w:val="none" w:sz="0" w:space="0" w:color="auto"/>
            <w:right w:val="none" w:sz="0" w:space="0" w:color="auto"/>
          </w:divBdr>
        </w:div>
        <w:div w:id="20059628">
          <w:marLeft w:val="640"/>
          <w:marRight w:val="0"/>
          <w:marTop w:val="0"/>
          <w:marBottom w:val="0"/>
          <w:divBdr>
            <w:top w:val="none" w:sz="0" w:space="0" w:color="auto"/>
            <w:left w:val="none" w:sz="0" w:space="0" w:color="auto"/>
            <w:bottom w:val="none" w:sz="0" w:space="0" w:color="auto"/>
            <w:right w:val="none" w:sz="0" w:space="0" w:color="auto"/>
          </w:divBdr>
        </w:div>
        <w:div w:id="404837556">
          <w:marLeft w:val="640"/>
          <w:marRight w:val="0"/>
          <w:marTop w:val="0"/>
          <w:marBottom w:val="0"/>
          <w:divBdr>
            <w:top w:val="none" w:sz="0" w:space="0" w:color="auto"/>
            <w:left w:val="none" w:sz="0" w:space="0" w:color="auto"/>
            <w:bottom w:val="none" w:sz="0" w:space="0" w:color="auto"/>
            <w:right w:val="none" w:sz="0" w:space="0" w:color="auto"/>
          </w:divBdr>
        </w:div>
        <w:div w:id="747925772">
          <w:marLeft w:val="640"/>
          <w:marRight w:val="0"/>
          <w:marTop w:val="0"/>
          <w:marBottom w:val="0"/>
          <w:divBdr>
            <w:top w:val="none" w:sz="0" w:space="0" w:color="auto"/>
            <w:left w:val="none" w:sz="0" w:space="0" w:color="auto"/>
            <w:bottom w:val="none" w:sz="0" w:space="0" w:color="auto"/>
            <w:right w:val="none" w:sz="0" w:space="0" w:color="auto"/>
          </w:divBdr>
        </w:div>
        <w:div w:id="242953709">
          <w:marLeft w:val="640"/>
          <w:marRight w:val="0"/>
          <w:marTop w:val="0"/>
          <w:marBottom w:val="0"/>
          <w:divBdr>
            <w:top w:val="none" w:sz="0" w:space="0" w:color="auto"/>
            <w:left w:val="none" w:sz="0" w:space="0" w:color="auto"/>
            <w:bottom w:val="none" w:sz="0" w:space="0" w:color="auto"/>
            <w:right w:val="none" w:sz="0" w:space="0" w:color="auto"/>
          </w:divBdr>
        </w:div>
        <w:div w:id="2132747968">
          <w:marLeft w:val="640"/>
          <w:marRight w:val="0"/>
          <w:marTop w:val="0"/>
          <w:marBottom w:val="0"/>
          <w:divBdr>
            <w:top w:val="none" w:sz="0" w:space="0" w:color="auto"/>
            <w:left w:val="none" w:sz="0" w:space="0" w:color="auto"/>
            <w:bottom w:val="none" w:sz="0" w:space="0" w:color="auto"/>
            <w:right w:val="none" w:sz="0" w:space="0" w:color="auto"/>
          </w:divBdr>
        </w:div>
        <w:div w:id="979579724">
          <w:marLeft w:val="640"/>
          <w:marRight w:val="0"/>
          <w:marTop w:val="0"/>
          <w:marBottom w:val="0"/>
          <w:divBdr>
            <w:top w:val="none" w:sz="0" w:space="0" w:color="auto"/>
            <w:left w:val="none" w:sz="0" w:space="0" w:color="auto"/>
            <w:bottom w:val="none" w:sz="0" w:space="0" w:color="auto"/>
            <w:right w:val="none" w:sz="0" w:space="0" w:color="auto"/>
          </w:divBdr>
        </w:div>
        <w:div w:id="344983329">
          <w:marLeft w:val="640"/>
          <w:marRight w:val="0"/>
          <w:marTop w:val="0"/>
          <w:marBottom w:val="0"/>
          <w:divBdr>
            <w:top w:val="none" w:sz="0" w:space="0" w:color="auto"/>
            <w:left w:val="none" w:sz="0" w:space="0" w:color="auto"/>
            <w:bottom w:val="none" w:sz="0" w:space="0" w:color="auto"/>
            <w:right w:val="none" w:sz="0" w:space="0" w:color="auto"/>
          </w:divBdr>
        </w:div>
        <w:div w:id="436410278">
          <w:marLeft w:val="640"/>
          <w:marRight w:val="0"/>
          <w:marTop w:val="0"/>
          <w:marBottom w:val="0"/>
          <w:divBdr>
            <w:top w:val="none" w:sz="0" w:space="0" w:color="auto"/>
            <w:left w:val="none" w:sz="0" w:space="0" w:color="auto"/>
            <w:bottom w:val="none" w:sz="0" w:space="0" w:color="auto"/>
            <w:right w:val="none" w:sz="0" w:space="0" w:color="auto"/>
          </w:divBdr>
        </w:div>
        <w:div w:id="1241259344">
          <w:marLeft w:val="640"/>
          <w:marRight w:val="0"/>
          <w:marTop w:val="0"/>
          <w:marBottom w:val="0"/>
          <w:divBdr>
            <w:top w:val="none" w:sz="0" w:space="0" w:color="auto"/>
            <w:left w:val="none" w:sz="0" w:space="0" w:color="auto"/>
            <w:bottom w:val="none" w:sz="0" w:space="0" w:color="auto"/>
            <w:right w:val="none" w:sz="0" w:space="0" w:color="auto"/>
          </w:divBdr>
        </w:div>
        <w:div w:id="390423585">
          <w:marLeft w:val="640"/>
          <w:marRight w:val="0"/>
          <w:marTop w:val="0"/>
          <w:marBottom w:val="0"/>
          <w:divBdr>
            <w:top w:val="none" w:sz="0" w:space="0" w:color="auto"/>
            <w:left w:val="none" w:sz="0" w:space="0" w:color="auto"/>
            <w:bottom w:val="none" w:sz="0" w:space="0" w:color="auto"/>
            <w:right w:val="none" w:sz="0" w:space="0" w:color="auto"/>
          </w:divBdr>
        </w:div>
        <w:div w:id="1844080156">
          <w:marLeft w:val="640"/>
          <w:marRight w:val="0"/>
          <w:marTop w:val="0"/>
          <w:marBottom w:val="0"/>
          <w:divBdr>
            <w:top w:val="none" w:sz="0" w:space="0" w:color="auto"/>
            <w:left w:val="none" w:sz="0" w:space="0" w:color="auto"/>
            <w:bottom w:val="none" w:sz="0" w:space="0" w:color="auto"/>
            <w:right w:val="none" w:sz="0" w:space="0" w:color="auto"/>
          </w:divBdr>
        </w:div>
        <w:div w:id="1054041140">
          <w:marLeft w:val="640"/>
          <w:marRight w:val="0"/>
          <w:marTop w:val="0"/>
          <w:marBottom w:val="0"/>
          <w:divBdr>
            <w:top w:val="none" w:sz="0" w:space="0" w:color="auto"/>
            <w:left w:val="none" w:sz="0" w:space="0" w:color="auto"/>
            <w:bottom w:val="none" w:sz="0" w:space="0" w:color="auto"/>
            <w:right w:val="none" w:sz="0" w:space="0" w:color="auto"/>
          </w:divBdr>
        </w:div>
        <w:div w:id="934557264">
          <w:marLeft w:val="640"/>
          <w:marRight w:val="0"/>
          <w:marTop w:val="0"/>
          <w:marBottom w:val="0"/>
          <w:divBdr>
            <w:top w:val="none" w:sz="0" w:space="0" w:color="auto"/>
            <w:left w:val="none" w:sz="0" w:space="0" w:color="auto"/>
            <w:bottom w:val="none" w:sz="0" w:space="0" w:color="auto"/>
            <w:right w:val="none" w:sz="0" w:space="0" w:color="auto"/>
          </w:divBdr>
        </w:div>
        <w:div w:id="576017263">
          <w:marLeft w:val="640"/>
          <w:marRight w:val="0"/>
          <w:marTop w:val="0"/>
          <w:marBottom w:val="0"/>
          <w:divBdr>
            <w:top w:val="none" w:sz="0" w:space="0" w:color="auto"/>
            <w:left w:val="none" w:sz="0" w:space="0" w:color="auto"/>
            <w:bottom w:val="none" w:sz="0" w:space="0" w:color="auto"/>
            <w:right w:val="none" w:sz="0" w:space="0" w:color="auto"/>
          </w:divBdr>
        </w:div>
        <w:div w:id="1632979499">
          <w:marLeft w:val="640"/>
          <w:marRight w:val="0"/>
          <w:marTop w:val="0"/>
          <w:marBottom w:val="0"/>
          <w:divBdr>
            <w:top w:val="none" w:sz="0" w:space="0" w:color="auto"/>
            <w:left w:val="none" w:sz="0" w:space="0" w:color="auto"/>
            <w:bottom w:val="none" w:sz="0" w:space="0" w:color="auto"/>
            <w:right w:val="none" w:sz="0" w:space="0" w:color="auto"/>
          </w:divBdr>
        </w:div>
        <w:div w:id="1787849029">
          <w:marLeft w:val="640"/>
          <w:marRight w:val="0"/>
          <w:marTop w:val="0"/>
          <w:marBottom w:val="0"/>
          <w:divBdr>
            <w:top w:val="none" w:sz="0" w:space="0" w:color="auto"/>
            <w:left w:val="none" w:sz="0" w:space="0" w:color="auto"/>
            <w:bottom w:val="none" w:sz="0" w:space="0" w:color="auto"/>
            <w:right w:val="none" w:sz="0" w:space="0" w:color="auto"/>
          </w:divBdr>
        </w:div>
        <w:div w:id="850951018">
          <w:marLeft w:val="640"/>
          <w:marRight w:val="0"/>
          <w:marTop w:val="0"/>
          <w:marBottom w:val="0"/>
          <w:divBdr>
            <w:top w:val="none" w:sz="0" w:space="0" w:color="auto"/>
            <w:left w:val="none" w:sz="0" w:space="0" w:color="auto"/>
            <w:bottom w:val="none" w:sz="0" w:space="0" w:color="auto"/>
            <w:right w:val="none" w:sz="0" w:space="0" w:color="auto"/>
          </w:divBdr>
        </w:div>
        <w:div w:id="1234655028">
          <w:marLeft w:val="640"/>
          <w:marRight w:val="0"/>
          <w:marTop w:val="0"/>
          <w:marBottom w:val="0"/>
          <w:divBdr>
            <w:top w:val="none" w:sz="0" w:space="0" w:color="auto"/>
            <w:left w:val="none" w:sz="0" w:space="0" w:color="auto"/>
            <w:bottom w:val="none" w:sz="0" w:space="0" w:color="auto"/>
            <w:right w:val="none" w:sz="0" w:space="0" w:color="auto"/>
          </w:divBdr>
        </w:div>
        <w:div w:id="265191076">
          <w:marLeft w:val="640"/>
          <w:marRight w:val="0"/>
          <w:marTop w:val="0"/>
          <w:marBottom w:val="0"/>
          <w:divBdr>
            <w:top w:val="none" w:sz="0" w:space="0" w:color="auto"/>
            <w:left w:val="none" w:sz="0" w:space="0" w:color="auto"/>
            <w:bottom w:val="none" w:sz="0" w:space="0" w:color="auto"/>
            <w:right w:val="none" w:sz="0" w:space="0" w:color="auto"/>
          </w:divBdr>
        </w:div>
        <w:div w:id="148326106">
          <w:marLeft w:val="640"/>
          <w:marRight w:val="0"/>
          <w:marTop w:val="0"/>
          <w:marBottom w:val="0"/>
          <w:divBdr>
            <w:top w:val="none" w:sz="0" w:space="0" w:color="auto"/>
            <w:left w:val="none" w:sz="0" w:space="0" w:color="auto"/>
            <w:bottom w:val="none" w:sz="0" w:space="0" w:color="auto"/>
            <w:right w:val="none" w:sz="0" w:space="0" w:color="auto"/>
          </w:divBdr>
        </w:div>
        <w:div w:id="658997137">
          <w:marLeft w:val="640"/>
          <w:marRight w:val="0"/>
          <w:marTop w:val="0"/>
          <w:marBottom w:val="0"/>
          <w:divBdr>
            <w:top w:val="none" w:sz="0" w:space="0" w:color="auto"/>
            <w:left w:val="none" w:sz="0" w:space="0" w:color="auto"/>
            <w:bottom w:val="none" w:sz="0" w:space="0" w:color="auto"/>
            <w:right w:val="none" w:sz="0" w:space="0" w:color="auto"/>
          </w:divBdr>
        </w:div>
        <w:div w:id="241598210">
          <w:marLeft w:val="640"/>
          <w:marRight w:val="0"/>
          <w:marTop w:val="0"/>
          <w:marBottom w:val="0"/>
          <w:divBdr>
            <w:top w:val="none" w:sz="0" w:space="0" w:color="auto"/>
            <w:left w:val="none" w:sz="0" w:space="0" w:color="auto"/>
            <w:bottom w:val="none" w:sz="0" w:space="0" w:color="auto"/>
            <w:right w:val="none" w:sz="0" w:space="0" w:color="auto"/>
          </w:divBdr>
        </w:div>
        <w:div w:id="789058825">
          <w:marLeft w:val="640"/>
          <w:marRight w:val="0"/>
          <w:marTop w:val="0"/>
          <w:marBottom w:val="0"/>
          <w:divBdr>
            <w:top w:val="none" w:sz="0" w:space="0" w:color="auto"/>
            <w:left w:val="none" w:sz="0" w:space="0" w:color="auto"/>
            <w:bottom w:val="none" w:sz="0" w:space="0" w:color="auto"/>
            <w:right w:val="none" w:sz="0" w:space="0" w:color="auto"/>
          </w:divBdr>
        </w:div>
        <w:div w:id="2140147863">
          <w:marLeft w:val="640"/>
          <w:marRight w:val="0"/>
          <w:marTop w:val="0"/>
          <w:marBottom w:val="0"/>
          <w:divBdr>
            <w:top w:val="none" w:sz="0" w:space="0" w:color="auto"/>
            <w:left w:val="none" w:sz="0" w:space="0" w:color="auto"/>
            <w:bottom w:val="none" w:sz="0" w:space="0" w:color="auto"/>
            <w:right w:val="none" w:sz="0" w:space="0" w:color="auto"/>
          </w:divBdr>
        </w:div>
        <w:div w:id="1853032845">
          <w:marLeft w:val="640"/>
          <w:marRight w:val="0"/>
          <w:marTop w:val="0"/>
          <w:marBottom w:val="0"/>
          <w:divBdr>
            <w:top w:val="none" w:sz="0" w:space="0" w:color="auto"/>
            <w:left w:val="none" w:sz="0" w:space="0" w:color="auto"/>
            <w:bottom w:val="none" w:sz="0" w:space="0" w:color="auto"/>
            <w:right w:val="none" w:sz="0" w:space="0" w:color="auto"/>
          </w:divBdr>
        </w:div>
      </w:divsChild>
    </w:div>
    <w:div w:id="2080055249">
      <w:bodyDiv w:val="1"/>
      <w:marLeft w:val="0"/>
      <w:marRight w:val="0"/>
      <w:marTop w:val="0"/>
      <w:marBottom w:val="0"/>
      <w:divBdr>
        <w:top w:val="none" w:sz="0" w:space="0" w:color="auto"/>
        <w:left w:val="none" w:sz="0" w:space="0" w:color="auto"/>
        <w:bottom w:val="none" w:sz="0" w:space="0" w:color="auto"/>
        <w:right w:val="none" w:sz="0" w:space="0" w:color="auto"/>
      </w:divBdr>
      <w:divsChild>
        <w:div w:id="191303402">
          <w:marLeft w:val="640"/>
          <w:marRight w:val="0"/>
          <w:marTop w:val="0"/>
          <w:marBottom w:val="0"/>
          <w:divBdr>
            <w:top w:val="none" w:sz="0" w:space="0" w:color="auto"/>
            <w:left w:val="none" w:sz="0" w:space="0" w:color="auto"/>
            <w:bottom w:val="none" w:sz="0" w:space="0" w:color="auto"/>
            <w:right w:val="none" w:sz="0" w:space="0" w:color="auto"/>
          </w:divBdr>
        </w:div>
        <w:div w:id="1170750961">
          <w:marLeft w:val="640"/>
          <w:marRight w:val="0"/>
          <w:marTop w:val="0"/>
          <w:marBottom w:val="0"/>
          <w:divBdr>
            <w:top w:val="none" w:sz="0" w:space="0" w:color="auto"/>
            <w:left w:val="none" w:sz="0" w:space="0" w:color="auto"/>
            <w:bottom w:val="none" w:sz="0" w:space="0" w:color="auto"/>
            <w:right w:val="none" w:sz="0" w:space="0" w:color="auto"/>
          </w:divBdr>
        </w:div>
        <w:div w:id="1945654109">
          <w:marLeft w:val="640"/>
          <w:marRight w:val="0"/>
          <w:marTop w:val="0"/>
          <w:marBottom w:val="0"/>
          <w:divBdr>
            <w:top w:val="none" w:sz="0" w:space="0" w:color="auto"/>
            <w:left w:val="none" w:sz="0" w:space="0" w:color="auto"/>
            <w:bottom w:val="none" w:sz="0" w:space="0" w:color="auto"/>
            <w:right w:val="none" w:sz="0" w:space="0" w:color="auto"/>
          </w:divBdr>
        </w:div>
        <w:div w:id="1095831069">
          <w:marLeft w:val="640"/>
          <w:marRight w:val="0"/>
          <w:marTop w:val="0"/>
          <w:marBottom w:val="0"/>
          <w:divBdr>
            <w:top w:val="none" w:sz="0" w:space="0" w:color="auto"/>
            <w:left w:val="none" w:sz="0" w:space="0" w:color="auto"/>
            <w:bottom w:val="none" w:sz="0" w:space="0" w:color="auto"/>
            <w:right w:val="none" w:sz="0" w:space="0" w:color="auto"/>
          </w:divBdr>
        </w:div>
        <w:div w:id="1964114367">
          <w:marLeft w:val="640"/>
          <w:marRight w:val="0"/>
          <w:marTop w:val="0"/>
          <w:marBottom w:val="0"/>
          <w:divBdr>
            <w:top w:val="none" w:sz="0" w:space="0" w:color="auto"/>
            <w:left w:val="none" w:sz="0" w:space="0" w:color="auto"/>
            <w:bottom w:val="none" w:sz="0" w:space="0" w:color="auto"/>
            <w:right w:val="none" w:sz="0" w:space="0" w:color="auto"/>
          </w:divBdr>
        </w:div>
        <w:div w:id="2050690572">
          <w:marLeft w:val="640"/>
          <w:marRight w:val="0"/>
          <w:marTop w:val="0"/>
          <w:marBottom w:val="0"/>
          <w:divBdr>
            <w:top w:val="none" w:sz="0" w:space="0" w:color="auto"/>
            <w:left w:val="none" w:sz="0" w:space="0" w:color="auto"/>
            <w:bottom w:val="none" w:sz="0" w:space="0" w:color="auto"/>
            <w:right w:val="none" w:sz="0" w:space="0" w:color="auto"/>
          </w:divBdr>
        </w:div>
        <w:div w:id="1711557">
          <w:marLeft w:val="640"/>
          <w:marRight w:val="0"/>
          <w:marTop w:val="0"/>
          <w:marBottom w:val="0"/>
          <w:divBdr>
            <w:top w:val="none" w:sz="0" w:space="0" w:color="auto"/>
            <w:left w:val="none" w:sz="0" w:space="0" w:color="auto"/>
            <w:bottom w:val="none" w:sz="0" w:space="0" w:color="auto"/>
            <w:right w:val="none" w:sz="0" w:space="0" w:color="auto"/>
          </w:divBdr>
        </w:div>
        <w:div w:id="592052837">
          <w:marLeft w:val="640"/>
          <w:marRight w:val="0"/>
          <w:marTop w:val="0"/>
          <w:marBottom w:val="0"/>
          <w:divBdr>
            <w:top w:val="none" w:sz="0" w:space="0" w:color="auto"/>
            <w:left w:val="none" w:sz="0" w:space="0" w:color="auto"/>
            <w:bottom w:val="none" w:sz="0" w:space="0" w:color="auto"/>
            <w:right w:val="none" w:sz="0" w:space="0" w:color="auto"/>
          </w:divBdr>
        </w:div>
        <w:div w:id="1452897366">
          <w:marLeft w:val="640"/>
          <w:marRight w:val="0"/>
          <w:marTop w:val="0"/>
          <w:marBottom w:val="0"/>
          <w:divBdr>
            <w:top w:val="none" w:sz="0" w:space="0" w:color="auto"/>
            <w:left w:val="none" w:sz="0" w:space="0" w:color="auto"/>
            <w:bottom w:val="none" w:sz="0" w:space="0" w:color="auto"/>
            <w:right w:val="none" w:sz="0" w:space="0" w:color="auto"/>
          </w:divBdr>
        </w:div>
        <w:div w:id="1139612010">
          <w:marLeft w:val="640"/>
          <w:marRight w:val="0"/>
          <w:marTop w:val="0"/>
          <w:marBottom w:val="0"/>
          <w:divBdr>
            <w:top w:val="none" w:sz="0" w:space="0" w:color="auto"/>
            <w:left w:val="none" w:sz="0" w:space="0" w:color="auto"/>
            <w:bottom w:val="none" w:sz="0" w:space="0" w:color="auto"/>
            <w:right w:val="none" w:sz="0" w:space="0" w:color="auto"/>
          </w:divBdr>
        </w:div>
        <w:div w:id="203366603">
          <w:marLeft w:val="640"/>
          <w:marRight w:val="0"/>
          <w:marTop w:val="0"/>
          <w:marBottom w:val="0"/>
          <w:divBdr>
            <w:top w:val="none" w:sz="0" w:space="0" w:color="auto"/>
            <w:left w:val="none" w:sz="0" w:space="0" w:color="auto"/>
            <w:bottom w:val="none" w:sz="0" w:space="0" w:color="auto"/>
            <w:right w:val="none" w:sz="0" w:space="0" w:color="auto"/>
          </w:divBdr>
        </w:div>
        <w:div w:id="635767493">
          <w:marLeft w:val="640"/>
          <w:marRight w:val="0"/>
          <w:marTop w:val="0"/>
          <w:marBottom w:val="0"/>
          <w:divBdr>
            <w:top w:val="none" w:sz="0" w:space="0" w:color="auto"/>
            <w:left w:val="none" w:sz="0" w:space="0" w:color="auto"/>
            <w:bottom w:val="none" w:sz="0" w:space="0" w:color="auto"/>
            <w:right w:val="none" w:sz="0" w:space="0" w:color="auto"/>
          </w:divBdr>
        </w:div>
        <w:div w:id="567109650">
          <w:marLeft w:val="640"/>
          <w:marRight w:val="0"/>
          <w:marTop w:val="0"/>
          <w:marBottom w:val="0"/>
          <w:divBdr>
            <w:top w:val="none" w:sz="0" w:space="0" w:color="auto"/>
            <w:left w:val="none" w:sz="0" w:space="0" w:color="auto"/>
            <w:bottom w:val="none" w:sz="0" w:space="0" w:color="auto"/>
            <w:right w:val="none" w:sz="0" w:space="0" w:color="auto"/>
          </w:divBdr>
        </w:div>
        <w:div w:id="532809667">
          <w:marLeft w:val="640"/>
          <w:marRight w:val="0"/>
          <w:marTop w:val="0"/>
          <w:marBottom w:val="0"/>
          <w:divBdr>
            <w:top w:val="none" w:sz="0" w:space="0" w:color="auto"/>
            <w:left w:val="none" w:sz="0" w:space="0" w:color="auto"/>
            <w:bottom w:val="none" w:sz="0" w:space="0" w:color="auto"/>
            <w:right w:val="none" w:sz="0" w:space="0" w:color="auto"/>
          </w:divBdr>
        </w:div>
        <w:div w:id="1062143780">
          <w:marLeft w:val="640"/>
          <w:marRight w:val="0"/>
          <w:marTop w:val="0"/>
          <w:marBottom w:val="0"/>
          <w:divBdr>
            <w:top w:val="none" w:sz="0" w:space="0" w:color="auto"/>
            <w:left w:val="none" w:sz="0" w:space="0" w:color="auto"/>
            <w:bottom w:val="none" w:sz="0" w:space="0" w:color="auto"/>
            <w:right w:val="none" w:sz="0" w:space="0" w:color="auto"/>
          </w:divBdr>
        </w:div>
        <w:div w:id="1782602433">
          <w:marLeft w:val="640"/>
          <w:marRight w:val="0"/>
          <w:marTop w:val="0"/>
          <w:marBottom w:val="0"/>
          <w:divBdr>
            <w:top w:val="none" w:sz="0" w:space="0" w:color="auto"/>
            <w:left w:val="none" w:sz="0" w:space="0" w:color="auto"/>
            <w:bottom w:val="none" w:sz="0" w:space="0" w:color="auto"/>
            <w:right w:val="none" w:sz="0" w:space="0" w:color="auto"/>
          </w:divBdr>
        </w:div>
        <w:div w:id="1255284819">
          <w:marLeft w:val="640"/>
          <w:marRight w:val="0"/>
          <w:marTop w:val="0"/>
          <w:marBottom w:val="0"/>
          <w:divBdr>
            <w:top w:val="none" w:sz="0" w:space="0" w:color="auto"/>
            <w:left w:val="none" w:sz="0" w:space="0" w:color="auto"/>
            <w:bottom w:val="none" w:sz="0" w:space="0" w:color="auto"/>
            <w:right w:val="none" w:sz="0" w:space="0" w:color="auto"/>
          </w:divBdr>
        </w:div>
        <w:div w:id="599413274">
          <w:marLeft w:val="640"/>
          <w:marRight w:val="0"/>
          <w:marTop w:val="0"/>
          <w:marBottom w:val="0"/>
          <w:divBdr>
            <w:top w:val="none" w:sz="0" w:space="0" w:color="auto"/>
            <w:left w:val="none" w:sz="0" w:space="0" w:color="auto"/>
            <w:bottom w:val="none" w:sz="0" w:space="0" w:color="auto"/>
            <w:right w:val="none" w:sz="0" w:space="0" w:color="auto"/>
          </w:divBdr>
        </w:div>
        <w:div w:id="1302272638">
          <w:marLeft w:val="640"/>
          <w:marRight w:val="0"/>
          <w:marTop w:val="0"/>
          <w:marBottom w:val="0"/>
          <w:divBdr>
            <w:top w:val="none" w:sz="0" w:space="0" w:color="auto"/>
            <w:left w:val="none" w:sz="0" w:space="0" w:color="auto"/>
            <w:bottom w:val="none" w:sz="0" w:space="0" w:color="auto"/>
            <w:right w:val="none" w:sz="0" w:space="0" w:color="auto"/>
          </w:divBdr>
        </w:div>
        <w:div w:id="1641422561">
          <w:marLeft w:val="640"/>
          <w:marRight w:val="0"/>
          <w:marTop w:val="0"/>
          <w:marBottom w:val="0"/>
          <w:divBdr>
            <w:top w:val="none" w:sz="0" w:space="0" w:color="auto"/>
            <w:left w:val="none" w:sz="0" w:space="0" w:color="auto"/>
            <w:bottom w:val="none" w:sz="0" w:space="0" w:color="auto"/>
            <w:right w:val="none" w:sz="0" w:space="0" w:color="auto"/>
          </w:divBdr>
        </w:div>
        <w:div w:id="974531090">
          <w:marLeft w:val="640"/>
          <w:marRight w:val="0"/>
          <w:marTop w:val="0"/>
          <w:marBottom w:val="0"/>
          <w:divBdr>
            <w:top w:val="none" w:sz="0" w:space="0" w:color="auto"/>
            <w:left w:val="none" w:sz="0" w:space="0" w:color="auto"/>
            <w:bottom w:val="none" w:sz="0" w:space="0" w:color="auto"/>
            <w:right w:val="none" w:sz="0" w:space="0" w:color="auto"/>
          </w:divBdr>
        </w:div>
        <w:div w:id="262611914">
          <w:marLeft w:val="640"/>
          <w:marRight w:val="0"/>
          <w:marTop w:val="0"/>
          <w:marBottom w:val="0"/>
          <w:divBdr>
            <w:top w:val="none" w:sz="0" w:space="0" w:color="auto"/>
            <w:left w:val="none" w:sz="0" w:space="0" w:color="auto"/>
            <w:bottom w:val="none" w:sz="0" w:space="0" w:color="auto"/>
            <w:right w:val="none" w:sz="0" w:space="0" w:color="auto"/>
          </w:divBdr>
        </w:div>
        <w:div w:id="196164907">
          <w:marLeft w:val="640"/>
          <w:marRight w:val="0"/>
          <w:marTop w:val="0"/>
          <w:marBottom w:val="0"/>
          <w:divBdr>
            <w:top w:val="none" w:sz="0" w:space="0" w:color="auto"/>
            <w:left w:val="none" w:sz="0" w:space="0" w:color="auto"/>
            <w:bottom w:val="none" w:sz="0" w:space="0" w:color="auto"/>
            <w:right w:val="none" w:sz="0" w:space="0" w:color="auto"/>
          </w:divBdr>
        </w:div>
        <w:div w:id="761025360">
          <w:marLeft w:val="640"/>
          <w:marRight w:val="0"/>
          <w:marTop w:val="0"/>
          <w:marBottom w:val="0"/>
          <w:divBdr>
            <w:top w:val="none" w:sz="0" w:space="0" w:color="auto"/>
            <w:left w:val="none" w:sz="0" w:space="0" w:color="auto"/>
            <w:bottom w:val="none" w:sz="0" w:space="0" w:color="auto"/>
            <w:right w:val="none" w:sz="0" w:space="0" w:color="auto"/>
          </w:divBdr>
        </w:div>
        <w:div w:id="1331250357">
          <w:marLeft w:val="640"/>
          <w:marRight w:val="0"/>
          <w:marTop w:val="0"/>
          <w:marBottom w:val="0"/>
          <w:divBdr>
            <w:top w:val="none" w:sz="0" w:space="0" w:color="auto"/>
            <w:left w:val="none" w:sz="0" w:space="0" w:color="auto"/>
            <w:bottom w:val="none" w:sz="0" w:space="0" w:color="auto"/>
            <w:right w:val="none" w:sz="0" w:space="0" w:color="auto"/>
          </w:divBdr>
        </w:div>
        <w:div w:id="1567454328">
          <w:marLeft w:val="640"/>
          <w:marRight w:val="0"/>
          <w:marTop w:val="0"/>
          <w:marBottom w:val="0"/>
          <w:divBdr>
            <w:top w:val="none" w:sz="0" w:space="0" w:color="auto"/>
            <w:left w:val="none" w:sz="0" w:space="0" w:color="auto"/>
            <w:bottom w:val="none" w:sz="0" w:space="0" w:color="auto"/>
            <w:right w:val="none" w:sz="0" w:space="0" w:color="auto"/>
          </w:divBdr>
        </w:div>
        <w:div w:id="1173489079">
          <w:marLeft w:val="640"/>
          <w:marRight w:val="0"/>
          <w:marTop w:val="0"/>
          <w:marBottom w:val="0"/>
          <w:divBdr>
            <w:top w:val="none" w:sz="0" w:space="0" w:color="auto"/>
            <w:left w:val="none" w:sz="0" w:space="0" w:color="auto"/>
            <w:bottom w:val="none" w:sz="0" w:space="0" w:color="auto"/>
            <w:right w:val="none" w:sz="0" w:space="0" w:color="auto"/>
          </w:divBdr>
        </w:div>
        <w:div w:id="1134834707">
          <w:marLeft w:val="640"/>
          <w:marRight w:val="0"/>
          <w:marTop w:val="0"/>
          <w:marBottom w:val="0"/>
          <w:divBdr>
            <w:top w:val="none" w:sz="0" w:space="0" w:color="auto"/>
            <w:left w:val="none" w:sz="0" w:space="0" w:color="auto"/>
            <w:bottom w:val="none" w:sz="0" w:space="0" w:color="auto"/>
            <w:right w:val="none" w:sz="0" w:space="0" w:color="auto"/>
          </w:divBdr>
        </w:div>
        <w:div w:id="1328358971">
          <w:marLeft w:val="640"/>
          <w:marRight w:val="0"/>
          <w:marTop w:val="0"/>
          <w:marBottom w:val="0"/>
          <w:divBdr>
            <w:top w:val="none" w:sz="0" w:space="0" w:color="auto"/>
            <w:left w:val="none" w:sz="0" w:space="0" w:color="auto"/>
            <w:bottom w:val="none" w:sz="0" w:space="0" w:color="auto"/>
            <w:right w:val="none" w:sz="0" w:space="0" w:color="auto"/>
          </w:divBdr>
        </w:div>
        <w:div w:id="1170097771">
          <w:marLeft w:val="640"/>
          <w:marRight w:val="0"/>
          <w:marTop w:val="0"/>
          <w:marBottom w:val="0"/>
          <w:divBdr>
            <w:top w:val="none" w:sz="0" w:space="0" w:color="auto"/>
            <w:left w:val="none" w:sz="0" w:space="0" w:color="auto"/>
            <w:bottom w:val="none" w:sz="0" w:space="0" w:color="auto"/>
            <w:right w:val="none" w:sz="0" w:space="0" w:color="auto"/>
          </w:divBdr>
        </w:div>
        <w:div w:id="331568417">
          <w:marLeft w:val="640"/>
          <w:marRight w:val="0"/>
          <w:marTop w:val="0"/>
          <w:marBottom w:val="0"/>
          <w:divBdr>
            <w:top w:val="none" w:sz="0" w:space="0" w:color="auto"/>
            <w:left w:val="none" w:sz="0" w:space="0" w:color="auto"/>
            <w:bottom w:val="none" w:sz="0" w:space="0" w:color="auto"/>
            <w:right w:val="none" w:sz="0" w:space="0" w:color="auto"/>
          </w:divBdr>
        </w:div>
      </w:divsChild>
    </w:div>
    <w:div w:id="2085638990">
      <w:bodyDiv w:val="1"/>
      <w:marLeft w:val="0"/>
      <w:marRight w:val="0"/>
      <w:marTop w:val="0"/>
      <w:marBottom w:val="0"/>
      <w:divBdr>
        <w:top w:val="none" w:sz="0" w:space="0" w:color="auto"/>
        <w:left w:val="none" w:sz="0" w:space="0" w:color="auto"/>
        <w:bottom w:val="none" w:sz="0" w:space="0" w:color="auto"/>
        <w:right w:val="none" w:sz="0" w:space="0" w:color="auto"/>
      </w:divBdr>
      <w:divsChild>
        <w:div w:id="488329115">
          <w:marLeft w:val="640"/>
          <w:marRight w:val="0"/>
          <w:marTop w:val="0"/>
          <w:marBottom w:val="0"/>
          <w:divBdr>
            <w:top w:val="none" w:sz="0" w:space="0" w:color="auto"/>
            <w:left w:val="none" w:sz="0" w:space="0" w:color="auto"/>
            <w:bottom w:val="none" w:sz="0" w:space="0" w:color="auto"/>
            <w:right w:val="none" w:sz="0" w:space="0" w:color="auto"/>
          </w:divBdr>
        </w:div>
        <w:div w:id="111871719">
          <w:marLeft w:val="640"/>
          <w:marRight w:val="0"/>
          <w:marTop w:val="0"/>
          <w:marBottom w:val="0"/>
          <w:divBdr>
            <w:top w:val="none" w:sz="0" w:space="0" w:color="auto"/>
            <w:left w:val="none" w:sz="0" w:space="0" w:color="auto"/>
            <w:bottom w:val="none" w:sz="0" w:space="0" w:color="auto"/>
            <w:right w:val="none" w:sz="0" w:space="0" w:color="auto"/>
          </w:divBdr>
        </w:div>
        <w:div w:id="1409765038">
          <w:marLeft w:val="640"/>
          <w:marRight w:val="0"/>
          <w:marTop w:val="0"/>
          <w:marBottom w:val="0"/>
          <w:divBdr>
            <w:top w:val="none" w:sz="0" w:space="0" w:color="auto"/>
            <w:left w:val="none" w:sz="0" w:space="0" w:color="auto"/>
            <w:bottom w:val="none" w:sz="0" w:space="0" w:color="auto"/>
            <w:right w:val="none" w:sz="0" w:space="0" w:color="auto"/>
          </w:divBdr>
        </w:div>
        <w:div w:id="78332061">
          <w:marLeft w:val="640"/>
          <w:marRight w:val="0"/>
          <w:marTop w:val="0"/>
          <w:marBottom w:val="0"/>
          <w:divBdr>
            <w:top w:val="none" w:sz="0" w:space="0" w:color="auto"/>
            <w:left w:val="none" w:sz="0" w:space="0" w:color="auto"/>
            <w:bottom w:val="none" w:sz="0" w:space="0" w:color="auto"/>
            <w:right w:val="none" w:sz="0" w:space="0" w:color="auto"/>
          </w:divBdr>
        </w:div>
        <w:div w:id="1452283420">
          <w:marLeft w:val="640"/>
          <w:marRight w:val="0"/>
          <w:marTop w:val="0"/>
          <w:marBottom w:val="0"/>
          <w:divBdr>
            <w:top w:val="none" w:sz="0" w:space="0" w:color="auto"/>
            <w:left w:val="none" w:sz="0" w:space="0" w:color="auto"/>
            <w:bottom w:val="none" w:sz="0" w:space="0" w:color="auto"/>
            <w:right w:val="none" w:sz="0" w:space="0" w:color="auto"/>
          </w:divBdr>
        </w:div>
        <w:div w:id="998727782">
          <w:marLeft w:val="640"/>
          <w:marRight w:val="0"/>
          <w:marTop w:val="0"/>
          <w:marBottom w:val="0"/>
          <w:divBdr>
            <w:top w:val="none" w:sz="0" w:space="0" w:color="auto"/>
            <w:left w:val="none" w:sz="0" w:space="0" w:color="auto"/>
            <w:bottom w:val="none" w:sz="0" w:space="0" w:color="auto"/>
            <w:right w:val="none" w:sz="0" w:space="0" w:color="auto"/>
          </w:divBdr>
        </w:div>
        <w:div w:id="1341159913">
          <w:marLeft w:val="640"/>
          <w:marRight w:val="0"/>
          <w:marTop w:val="0"/>
          <w:marBottom w:val="0"/>
          <w:divBdr>
            <w:top w:val="none" w:sz="0" w:space="0" w:color="auto"/>
            <w:left w:val="none" w:sz="0" w:space="0" w:color="auto"/>
            <w:bottom w:val="none" w:sz="0" w:space="0" w:color="auto"/>
            <w:right w:val="none" w:sz="0" w:space="0" w:color="auto"/>
          </w:divBdr>
        </w:div>
        <w:div w:id="444037576">
          <w:marLeft w:val="640"/>
          <w:marRight w:val="0"/>
          <w:marTop w:val="0"/>
          <w:marBottom w:val="0"/>
          <w:divBdr>
            <w:top w:val="none" w:sz="0" w:space="0" w:color="auto"/>
            <w:left w:val="none" w:sz="0" w:space="0" w:color="auto"/>
            <w:bottom w:val="none" w:sz="0" w:space="0" w:color="auto"/>
            <w:right w:val="none" w:sz="0" w:space="0" w:color="auto"/>
          </w:divBdr>
        </w:div>
        <w:div w:id="410352351">
          <w:marLeft w:val="640"/>
          <w:marRight w:val="0"/>
          <w:marTop w:val="0"/>
          <w:marBottom w:val="0"/>
          <w:divBdr>
            <w:top w:val="none" w:sz="0" w:space="0" w:color="auto"/>
            <w:left w:val="none" w:sz="0" w:space="0" w:color="auto"/>
            <w:bottom w:val="none" w:sz="0" w:space="0" w:color="auto"/>
            <w:right w:val="none" w:sz="0" w:space="0" w:color="auto"/>
          </w:divBdr>
        </w:div>
        <w:div w:id="1552303672">
          <w:marLeft w:val="640"/>
          <w:marRight w:val="0"/>
          <w:marTop w:val="0"/>
          <w:marBottom w:val="0"/>
          <w:divBdr>
            <w:top w:val="none" w:sz="0" w:space="0" w:color="auto"/>
            <w:left w:val="none" w:sz="0" w:space="0" w:color="auto"/>
            <w:bottom w:val="none" w:sz="0" w:space="0" w:color="auto"/>
            <w:right w:val="none" w:sz="0" w:space="0" w:color="auto"/>
          </w:divBdr>
        </w:div>
        <w:div w:id="1989893001">
          <w:marLeft w:val="640"/>
          <w:marRight w:val="0"/>
          <w:marTop w:val="0"/>
          <w:marBottom w:val="0"/>
          <w:divBdr>
            <w:top w:val="none" w:sz="0" w:space="0" w:color="auto"/>
            <w:left w:val="none" w:sz="0" w:space="0" w:color="auto"/>
            <w:bottom w:val="none" w:sz="0" w:space="0" w:color="auto"/>
            <w:right w:val="none" w:sz="0" w:space="0" w:color="auto"/>
          </w:divBdr>
        </w:div>
        <w:div w:id="857277783">
          <w:marLeft w:val="640"/>
          <w:marRight w:val="0"/>
          <w:marTop w:val="0"/>
          <w:marBottom w:val="0"/>
          <w:divBdr>
            <w:top w:val="none" w:sz="0" w:space="0" w:color="auto"/>
            <w:left w:val="none" w:sz="0" w:space="0" w:color="auto"/>
            <w:bottom w:val="none" w:sz="0" w:space="0" w:color="auto"/>
            <w:right w:val="none" w:sz="0" w:space="0" w:color="auto"/>
          </w:divBdr>
        </w:div>
        <w:div w:id="1544975640">
          <w:marLeft w:val="640"/>
          <w:marRight w:val="0"/>
          <w:marTop w:val="0"/>
          <w:marBottom w:val="0"/>
          <w:divBdr>
            <w:top w:val="none" w:sz="0" w:space="0" w:color="auto"/>
            <w:left w:val="none" w:sz="0" w:space="0" w:color="auto"/>
            <w:bottom w:val="none" w:sz="0" w:space="0" w:color="auto"/>
            <w:right w:val="none" w:sz="0" w:space="0" w:color="auto"/>
          </w:divBdr>
        </w:div>
        <w:div w:id="850686321">
          <w:marLeft w:val="640"/>
          <w:marRight w:val="0"/>
          <w:marTop w:val="0"/>
          <w:marBottom w:val="0"/>
          <w:divBdr>
            <w:top w:val="none" w:sz="0" w:space="0" w:color="auto"/>
            <w:left w:val="none" w:sz="0" w:space="0" w:color="auto"/>
            <w:bottom w:val="none" w:sz="0" w:space="0" w:color="auto"/>
            <w:right w:val="none" w:sz="0" w:space="0" w:color="auto"/>
          </w:divBdr>
        </w:div>
        <w:div w:id="786657353">
          <w:marLeft w:val="640"/>
          <w:marRight w:val="0"/>
          <w:marTop w:val="0"/>
          <w:marBottom w:val="0"/>
          <w:divBdr>
            <w:top w:val="none" w:sz="0" w:space="0" w:color="auto"/>
            <w:left w:val="none" w:sz="0" w:space="0" w:color="auto"/>
            <w:bottom w:val="none" w:sz="0" w:space="0" w:color="auto"/>
            <w:right w:val="none" w:sz="0" w:space="0" w:color="auto"/>
          </w:divBdr>
        </w:div>
        <w:div w:id="1126846837">
          <w:marLeft w:val="640"/>
          <w:marRight w:val="0"/>
          <w:marTop w:val="0"/>
          <w:marBottom w:val="0"/>
          <w:divBdr>
            <w:top w:val="none" w:sz="0" w:space="0" w:color="auto"/>
            <w:left w:val="none" w:sz="0" w:space="0" w:color="auto"/>
            <w:bottom w:val="none" w:sz="0" w:space="0" w:color="auto"/>
            <w:right w:val="none" w:sz="0" w:space="0" w:color="auto"/>
          </w:divBdr>
        </w:div>
        <w:div w:id="597567628">
          <w:marLeft w:val="640"/>
          <w:marRight w:val="0"/>
          <w:marTop w:val="0"/>
          <w:marBottom w:val="0"/>
          <w:divBdr>
            <w:top w:val="none" w:sz="0" w:space="0" w:color="auto"/>
            <w:left w:val="none" w:sz="0" w:space="0" w:color="auto"/>
            <w:bottom w:val="none" w:sz="0" w:space="0" w:color="auto"/>
            <w:right w:val="none" w:sz="0" w:space="0" w:color="auto"/>
          </w:divBdr>
        </w:div>
        <w:div w:id="200409944">
          <w:marLeft w:val="640"/>
          <w:marRight w:val="0"/>
          <w:marTop w:val="0"/>
          <w:marBottom w:val="0"/>
          <w:divBdr>
            <w:top w:val="none" w:sz="0" w:space="0" w:color="auto"/>
            <w:left w:val="none" w:sz="0" w:space="0" w:color="auto"/>
            <w:bottom w:val="none" w:sz="0" w:space="0" w:color="auto"/>
            <w:right w:val="none" w:sz="0" w:space="0" w:color="auto"/>
          </w:divBdr>
        </w:div>
        <w:div w:id="1103063864">
          <w:marLeft w:val="640"/>
          <w:marRight w:val="0"/>
          <w:marTop w:val="0"/>
          <w:marBottom w:val="0"/>
          <w:divBdr>
            <w:top w:val="none" w:sz="0" w:space="0" w:color="auto"/>
            <w:left w:val="none" w:sz="0" w:space="0" w:color="auto"/>
            <w:bottom w:val="none" w:sz="0" w:space="0" w:color="auto"/>
            <w:right w:val="none" w:sz="0" w:space="0" w:color="auto"/>
          </w:divBdr>
        </w:div>
        <w:div w:id="1597251101">
          <w:marLeft w:val="640"/>
          <w:marRight w:val="0"/>
          <w:marTop w:val="0"/>
          <w:marBottom w:val="0"/>
          <w:divBdr>
            <w:top w:val="none" w:sz="0" w:space="0" w:color="auto"/>
            <w:left w:val="none" w:sz="0" w:space="0" w:color="auto"/>
            <w:bottom w:val="none" w:sz="0" w:space="0" w:color="auto"/>
            <w:right w:val="none" w:sz="0" w:space="0" w:color="auto"/>
          </w:divBdr>
        </w:div>
        <w:div w:id="1383670085">
          <w:marLeft w:val="640"/>
          <w:marRight w:val="0"/>
          <w:marTop w:val="0"/>
          <w:marBottom w:val="0"/>
          <w:divBdr>
            <w:top w:val="none" w:sz="0" w:space="0" w:color="auto"/>
            <w:left w:val="none" w:sz="0" w:space="0" w:color="auto"/>
            <w:bottom w:val="none" w:sz="0" w:space="0" w:color="auto"/>
            <w:right w:val="none" w:sz="0" w:space="0" w:color="auto"/>
          </w:divBdr>
        </w:div>
        <w:div w:id="1924562524">
          <w:marLeft w:val="640"/>
          <w:marRight w:val="0"/>
          <w:marTop w:val="0"/>
          <w:marBottom w:val="0"/>
          <w:divBdr>
            <w:top w:val="none" w:sz="0" w:space="0" w:color="auto"/>
            <w:left w:val="none" w:sz="0" w:space="0" w:color="auto"/>
            <w:bottom w:val="none" w:sz="0" w:space="0" w:color="auto"/>
            <w:right w:val="none" w:sz="0" w:space="0" w:color="auto"/>
          </w:divBdr>
        </w:div>
        <w:div w:id="1207445461">
          <w:marLeft w:val="640"/>
          <w:marRight w:val="0"/>
          <w:marTop w:val="0"/>
          <w:marBottom w:val="0"/>
          <w:divBdr>
            <w:top w:val="none" w:sz="0" w:space="0" w:color="auto"/>
            <w:left w:val="none" w:sz="0" w:space="0" w:color="auto"/>
            <w:bottom w:val="none" w:sz="0" w:space="0" w:color="auto"/>
            <w:right w:val="none" w:sz="0" w:space="0" w:color="auto"/>
          </w:divBdr>
        </w:div>
        <w:div w:id="544098296">
          <w:marLeft w:val="640"/>
          <w:marRight w:val="0"/>
          <w:marTop w:val="0"/>
          <w:marBottom w:val="0"/>
          <w:divBdr>
            <w:top w:val="none" w:sz="0" w:space="0" w:color="auto"/>
            <w:left w:val="none" w:sz="0" w:space="0" w:color="auto"/>
            <w:bottom w:val="none" w:sz="0" w:space="0" w:color="auto"/>
            <w:right w:val="none" w:sz="0" w:space="0" w:color="auto"/>
          </w:divBdr>
        </w:div>
        <w:div w:id="596863602">
          <w:marLeft w:val="640"/>
          <w:marRight w:val="0"/>
          <w:marTop w:val="0"/>
          <w:marBottom w:val="0"/>
          <w:divBdr>
            <w:top w:val="none" w:sz="0" w:space="0" w:color="auto"/>
            <w:left w:val="none" w:sz="0" w:space="0" w:color="auto"/>
            <w:bottom w:val="none" w:sz="0" w:space="0" w:color="auto"/>
            <w:right w:val="none" w:sz="0" w:space="0" w:color="auto"/>
          </w:divBdr>
        </w:div>
        <w:div w:id="1247307002">
          <w:marLeft w:val="640"/>
          <w:marRight w:val="0"/>
          <w:marTop w:val="0"/>
          <w:marBottom w:val="0"/>
          <w:divBdr>
            <w:top w:val="none" w:sz="0" w:space="0" w:color="auto"/>
            <w:left w:val="none" w:sz="0" w:space="0" w:color="auto"/>
            <w:bottom w:val="none" w:sz="0" w:space="0" w:color="auto"/>
            <w:right w:val="none" w:sz="0" w:space="0" w:color="auto"/>
          </w:divBdr>
        </w:div>
        <w:div w:id="19162838">
          <w:marLeft w:val="640"/>
          <w:marRight w:val="0"/>
          <w:marTop w:val="0"/>
          <w:marBottom w:val="0"/>
          <w:divBdr>
            <w:top w:val="none" w:sz="0" w:space="0" w:color="auto"/>
            <w:left w:val="none" w:sz="0" w:space="0" w:color="auto"/>
            <w:bottom w:val="none" w:sz="0" w:space="0" w:color="auto"/>
            <w:right w:val="none" w:sz="0" w:space="0" w:color="auto"/>
          </w:divBdr>
        </w:div>
        <w:div w:id="1229463162">
          <w:marLeft w:val="640"/>
          <w:marRight w:val="0"/>
          <w:marTop w:val="0"/>
          <w:marBottom w:val="0"/>
          <w:divBdr>
            <w:top w:val="none" w:sz="0" w:space="0" w:color="auto"/>
            <w:left w:val="none" w:sz="0" w:space="0" w:color="auto"/>
            <w:bottom w:val="none" w:sz="0" w:space="0" w:color="auto"/>
            <w:right w:val="none" w:sz="0" w:space="0" w:color="auto"/>
          </w:divBdr>
        </w:div>
        <w:div w:id="1047141870">
          <w:marLeft w:val="640"/>
          <w:marRight w:val="0"/>
          <w:marTop w:val="0"/>
          <w:marBottom w:val="0"/>
          <w:divBdr>
            <w:top w:val="none" w:sz="0" w:space="0" w:color="auto"/>
            <w:left w:val="none" w:sz="0" w:space="0" w:color="auto"/>
            <w:bottom w:val="none" w:sz="0" w:space="0" w:color="auto"/>
            <w:right w:val="none" w:sz="0" w:space="0" w:color="auto"/>
          </w:divBdr>
        </w:div>
        <w:div w:id="1377197181">
          <w:marLeft w:val="640"/>
          <w:marRight w:val="0"/>
          <w:marTop w:val="0"/>
          <w:marBottom w:val="0"/>
          <w:divBdr>
            <w:top w:val="none" w:sz="0" w:space="0" w:color="auto"/>
            <w:left w:val="none" w:sz="0" w:space="0" w:color="auto"/>
            <w:bottom w:val="none" w:sz="0" w:space="0" w:color="auto"/>
            <w:right w:val="none" w:sz="0" w:space="0" w:color="auto"/>
          </w:divBdr>
        </w:div>
        <w:div w:id="1354724270">
          <w:marLeft w:val="640"/>
          <w:marRight w:val="0"/>
          <w:marTop w:val="0"/>
          <w:marBottom w:val="0"/>
          <w:divBdr>
            <w:top w:val="none" w:sz="0" w:space="0" w:color="auto"/>
            <w:left w:val="none" w:sz="0" w:space="0" w:color="auto"/>
            <w:bottom w:val="none" w:sz="0" w:space="0" w:color="auto"/>
            <w:right w:val="none" w:sz="0" w:space="0" w:color="auto"/>
          </w:divBdr>
        </w:div>
        <w:div w:id="168914771">
          <w:marLeft w:val="640"/>
          <w:marRight w:val="0"/>
          <w:marTop w:val="0"/>
          <w:marBottom w:val="0"/>
          <w:divBdr>
            <w:top w:val="none" w:sz="0" w:space="0" w:color="auto"/>
            <w:left w:val="none" w:sz="0" w:space="0" w:color="auto"/>
            <w:bottom w:val="none" w:sz="0" w:space="0" w:color="auto"/>
            <w:right w:val="none" w:sz="0" w:space="0" w:color="auto"/>
          </w:divBdr>
        </w:div>
        <w:div w:id="2061785266">
          <w:marLeft w:val="640"/>
          <w:marRight w:val="0"/>
          <w:marTop w:val="0"/>
          <w:marBottom w:val="0"/>
          <w:divBdr>
            <w:top w:val="none" w:sz="0" w:space="0" w:color="auto"/>
            <w:left w:val="none" w:sz="0" w:space="0" w:color="auto"/>
            <w:bottom w:val="none" w:sz="0" w:space="0" w:color="auto"/>
            <w:right w:val="none" w:sz="0" w:space="0" w:color="auto"/>
          </w:divBdr>
        </w:div>
        <w:div w:id="1463159717">
          <w:marLeft w:val="640"/>
          <w:marRight w:val="0"/>
          <w:marTop w:val="0"/>
          <w:marBottom w:val="0"/>
          <w:divBdr>
            <w:top w:val="none" w:sz="0" w:space="0" w:color="auto"/>
            <w:left w:val="none" w:sz="0" w:space="0" w:color="auto"/>
            <w:bottom w:val="none" w:sz="0" w:space="0" w:color="auto"/>
            <w:right w:val="none" w:sz="0" w:space="0" w:color="auto"/>
          </w:divBdr>
        </w:div>
        <w:div w:id="1385131095">
          <w:marLeft w:val="640"/>
          <w:marRight w:val="0"/>
          <w:marTop w:val="0"/>
          <w:marBottom w:val="0"/>
          <w:divBdr>
            <w:top w:val="none" w:sz="0" w:space="0" w:color="auto"/>
            <w:left w:val="none" w:sz="0" w:space="0" w:color="auto"/>
            <w:bottom w:val="none" w:sz="0" w:space="0" w:color="auto"/>
            <w:right w:val="none" w:sz="0" w:space="0" w:color="auto"/>
          </w:divBdr>
        </w:div>
        <w:div w:id="2048289631">
          <w:marLeft w:val="640"/>
          <w:marRight w:val="0"/>
          <w:marTop w:val="0"/>
          <w:marBottom w:val="0"/>
          <w:divBdr>
            <w:top w:val="none" w:sz="0" w:space="0" w:color="auto"/>
            <w:left w:val="none" w:sz="0" w:space="0" w:color="auto"/>
            <w:bottom w:val="none" w:sz="0" w:space="0" w:color="auto"/>
            <w:right w:val="none" w:sz="0" w:space="0" w:color="auto"/>
          </w:divBdr>
        </w:div>
        <w:div w:id="1313944566">
          <w:marLeft w:val="640"/>
          <w:marRight w:val="0"/>
          <w:marTop w:val="0"/>
          <w:marBottom w:val="0"/>
          <w:divBdr>
            <w:top w:val="none" w:sz="0" w:space="0" w:color="auto"/>
            <w:left w:val="none" w:sz="0" w:space="0" w:color="auto"/>
            <w:bottom w:val="none" w:sz="0" w:space="0" w:color="auto"/>
            <w:right w:val="none" w:sz="0" w:space="0" w:color="auto"/>
          </w:divBdr>
        </w:div>
      </w:divsChild>
    </w:div>
    <w:div w:id="2086684331">
      <w:bodyDiv w:val="1"/>
      <w:marLeft w:val="0"/>
      <w:marRight w:val="0"/>
      <w:marTop w:val="0"/>
      <w:marBottom w:val="0"/>
      <w:divBdr>
        <w:top w:val="none" w:sz="0" w:space="0" w:color="auto"/>
        <w:left w:val="none" w:sz="0" w:space="0" w:color="auto"/>
        <w:bottom w:val="none" w:sz="0" w:space="0" w:color="auto"/>
        <w:right w:val="none" w:sz="0" w:space="0" w:color="auto"/>
      </w:divBdr>
      <w:divsChild>
        <w:div w:id="1920601136">
          <w:marLeft w:val="640"/>
          <w:marRight w:val="0"/>
          <w:marTop w:val="0"/>
          <w:marBottom w:val="0"/>
          <w:divBdr>
            <w:top w:val="none" w:sz="0" w:space="0" w:color="auto"/>
            <w:left w:val="none" w:sz="0" w:space="0" w:color="auto"/>
            <w:bottom w:val="none" w:sz="0" w:space="0" w:color="auto"/>
            <w:right w:val="none" w:sz="0" w:space="0" w:color="auto"/>
          </w:divBdr>
        </w:div>
        <w:div w:id="722483319">
          <w:marLeft w:val="640"/>
          <w:marRight w:val="0"/>
          <w:marTop w:val="0"/>
          <w:marBottom w:val="0"/>
          <w:divBdr>
            <w:top w:val="none" w:sz="0" w:space="0" w:color="auto"/>
            <w:left w:val="none" w:sz="0" w:space="0" w:color="auto"/>
            <w:bottom w:val="none" w:sz="0" w:space="0" w:color="auto"/>
            <w:right w:val="none" w:sz="0" w:space="0" w:color="auto"/>
          </w:divBdr>
        </w:div>
        <w:div w:id="1260985662">
          <w:marLeft w:val="640"/>
          <w:marRight w:val="0"/>
          <w:marTop w:val="0"/>
          <w:marBottom w:val="0"/>
          <w:divBdr>
            <w:top w:val="none" w:sz="0" w:space="0" w:color="auto"/>
            <w:left w:val="none" w:sz="0" w:space="0" w:color="auto"/>
            <w:bottom w:val="none" w:sz="0" w:space="0" w:color="auto"/>
            <w:right w:val="none" w:sz="0" w:space="0" w:color="auto"/>
          </w:divBdr>
        </w:div>
        <w:div w:id="1817258799">
          <w:marLeft w:val="640"/>
          <w:marRight w:val="0"/>
          <w:marTop w:val="0"/>
          <w:marBottom w:val="0"/>
          <w:divBdr>
            <w:top w:val="none" w:sz="0" w:space="0" w:color="auto"/>
            <w:left w:val="none" w:sz="0" w:space="0" w:color="auto"/>
            <w:bottom w:val="none" w:sz="0" w:space="0" w:color="auto"/>
            <w:right w:val="none" w:sz="0" w:space="0" w:color="auto"/>
          </w:divBdr>
        </w:div>
        <w:div w:id="868032085">
          <w:marLeft w:val="640"/>
          <w:marRight w:val="0"/>
          <w:marTop w:val="0"/>
          <w:marBottom w:val="0"/>
          <w:divBdr>
            <w:top w:val="none" w:sz="0" w:space="0" w:color="auto"/>
            <w:left w:val="none" w:sz="0" w:space="0" w:color="auto"/>
            <w:bottom w:val="none" w:sz="0" w:space="0" w:color="auto"/>
            <w:right w:val="none" w:sz="0" w:space="0" w:color="auto"/>
          </w:divBdr>
        </w:div>
        <w:div w:id="1132527800">
          <w:marLeft w:val="640"/>
          <w:marRight w:val="0"/>
          <w:marTop w:val="0"/>
          <w:marBottom w:val="0"/>
          <w:divBdr>
            <w:top w:val="none" w:sz="0" w:space="0" w:color="auto"/>
            <w:left w:val="none" w:sz="0" w:space="0" w:color="auto"/>
            <w:bottom w:val="none" w:sz="0" w:space="0" w:color="auto"/>
            <w:right w:val="none" w:sz="0" w:space="0" w:color="auto"/>
          </w:divBdr>
        </w:div>
        <w:div w:id="619922424">
          <w:marLeft w:val="640"/>
          <w:marRight w:val="0"/>
          <w:marTop w:val="0"/>
          <w:marBottom w:val="0"/>
          <w:divBdr>
            <w:top w:val="none" w:sz="0" w:space="0" w:color="auto"/>
            <w:left w:val="none" w:sz="0" w:space="0" w:color="auto"/>
            <w:bottom w:val="none" w:sz="0" w:space="0" w:color="auto"/>
            <w:right w:val="none" w:sz="0" w:space="0" w:color="auto"/>
          </w:divBdr>
        </w:div>
        <w:div w:id="294407735">
          <w:marLeft w:val="640"/>
          <w:marRight w:val="0"/>
          <w:marTop w:val="0"/>
          <w:marBottom w:val="0"/>
          <w:divBdr>
            <w:top w:val="none" w:sz="0" w:space="0" w:color="auto"/>
            <w:left w:val="none" w:sz="0" w:space="0" w:color="auto"/>
            <w:bottom w:val="none" w:sz="0" w:space="0" w:color="auto"/>
            <w:right w:val="none" w:sz="0" w:space="0" w:color="auto"/>
          </w:divBdr>
        </w:div>
        <w:div w:id="977035928">
          <w:marLeft w:val="640"/>
          <w:marRight w:val="0"/>
          <w:marTop w:val="0"/>
          <w:marBottom w:val="0"/>
          <w:divBdr>
            <w:top w:val="none" w:sz="0" w:space="0" w:color="auto"/>
            <w:left w:val="none" w:sz="0" w:space="0" w:color="auto"/>
            <w:bottom w:val="none" w:sz="0" w:space="0" w:color="auto"/>
            <w:right w:val="none" w:sz="0" w:space="0" w:color="auto"/>
          </w:divBdr>
        </w:div>
        <w:div w:id="227151102">
          <w:marLeft w:val="640"/>
          <w:marRight w:val="0"/>
          <w:marTop w:val="0"/>
          <w:marBottom w:val="0"/>
          <w:divBdr>
            <w:top w:val="none" w:sz="0" w:space="0" w:color="auto"/>
            <w:left w:val="none" w:sz="0" w:space="0" w:color="auto"/>
            <w:bottom w:val="none" w:sz="0" w:space="0" w:color="auto"/>
            <w:right w:val="none" w:sz="0" w:space="0" w:color="auto"/>
          </w:divBdr>
        </w:div>
        <w:div w:id="2110269043">
          <w:marLeft w:val="640"/>
          <w:marRight w:val="0"/>
          <w:marTop w:val="0"/>
          <w:marBottom w:val="0"/>
          <w:divBdr>
            <w:top w:val="none" w:sz="0" w:space="0" w:color="auto"/>
            <w:left w:val="none" w:sz="0" w:space="0" w:color="auto"/>
            <w:bottom w:val="none" w:sz="0" w:space="0" w:color="auto"/>
            <w:right w:val="none" w:sz="0" w:space="0" w:color="auto"/>
          </w:divBdr>
        </w:div>
        <w:div w:id="194077606">
          <w:marLeft w:val="640"/>
          <w:marRight w:val="0"/>
          <w:marTop w:val="0"/>
          <w:marBottom w:val="0"/>
          <w:divBdr>
            <w:top w:val="none" w:sz="0" w:space="0" w:color="auto"/>
            <w:left w:val="none" w:sz="0" w:space="0" w:color="auto"/>
            <w:bottom w:val="none" w:sz="0" w:space="0" w:color="auto"/>
            <w:right w:val="none" w:sz="0" w:space="0" w:color="auto"/>
          </w:divBdr>
        </w:div>
        <w:div w:id="62725577">
          <w:marLeft w:val="640"/>
          <w:marRight w:val="0"/>
          <w:marTop w:val="0"/>
          <w:marBottom w:val="0"/>
          <w:divBdr>
            <w:top w:val="none" w:sz="0" w:space="0" w:color="auto"/>
            <w:left w:val="none" w:sz="0" w:space="0" w:color="auto"/>
            <w:bottom w:val="none" w:sz="0" w:space="0" w:color="auto"/>
            <w:right w:val="none" w:sz="0" w:space="0" w:color="auto"/>
          </w:divBdr>
        </w:div>
        <w:div w:id="1161002927">
          <w:marLeft w:val="640"/>
          <w:marRight w:val="0"/>
          <w:marTop w:val="0"/>
          <w:marBottom w:val="0"/>
          <w:divBdr>
            <w:top w:val="none" w:sz="0" w:space="0" w:color="auto"/>
            <w:left w:val="none" w:sz="0" w:space="0" w:color="auto"/>
            <w:bottom w:val="none" w:sz="0" w:space="0" w:color="auto"/>
            <w:right w:val="none" w:sz="0" w:space="0" w:color="auto"/>
          </w:divBdr>
        </w:div>
        <w:div w:id="391083122">
          <w:marLeft w:val="640"/>
          <w:marRight w:val="0"/>
          <w:marTop w:val="0"/>
          <w:marBottom w:val="0"/>
          <w:divBdr>
            <w:top w:val="none" w:sz="0" w:space="0" w:color="auto"/>
            <w:left w:val="none" w:sz="0" w:space="0" w:color="auto"/>
            <w:bottom w:val="none" w:sz="0" w:space="0" w:color="auto"/>
            <w:right w:val="none" w:sz="0" w:space="0" w:color="auto"/>
          </w:divBdr>
        </w:div>
        <w:div w:id="1435828239">
          <w:marLeft w:val="640"/>
          <w:marRight w:val="0"/>
          <w:marTop w:val="0"/>
          <w:marBottom w:val="0"/>
          <w:divBdr>
            <w:top w:val="none" w:sz="0" w:space="0" w:color="auto"/>
            <w:left w:val="none" w:sz="0" w:space="0" w:color="auto"/>
            <w:bottom w:val="none" w:sz="0" w:space="0" w:color="auto"/>
            <w:right w:val="none" w:sz="0" w:space="0" w:color="auto"/>
          </w:divBdr>
        </w:div>
        <w:div w:id="1324629853">
          <w:marLeft w:val="640"/>
          <w:marRight w:val="0"/>
          <w:marTop w:val="0"/>
          <w:marBottom w:val="0"/>
          <w:divBdr>
            <w:top w:val="none" w:sz="0" w:space="0" w:color="auto"/>
            <w:left w:val="none" w:sz="0" w:space="0" w:color="auto"/>
            <w:bottom w:val="none" w:sz="0" w:space="0" w:color="auto"/>
            <w:right w:val="none" w:sz="0" w:space="0" w:color="auto"/>
          </w:divBdr>
        </w:div>
        <w:div w:id="1524397349">
          <w:marLeft w:val="640"/>
          <w:marRight w:val="0"/>
          <w:marTop w:val="0"/>
          <w:marBottom w:val="0"/>
          <w:divBdr>
            <w:top w:val="none" w:sz="0" w:space="0" w:color="auto"/>
            <w:left w:val="none" w:sz="0" w:space="0" w:color="auto"/>
            <w:bottom w:val="none" w:sz="0" w:space="0" w:color="auto"/>
            <w:right w:val="none" w:sz="0" w:space="0" w:color="auto"/>
          </w:divBdr>
        </w:div>
        <w:div w:id="634138622">
          <w:marLeft w:val="640"/>
          <w:marRight w:val="0"/>
          <w:marTop w:val="0"/>
          <w:marBottom w:val="0"/>
          <w:divBdr>
            <w:top w:val="none" w:sz="0" w:space="0" w:color="auto"/>
            <w:left w:val="none" w:sz="0" w:space="0" w:color="auto"/>
            <w:bottom w:val="none" w:sz="0" w:space="0" w:color="auto"/>
            <w:right w:val="none" w:sz="0" w:space="0" w:color="auto"/>
          </w:divBdr>
        </w:div>
        <w:div w:id="1217744910">
          <w:marLeft w:val="640"/>
          <w:marRight w:val="0"/>
          <w:marTop w:val="0"/>
          <w:marBottom w:val="0"/>
          <w:divBdr>
            <w:top w:val="none" w:sz="0" w:space="0" w:color="auto"/>
            <w:left w:val="none" w:sz="0" w:space="0" w:color="auto"/>
            <w:bottom w:val="none" w:sz="0" w:space="0" w:color="auto"/>
            <w:right w:val="none" w:sz="0" w:space="0" w:color="auto"/>
          </w:divBdr>
        </w:div>
        <w:div w:id="959917853">
          <w:marLeft w:val="640"/>
          <w:marRight w:val="0"/>
          <w:marTop w:val="0"/>
          <w:marBottom w:val="0"/>
          <w:divBdr>
            <w:top w:val="none" w:sz="0" w:space="0" w:color="auto"/>
            <w:left w:val="none" w:sz="0" w:space="0" w:color="auto"/>
            <w:bottom w:val="none" w:sz="0" w:space="0" w:color="auto"/>
            <w:right w:val="none" w:sz="0" w:space="0" w:color="auto"/>
          </w:divBdr>
        </w:div>
        <w:div w:id="34814930">
          <w:marLeft w:val="640"/>
          <w:marRight w:val="0"/>
          <w:marTop w:val="0"/>
          <w:marBottom w:val="0"/>
          <w:divBdr>
            <w:top w:val="none" w:sz="0" w:space="0" w:color="auto"/>
            <w:left w:val="none" w:sz="0" w:space="0" w:color="auto"/>
            <w:bottom w:val="none" w:sz="0" w:space="0" w:color="auto"/>
            <w:right w:val="none" w:sz="0" w:space="0" w:color="auto"/>
          </w:divBdr>
        </w:div>
        <w:div w:id="128404725">
          <w:marLeft w:val="640"/>
          <w:marRight w:val="0"/>
          <w:marTop w:val="0"/>
          <w:marBottom w:val="0"/>
          <w:divBdr>
            <w:top w:val="none" w:sz="0" w:space="0" w:color="auto"/>
            <w:left w:val="none" w:sz="0" w:space="0" w:color="auto"/>
            <w:bottom w:val="none" w:sz="0" w:space="0" w:color="auto"/>
            <w:right w:val="none" w:sz="0" w:space="0" w:color="auto"/>
          </w:divBdr>
        </w:div>
        <w:div w:id="2022468684">
          <w:marLeft w:val="640"/>
          <w:marRight w:val="0"/>
          <w:marTop w:val="0"/>
          <w:marBottom w:val="0"/>
          <w:divBdr>
            <w:top w:val="none" w:sz="0" w:space="0" w:color="auto"/>
            <w:left w:val="none" w:sz="0" w:space="0" w:color="auto"/>
            <w:bottom w:val="none" w:sz="0" w:space="0" w:color="auto"/>
            <w:right w:val="none" w:sz="0" w:space="0" w:color="auto"/>
          </w:divBdr>
        </w:div>
        <w:div w:id="1005128242">
          <w:marLeft w:val="640"/>
          <w:marRight w:val="0"/>
          <w:marTop w:val="0"/>
          <w:marBottom w:val="0"/>
          <w:divBdr>
            <w:top w:val="none" w:sz="0" w:space="0" w:color="auto"/>
            <w:left w:val="none" w:sz="0" w:space="0" w:color="auto"/>
            <w:bottom w:val="none" w:sz="0" w:space="0" w:color="auto"/>
            <w:right w:val="none" w:sz="0" w:space="0" w:color="auto"/>
          </w:divBdr>
        </w:div>
        <w:div w:id="560597435">
          <w:marLeft w:val="640"/>
          <w:marRight w:val="0"/>
          <w:marTop w:val="0"/>
          <w:marBottom w:val="0"/>
          <w:divBdr>
            <w:top w:val="none" w:sz="0" w:space="0" w:color="auto"/>
            <w:left w:val="none" w:sz="0" w:space="0" w:color="auto"/>
            <w:bottom w:val="none" w:sz="0" w:space="0" w:color="auto"/>
            <w:right w:val="none" w:sz="0" w:space="0" w:color="auto"/>
          </w:divBdr>
        </w:div>
        <w:div w:id="1231117920">
          <w:marLeft w:val="640"/>
          <w:marRight w:val="0"/>
          <w:marTop w:val="0"/>
          <w:marBottom w:val="0"/>
          <w:divBdr>
            <w:top w:val="none" w:sz="0" w:space="0" w:color="auto"/>
            <w:left w:val="none" w:sz="0" w:space="0" w:color="auto"/>
            <w:bottom w:val="none" w:sz="0" w:space="0" w:color="auto"/>
            <w:right w:val="none" w:sz="0" w:space="0" w:color="auto"/>
          </w:divBdr>
        </w:div>
        <w:div w:id="965089557">
          <w:marLeft w:val="640"/>
          <w:marRight w:val="0"/>
          <w:marTop w:val="0"/>
          <w:marBottom w:val="0"/>
          <w:divBdr>
            <w:top w:val="none" w:sz="0" w:space="0" w:color="auto"/>
            <w:left w:val="none" w:sz="0" w:space="0" w:color="auto"/>
            <w:bottom w:val="none" w:sz="0" w:space="0" w:color="auto"/>
            <w:right w:val="none" w:sz="0" w:space="0" w:color="auto"/>
          </w:divBdr>
        </w:div>
        <w:div w:id="1343775593">
          <w:marLeft w:val="640"/>
          <w:marRight w:val="0"/>
          <w:marTop w:val="0"/>
          <w:marBottom w:val="0"/>
          <w:divBdr>
            <w:top w:val="none" w:sz="0" w:space="0" w:color="auto"/>
            <w:left w:val="none" w:sz="0" w:space="0" w:color="auto"/>
            <w:bottom w:val="none" w:sz="0" w:space="0" w:color="auto"/>
            <w:right w:val="none" w:sz="0" w:space="0" w:color="auto"/>
          </w:divBdr>
        </w:div>
        <w:div w:id="1786536735">
          <w:marLeft w:val="640"/>
          <w:marRight w:val="0"/>
          <w:marTop w:val="0"/>
          <w:marBottom w:val="0"/>
          <w:divBdr>
            <w:top w:val="none" w:sz="0" w:space="0" w:color="auto"/>
            <w:left w:val="none" w:sz="0" w:space="0" w:color="auto"/>
            <w:bottom w:val="none" w:sz="0" w:space="0" w:color="auto"/>
            <w:right w:val="none" w:sz="0" w:space="0" w:color="auto"/>
          </w:divBdr>
        </w:div>
        <w:div w:id="847018566">
          <w:marLeft w:val="640"/>
          <w:marRight w:val="0"/>
          <w:marTop w:val="0"/>
          <w:marBottom w:val="0"/>
          <w:divBdr>
            <w:top w:val="none" w:sz="0" w:space="0" w:color="auto"/>
            <w:left w:val="none" w:sz="0" w:space="0" w:color="auto"/>
            <w:bottom w:val="none" w:sz="0" w:space="0" w:color="auto"/>
            <w:right w:val="none" w:sz="0" w:space="0" w:color="auto"/>
          </w:divBdr>
        </w:div>
        <w:div w:id="2024814448">
          <w:marLeft w:val="640"/>
          <w:marRight w:val="0"/>
          <w:marTop w:val="0"/>
          <w:marBottom w:val="0"/>
          <w:divBdr>
            <w:top w:val="none" w:sz="0" w:space="0" w:color="auto"/>
            <w:left w:val="none" w:sz="0" w:space="0" w:color="auto"/>
            <w:bottom w:val="none" w:sz="0" w:space="0" w:color="auto"/>
            <w:right w:val="none" w:sz="0" w:space="0" w:color="auto"/>
          </w:divBdr>
        </w:div>
        <w:div w:id="1688217091">
          <w:marLeft w:val="640"/>
          <w:marRight w:val="0"/>
          <w:marTop w:val="0"/>
          <w:marBottom w:val="0"/>
          <w:divBdr>
            <w:top w:val="none" w:sz="0" w:space="0" w:color="auto"/>
            <w:left w:val="none" w:sz="0" w:space="0" w:color="auto"/>
            <w:bottom w:val="none" w:sz="0" w:space="0" w:color="auto"/>
            <w:right w:val="none" w:sz="0" w:space="0" w:color="auto"/>
          </w:divBdr>
        </w:div>
        <w:div w:id="1417703742">
          <w:marLeft w:val="640"/>
          <w:marRight w:val="0"/>
          <w:marTop w:val="0"/>
          <w:marBottom w:val="0"/>
          <w:divBdr>
            <w:top w:val="none" w:sz="0" w:space="0" w:color="auto"/>
            <w:left w:val="none" w:sz="0" w:space="0" w:color="auto"/>
            <w:bottom w:val="none" w:sz="0" w:space="0" w:color="auto"/>
            <w:right w:val="none" w:sz="0" w:space="0" w:color="auto"/>
          </w:divBdr>
        </w:div>
        <w:div w:id="292096807">
          <w:marLeft w:val="640"/>
          <w:marRight w:val="0"/>
          <w:marTop w:val="0"/>
          <w:marBottom w:val="0"/>
          <w:divBdr>
            <w:top w:val="none" w:sz="0" w:space="0" w:color="auto"/>
            <w:left w:val="none" w:sz="0" w:space="0" w:color="auto"/>
            <w:bottom w:val="none" w:sz="0" w:space="0" w:color="auto"/>
            <w:right w:val="none" w:sz="0" w:space="0" w:color="auto"/>
          </w:divBdr>
        </w:div>
        <w:div w:id="1783106689">
          <w:marLeft w:val="640"/>
          <w:marRight w:val="0"/>
          <w:marTop w:val="0"/>
          <w:marBottom w:val="0"/>
          <w:divBdr>
            <w:top w:val="none" w:sz="0" w:space="0" w:color="auto"/>
            <w:left w:val="none" w:sz="0" w:space="0" w:color="auto"/>
            <w:bottom w:val="none" w:sz="0" w:space="0" w:color="auto"/>
            <w:right w:val="none" w:sz="0" w:space="0" w:color="auto"/>
          </w:divBdr>
        </w:div>
        <w:div w:id="1133521470">
          <w:marLeft w:val="640"/>
          <w:marRight w:val="0"/>
          <w:marTop w:val="0"/>
          <w:marBottom w:val="0"/>
          <w:divBdr>
            <w:top w:val="none" w:sz="0" w:space="0" w:color="auto"/>
            <w:left w:val="none" w:sz="0" w:space="0" w:color="auto"/>
            <w:bottom w:val="none" w:sz="0" w:space="0" w:color="auto"/>
            <w:right w:val="none" w:sz="0" w:space="0" w:color="auto"/>
          </w:divBdr>
        </w:div>
        <w:div w:id="375395251">
          <w:marLeft w:val="640"/>
          <w:marRight w:val="0"/>
          <w:marTop w:val="0"/>
          <w:marBottom w:val="0"/>
          <w:divBdr>
            <w:top w:val="none" w:sz="0" w:space="0" w:color="auto"/>
            <w:left w:val="none" w:sz="0" w:space="0" w:color="auto"/>
            <w:bottom w:val="none" w:sz="0" w:space="0" w:color="auto"/>
            <w:right w:val="none" w:sz="0" w:space="0" w:color="auto"/>
          </w:divBdr>
        </w:div>
        <w:div w:id="929044300">
          <w:marLeft w:val="640"/>
          <w:marRight w:val="0"/>
          <w:marTop w:val="0"/>
          <w:marBottom w:val="0"/>
          <w:divBdr>
            <w:top w:val="none" w:sz="0" w:space="0" w:color="auto"/>
            <w:left w:val="none" w:sz="0" w:space="0" w:color="auto"/>
            <w:bottom w:val="none" w:sz="0" w:space="0" w:color="auto"/>
            <w:right w:val="none" w:sz="0" w:space="0" w:color="auto"/>
          </w:divBdr>
        </w:div>
        <w:div w:id="1240284998">
          <w:marLeft w:val="640"/>
          <w:marRight w:val="0"/>
          <w:marTop w:val="0"/>
          <w:marBottom w:val="0"/>
          <w:divBdr>
            <w:top w:val="none" w:sz="0" w:space="0" w:color="auto"/>
            <w:left w:val="none" w:sz="0" w:space="0" w:color="auto"/>
            <w:bottom w:val="none" w:sz="0" w:space="0" w:color="auto"/>
            <w:right w:val="none" w:sz="0" w:space="0" w:color="auto"/>
          </w:divBdr>
        </w:div>
        <w:div w:id="134374013">
          <w:marLeft w:val="640"/>
          <w:marRight w:val="0"/>
          <w:marTop w:val="0"/>
          <w:marBottom w:val="0"/>
          <w:divBdr>
            <w:top w:val="none" w:sz="0" w:space="0" w:color="auto"/>
            <w:left w:val="none" w:sz="0" w:space="0" w:color="auto"/>
            <w:bottom w:val="none" w:sz="0" w:space="0" w:color="auto"/>
            <w:right w:val="none" w:sz="0" w:space="0" w:color="auto"/>
          </w:divBdr>
        </w:div>
        <w:div w:id="1808863535">
          <w:marLeft w:val="640"/>
          <w:marRight w:val="0"/>
          <w:marTop w:val="0"/>
          <w:marBottom w:val="0"/>
          <w:divBdr>
            <w:top w:val="none" w:sz="0" w:space="0" w:color="auto"/>
            <w:left w:val="none" w:sz="0" w:space="0" w:color="auto"/>
            <w:bottom w:val="none" w:sz="0" w:space="0" w:color="auto"/>
            <w:right w:val="none" w:sz="0" w:space="0" w:color="auto"/>
          </w:divBdr>
        </w:div>
        <w:div w:id="1286884103">
          <w:marLeft w:val="640"/>
          <w:marRight w:val="0"/>
          <w:marTop w:val="0"/>
          <w:marBottom w:val="0"/>
          <w:divBdr>
            <w:top w:val="none" w:sz="0" w:space="0" w:color="auto"/>
            <w:left w:val="none" w:sz="0" w:space="0" w:color="auto"/>
            <w:bottom w:val="none" w:sz="0" w:space="0" w:color="auto"/>
            <w:right w:val="none" w:sz="0" w:space="0" w:color="auto"/>
          </w:divBdr>
        </w:div>
        <w:div w:id="1530069856">
          <w:marLeft w:val="640"/>
          <w:marRight w:val="0"/>
          <w:marTop w:val="0"/>
          <w:marBottom w:val="0"/>
          <w:divBdr>
            <w:top w:val="none" w:sz="0" w:space="0" w:color="auto"/>
            <w:left w:val="none" w:sz="0" w:space="0" w:color="auto"/>
            <w:bottom w:val="none" w:sz="0" w:space="0" w:color="auto"/>
            <w:right w:val="none" w:sz="0" w:space="0" w:color="auto"/>
          </w:divBdr>
        </w:div>
        <w:div w:id="7366615">
          <w:marLeft w:val="640"/>
          <w:marRight w:val="0"/>
          <w:marTop w:val="0"/>
          <w:marBottom w:val="0"/>
          <w:divBdr>
            <w:top w:val="none" w:sz="0" w:space="0" w:color="auto"/>
            <w:left w:val="none" w:sz="0" w:space="0" w:color="auto"/>
            <w:bottom w:val="none" w:sz="0" w:space="0" w:color="auto"/>
            <w:right w:val="none" w:sz="0" w:space="0" w:color="auto"/>
          </w:divBdr>
        </w:div>
        <w:div w:id="1379819781">
          <w:marLeft w:val="640"/>
          <w:marRight w:val="0"/>
          <w:marTop w:val="0"/>
          <w:marBottom w:val="0"/>
          <w:divBdr>
            <w:top w:val="none" w:sz="0" w:space="0" w:color="auto"/>
            <w:left w:val="none" w:sz="0" w:space="0" w:color="auto"/>
            <w:bottom w:val="none" w:sz="0" w:space="0" w:color="auto"/>
            <w:right w:val="none" w:sz="0" w:space="0" w:color="auto"/>
          </w:divBdr>
        </w:div>
        <w:div w:id="635377423">
          <w:marLeft w:val="640"/>
          <w:marRight w:val="0"/>
          <w:marTop w:val="0"/>
          <w:marBottom w:val="0"/>
          <w:divBdr>
            <w:top w:val="none" w:sz="0" w:space="0" w:color="auto"/>
            <w:left w:val="none" w:sz="0" w:space="0" w:color="auto"/>
            <w:bottom w:val="none" w:sz="0" w:space="0" w:color="auto"/>
            <w:right w:val="none" w:sz="0" w:space="0" w:color="auto"/>
          </w:divBdr>
        </w:div>
        <w:div w:id="643434730">
          <w:marLeft w:val="640"/>
          <w:marRight w:val="0"/>
          <w:marTop w:val="0"/>
          <w:marBottom w:val="0"/>
          <w:divBdr>
            <w:top w:val="none" w:sz="0" w:space="0" w:color="auto"/>
            <w:left w:val="none" w:sz="0" w:space="0" w:color="auto"/>
            <w:bottom w:val="none" w:sz="0" w:space="0" w:color="auto"/>
            <w:right w:val="none" w:sz="0" w:space="0" w:color="auto"/>
          </w:divBdr>
        </w:div>
        <w:div w:id="2043437511">
          <w:marLeft w:val="640"/>
          <w:marRight w:val="0"/>
          <w:marTop w:val="0"/>
          <w:marBottom w:val="0"/>
          <w:divBdr>
            <w:top w:val="none" w:sz="0" w:space="0" w:color="auto"/>
            <w:left w:val="none" w:sz="0" w:space="0" w:color="auto"/>
            <w:bottom w:val="none" w:sz="0" w:space="0" w:color="auto"/>
            <w:right w:val="none" w:sz="0" w:space="0" w:color="auto"/>
          </w:divBdr>
        </w:div>
        <w:div w:id="866219952">
          <w:marLeft w:val="640"/>
          <w:marRight w:val="0"/>
          <w:marTop w:val="0"/>
          <w:marBottom w:val="0"/>
          <w:divBdr>
            <w:top w:val="none" w:sz="0" w:space="0" w:color="auto"/>
            <w:left w:val="none" w:sz="0" w:space="0" w:color="auto"/>
            <w:bottom w:val="none" w:sz="0" w:space="0" w:color="auto"/>
            <w:right w:val="none" w:sz="0" w:space="0" w:color="auto"/>
          </w:divBdr>
        </w:div>
        <w:div w:id="1408189122">
          <w:marLeft w:val="640"/>
          <w:marRight w:val="0"/>
          <w:marTop w:val="0"/>
          <w:marBottom w:val="0"/>
          <w:divBdr>
            <w:top w:val="none" w:sz="0" w:space="0" w:color="auto"/>
            <w:left w:val="none" w:sz="0" w:space="0" w:color="auto"/>
            <w:bottom w:val="none" w:sz="0" w:space="0" w:color="auto"/>
            <w:right w:val="none" w:sz="0" w:space="0" w:color="auto"/>
          </w:divBdr>
        </w:div>
        <w:div w:id="649482663">
          <w:marLeft w:val="640"/>
          <w:marRight w:val="0"/>
          <w:marTop w:val="0"/>
          <w:marBottom w:val="0"/>
          <w:divBdr>
            <w:top w:val="none" w:sz="0" w:space="0" w:color="auto"/>
            <w:left w:val="none" w:sz="0" w:space="0" w:color="auto"/>
            <w:bottom w:val="none" w:sz="0" w:space="0" w:color="auto"/>
            <w:right w:val="none" w:sz="0" w:space="0" w:color="auto"/>
          </w:divBdr>
        </w:div>
        <w:div w:id="195049290">
          <w:marLeft w:val="640"/>
          <w:marRight w:val="0"/>
          <w:marTop w:val="0"/>
          <w:marBottom w:val="0"/>
          <w:divBdr>
            <w:top w:val="none" w:sz="0" w:space="0" w:color="auto"/>
            <w:left w:val="none" w:sz="0" w:space="0" w:color="auto"/>
            <w:bottom w:val="none" w:sz="0" w:space="0" w:color="auto"/>
            <w:right w:val="none" w:sz="0" w:space="0" w:color="auto"/>
          </w:divBdr>
        </w:div>
        <w:div w:id="687176064">
          <w:marLeft w:val="640"/>
          <w:marRight w:val="0"/>
          <w:marTop w:val="0"/>
          <w:marBottom w:val="0"/>
          <w:divBdr>
            <w:top w:val="none" w:sz="0" w:space="0" w:color="auto"/>
            <w:left w:val="none" w:sz="0" w:space="0" w:color="auto"/>
            <w:bottom w:val="none" w:sz="0" w:space="0" w:color="auto"/>
            <w:right w:val="none" w:sz="0" w:space="0" w:color="auto"/>
          </w:divBdr>
        </w:div>
        <w:div w:id="1619725265">
          <w:marLeft w:val="640"/>
          <w:marRight w:val="0"/>
          <w:marTop w:val="0"/>
          <w:marBottom w:val="0"/>
          <w:divBdr>
            <w:top w:val="none" w:sz="0" w:space="0" w:color="auto"/>
            <w:left w:val="none" w:sz="0" w:space="0" w:color="auto"/>
            <w:bottom w:val="none" w:sz="0" w:space="0" w:color="auto"/>
            <w:right w:val="none" w:sz="0" w:space="0" w:color="auto"/>
          </w:divBdr>
        </w:div>
        <w:div w:id="1595939814">
          <w:marLeft w:val="640"/>
          <w:marRight w:val="0"/>
          <w:marTop w:val="0"/>
          <w:marBottom w:val="0"/>
          <w:divBdr>
            <w:top w:val="none" w:sz="0" w:space="0" w:color="auto"/>
            <w:left w:val="none" w:sz="0" w:space="0" w:color="auto"/>
            <w:bottom w:val="none" w:sz="0" w:space="0" w:color="auto"/>
            <w:right w:val="none" w:sz="0" w:space="0" w:color="auto"/>
          </w:divBdr>
        </w:div>
        <w:div w:id="1639342277">
          <w:marLeft w:val="640"/>
          <w:marRight w:val="0"/>
          <w:marTop w:val="0"/>
          <w:marBottom w:val="0"/>
          <w:divBdr>
            <w:top w:val="none" w:sz="0" w:space="0" w:color="auto"/>
            <w:left w:val="none" w:sz="0" w:space="0" w:color="auto"/>
            <w:bottom w:val="none" w:sz="0" w:space="0" w:color="auto"/>
            <w:right w:val="none" w:sz="0" w:space="0" w:color="auto"/>
          </w:divBdr>
        </w:div>
      </w:divsChild>
    </w:div>
    <w:div w:id="2088305036">
      <w:bodyDiv w:val="1"/>
      <w:marLeft w:val="0"/>
      <w:marRight w:val="0"/>
      <w:marTop w:val="0"/>
      <w:marBottom w:val="0"/>
      <w:divBdr>
        <w:top w:val="none" w:sz="0" w:space="0" w:color="auto"/>
        <w:left w:val="none" w:sz="0" w:space="0" w:color="auto"/>
        <w:bottom w:val="none" w:sz="0" w:space="0" w:color="auto"/>
        <w:right w:val="none" w:sz="0" w:space="0" w:color="auto"/>
      </w:divBdr>
      <w:divsChild>
        <w:div w:id="1003775099">
          <w:marLeft w:val="480"/>
          <w:marRight w:val="0"/>
          <w:marTop w:val="0"/>
          <w:marBottom w:val="0"/>
          <w:divBdr>
            <w:top w:val="none" w:sz="0" w:space="0" w:color="auto"/>
            <w:left w:val="none" w:sz="0" w:space="0" w:color="auto"/>
            <w:bottom w:val="none" w:sz="0" w:space="0" w:color="auto"/>
            <w:right w:val="none" w:sz="0" w:space="0" w:color="auto"/>
          </w:divBdr>
        </w:div>
        <w:div w:id="1753887133">
          <w:marLeft w:val="480"/>
          <w:marRight w:val="0"/>
          <w:marTop w:val="0"/>
          <w:marBottom w:val="0"/>
          <w:divBdr>
            <w:top w:val="none" w:sz="0" w:space="0" w:color="auto"/>
            <w:left w:val="none" w:sz="0" w:space="0" w:color="auto"/>
            <w:bottom w:val="none" w:sz="0" w:space="0" w:color="auto"/>
            <w:right w:val="none" w:sz="0" w:space="0" w:color="auto"/>
          </w:divBdr>
        </w:div>
        <w:div w:id="1735467011">
          <w:marLeft w:val="480"/>
          <w:marRight w:val="0"/>
          <w:marTop w:val="0"/>
          <w:marBottom w:val="0"/>
          <w:divBdr>
            <w:top w:val="none" w:sz="0" w:space="0" w:color="auto"/>
            <w:left w:val="none" w:sz="0" w:space="0" w:color="auto"/>
            <w:bottom w:val="none" w:sz="0" w:space="0" w:color="auto"/>
            <w:right w:val="none" w:sz="0" w:space="0" w:color="auto"/>
          </w:divBdr>
        </w:div>
        <w:div w:id="745225460">
          <w:marLeft w:val="480"/>
          <w:marRight w:val="0"/>
          <w:marTop w:val="0"/>
          <w:marBottom w:val="0"/>
          <w:divBdr>
            <w:top w:val="none" w:sz="0" w:space="0" w:color="auto"/>
            <w:left w:val="none" w:sz="0" w:space="0" w:color="auto"/>
            <w:bottom w:val="none" w:sz="0" w:space="0" w:color="auto"/>
            <w:right w:val="none" w:sz="0" w:space="0" w:color="auto"/>
          </w:divBdr>
        </w:div>
        <w:div w:id="1828281387">
          <w:marLeft w:val="480"/>
          <w:marRight w:val="0"/>
          <w:marTop w:val="0"/>
          <w:marBottom w:val="0"/>
          <w:divBdr>
            <w:top w:val="none" w:sz="0" w:space="0" w:color="auto"/>
            <w:left w:val="none" w:sz="0" w:space="0" w:color="auto"/>
            <w:bottom w:val="none" w:sz="0" w:space="0" w:color="auto"/>
            <w:right w:val="none" w:sz="0" w:space="0" w:color="auto"/>
          </w:divBdr>
        </w:div>
        <w:div w:id="118227873">
          <w:marLeft w:val="480"/>
          <w:marRight w:val="0"/>
          <w:marTop w:val="0"/>
          <w:marBottom w:val="0"/>
          <w:divBdr>
            <w:top w:val="none" w:sz="0" w:space="0" w:color="auto"/>
            <w:left w:val="none" w:sz="0" w:space="0" w:color="auto"/>
            <w:bottom w:val="none" w:sz="0" w:space="0" w:color="auto"/>
            <w:right w:val="none" w:sz="0" w:space="0" w:color="auto"/>
          </w:divBdr>
        </w:div>
        <w:div w:id="1175879590">
          <w:marLeft w:val="480"/>
          <w:marRight w:val="0"/>
          <w:marTop w:val="0"/>
          <w:marBottom w:val="0"/>
          <w:divBdr>
            <w:top w:val="none" w:sz="0" w:space="0" w:color="auto"/>
            <w:left w:val="none" w:sz="0" w:space="0" w:color="auto"/>
            <w:bottom w:val="none" w:sz="0" w:space="0" w:color="auto"/>
            <w:right w:val="none" w:sz="0" w:space="0" w:color="auto"/>
          </w:divBdr>
        </w:div>
        <w:div w:id="778918352">
          <w:marLeft w:val="480"/>
          <w:marRight w:val="0"/>
          <w:marTop w:val="0"/>
          <w:marBottom w:val="0"/>
          <w:divBdr>
            <w:top w:val="none" w:sz="0" w:space="0" w:color="auto"/>
            <w:left w:val="none" w:sz="0" w:space="0" w:color="auto"/>
            <w:bottom w:val="none" w:sz="0" w:space="0" w:color="auto"/>
            <w:right w:val="none" w:sz="0" w:space="0" w:color="auto"/>
          </w:divBdr>
        </w:div>
        <w:div w:id="827791842">
          <w:marLeft w:val="480"/>
          <w:marRight w:val="0"/>
          <w:marTop w:val="0"/>
          <w:marBottom w:val="0"/>
          <w:divBdr>
            <w:top w:val="none" w:sz="0" w:space="0" w:color="auto"/>
            <w:left w:val="none" w:sz="0" w:space="0" w:color="auto"/>
            <w:bottom w:val="none" w:sz="0" w:space="0" w:color="auto"/>
            <w:right w:val="none" w:sz="0" w:space="0" w:color="auto"/>
          </w:divBdr>
        </w:div>
        <w:div w:id="200170994">
          <w:marLeft w:val="480"/>
          <w:marRight w:val="0"/>
          <w:marTop w:val="0"/>
          <w:marBottom w:val="0"/>
          <w:divBdr>
            <w:top w:val="none" w:sz="0" w:space="0" w:color="auto"/>
            <w:left w:val="none" w:sz="0" w:space="0" w:color="auto"/>
            <w:bottom w:val="none" w:sz="0" w:space="0" w:color="auto"/>
            <w:right w:val="none" w:sz="0" w:space="0" w:color="auto"/>
          </w:divBdr>
        </w:div>
        <w:div w:id="950357960">
          <w:marLeft w:val="480"/>
          <w:marRight w:val="0"/>
          <w:marTop w:val="0"/>
          <w:marBottom w:val="0"/>
          <w:divBdr>
            <w:top w:val="none" w:sz="0" w:space="0" w:color="auto"/>
            <w:left w:val="none" w:sz="0" w:space="0" w:color="auto"/>
            <w:bottom w:val="none" w:sz="0" w:space="0" w:color="auto"/>
            <w:right w:val="none" w:sz="0" w:space="0" w:color="auto"/>
          </w:divBdr>
        </w:div>
        <w:div w:id="975572328">
          <w:marLeft w:val="480"/>
          <w:marRight w:val="0"/>
          <w:marTop w:val="0"/>
          <w:marBottom w:val="0"/>
          <w:divBdr>
            <w:top w:val="none" w:sz="0" w:space="0" w:color="auto"/>
            <w:left w:val="none" w:sz="0" w:space="0" w:color="auto"/>
            <w:bottom w:val="none" w:sz="0" w:space="0" w:color="auto"/>
            <w:right w:val="none" w:sz="0" w:space="0" w:color="auto"/>
          </w:divBdr>
        </w:div>
        <w:div w:id="1755203909">
          <w:marLeft w:val="480"/>
          <w:marRight w:val="0"/>
          <w:marTop w:val="0"/>
          <w:marBottom w:val="0"/>
          <w:divBdr>
            <w:top w:val="none" w:sz="0" w:space="0" w:color="auto"/>
            <w:left w:val="none" w:sz="0" w:space="0" w:color="auto"/>
            <w:bottom w:val="none" w:sz="0" w:space="0" w:color="auto"/>
            <w:right w:val="none" w:sz="0" w:space="0" w:color="auto"/>
          </w:divBdr>
        </w:div>
        <w:div w:id="1976524387">
          <w:marLeft w:val="480"/>
          <w:marRight w:val="0"/>
          <w:marTop w:val="0"/>
          <w:marBottom w:val="0"/>
          <w:divBdr>
            <w:top w:val="none" w:sz="0" w:space="0" w:color="auto"/>
            <w:left w:val="none" w:sz="0" w:space="0" w:color="auto"/>
            <w:bottom w:val="none" w:sz="0" w:space="0" w:color="auto"/>
            <w:right w:val="none" w:sz="0" w:space="0" w:color="auto"/>
          </w:divBdr>
        </w:div>
        <w:div w:id="351155658">
          <w:marLeft w:val="480"/>
          <w:marRight w:val="0"/>
          <w:marTop w:val="0"/>
          <w:marBottom w:val="0"/>
          <w:divBdr>
            <w:top w:val="none" w:sz="0" w:space="0" w:color="auto"/>
            <w:left w:val="none" w:sz="0" w:space="0" w:color="auto"/>
            <w:bottom w:val="none" w:sz="0" w:space="0" w:color="auto"/>
            <w:right w:val="none" w:sz="0" w:space="0" w:color="auto"/>
          </w:divBdr>
        </w:div>
        <w:div w:id="433674306">
          <w:marLeft w:val="480"/>
          <w:marRight w:val="0"/>
          <w:marTop w:val="0"/>
          <w:marBottom w:val="0"/>
          <w:divBdr>
            <w:top w:val="none" w:sz="0" w:space="0" w:color="auto"/>
            <w:left w:val="none" w:sz="0" w:space="0" w:color="auto"/>
            <w:bottom w:val="none" w:sz="0" w:space="0" w:color="auto"/>
            <w:right w:val="none" w:sz="0" w:space="0" w:color="auto"/>
          </w:divBdr>
        </w:div>
        <w:div w:id="2096126958">
          <w:marLeft w:val="480"/>
          <w:marRight w:val="0"/>
          <w:marTop w:val="0"/>
          <w:marBottom w:val="0"/>
          <w:divBdr>
            <w:top w:val="none" w:sz="0" w:space="0" w:color="auto"/>
            <w:left w:val="none" w:sz="0" w:space="0" w:color="auto"/>
            <w:bottom w:val="none" w:sz="0" w:space="0" w:color="auto"/>
            <w:right w:val="none" w:sz="0" w:space="0" w:color="auto"/>
          </w:divBdr>
        </w:div>
        <w:div w:id="1679380581">
          <w:marLeft w:val="480"/>
          <w:marRight w:val="0"/>
          <w:marTop w:val="0"/>
          <w:marBottom w:val="0"/>
          <w:divBdr>
            <w:top w:val="none" w:sz="0" w:space="0" w:color="auto"/>
            <w:left w:val="none" w:sz="0" w:space="0" w:color="auto"/>
            <w:bottom w:val="none" w:sz="0" w:space="0" w:color="auto"/>
            <w:right w:val="none" w:sz="0" w:space="0" w:color="auto"/>
          </w:divBdr>
        </w:div>
        <w:div w:id="1207763332">
          <w:marLeft w:val="480"/>
          <w:marRight w:val="0"/>
          <w:marTop w:val="0"/>
          <w:marBottom w:val="0"/>
          <w:divBdr>
            <w:top w:val="none" w:sz="0" w:space="0" w:color="auto"/>
            <w:left w:val="none" w:sz="0" w:space="0" w:color="auto"/>
            <w:bottom w:val="none" w:sz="0" w:space="0" w:color="auto"/>
            <w:right w:val="none" w:sz="0" w:space="0" w:color="auto"/>
          </w:divBdr>
        </w:div>
        <w:div w:id="445976324">
          <w:marLeft w:val="480"/>
          <w:marRight w:val="0"/>
          <w:marTop w:val="0"/>
          <w:marBottom w:val="0"/>
          <w:divBdr>
            <w:top w:val="none" w:sz="0" w:space="0" w:color="auto"/>
            <w:left w:val="none" w:sz="0" w:space="0" w:color="auto"/>
            <w:bottom w:val="none" w:sz="0" w:space="0" w:color="auto"/>
            <w:right w:val="none" w:sz="0" w:space="0" w:color="auto"/>
          </w:divBdr>
        </w:div>
        <w:div w:id="396175850">
          <w:marLeft w:val="480"/>
          <w:marRight w:val="0"/>
          <w:marTop w:val="0"/>
          <w:marBottom w:val="0"/>
          <w:divBdr>
            <w:top w:val="none" w:sz="0" w:space="0" w:color="auto"/>
            <w:left w:val="none" w:sz="0" w:space="0" w:color="auto"/>
            <w:bottom w:val="none" w:sz="0" w:space="0" w:color="auto"/>
            <w:right w:val="none" w:sz="0" w:space="0" w:color="auto"/>
          </w:divBdr>
        </w:div>
        <w:div w:id="290982857">
          <w:marLeft w:val="480"/>
          <w:marRight w:val="0"/>
          <w:marTop w:val="0"/>
          <w:marBottom w:val="0"/>
          <w:divBdr>
            <w:top w:val="none" w:sz="0" w:space="0" w:color="auto"/>
            <w:left w:val="none" w:sz="0" w:space="0" w:color="auto"/>
            <w:bottom w:val="none" w:sz="0" w:space="0" w:color="auto"/>
            <w:right w:val="none" w:sz="0" w:space="0" w:color="auto"/>
          </w:divBdr>
        </w:div>
        <w:div w:id="982195281">
          <w:marLeft w:val="480"/>
          <w:marRight w:val="0"/>
          <w:marTop w:val="0"/>
          <w:marBottom w:val="0"/>
          <w:divBdr>
            <w:top w:val="none" w:sz="0" w:space="0" w:color="auto"/>
            <w:left w:val="none" w:sz="0" w:space="0" w:color="auto"/>
            <w:bottom w:val="none" w:sz="0" w:space="0" w:color="auto"/>
            <w:right w:val="none" w:sz="0" w:space="0" w:color="auto"/>
          </w:divBdr>
        </w:div>
        <w:div w:id="1317034881">
          <w:marLeft w:val="480"/>
          <w:marRight w:val="0"/>
          <w:marTop w:val="0"/>
          <w:marBottom w:val="0"/>
          <w:divBdr>
            <w:top w:val="none" w:sz="0" w:space="0" w:color="auto"/>
            <w:left w:val="none" w:sz="0" w:space="0" w:color="auto"/>
            <w:bottom w:val="none" w:sz="0" w:space="0" w:color="auto"/>
            <w:right w:val="none" w:sz="0" w:space="0" w:color="auto"/>
          </w:divBdr>
        </w:div>
        <w:div w:id="2044867016">
          <w:marLeft w:val="480"/>
          <w:marRight w:val="0"/>
          <w:marTop w:val="0"/>
          <w:marBottom w:val="0"/>
          <w:divBdr>
            <w:top w:val="none" w:sz="0" w:space="0" w:color="auto"/>
            <w:left w:val="none" w:sz="0" w:space="0" w:color="auto"/>
            <w:bottom w:val="none" w:sz="0" w:space="0" w:color="auto"/>
            <w:right w:val="none" w:sz="0" w:space="0" w:color="auto"/>
          </w:divBdr>
        </w:div>
        <w:div w:id="1479031662">
          <w:marLeft w:val="480"/>
          <w:marRight w:val="0"/>
          <w:marTop w:val="0"/>
          <w:marBottom w:val="0"/>
          <w:divBdr>
            <w:top w:val="none" w:sz="0" w:space="0" w:color="auto"/>
            <w:left w:val="none" w:sz="0" w:space="0" w:color="auto"/>
            <w:bottom w:val="none" w:sz="0" w:space="0" w:color="auto"/>
            <w:right w:val="none" w:sz="0" w:space="0" w:color="auto"/>
          </w:divBdr>
        </w:div>
        <w:div w:id="2044793454">
          <w:marLeft w:val="480"/>
          <w:marRight w:val="0"/>
          <w:marTop w:val="0"/>
          <w:marBottom w:val="0"/>
          <w:divBdr>
            <w:top w:val="none" w:sz="0" w:space="0" w:color="auto"/>
            <w:left w:val="none" w:sz="0" w:space="0" w:color="auto"/>
            <w:bottom w:val="none" w:sz="0" w:space="0" w:color="auto"/>
            <w:right w:val="none" w:sz="0" w:space="0" w:color="auto"/>
          </w:divBdr>
        </w:div>
        <w:div w:id="358286166">
          <w:marLeft w:val="480"/>
          <w:marRight w:val="0"/>
          <w:marTop w:val="0"/>
          <w:marBottom w:val="0"/>
          <w:divBdr>
            <w:top w:val="none" w:sz="0" w:space="0" w:color="auto"/>
            <w:left w:val="none" w:sz="0" w:space="0" w:color="auto"/>
            <w:bottom w:val="none" w:sz="0" w:space="0" w:color="auto"/>
            <w:right w:val="none" w:sz="0" w:space="0" w:color="auto"/>
          </w:divBdr>
        </w:div>
      </w:divsChild>
    </w:div>
    <w:div w:id="2092463002">
      <w:bodyDiv w:val="1"/>
      <w:marLeft w:val="0"/>
      <w:marRight w:val="0"/>
      <w:marTop w:val="0"/>
      <w:marBottom w:val="0"/>
      <w:divBdr>
        <w:top w:val="none" w:sz="0" w:space="0" w:color="auto"/>
        <w:left w:val="none" w:sz="0" w:space="0" w:color="auto"/>
        <w:bottom w:val="none" w:sz="0" w:space="0" w:color="auto"/>
        <w:right w:val="none" w:sz="0" w:space="0" w:color="auto"/>
      </w:divBdr>
    </w:div>
    <w:div w:id="2095083850">
      <w:bodyDiv w:val="1"/>
      <w:marLeft w:val="0"/>
      <w:marRight w:val="0"/>
      <w:marTop w:val="0"/>
      <w:marBottom w:val="0"/>
      <w:divBdr>
        <w:top w:val="none" w:sz="0" w:space="0" w:color="auto"/>
        <w:left w:val="none" w:sz="0" w:space="0" w:color="auto"/>
        <w:bottom w:val="none" w:sz="0" w:space="0" w:color="auto"/>
        <w:right w:val="none" w:sz="0" w:space="0" w:color="auto"/>
      </w:divBdr>
    </w:div>
    <w:div w:id="2095394760">
      <w:bodyDiv w:val="1"/>
      <w:marLeft w:val="0"/>
      <w:marRight w:val="0"/>
      <w:marTop w:val="0"/>
      <w:marBottom w:val="0"/>
      <w:divBdr>
        <w:top w:val="none" w:sz="0" w:space="0" w:color="auto"/>
        <w:left w:val="none" w:sz="0" w:space="0" w:color="auto"/>
        <w:bottom w:val="none" w:sz="0" w:space="0" w:color="auto"/>
        <w:right w:val="none" w:sz="0" w:space="0" w:color="auto"/>
      </w:divBdr>
      <w:divsChild>
        <w:div w:id="539126715">
          <w:marLeft w:val="640"/>
          <w:marRight w:val="0"/>
          <w:marTop w:val="0"/>
          <w:marBottom w:val="0"/>
          <w:divBdr>
            <w:top w:val="none" w:sz="0" w:space="0" w:color="auto"/>
            <w:left w:val="none" w:sz="0" w:space="0" w:color="auto"/>
            <w:bottom w:val="none" w:sz="0" w:space="0" w:color="auto"/>
            <w:right w:val="none" w:sz="0" w:space="0" w:color="auto"/>
          </w:divBdr>
        </w:div>
        <w:div w:id="10382667">
          <w:marLeft w:val="640"/>
          <w:marRight w:val="0"/>
          <w:marTop w:val="0"/>
          <w:marBottom w:val="0"/>
          <w:divBdr>
            <w:top w:val="none" w:sz="0" w:space="0" w:color="auto"/>
            <w:left w:val="none" w:sz="0" w:space="0" w:color="auto"/>
            <w:bottom w:val="none" w:sz="0" w:space="0" w:color="auto"/>
            <w:right w:val="none" w:sz="0" w:space="0" w:color="auto"/>
          </w:divBdr>
        </w:div>
        <w:div w:id="2122265411">
          <w:marLeft w:val="640"/>
          <w:marRight w:val="0"/>
          <w:marTop w:val="0"/>
          <w:marBottom w:val="0"/>
          <w:divBdr>
            <w:top w:val="none" w:sz="0" w:space="0" w:color="auto"/>
            <w:left w:val="none" w:sz="0" w:space="0" w:color="auto"/>
            <w:bottom w:val="none" w:sz="0" w:space="0" w:color="auto"/>
            <w:right w:val="none" w:sz="0" w:space="0" w:color="auto"/>
          </w:divBdr>
        </w:div>
        <w:div w:id="945578959">
          <w:marLeft w:val="640"/>
          <w:marRight w:val="0"/>
          <w:marTop w:val="0"/>
          <w:marBottom w:val="0"/>
          <w:divBdr>
            <w:top w:val="none" w:sz="0" w:space="0" w:color="auto"/>
            <w:left w:val="none" w:sz="0" w:space="0" w:color="auto"/>
            <w:bottom w:val="none" w:sz="0" w:space="0" w:color="auto"/>
            <w:right w:val="none" w:sz="0" w:space="0" w:color="auto"/>
          </w:divBdr>
        </w:div>
        <w:div w:id="321475333">
          <w:marLeft w:val="640"/>
          <w:marRight w:val="0"/>
          <w:marTop w:val="0"/>
          <w:marBottom w:val="0"/>
          <w:divBdr>
            <w:top w:val="none" w:sz="0" w:space="0" w:color="auto"/>
            <w:left w:val="none" w:sz="0" w:space="0" w:color="auto"/>
            <w:bottom w:val="none" w:sz="0" w:space="0" w:color="auto"/>
            <w:right w:val="none" w:sz="0" w:space="0" w:color="auto"/>
          </w:divBdr>
        </w:div>
        <w:div w:id="29452168">
          <w:marLeft w:val="640"/>
          <w:marRight w:val="0"/>
          <w:marTop w:val="0"/>
          <w:marBottom w:val="0"/>
          <w:divBdr>
            <w:top w:val="none" w:sz="0" w:space="0" w:color="auto"/>
            <w:left w:val="none" w:sz="0" w:space="0" w:color="auto"/>
            <w:bottom w:val="none" w:sz="0" w:space="0" w:color="auto"/>
            <w:right w:val="none" w:sz="0" w:space="0" w:color="auto"/>
          </w:divBdr>
        </w:div>
        <w:div w:id="2067219236">
          <w:marLeft w:val="640"/>
          <w:marRight w:val="0"/>
          <w:marTop w:val="0"/>
          <w:marBottom w:val="0"/>
          <w:divBdr>
            <w:top w:val="none" w:sz="0" w:space="0" w:color="auto"/>
            <w:left w:val="none" w:sz="0" w:space="0" w:color="auto"/>
            <w:bottom w:val="none" w:sz="0" w:space="0" w:color="auto"/>
            <w:right w:val="none" w:sz="0" w:space="0" w:color="auto"/>
          </w:divBdr>
        </w:div>
        <w:div w:id="1274483131">
          <w:marLeft w:val="640"/>
          <w:marRight w:val="0"/>
          <w:marTop w:val="0"/>
          <w:marBottom w:val="0"/>
          <w:divBdr>
            <w:top w:val="none" w:sz="0" w:space="0" w:color="auto"/>
            <w:left w:val="none" w:sz="0" w:space="0" w:color="auto"/>
            <w:bottom w:val="none" w:sz="0" w:space="0" w:color="auto"/>
            <w:right w:val="none" w:sz="0" w:space="0" w:color="auto"/>
          </w:divBdr>
        </w:div>
        <w:div w:id="1096099486">
          <w:marLeft w:val="640"/>
          <w:marRight w:val="0"/>
          <w:marTop w:val="0"/>
          <w:marBottom w:val="0"/>
          <w:divBdr>
            <w:top w:val="none" w:sz="0" w:space="0" w:color="auto"/>
            <w:left w:val="none" w:sz="0" w:space="0" w:color="auto"/>
            <w:bottom w:val="none" w:sz="0" w:space="0" w:color="auto"/>
            <w:right w:val="none" w:sz="0" w:space="0" w:color="auto"/>
          </w:divBdr>
        </w:div>
        <w:div w:id="457840722">
          <w:marLeft w:val="640"/>
          <w:marRight w:val="0"/>
          <w:marTop w:val="0"/>
          <w:marBottom w:val="0"/>
          <w:divBdr>
            <w:top w:val="none" w:sz="0" w:space="0" w:color="auto"/>
            <w:left w:val="none" w:sz="0" w:space="0" w:color="auto"/>
            <w:bottom w:val="none" w:sz="0" w:space="0" w:color="auto"/>
            <w:right w:val="none" w:sz="0" w:space="0" w:color="auto"/>
          </w:divBdr>
        </w:div>
        <w:div w:id="517620678">
          <w:marLeft w:val="640"/>
          <w:marRight w:val="0"/>
          <w:marTop w:val="0"/>
          <w:marBottom w:val="0"/>
          <w:divBdr>
            <w:top w:val="none" w:sz="0" w:space="0" w:color="auto"/>
            <w:left w:val="none" w:sz="0" w:space="0" w:color="auto"/>
            <w:bottom w:val="none" w:sz="0" w:space="0" w:color="auto"/>
            <w:right w:val="none" w:sz="0" w:space="0" w:color="auto"/>
          </w:divBdr>
        </w:div>
        <w:div w:id="771165890">
          <w:marLeft w:val="640"/>
          <w:marRight w:val="0"/>
          <w:marTop w:val="0"/>
          <w:marBottom w:val="0"/>
          <w:divBdr>
            <w:top w:val="none" w:sz="0" w:space="0" w:color="auto"/>
            <w:left w:val="none" w:sz="0" w:space="0" w:color="auto"/>
            <w:bottom w:val="none" w:sz="0" w:space="0" w:color="auto"/>
            <w:right w:val="none" w:sz="0" w:space="0" w:color="auto"/>
          </w:divBdr>
        </w:div>
        <w:div w:id="686518940">
          <w:marLeft w:val="640"/>
          <w:marRight w:val="0"/>
          <w:marTop w:val="0"/>
          <w:marBottom w:val="0"/>
          <w:divBdr>
            <w:top w:val="none" w:sz="0" w:space="0" w:color="auto"/>
            <w:left w:val="none" w:sz="0" w:space="0" w:color="auto"/>
            <w:bottom w:val="none" w:sz="0" w:space="0" w:color="auto"/>
            <w:right w:val="none" w:sz="0" w:space="0" w:color="auto"/>
          </w:divBdr>
        </w:div>
        <w:div w:id="1870490140">
          <w:marLeft w:val="640"/>
          <w:marRight w:val="0"/>
          <w:marTop w:val="0"/>
          <w:marBottom w:val="0"/>
          <w:divBdr>
            <w:top w:val="none" w:sz="0" w:space="0" w:color="auto"/>
            <w:left w:val="none" w:sz="0" w:space="0" w:color="auto"/>
            <w:bottom w:val="none" w:sz="0" w:space="0" w:color="auto"/>
            <w:right w:val="none" w:sz="0" w:space="0" w:color="auto"/>
          </w:divBdr>
        </w:div>
        <w:div w:id="1790010067">
          <w:marLeft w:val="640"/>
          <w:marRight w:val="0"/>
          <w:marTop w:val="0"/>
          <w:marBottom w:val="0"/>
          <w:divBdr>
            <w:top w:val="none" w:sz="0" w:space="0" w:color="auto"/>
            <w:left w:val="none" w:sz="0" w:space="0" w:color="auto"/>
            <w:bottom w:val="none" w:sz="0" w:space="0" w:color="auto"/>
            <w:right w:val="none" w:sz="0" w:space="0" w:color="auto"/>
          </w:divBdr>
        </w:div>
        <w:div w:id="1763379290">
          <w:marLeft w:val="640"/>
          <w:marRight w:val="0"/>
          <w:marTop w:val="0"/>
          <w:marBottom w:val="0"/>
          <w:divBdr>
            <w:top w:val="none" w:sz="0" w:space="0" w:color="auto"/>
            <w:left w:val="none" w:sz="0" w:space="0" w:color="auto"/>
            <w:bottom w:val="none" w:sz="0" w:space="0" w:color="auto"/>
            <w:right w:val="none" w:sz="0" w:space="0" w:color="auto"/>
          </w:divBdr>
        </w:div>
        <w:div w:id="2087144244">
          <w:marLeft w:val="640"/>
          <w:marRight w:val="0"/>
          <w:marTop w:val="0"/>
          <w:marBottom w:val="0"/>
          <w:divBdr>
            <w:top w:val="none" w:sz="0" w:space="0" w:color="auto"/>
            <w:left w:val="none" w:sz="0" w:space="0" w:color="auto"/>
            <w:bottom w:val="none" w:sz="0" w:space="0" w:color="auto"/>
            <w:right w:val="none" w:sz="0" w:space="0" w:color="auto"/>
          </w:divBdr>
        </w:div>
        <w:div w:id="743525504">
          <w:marLeft w:val="640"/>
          <w:marRight w:val="0"/>
          <w:marTop w:val="0"/>
          <w:marBottom w:val="0"/>
          <w:divBdr>
            <w:top w:val="none" w:sz="0" w:space="0" w:color="auto"/>
            <w:left w:val="none" w:sz="0" w:space="0" w:color="auto"/>
            <w:bottom w:val="none" w:sz="0" w:space="0" w:color="auto"/>
            <w:right w:val="none" w:sz="0" w:space="0" w:color="auto"/>
          </w:divBdr>
        </w:div>
        <w:div w:id="1782723140">
          <w:marLeft w:val="640"/>
          <w:marRight w:val="0"/>
          <w:marTop w:val="0"/>
          <w:marBottom w:val="0"/>
          <w:divBdr>
            <w:top w:val="none" w:sz="0" w:space="0" w:color="auto"/>
            <w:left w:val="none" w:sz="0" w:space="0" w:color="auto"/>
            <w:bottom w:val="none" w:sz="0" w:space="0" w:color="auto"/>
            <w:right w:val="none" w:sz="0" w:space="0" w:color="auto"/>
          </w:divBdr>
        </w:div>
        <w:div w:id="36124456">
          <w:marLeft w:val="640"/>
          <w:marRight w:val="0"/>
          <w:marTop w:val="0"/>
          <w:marBottom w:val="0"/>
          <w:divBdr>
            <w:top w:val="none" w:sz="0" w:space="0" w:color="auto"/>
            <w:left w:val="none" w:sz="0" w:space="0" w:color="auto"/>
            <w:bottom w:val="none" w:sz="0" w:space="0" w:color="auto"/>
            <w:right w:val="none" w:sz="0" w:space="0" w:color="auto"/>
          </w:divBdr>
        </w:div>
        <w:div w:id="574752434">
          <w:marLeft w:val="640"/>
          <w:marRight w:val="0"/>
          <w:marTop w:val="0"/>
          <w:marBottom w:val="0"/>
          <w:divBdr>
            <w:top w:val="none" w:sz="0" w:space="0" w:color="auto"/>
            <w:left w:val="none" w:sz="0" w:space="0" w:color="auto"/>
            <w:bottom w:val="none" w:sz="0" w:space="0" w:color="auto"/>
            <w:right w:val="none" w:sz="0" w:space="0" w:color="auto"/>
          </w:divBdr>
        </w:div>
        <w:div w:id="1452701221">
          <w:marLeft w:val="640"/>
          <w:marRight w:val="0"/>
          <w:marTop w:val="0"/>
          <w:marBottom w:val="0"/>
          <w:divBdr>
            <w:top w:val="none" w:sz="0" w:space="0" w:color="auto"/>
            <w:left w:val="none" w:sz="0" w:space="0" w:color="auto"/>
            <w:bottom w:val="none" w:sz="0" w:space="0" w:color="auto"/>
            <w:right w:val="none" w:sz="0" w:space="0" w:color="auto"/>
          </w:divBdr>
        </w:div>
        <w:div w:id="485784077">
          <w:marLeft w:val="640"/>
          <w:marRight w:val="0"/>
          <w:marTop w:val="0"/>
          <w:marBottom w:val="0"/>
          <w:divBdr>
            <w:top w:val="none" w:sz="0" w:space="0" w:color="auto"/>
            <w:left w:val="none" w:sz="0" w:space="0" w:color="auto"/>
            <w:bottom w:val="none" w:sz="0" w:space="0" w:color="auto"/>
            <w:right w:val="none" w:sz="0" w:space="0" w:color="auto"/>
          </w:divBdr>
        </w:div>
      </w:divsChild>
    </w:div>
    <w:div w:id="2096365798">
      <w:bodyDiv w:val="1"/>
      <w:marLeft w:val="0"/>
      <w:marRight w:val="0"/>
      <w:marTop w:val="0"/>
      <w:marBottom w:val="0"/>
      <w:divBdr>
        <w:top w:val="none" w:sz="0" w:space="0" w:color="auto"/>
        <w:left w:val="none" w:sz="0" w:space="0" w:color="auto"/>
        <w:bottom w:val="none" w:sz="0" w:space="0" w:color="auto"/>
        <w:right w:val="none" w:sz="0" w:space="0" w:color="auto"/>
      </w:divBdr>
      <w:divsChild>
        <w:div w:id="854417519">
          <w:marLeft w:val="640"/>
          <w:marRight w:val="0"/>
          <w:marTop w:val="0"/>
          <w:marBottom w:val="0"/>
          <w:divBdr>
            <w:top w:val="none" w:sz="0" w:space="0" w:color="auto"/>
            <w:left w:val="none" w:sz="0" w:space="0" w:color="auto"/>
            <w:bottom w:val="none" w:sz="0" w:space="0" w:color="auto"/>
            <w:right w:val="none" w:sz="0" w:space="0" w:color="auto"/>
          </w:divBdr>
        </w:div>
        <w:div w:id="431556045">
          <w:marLeft w:val="640"/>
          <w:marRight w:val="0"/>
          <w:marTop w:val="0"/>
          <w:marBottom w:val="0"/>
          <w:divBdr>
            <w:top w:val="none" w:sz="0" w:space="0" w:color="auto"/>
            <w:left w:val="none" w:sz="0" w:space="0" w:color="auto"/>
            <w:bottom w:val="none" w:sz="0" w:space="0" w:color="auto"/>
            <w:right w:val="none" w:sz="0" w:space="0" w:color="auto"/>
          </w:divBdr>
        </w:div>
        <w:div w:id="538317844">
          <w:marLeft w:val="640"/>
          <w:marRight w:val="0"/>
          <w:marTop w:val="0"/>
          <w:marBottom w:val="0"/>
          <w:divBdr>
            <w:top w:val="none" w:sz="0" w:space="0" w:color="auto"/>
            <w:left w:val="none" w:sz="0" w:space="0" w:color="auto"/>
            <w:bottom w:val="none" w:sz="0" w:space="0" w:color="auto"/>
            <w:right w:val="none" w:sz="0" w:space="0" w:color="auto"/>
          </w:divBdr>
        </w:div>
        <w:div w:id="1104232107">
          <w:marLeft w:val="640"/>
          <w:marRight w:val="0"/>
          <w:marTop w:val="0"/>
          <w:marBottom w:val="0"/>
          <w:divBdr>
            <w:top w:val="none" w:sz="0" w:space="0" w:color="auto"/>
            <w:left w:val="none" w:sz="0" w:space="0" w:color="auto"/>
            <w:bottom w:val="none" w:sz="0" w:space="0" w:color="auto"/>
            <w:right w:val="none" w:sz="0" w:space="0" w:color="auto"/>
          </w:divBdr>
        </w:div>
        <w:div w:id="1321228883">
          <w:marLeft w:val="640"/>
          <w:marRight w:val="0"/>
          <w:marTop w:val="0"/>
          <w:marBottom w:val="0"/>
          <w:divBdr>
            <w:top w:val="none" w:sz="0" w:space="0" w:color="auto"/>
            <w:left w:val="none" w:sz="0" w:space="0" w:color="auto"/>
            <w:bottom w:val="none" w:sz="0" w:space="0" w:color="auto"/>
            <w:right w:val="none" w:sz="0" w:space="0" w:color="auto"/>
          </w:divBdr>
        </w:div>
        <w:div w:id="1319502173">
          <w:marLeft w:val="640"/>
          <w:marRight w:val="0"/>
          <w:marTop w:val="0"/>
          <w:marBottom w:val="0"/>
          <w:divBdr>
            <w:top w:val="none" w:sz="0" w:space="0" w:color="auto"/>
            <w:left w:val="none" w:sz="0" w:space="0" w:color="auto"/>
            <w:bottom w:val="none" w:sz="0" w:space="0" w:color="auto"/>
            <w:right w:val="none" w:sz="0" w:space="0" w:color="auto"/>
          </w:divBdr>
        </w:div>
        <w:div w:id="1682707075">
          <w:marLeft w:val="640"/>
          <w:marRight w:val="0"/>
          <w:marTop w:val="0"/>
          <w:marBottom w:val="0"/>
          <w:divBdr>
            <w:top w:val="none" w:sz="0" w:space="0" w:color="auto"/>
            <w:left w:val="none" w:sz="0" w:space="0" w:color="auto"/>
            <w:bottom w:val="none" w:sz="0" w:space="0" w:color="auto"/>
            <w:right w:val="none" w:sz="0" w:space="0" w:color="auto"/>
          </w:divBdr>
        </w:div>
        <w:div w:id="1179924876">
          <w:marLeft w:val="640"/>
          <w:marRight w:val="0"/>
          <w:marTop w:val="0"/>
          <w:marBottom w:val="0"/>
          <w:divBdr>
            <w:top w:val="none" w:sz="0" w:space="0" w:color="auto"/>
            <w:left w:val="none" w:sz="0" w:space="0" w:color="auto"/>
            <w:bottom w:val="none" w:sz="0" w:space="0" w:color="auto"/>
            <w:right w:val="none" w:sz="0" w:space="0" w:color="auto"/>
          </w:divBdr>
        </w:div>
        <w:div w:id="1030644110">
          <w:marLeft w:val="640"/>
          <w:marRight w:val="0"/>
          <w:marTop w:val="0"/>
          <w:marBottom w:val="0"/>
          <w:divBdr>
            <w:top w:val="none" w:sz="0" w:space="0" w:color="auto"/>
            <w:left w:val="none" w:sz="0" w:space="0" w:color="auto"/>
            <w:bottom w:val="none" w:sz="0" w:space="0" w:color="auto"/>
            <w:right w:val="none" w:sz="0" w:space="0" w:color="auto"/>
          </w:divBdr>
        </w:div>
        <w:div w:id="780803753">
          <w:marLeft w:val="640"/>
          <w:marRight w:val="0"/>
          <w:marTop w:val="0"/>
          <w:marBottom w:val="0"/>
          <w:divBdr>
            <w:top w:val="none" w:sz="0" w:space="0" w:color="auto"/>
            <w:left w:val="none" w:sz="0" w:space="0" w:color="auto"/>
            <w:bottom w:val="none" w:sz="0" w:space="0" w:color="auto"/>
            <w:right w:val="none" w:sz="0" w:space="0" w:color="auto"/>
          </w:divBdr>
        </w:div>
        <w:div w:id="1512986994">
          <w:marLeft w:val="640"/>
          <w:marRight w:val="0"/>
          <w:marTop w:val="0"/>
          <w:marBottom w:val="0"/>
          <w:divBdr>
            <w:top w:val="none" w:sz="0" w:space="0" w:color="auto"/>
            <w:left w:val="none" w:sz="0" w:space="0" w:color="auto"/>
            <w:bottom w:val="none" w:sz="0" w:space="0" w:color="auto"/>
            <w:right w:val="none" w:sz="0" w:space="0" w:color="auto"/>
          </w:divBdr>
        </w:div>
        <w:div w:id="375667300">
          <w:marLeft w:val="640"/>
          <w:marRight w:val="0"/>
          <w:marTop w:val="0"/>
          <w:marBottom w:val="0"/>
          <w:divBdr>
            <w:top w:val="none" w:sz="0" w:space="0" w:color="auto"/>
            <w:left w:val="none" w:sz="0" w:space="0" w:color="auto"/>
            <w:bottom w:val="none" w:sz="0" w:space="0" w:color="auto"/>
            <w:right w:val="none" w:sz="0" w:space="0" w:color="auto"/>
          </w:divBdr>
        </w:div>
        <w:div w:id="909802624">
          <w:marLeft w:val="640"/>
          <w:marRight w:val="0"/>
          <w:marTop w:val="0"/>
          <w:marBottom w:val="0"/>
          <w:divBdr>
            <w:top w:val="none" w:sz="0" w:space="0" w:color="auto"/>
            <w:left w:val="none" w:sz="0" w:space="0" w:color="auto"/>
            <w:bottom w:val="none" w:sz="0" w:space="0" w:color="auto"/>
            <w:right w:val="none" w:sz="0" w:space="0" w:color="auto"/>
          </w:divBdr>
        </w:div>
        <w:div w:id="1990206896">
          <w:marLeft w:val="640"/>
          <w:marRight w:val="0"/>
          <w:marTop w:val="0"/>
          <w:marBottom w:val="0"/>
          <w:divBdr>
            <w:top w:val="none" w:sz="0" w:space="0" w:color="auto"/>
            <w:left w:val="none" w:sz="0" w:space="0" w:color="auto"/>
            <w:bottom w:val="none" w:sz="0" w:space="0" w:color="auto"/>
            <w:right w:val="none" w:sz="0" w:space="0" w:color="auto"/>
          </w:divBdr>
        </w:div>
        <w:div w:id="1788234391">
          <w:marLeft w:val="640"/>
          <w:marRight w:val="0"/>
          <w:marTop w:val="0"/>
          <w:marBottom w:val="0"/>
          <w:divBdr>
            <w:top w:val="none" w:sz="0" w:space="0" w:color="auto"/>
            <w:left w:val="none" w:sz="0" w:space="0" w:color="auto"/>
            <w:bottom w:val="none" w:sz="0" w:space="0" w:color="auto"/>
            <w:right w:val="none" w:sz="0" w:space="0" w:color="auto"/>
          </w:divBdr>
        </w:div>
        <w:div w:id="468597667">
          <w:marLeft w:val="640"/>
          <w:marRight w:val="0"/>
          <w:marTop w:val="0"/>
          <w:marBottom w:val="0"/>
          <w:divBdr>
            <w:top w:val="none" w:sz="0" w:space="0" w:color="auto"/>
            <w:left w:val="none" w:sz="0" w:space="0" w:color="auto"/>
            <w:bottom w:val="none" w:sz="0" w:space="0" w:color="auto"/>
            <w:right w:val="none" w:sz="0" w:space="0" w:color="auto"/>
          </w:divBdr>
        </w:div>
        <w:div w:id="1972709762">
          <w:marLeft w:val="640"/>
          <w:marRight w:val="0"/>
          <w:marTop w:val="0"/>
          <w:marBottom w:val="0"/>
          <w:divBdr>
            <w:top w:val="none" w:sz="0" w:space="0" w:color="auto"/>
            <w:left w:val="none" w:sz="0" w:space="0" w:color="auto"/>
            <w:bottom w:val="none" w:sz="0" w:space="0" w:color="auto"/>
            <w:right w:val="none" w:sz="0" w:space="0" w:color="auto"/>
          </w:divBdr>
        </w:div>
        <w:div w:id="1706322910">
          <w:marLeft w:val="640"/>
          <w:marRight w:val="0"/>
          <w:marTop w:val="0"/>
          <w:marBottom w:val="0"/>
          <w:divBdr>
            <w:top w:val="none" w:sz="0" w:space="0" w:color="auto"/>
            <w:left w:val="none" w:sz="0" w:space="0" w:color="auto"/>
            <w:bottom w:val="none" w:sz="0" w:space="0" w:color="auto"/>
            <w:right w:val="none" w:sz="0" w:space="0" w:color="auto"/>
          </w:divBdr>
        </w:div>
        <w:div w:id="1409837915">
          <w:marLeft w:val="640"/>
          <w:marRight w:val="0"/>
          <w:marTop w:val="0"/>
          <w:marBottom w:val="0"/>
          <w:divBdr>
            <w:top w:val="none" w:sz="0" w:space="0" w:color="auto"/>
            <w:left w:val="none" w:sz="0" w:space="0" w:color="auto"/>
            <w:bottom w:val="none" w:sz="0" w:space="0" w:color="auto"/>
            <w:right w:val="none" w:sz="0" w:space="0" w:color="auto"/>
          </w:divBdr>
        </w:div>
        <w:div w:id="848787487">
          <w:marLeft w:val="640"/>
          <w:marRight w:val="0"/>
          <w:marTop w:val="0"/>
          <w:marBottom w:val="0"/>
          <w:divBdr>
            <w:top w:val="none" w:sz="0" w:space="0" w:color="auto"/>
            <w:left w:val="none" w:sz="0" w:space="0" w:color="auto"/>
            <w:bottom w:val="none" w:sz="0" w:space="0" w:color="auto"/>
            <w:right w:val="none" w:sz="0" w:space="0" w:color="auto"/>
          </w:divBdr>
        </w:div>
        <w:div w:id="1751928468">
          <w:marLeft w:val="640"/>
          <w:marRight w:val="0"/>
          <w:marTop w:val="0"/>
          <w:marBottom w:val="0"/>
          <w:divBdr>
            <w:top w:val="none" w:sz="0" w:space="0" w:color="auto"/>
            <w:left w:val="none" w:sz="0" w:space="0" w:color="auto"/>
            <w:bottom w:val="none" w:sz="0" w:space="0" w:color="auto"/>
            <w:right w:val="none" w:sz="0" w:space="0" w:color="auto"/>
          </w:divBdr>
        </w:div>
        <w:div w:id="852375076">
          <w:marLeft w:val="640"/>
          <w:marRight w:val="0"/>
          <w:marTop w:val="0"/>
          <w:marBottom w:val="0"/>
          <w:divBdr>
            <w:top w:val="none" w:sz="0" w:space="0" w:color="auto"/>
            <w:left w:val="none" w:sz="0" w:space="0" w:color="auto"/>
            <w:bottom w:val="none" w:sz="0" w:space="0" w:color="auto"/>
            <w:right w:val="none" w:sz="0" w:space="0" w:color="auto"/>
          </w:divBdr>
        </w:div>
        <w:div w:id="504587532">
          <w:marLeft w:val="640"/>
          <w:marRight w:val="0"/>
          <w:marTop w:val="0"/>
          <w:marBottom w:val="0"/>
          <w:divBdr>
            <w:top w:val="none" w:sz="0" w:space="0" w:color="auto"/>
            <w:left w:val="none" w:sz="0" w:space="0" w:color="auto"/>
            <w:bottom w:val="none" w:sz="0" w:space="0" w:color="auto"/>
            <w:right w:val="none" w:sz="0" w:space="0" w:color="auto"/>
          </w:divBdr>
        </w:div>
        <w:div w:id="507790798">
          <w:marLeft w:val="640"/>
          <w:marRight w:val="0"/>
          <w:marTop w:val="0"/>
          <w:marBottom w:val="0"/>
          <w:divBdr>
            <w:top w:val="none" w:sz="0" w:space="0" w:color="auto"/>
            <w:left w:val="none" w:sz="0" w:space="0" w:color="auto"/>
            <w:bottom w:val="none" w:sz="0" w:space="0" w:color="auto"/>
            <w:right w:val="none" w:sz="0" w:space="0" w:color="auto"/>
          </w:divBdr>
        </w:div>
        <w:div w:id="226886650">
          <w:marLeft w:val="640"/>
          <w:marRight w:val="0"/>
          <w:marTop w:val="0"/>
          <w:marBottom w:val="0"/>
          <w:divBdr>
            <w:top w:val="none" w:sz="0" w:space="0" w:color="auto"/>
            <w:left w:val="none" w:sz="0" w:space="0" w:color="auto"/>
            <w:bottom w:val="none" w:sz="0" w:space="0" w:color="auto"/>
            <w:right w:val="none" w:sz="0" w:space="0" w:color="auto"/>
          </w:divBdr>
        </w:div>
        <w:div w:id="502400552">
          <w:marLeft w:val="640"/>
          <w:marRight w:val="0"/>
          <w:marTop w:val="0"/>
          <w:marBottom w:val="0"/>
          <w:divBdr>
            <w:top w:val="none" w:sz="0" w:space="0" w:color="auto"/>
            <w:left w:val="none" w:sz="0" w:space="0" w:color="auto"/>
            <w:bottom w:val="none" w:sz="0" w:space="0" w:color="auto"/>
            <w:right w:val="none" w:sz="0" w:space="0" w:color="auto"/>
          </w:divBdr>
        </w:div>
        <w:div w:id="1193492039">
          <w:marLeft w:val="640"/>
          <w:marRight w:val="0"/>
          <w:marTop w:val="0"/>
          <w:marBottom w:val="0"/>
          <w:divBdr>
            <w:top w:val="none" w:sz="0" w:space="0" w:color="auto"/>
            <w:left w:val="none" w:sz="0" w:space="0" w:color="auto"/>
            <w:bottom w:val="none" w:sz="0" w:space="0" w:color="auto"/>
            <w:right w:val="none" w:sz="0" w:space="0" w:color="auto"/>
          </w:divBdr>
        </w:div>
        <w:div w:id="1221596005">
          <w:marLeft w:val="640"/>
          <w:marRight w:val="0"/>
          <w:marTop w:val="0"/>
          <w:marBottom w:val="0"/>
          <w:divBdr>
            <w:top w:val="none" w:sz="0" w:space="0" w:color="auto"/>
            <w:left w:val="none" w:sz="0" w:space="0" w:color="auto"/>
            <w:bottom w:val="none" w:sz="0" w:space="0" w:color="auto"/>
            <w:right w:val="none" w:sz="0" w:space="0" w:color="auto"/>
          </w:divBdr>
        </w:div>
        <w:div w:id="598292047">
          <w:marLeft w:val="640"/>
          <w:marRight w:val="0"/>
          <w:marTop w:val="0"/>
          <w:marBottom w:val="0"/>
          <w:divBdr>
            <w:top w:val="none" w:sz="0" w:space="0" w:color="auto"/>
            <w:left w:val="none" w:sz="0" w:space="0" w:color="auto"/>
            <w:bottom w:val="none" w:sz="0" w:space="0" w:color="auto"/>
            <w:right w:val="none" w:sz="0" w:space="0" w:color="auto"/>
          </w:divBdr>
        </w:div>
        <w:div w:id="476530342">
          <w:marLeft w:val="640"/>
          <w:marRight w:val="0"/>
          <w:marTop w:val="0"/>
          <w:marBottom w:val="0"/>
          <w:divBdr>
            <w:top w:val="none" w:sz="0" w:space="0" w:color="auto"/>
            <w:left w:val="none" w:sz="0" w:space="0" w:color="auto"/>
            <w:bottom w:val="none" w:sz="0" w:space="0" w:color="auto"/>
            <w:right w:val="none" w:sz="0" w:space="0" w:color="auto"/>
          </w:divBdr>
        </w:div>
      </w:divsChild>
    </w:div>
    <w:div w:id="2112162660">
      <w:bodyDiv w:val="1"/>
      <w:marLeft w:val="0"/>
      <w:marRight w:val="0"/>
      <w:marTop w:val="0"/>
      <w:marBottom w:val="0"/>
      <w:divBdr>
        <w:top w:val="none" w:sz="0" w:space="0" w:color="auto"/>
        <w:left w:val="none" w:sz="0" w:space="0" w:color="auto"/>
        <w:bottom w:val="none" w:sz="0" w:space="0" w:color="auto"/>
        <w:right w:val="none" w:sz="0" w:space="0" w:color="auto"/>
      </w:divBdr>
      <w:divsChild>
        <w:div w:id="1732386820">
          <w:marLeft w:val="640"/>
          <w:marRight w:val="0"/>
          <w:marTop w:val="0"/>
          <w:marBottom w:val="0"/>
          <w:divBdr>
            <w:top w:val="none" w:sz="0" w:space="0" w:color="auto"/>
            <w:left w:val="none" w:sz="0" w:space="0" w:color="auto"/>
            <w:bottom w:val="none" w:sz="0" w:space="0" w:color="auto"/>
            <w:right w:val="none" w:sz="0" w:space="0" w:color="auto"/>
          </w:divBdr>
        </w:div>
        <w:div w:id="1110315021">
          <w:marLeft w:val="640"/>
          <w:marRight w:val="0"/>
          <w:marTop w:val="0"/>
          <w:marBottom w:val="0"/>
          <w:divBdr>
            <w:top w:val="none" w:sz="0" w:space="0" w:color="auto"/>
            <w:left w:val="none" w:sz="0" w:space="0" w:color="auto"/>
            <w:bottom w:val="none" w:sz="0" w:space="0" w:color="auto"/>
            <w:right w:val="none" w:sz="0" w:space="0" w:color="auto"/>
          </w:divBdr>
        </w:div>
        <w:div w:id="1254121995">
          <w:marLeft w:val="640"/>
          <w:marRight w:val="0"/>
          <w:marTop w:val="0"/>
          <w:marBottom w:val="0"/>
          <w:divBdr>
            <w:top w:val="none" w:sz="0" w:space="0" w:color="auto"/>
            <w:left w:val="none" w:sz="0" w:space="0" w:color="auto"/>
            <w:bottom w:val="none" w:sz="0" w:space="0" w:color="auto"/>
            <w:right w:val="none" w:sz="0" w:space="0" w:color="auto"/>
          </w:divBdr>
        </w:div>
        <w:div w:id="1401634661">
          <w:marLeft w:val="640"/>
          <w:marRight w:val="0"/>
          <w:marTop w:val="0"/>
          <w:marBottom w:val="0"/>
          <w:divBdr>
            <w:top w:val="none" w:sz="0" w:space="0" w:color="auto"/>
            <w:left w:val="none" w:sz="0" w:space="0" w:color="auto"/>
            <w:bottom w:val="none" w:sz="0" w:space="0" w:color="auto"/>
            <w:right w:val="none" w:sz="0" w:space="0" w:color="auto"/>
          </w:divBdr>
        </w:div>
        <w:div w:id="653608310">
          <w:marLeft w:val="640"/>
          <w:marRight w:val="0"/>
          <w:marTop w:val="0"/>
          <w:marBottom w:val="0"/>
          <w:divBdr>
            <w:top w:val="none" w:sz="0" w:space="0" w:color="auto"/>
            <w:left w:val="none" w:sz="0" w:space="0" w:color="auto"/>
            <w:bottom w:val="none" w:sz="0" w:space="0" w:color="auto"/>
            <w:right w:val="none" w:sz="0" w:space="0" w:color="auto"/>
          </w:divBdr>
        </w:div>
        <w:div w:id="1764297216">
          <w:marLeft w:val="640"/>
          <w:marRight w:val="0"/>
          <w:marTop w:val="0"/>
          <w:marBottom w:val="0"/>
          <w:divBdr>
            <w:top w:val="none" w:sz="0" w:space="0" w:color="auto"/>
            <w:left w:val="none" w:sz="0" w:space="0" w:color="auto"/>
            <w:bottom w:val="none" w:sz="0" w:space="0" w:color="auto"/>
            <w:right w:val="none" w:sz="0" w:space="0" w:color="auto"/>
          </w:divBdr>
        </w:div>
        <w:div w:id="520246009">
          <w:marLeft w:val="640"/>
          <w:marRight w:val="0"/>
          <w:marTop w:val="0"/>
          <w:marBottom w:val="0"/>
          <w:divBdr>
            <w:top w:val="none" w:sz="0" w:space="0" w:color="auto"/>
            <w:left w:val="none" w:sz="0" w:space="0" w:color="auto"/>
            <w:bottom w:val="none" w:sz="0" w:space="0" w:color="auto"/>
            <w:right w:val="none" w:sz="0" w:space="0" w:color="auto"/>
          </w:divBdr>
        </w:div>
        <w:div w:id="1177231590">
          <w:marLeft w:val="640"/>
          <w:marRight w:val="0"/>
          <w:marTop w:val="0"/>
          <w:marBottom w:val="0"/>
          <w:divBdr>
            <w:top w:val="none" w:sz="0" w:space="0" w:color="auto"/>
            <w:left w:val="none" w:sz="0" w:space="0" w:color="auto"/>
            <w:bottom w:val="none" w:sz="0" w:space="0" w:color="auto"/>
            <w:right w:val="none" w:sz="0" w:space="0" w:color="auto"/>
          </w:divBdr>
        </w:div>
        <w:div w:id="381175019">
          <w:marLeft w:val="640"/>
          <w:marRight w:val="0"/>
          <w:marTop w:val="0"/>
          <w:marBottom w:val="0"/>
          <w:divBdr>
            <w:top w:val="none" w:sz="0" w:space="0" w:color="auto"/>
            <w:left w:val="none" w:sz="0" w:space="0" w:color="auto"/>
            <w:bottom w:val="none" w:sz="0" w:space="0" w:color="auto"/>
            <w:right w:val="none" w:sz="0" w:space="0" w:color="auto"/>
          </w:divBdr>
        </w:div>
        <w:div w:id="22556989">
          <w:marLeft w:val="640"/>
          <w:marRight w:val="0"/>
          <w:marTop w:val="0"/>
          <w:marBottom w:val="0"/>
          <w:divBdr>
            <w:top w:val="none" w:sz="0" w:space="0" w:color="auto"/>
            <w:left w:val="none" w:sz="0" w:space="0" w:color="auto"/>
            <w:bottom w:val="none" w:sz="0" w:space="0" w:color="auto"/>
            <w:right w:val="none" w:sz="0" w:space="0" w:color="auto"/>
          </w:divBdr>
        </w:div>
        <w:div w:id="360593790">
          <w:marLeft w:val="640"/>
          <w:marRight w:val="0"/>
          <w:marTop w:val="0"/>
          <w:marBottom w:val="0"/>
          <w:divBdr>
            <w:top w:val="none" w:sz="0" w:space="0" w:color="auto"/>
            <w:left w:val="none" w:sz="0" w:space="0" w:color="auto"/>
            <w:bottom w:val="none" w:sz="0" w:space="0" w:color="auto"/>
            <w:right w:val="none" w:sz="0" w:space="0" w:color="auto"/>
          </w:divBdr>
        </w:div>
        <w:div w:id="1124301395">
          <w:marLeft w:val="640"/>
          <w:marRight w:val="0"/>
          <w:marTop w:val="0"/>
          <w:marBottom w:val="0"/>
          <w:divBdr>
            <w:top w:val="none" w:sz="0" w:space="0" w:color="auto"/>
            <w:left w:val="none" w:sz="0" w:space="0" w:color="auto"/>
            <w:bottom w:val="none" w:sz="0" w:space="0" w:color="auto"/>
            <w:right w:val="none" w:sz="0" w:space="0" w:color="auto"/>
          </w:divBdr>
        </w:div>
        <w:div w:id="1623533353">
          <w:marLeft w:val="640"/>
          <w:marRight w:val="0"/>
          <w:marTop w:val="0"/>
          <w:marBottom w:val="0"/>
          <w:divBdr>
            <w:top w:val="none" w:sz="0" w:space="0" w:color="auto"/>
            <w:left w:val="none" w:sz="0" w:space="0" w:color="auto"/>
            <w:bottom w:val="none" w:sz="0" w:space="0" w:color="auto"/>
            <w:right w:val="none" w:sz="0" w:space="0" w:color="auto"/>
          </w:divBdr>
        </w:div>
        <w:div w:id="1662536252">
          <w:marLeft w:val="640"/>
          <w:marRight w:val="0"/>
          <w:marTop w:val="0"/>
          <w:marBottom w:val="0"/>
          <w:divBdr>
            <w:top w:val="none" w:sz="0" w:space="0" w:color="auto"/>
            <w:left w:val="none" w:sz="0" w:space="0" w:color="auto"/>
            <w:bottom w:val="none" w:sz="0" w:space="0" w:color="auto"/>
            <w:right w:val="none" w:sz="0" w:space="0" w:color="auto"/>
          </w:divBdr>
        </w:div>
        <w:div w:id="121308098">
          <w:marLeft w:val="640"/>
          <w:marRight w:val="0"/>
          <w:marTop w:val="0"/>
          <w:marBottom w:val="0"/>
          <w:divBdr>
            <w:top w:val="none" w:sz="0" w:space="0" w:color="auto"/>
            <w:left w:val="none" w:sz="0" w:space="0" w:color="auto"/>
            <w:bottom w:val="none" w:sz="0" w:space="0" w:color="auto"/>
            <w:right w:val="none" w:sz="0" w:space="0" w:color="auto"/>
          </w:divBdr>
        </w:div>
        <w:div w:id="860363230">
          <w:marLeft w:val="640"/>
          <w:marRight w:val="0"/>
          <w:marTop w:val="0"/>
          <w:marBottom w:val="0"/>
          <w:divBdr>
            <w:top w:val="none" w:sz="0" w:space="0" w:color="auto"/>
            <w:left w:val="none" w:sz="0" w:space="0" w:color="auto"/>
            <w:bottom w:val="none" w:sz="0" w:space="0" w:color="auto"/>
            <w:right w:val="none" w:sz="0" w:space="0" w:color="auto"/>
          </w:divBdr>
        </w:div>
        <w:div w:id="1444884814">
          <w:marLeft w:val="640"/>
          <w:marRight w:val="0"/>
          <w:marTop w:val="0"/>
          <w:marBottom w:val="0"/>
          <w:divBdr>
            <w:top w:val="none" w:sz="0" w:space="0" w:color="auto"/>
            <w:left w:val="none" w:sz="0" w:space="0" w:color="auto"/>
            <w:bottom w:val="none" w:sz="0" w:space="0" w:color="auto"/>
            <w:right w:val="none" w:sz="0" w:space="0" w:color="auto"/>
          </w:divBdr>
        </w:div>
        <w:div w:id="109936208">
          <w:marLeft w:val="640"/>
          <w:marRight w:val="0"/>
          <w:marTop w:val="0"/>
          <w:marBottom w:val="0"/>
          <w:divBdr>
            <w:top w:val="none" w:sz="0" w:space="0" w:color="auto"/>
            <w:left w:val="none" w:sz="0" w:space="0" w:color="auto"/>
            <w:bottom w:val="none" w:sz="0" w:space="0" w:color="auto"/>
            <w:right w:val="none" w:sz="0" w:space="0" w:color="auto"/>
          </w:divBdr>
        </w:div>
        <w:div w:id="1888373089">
          <w:marLeft w:val="640"/>
          <w:marRight w:val="0"/>
          <w:marTop w:val="0"/>
          <w:marBottom w:val="0"/>
          <w:divBdr>
            <w:top w:val="none" w:sz="0" w:space="0" w:color="auto"/>
            <w:left w:val="none" w:sz="0" w:space="0" w:color="auto"/>
            <w:bottom w:val="none" w:sz="0" w:space="0" w:color="auto"/>
            <w:right w:val="none" w:sz="0" w:space="0" w:color="auto"/>
          </w:divBdr>
        </w:div>
        <w:div w:id="918952702">
          <w:marLeft w:val="640"/>
          <w:marRight w:val="0"/>
          <w:marTop w:val="0"/>
          <w:marBottom w:val="0"/>
          <w:divBdr>
            <w:top w:val="none" w:sz="0" w:space="0" w:color="auto"/>
            <w:left w:val="none" w:sz="0" w:space="0" w:color="auto"/>
            <w:bottom w:val="none" w:sz="0" w:space="0" w:color="auto"/>
            <w:right w:val="none" w:sz="0" w:space="0" w:color="auto"/>
          </w:divBdr>
        </w:div>
        <w:div w:id="522209565">
          <w:marLeft w:val="640"/>
          <w:marRight w:val="0"/>
          <w:marTop w:val="0"/>
          <w:marBottom w:val="0"/>
          <w:divBdr>
            <w:top w:val="none" w:sz="0" w:space="0" w:color="auto"/>
            <w:left w:val="none" w:sz="0" w:space="0" w:color="auto"/>
            <w:bottom w:val="none" w:sz="0" w:space="0" w:color="auto"/>
            <w:right w:val="none" w:sz="0" w:space="0" w:color="auto"/>
          </w:divBdr>
        </w:div>
        <w:div w:id="45882625">
          <w:marLeft w:val="640"/>
          <w:marRight w:val="0"/>
          <w:marTop w:val="0"/>
          <w:marBottom w:val="0"/>
          <w:divBdr>
            <w:top w:val="none" w:sz="0" w:space="0" w:color="auto"/>
            <w:left w:val="none" w:sz="0" w:space="0" w:color="auto"/>
            <w:bottom w:val="none" w:sz="0" w:space="0" w:color="auto"/>
            <w:right w:val="none" w:sz="0" w:space="0" w:color="auto"/>
          </w:divBdr>
        </w:div>
        <w:div w:id="1076440102">
          <w:marLeft w:val="640"/>
          <w:marRight w:val="0"/>
          <w:marTop w:val="0"/>
          <w:marBottom w:val="0"/>
          <w:divBdr>
            <w:top w:val="none" w:sz="0" w:space="0" w:color="auto"/>
            <w:left w:val="none" w:sz="0" w:space="0" w:color="auto"/>
            <w:bottom w:val="none" w:sz="0" w:space="0" w:color="auto"/>
            <w:right w:val="none" w:sz="0" w:space="0" w:color="auto"/>
          </w:divBdr>
        </w:div>
        <w:div w:id="1030303926">
          <w:marLeft w:val="640"/>
          <w:marRight w:val="0"/>
          <w:marTop w:val="0"/>
          <w:marBottom w:val="0"/>
          <w:divBdr>
            <w:top w:val="none" w:sz="0" w:space="0" w:color="auto"/>
            <w:left w:val="none" w:sz="0" w:space="0" w:color="auto"/>
            <w:bottom w:val="none" w:sz="0" w:space="0" w:color="auto"/>
            <w:right w:val="none" w:sz="0" w:space="0" w:color="auto"/>
          </w:divBdr>
        </w:div>
        <w:div w:id="1182403128">
          <w:marLeft w:val="640"/>
          <w:marRight w:val="0"/>
          <w:marTop w:val="0"/>
          <w:marBottom w:val="0"/>
          <w:divBdr>
            <w:top w:val="none" w:sz="0" w:space="0" w:color="auto"/>
            <w:left w:val="none" w:sz="0" w:space="0" w:color="auto"/>
            <w:bottom w:val="none" w:sz="0" w:space="0" w:color="auto"/>
            <w:right w:val="none" w:sz="0" w:space="0" w:color="auto"/>
          </w:divBdr>
        </w:div>
        <w:div w:id="546995842">
          <w:marLeft w:val="640"/>
          <w:marRight w:val="0"/>
          <w:marTop w:val="0"/>
          <w:marBottom w:val="0"/>
          <w:divBdr>
            <w:top w:val="none" w:sz="0" w:space="0" w:color="auto"/>
            <w:left w:val="none" w:sz="0" w:space="0" w:color="auto"/>
            <w:bottom w:val="none" w:sz="0" w:space="0" w:color="auto"/>
            <w:right w:val="none" w:sz="0" w:space="0" w:color="auto"/>
          </w:divBdr>
        </w:div>
        <w:div w:id="1855264114">
          <w:marLeft w:val="640"/>
          <w:marRight w:val="0"/>
          <w:marTop w:val="0"/>
          <w:marBottom w:val="0"/>
          <w:divBdr>
            <w:top w:val="none" w:sz="0" w:space="0" w:color="auto"/>
            <w:left w:val="none" w:sz="0" w:space="0" w:color="auto"/>
            <w:bottom w:val="none" w:sz="0" w:space="0" w:color="auto"/>
            <w:right w:val="none" w:sz="0" w:space="0" w:color="auto"/>
          </w:divBdr>
        </w:div>
        <w:div w:id="1239482447">
          <w:marLeft w:val="640"/>
          <w:marRight w:val="0"/>
          <w:marTop w:val="0"/>
          <w:marBottom w:val="0"/>
          <w:divBdr>
            <w:top w:val="none" w:sz="0" w:space="0" w:color="auto"/>
            <w:left w:val="none" w:sz="0" w:space="0" w:color="auto"/>
            <w:bottom w:val="none" w:sz="0" w:space="0" w:color="auto"/>
            <w:right w:val="none" w:sz="0" w:space="0" w:color="auto"/>
          </w:divBdr>
        </w:div>
        <w:div w:id="1697804957">
          <w:marLeft w:val="640"/>
          <w:marRight w:val="0"/>
          <w:marTop w:val="0"/>
          <w:marBottom w:val="0"/>
          <w:divBdr>
            <w:top w:val="none" w:sz="0" w:space="0" w:color="auto"/>
            <w:left w:val="none" w:sz="0" w:space="0" w:color="auto"/>
            <w:bottom w:val="none" w:sz="0" w:space="0" w:color="auto"/>
            <w:right w:val="none" w:sz="0" w:space="0" w:color="auto"/>
          </w:divBdr>
        </w:div>
        <w:div w:id="778186979">
          <w:marLeft w:val="640"/>
          <w:marRight w:val="0"/>
          <w:marTop w:val="0"/>
          <w:marBottom w:val="0"/>
          <w:divBdr>
            <w:top w:val="none" w:sz="0" w:space="0" w:color="auto"/>
            <w:left w:val="none" w:sz="0" w:space="0" w:color="auto"/>
            <w:bottom w:val="none" w:sz="0" w:space="0" w:color="auto"/>
            <w:right w:val="none" w:sz="0" w:space="0" w:color="auto"/>
          </w:divBdr>
        </w:div>
        <w:div w:id="69932321">
          <w:marLeft w:val="640"/>
          <w:marRight w:val="0"/>
          <w:marTop w:val="0"/>
          <w:marBottom w:val="0"/>
          <w:divBdr>
            <w:top w:val="none" w:sz="0" w:space="0" w:color="auto"/>
            <w:left w:val="none" w:sz="0" w:space="0" w:color="auto"/>
            <w:bottom w:val="none" w:sz="0" w:space="0" w:color="auto"/>
            <w:right w:val="none" w:sz="0" w:space="0" w:color="auto"/>
          </w:divBdr>
        </w:div>
        <w:div w:id="343747758">
          <w:marLeft w:val="640"/>
          <w:marRight w:val="0"/>
          <w:marTop w:val="0"/>
          <w:marBottom w:val="0"/>
          <w:divBdr>
            <w:top w:val="none" w:sz="0" w:space="0" w:color="auto"/>
            <w:left w:val="none" w:sz="0" w:space="0" w:color="auto"/>
            <w:bottom w:val="none" w:sz="0" w:space="0" w:color="auto"/>
            <w:right w:val="none" w:sz="0" w:space="0" w:color="auto"/>
          </w:divBdr>
        </w:div>
        <w:div w:id="646907510">
          <w:marLeft w:val="640"/>
          <w:marRight w:val="0"/>
          <w:marTop w:val="0"/>
          <w:marBottom w:val="0"/>
          <w:divBdr>
            <w:top w:val="none" w:sz="0" w:space="0" w:color="auto"/>
            <w:left w:val="none" w:sz="0" w:space="0" w:color="auto"/>
            <w:bottom w:val="none" w:sz="0" w:space="0" w:color="auto"/>
            <w:right w:val="none" w:sz="0" w:space="0" w:color="auto"/>
          </w:divBdr>
        </w:div>
        <w:div w:id="1912809843">
          <w:marLeft w:val="640"/>
          <w:marRight w:val="0"/>
          <w:marTop w:val="0"/>
          <w:marBottom w:val="0"/>
          <w:divBdr>
            <w:top w:val="none" w:sz="0" w:space="0" w:color="auto"/>
            <w:left w:val="none" w:sz="0" w:space="0" w:color="auto"/>
            <w:bottom w:val="none" w:sz="0" w:space="0" w:color="auto"/>
            <w:right w:val="none" w:sz="0" w:space="0" w:color="auto"/>
          </w:divBdr>
        </w:div>
        <w:div w:id="987175828">
          <w:marLeft w:val="640"/>
          <w:marRight w:val="0"/>
          <w:marTop w:val="0"/>
          <w:marBottom w:val="0"/>
          <w:divBdr>
            <w:top w:val="none" w:sz="0" w:space="0" w:color="auto"/>
            <w:left w:val="none" w:sz="0" w:space="0" w:color="auto"/>
            <w:bottom w:val="none" w:sz="0" w:space="0" w:color="auto"/>
            <w:right w:val="none" w:sz="0" w:space="0" w:color="auto"/>
          </w:divBdr>
        </w:div>
        <w:div w:id="2123065273">
          <w:marLeft w:val="640"/>
          <w:marRight w:val="0"/>
          <w:marTop w:val="0"/>
          <w:marBottom w:val="0"/>
          <w:divBdr>
            <w:top w:val="none" w:sz="0" w:space="0" w:color="auto"/>
            <w:left w:val="none" w:sz="0" w:space="0" w:color="auto"/>
            <w:bottom w:val="none" w:sz="0" w:space="0" w:color="auto"/>
            <w:right w:val="none" w:sz="0" w:space="0" w:color="auto"/>
          </w:divBdr>
        </w:div>
        <w:div w:id="1572891454">
          <w:marLeft w:val="640"/>
          <w:marRight w:val="0"/>
          <w:marTop w:val="0"/>
          <w:marBottom w:val="0"/>
          <w:divBdr>
            <w:top w:val="none" w:sz="0" w:space="0" w:color="auto"/>
            <w:left w:val="none" w:sz="0" w:space="0" w:color="auto"/>
            <w:bottom w:val="none" w:sz="0" w:space="0" w:color="auto"/>
            <w:right w:val="none" w:sz="0" w:space="0" w:color="auto"/>
          </w:divBdr>
        </w:div>
        <w:div w:id="1503819714">
          <w:marLeft w:val="640"/>
          <w:marRight w:val="0"/>
          <w:marTop w:val="0"/>
          <w:marBottom w:val="0"/>
          <w:divBdr>
            <w:top w:val="none" w:sz="0" w:space="0" w:color="auto"/>
            <w:left w:val="none" w:sz="0" w:space="0" w:color="auto"/>
            <w:bottom w:val="none" w:sz="0" w:space="0" w:color="auto"/>
            <w:right w:val="none" w:sz="0" w:space="0" w:color="auto"/>
          </w:divBdr>
        </w:div>
        <w:div w:id="2142646045">
          <w:marLeft w:val="640"/>
          <w:marRight w:val="0"/>
          <w:marTop w:val="0"/>
          <w:marBottom w:val="0"/>
          <w:divBdr>
            <w:top w:val="none" w:sz="0" w:space="0" w:color="auto"/>
            <w:left w:val="none" w:sz="0" w:space="0" w:color="auto"/>
            <w:bottom w:val="none" w:sz="0" w:space="0" w:color="auto"/>
            <w:right w:val="none" w:sz="0" w:space="0" w:color="auto"/>
          </w:divBdr>
        </w:div>
      </w:divsChild>
    </w:div>
    <w:div w:id="2114935815">
      <w:bodyDiv w:val="1"/>
      <w:marLeft w:val="0"/>
      <w:marRight w:val="0"/>
      <w:marTop w:val="0"/>
      <w:marBottom w:val="0"/>
      <w:divBdr>
        <w:top w:val="none" w:sz="0" w:space="0" w:color="auto"/>
        <w:left w:val="none" w:sz="0" w:space="0" w:color="auto"/>
        <w:bottom w:val="none" w:sz="0" w:space="0" w:color="auto"/>
        <w:right w:val="none" w:sz="0" w:space="0" w:color="auto"/>
      </w:divBdr>
    </w:div>
    <w:div w:id="2115397992">
      <w:bodyDiv w:val="1"/>
      <w:marLeft w:val="0"/>
      <w:marRight w:val="0"/>
      <w:marTop w:val="0"/>
      <w:marBottom w:val="0"/>
      <w:divBdr>
        <w:top w:val="none" w:sz="0" w:space="0" w:color="auto"/>
        <w:left w:val="none" w:sz="0" w:space="0" w:color="auto"/>
        <w:bottom w:val="none" w:sz="0" w:space="0" w:color="auto"/>
        <w:right w:val="none" w:sz="0" w:space="0" w:color="auto"/>
      </w:divBdr>
      <w:divsChild>
        <w:div w:id="316686219">
          <w:marLeft w:val="640"/>
          <w:marRight w:val="0"/>
          <w:marTop w:val="0"/>
          <w:marBottom w:val="0"/>
          <w:divBdr>
            <w:top w:val="none" w:sz="0" w:space="0" w:color="auto"/>
            <w:left w:val="none" w:sz="0" w:space="0" w:color="auto"/>
            <w:bottom w:val="none" w:sz="0" w:space="0" w:color="auto"/>
            <w:right w:val="none" w:sz="0" w:space="0" w:color="auto"/>
          </w:divBdr>
        </w:div>
        <w:div w:id="1177186058">
          <w:marLeft w:val="640"/>
          <w:marRight w:val="0"/>
          <w:marTop w:val="0"/>
          <w:marBottom w:val="0"/>
          <w:divBdr>
            <w:top w:val="none" w:sz="0" w:space="0" w:color="auto"/>
            <w:left w:val="none" w:sz="0" w:space="0" w:color="auto"/>
            <w:bottom w:val="none" w:sz="0" w:space="0" w:color="auto"/>
            <w:right w:val="none" w:sz="0" w:space="0" w:color="auto"/>
          </w:divBdr>
        </w:div>
        <w:div w:id="2123497503">
          <w:marLeft w:val="640"/>
          <w:marRight w:val="0"/>
          <w:marTop w:val="0"/>
          <w:marBottom w:val="0"/>
          <w:divBdr>
            <w:top w:val="none" w:sz="0" w:space="0" w:color="auto"/>
            <w:left w:val="none" w:sz="0" w:space="0" w:color="auto"/>
            <w:bottom w:val="none" w:sz="0" w:space="0" w:color="auto"/>
            <w:right w:val="none" w:sz="0" w:space="0" w:color="auto"/>
          </w:divBdr>
        </w:div>
        <w:div w:id="898322158">
          <w:marLeft w:val="640"/>
          <w:marRight w:val="0"/>
          <w:marTop w:val="0"/>
          <w:marBottom w:val="0"/>
          <w:divBdr>
            <w:top w:val="none" w:sz="0" w:space="0" w:color="auto"/>
            <w:left w:val="none" w:sz="0" w:space="0" w:color="auto"/>
            <w:bottom w:val="none" w:sz="0" w:space="0" w:color="auto"/>
            <w:right w:val="none" w:sz="0" w:space="0" w:color="auto"/>
          </w:divBdr>
        </w:div>
        <w:div w:id="342515989">
          <w:marLeft w:val="640"/>
          <w:marRight w:val="0"/>
          <w:marTop w:val="0"/>
          <w:marBottom w:val="0"/>
          <w:divBdr>
            <w:top w:val="none" w:sz="0" w:space="0" w:color="auto"/>
            <w:left w:val="none" w:sz="0" w:space="0" w:color="auto"/>
            <w:bottom w:val="none" w:sz="0" w:space="0" w:color="auto"/>
            <w:right w:val="none" w:sz="0" w:space="0" w:color="auto"/>
          </w:divBdr>
        </w:div>
        <w:div w:id="11340447">
          <w:marLeft w:val="640"/>
          <w:marRight w:val="0"/>
          <w:marTop w:val="0"/>
          <w:marBottom w:val="0"/>
          <w:divBdr>
            <w:top w:val="none" w:sz="0" w:space="0" w:color="auto"/>
            <w:left w:val="none" w:sz="0" w:space="0" w:color="auto"/>
            <w:bottom w:val="none" w:sz="0" w:space="0" w:color="auto"/>
            <w:right w:val="none" w:sz="0" w:space="0" w:color="auto"/>
          </w:divBdr>
        </w:div>
        <w:div w:id="1883783827">
          <w:marLeft w:val="640"/>
          <w:marRight w:val="0"/>
          <w:marTop w:val="0"/>
          <w:marBottom w:val="0"/>
          <w:divBdr>
            <w:top w:val="none" w:sz="0" w:space="0" w:color="auto"/>
            <w:left w:val="none" w:sz="0" w:space="0" w:color="auto"/>
            <w:bottom w:val="none" w:sz="0" w:space="0" w:color="auto"/>
            <w:right w:val="none" w:sz="0" w:space="0" w:color="auto"/>
          </w:divBdr>
        </w:div>
        <w:div w:id="448823189">
          <w:marLeft w:val="640"/>
          <w:marRight w:val="0"/>
          <w:marTop w:val="0"/>
          <w:marBottom w:val="0"/>
          <w:divBdr>
            <w:top w:val="none" w:sz="0" w:space="0" w:color="auto"/>
            <w:left w:val="none" w:sz="0" w:space="0" w:color="auto"/>
            <w:bottom w:val="none" w:sz="0" w:space="0" w:color="auto"/>
            <w:right w:val="none" w:sz="0" w:space="0" w:color="auto"/>
          </w:divBdr>
        </w:div>
        <w:div w:id="711732323">
          <w:marLeft w:val="640"/>
          <w:marRight w:val="0"/>
          <w:marTop w:val="0"/>
          <w:marBottom w:val="0"/>
          <w:divBdr>
            <w:top w:val="none" w:sz="0" w:space="0" w:color="auto"/>
            <w:left w:val="none" w:sz="0" w:space="0" w:color="auto"/>
            <w:bottom w:val="none" w:sz="0" w:space="0" w:color="auto"/>
            <w:right w:val="none" w:sz="0" w:space="0" w:color="auto"/>
          </w:divBdr>
        </w:div>
        <w:div w:id="1759402581">
          <w:marLeft w:val="640"/>
          <w:marRight w:val="0"/>
          <w:marTop w:val="0"/>
          <w:marBottom w:val="0"/>
          <w:divBdr>
            <w:top w:val="none" w:sz="0" w:space="0" w:color="auto"/>
            <w:left w:val="none" w:sz="0" w:space="0" w:color="auto"/>
            <w:bottom w:val="none" w:sz="0" w:space="0" w:color="auto"/>
            <w:right w:val="none" w:sz="0" w:space="0" w:color="auto"/>
          </w:divBdr>
        </w:div>
        <w:div w:id="2131851823">
          <w:marLeft w:val="640"/>
          <w:marRight w:val="0"/>
          <w:marTop w:val="0"/>
          <w:marBottom w:val="0"/>
          <w:divBdr>
            <w:top w:val="none" w:sz="0" w:space="0" w:color="auto"/>
            <w:left w:val="none" w:sz="0" w:space="0" w:color="auto"/>
            <w:bottom w:val="none" w:sz="0" w:space="0" w:color="auto"/>
            <w:right w:val="none" w:sz="0" w:space="0" w:color="auto"/>
          </w:divBdr>
        </w:div>
        <w:div w:id="236716812">
          <w:marLeft w:val="640"/>
          <w:marRight w:val="0"/>
          <w:marTop w:val="0"/>
          <w:marBottom w:val="0"/>
          <w:divBdr>
            <w:top w:val="none" w:sz="0" w:space="0" w:color="auto"/>
            <w:left w:val="none" w:sz="0" w:space="0" w:color="auto"/>
            <w:bottom w:val="none" w:sz="0" w:space="0" w:color="auto"/>
            <w:right w:val="none" w:sz="0" w:space="0" w:color="auto"/>
          </w:divBdr>
        </w:div>
        <w:div w:id="1496410263">
          <w:marLeft w:val="640"/>
          <w:marRight w:val="0"/>
          <w:marTop w:val="0"/>
          <w:marBottom w:val="0"/>
          <w:divBdr>
            <w:top w:val="none" w:sz="0" w:space="0" w:color="auto"/>
            <w:left w:val="none" w:sz="0" w:space="0" w:color="auto"/>
            <w:bottom w:val="none" w:sz="0" w:space="0" w:color="auto"/>
            <w:right w:val="none" w:sz="0" w:space="0" w:color="auto"/>
          </w:divBdr>
        </w:div>
        <w:div w:id="257522742">
          <w:marLeft w:val="640"/>
          <w:marRight w:val="0"/>
          <w:marTop w:val="0"/>
          <w:marBottom w:val="0"/>
          <w:divBdr>
            <w:top w:val="none" w:sz="0" w:space="0" w:color="auto"/>
            <w:left w:val="none" w:sz="0" w:space="0" w:color="auto"/>
            <w:bottom w:val="none" w:sz="0" w:space="0" w:color="auto"/>
            <w:right w:val="none" w:sz="0" w:space="0" w:color="auto"/>
          </w:divBdr>
        </w:div>
        <w:div w:id="1276910473">
          <w:marLeft w:val="640"/>
          <w:marRight w:val="0"/>
          <w:marTop w:val="0"/>
          <w:marBottom w:val="0"/>
          <w:divBdr>
            <w:top w:val="none" w:sz="0" w:space="0" w:color="auto"/>
            <w:left w:val="none" w:sz="0" w:space="0" w:color="auto"/>
            <w:bottom w:val="none" w:sz="0" w:space="0" w:color="auto"/>
            <w:right w:val="none" w:sz="0" w:space="0" w:color="auto"/>
          </w:divBdr>
        </w:div>
        <w:div w:id="2038004931">
          <w:marLeft w:val="640"/>
          <w:marRight w:val="0"/>
          <w:marTop w:val="0"/>
          <w:marBottom w:val="0"/>
          <w:divBdr>
            <w:top w:val="none" w:sz="0" w:space="0" w:color="auto"/>
            <w:left w:val="none" w:sz="0" w:space="0" w:color="auto"/>
            <w:bottom w:val="none" w:sz="0" w:space="0" w:color="auto"/>
            <w:right w:val="none" w:sz="0" w:space="0" w:color="auto"/>
          </w:divBdr>
        </w:div>
        <w:div w:id="1705132589">
          <w:marLeft w:val="640"/>
          <w:marRight w:val="0"/>
          <w:marTop w:val="0"/>
          <w:marBottom w:val="0"/>
          <w:divBdr>
            <w:top w:val="none" w:sz="0" w:space="0" w:color="auto"/>
            <w:left w:val="none" w:sz="0" w:space="0" w:color="auto"/>
            <w:bottom w:val="none" w:sz="0" w:space="0" w:color="auto"/>
            <w:right w:val="none" w:sz="0" w:space="0" w:color="auto"/>
          </w:divBdr>
        </w:div>
        <w:div w:id="1414082385">
          <w:marLeft w:val="640"/>
          <w:marRight w:val="0"/>
          <w:marTop w:val="0"/>
          <w:marBottom w:val="0"/>
          <w:divBdr>
            <w:top w:val="none" w:sz="0" w:space="0" w:color="auto"/>
            <w:left w:val="none" w:sz="0" w:space="0" w:color="auto"/>
            <w:bottom w:val="none" w:sz="0" w:space="0" w:color="auto"/>
            <w:right w:val="none" w:sz="0" w:space="0" w:color="auto"/>
          </w:divBdr>
        </w:div>
        <w:div w:id="1533375284">
          <w:marLeft w:val="640"/>
          <w:marRight w:val="0"/>
          <w:marTop w:val="0"/>
          <w:marBottom w:val="0"/>
          <w:divBdr>
            <w:top w:val="none" w:sz="0" w:space="0" w:color="auto"/>
            <w:left w:val="none" w:sz="0" w:space="0" w:color="auto"/>
            <w:bottom w:val="none" w:sz="0" w:space="0" w:color="auto"/>
            <w:right w:val="none" w:sz="0" w:space="0" w:color="auto"/>
          </w:divBdr>
        </w:div>
        <w:div w:id="886141418">
          <w:marLeft w:val="640"/>
          <w:marRight w:val="0"/>
          <w:marTop w:val="0"/>
          <w:marBottom w:val="0"/>
          <w:divBdr>
            <w:top w:val="none" w:sz="0" w:space="0" w:color="auto"/>
            <w:left w:val="none" w:sz="0" w:space="0" w:color="auto"/>
            <w:bottom w:val="none" w:sz="0" w:space="0" w:color="auto"/>
            <w:right w:val="none" w:sz="0" w:space="0" w:color="auto"/>
          </w:divBdr>
        </w:div>
        <w:div w:id="892541747">
          <w:marLeft w:val="640"/>
          <w:marRight w:val="0"/>
          <w:marTop w:val="0"/>
          <w:marBottom w:val="0"/>
          <w:divBdr>
            <w:top w:val="none" w:sz="0" w:space="0" w:color="auto"/>
            <w:left w:val="none" w:sz="0" w:space="0" w:color="auto"/>
            <w:bottom w:val="none" w:sz="0" w:space="0" w:color="auto"/>
            <w:right w:val="none" w:sz="0" w:space="0" w:color="auto"/>
          </w:divBdr>
        </w:div>
        <w:div w:id="131406679">
          <w:marLeft w:val="640"/>
          <w:marRight w:val="0"/>
          <w:marTop w:val="0"/>
          <w:marBottom w:val="0"/>
          <w:divBdr>
            <w:top w:val="none" w:sz="0" w:space="0" w:color="auto"/>
            <w:left w:val="none" w:sz="0" w:space="0" w:color="auto"/>
            <w:bottom w:val="none" w:sz="0" w:space="0" w:color="auto"/>
            <w:right w:val="none" w:sz="0" w:space="0" w:color="auto"/>
          </w:divBdr>
        </w:div>
        <w:div w:id="1673873075">
          <w:marLeft w:val="640"/>
          <w:marRight w:val="0"/>
          <w:marTop w:val="0"/>
          <w:marBottom w:val="0"/>
          <w:divBdr>
            <w:top w:val="none" w:sz="0" w:space="0" w:color="auto"/>
            <w:left w:val="none" w:sz="0" w:space="0" w:color="auto"/>
            <w:bottom w:val="none" w:sz="0" w:space="0" w:color="auto"/>
            <w:right w:val="none" w:sz="0" w:space="0" w:color="auto"/>
          </w:divBdr>
        </w:div>
        <w:div w:id="1861704555">
          <w:marLeft w:val="640"/>
          <w:marRight w:val="0"/>
          <w:marTop w:val="0"/>
          <w:marBottom w:val="0"/>
          <w:divBdr>
            <w:top w:val="none" w:sz="0" w:space="0" w:color="auto"/>
            <w:left w:val="none" w:sz="0" w:space="0" w:color="auto"/>
            <w:bottom w:val="none" w:sz="0" w:space="0" w:color="auto"/>
            <w:right w:val="none" w:sz="0" w:space="0" w:color="auto"/>
          </w:divBdr>
        </w:div>
        <w:div w:id="1094013304">
          <w:marLeft w:val="640"/>
          <w:marRight w:val="0"/>
          <w:marTop w:val="0"/>
          <w:marBottom w:val="0"/>
          <w:divBdr>
            <w:top w:val="none" w:sz="0" w:space="0" w:color="auto"/>
            <w:left w:val="none" w:sz="0" w:space="0" w:color="auto"/>
            <w:bottom w:val="none" w:sz="0" w:space="0" w:color="auto"/>
            <w:right w:val="none" w:sz="0" w:space="0" w:color="auto"/>
          </w:divBdr>
        </w:div>
        <w:div w:id="441455876">
          <w:marLeft w:val="640"/>
          <w:marRight w:val="0"/>
          <w:marTop w:val="0"/>
          <w:marBottom w:val="0"/>
          <w:divBdr>
            <w:top w:val="none" w:sz="0" w:space="0" w:color="auto"/>
            <w:left w:val="none" w:sz="0" w:space="0" w:color="auto"/>
            <w:bottom w:val="none" w:sz="0" w:space="0" w:color="auto"/>
            <w:right w:val="none" w:sz="0" w:space="0" w:color="auto"/>
          </w:divBdr>
        </w:div>
        <w:div w:id="1223100754">
          <w:marLeft w:val="640"/>
          <w:marRight w:val="0"/>
          <w:marTop w:val="0"/>
          <w:marBottom w:val="0"/>
          <w:divBdr>
            <w:top w:val="none" w:sz="0" w:space="0" w:color="auto"/>
            <w:left w:val="none" w:sz="0" w:space="0" w:color="auto"/>
            <w:bottom w:val="none" w:sz="0" w:space="0" w:color="auto"/>
            <w:right w:val="none" w:sz="0" w:space="0" w:color="auto"/>
          </w:divBdr>
        </w:div>
        <w:div w:id="128132674">
          <w:marLeft w:val="640"/>
          <w:marRight w:val="0"/>
          <w:marTop w:val="0"/>
          <w:marBottom w:val="0"/>
          <w:divBdr>
            <w:top w:val="none" w:sz="0" w:space="0" w:color="auto"/>
            <w:left w:val="none" w:sz="0" w:space="0" w:color="auto"/>
            <w:bottom w:val="none" w:sz="0" w:space="0" w:color="auto"/>
            <w:right w:val="none" w:sz="0" w:space="0" w:color="auto"/>
          </w:divBdr>
        </w:div>
        <w:div w:id="1017735142">
          <w:marLeft w:val="640"/>
          <w:marRight w:val="0"/>
          <w:marTop w:val="0"/>
          <w:marBottom w:val="0"/>
          <w:divBdr>
            <w:top w:val="none" w:sz="0" w:space="0" w:color="auto"/>
            <w:left w:val="none" w:sz="0" w:space="0" w:color="auto"/>
            <w:bottom w:val="none" w:sz="0" w:space="0" w:color="auto"/>
            <w:right w:val="none" w:sz="0" w:space="0" w:color="auto"/>
          </w:divBdr>
        </w:div>
        <w:div w:id="113140842">
          <w:marLeft w:val="640"/>
          <w:marRight w:val="0"/>
          <w:marTop w:val="0"/>
          <w:marBottom w:val="0"/>
          <w:divBdr>
            <w:top w:val="none" w:sz="0" w:space="0" w:color="auto"/>
            <w:left w:val="none" w:sz="0" w:space="0" w:color="auto"/>
            <w:bottom w:val="none" w:sz="0" w:space="0" w:color="auto"/>
            <w:right w:val="none" w:sz="0" w:space="0" w:color="auto"/>
          </w:divBdr>
        </w:div>
        <w:div w:id="1667367754">
          <w:marLeft w:val="640"/>
          <w:marRight w:val="0"/>
          <w:marTop w:val="0"/>
          <w:marBottom w:val="0"/>
          <w:divBdr>
            <w:top w:val="none" w:sz="0" w:space="0" w:color="auto"/>
            <w:left w:val="none" w:sz="0" w:space="0" w:color="auto"/>
            <w:bottom w:val="none" w:sz="0" w:space="0" w:color="auto"/>
            <w:right w:val="none" w:sz="0" w:space="0" w:color="auto"/>
          </w:divBdr>
        </w:div>
        <w:div w:id="704407866">
          <w:marLeft w:val="640"/>
          <w:marRight w:val="0"/>
          <w:marTop w:val="0"/>
          <w:marBottom w:val="0"/>
          <w:divBdr>
            <w:top w:val="none" w:sz="0" w:space="0" w:color="auto"/>
            <w:left w:val="none" w:sz="0" w:space="0" w:color="auto"/>
            <w:bottom w:val="none" w:sz="0" w:space="0" w:color="auto"/>
            <w:right w:val="none" w:sz="0" w:space="0" w:color="auto"/>
          </w:divBdr>
        </w:div>
        <w:div w:id="1885412143">
          <w:marLeft w:val="640"/>
          <w:marRight w:val="0"/>
          <w:marTop w:val="0"/>
          <w:marBottom w:val="0"/>
          <w:divBdr>
            <w:top w:val="none" w:sz="0" w:space="0" w:color="auto"/>
            <w:left w:val="none" w:sz="0" w:space="0" w:color="auto"/>
            <w:bottom w:val="none" w:sz="0" w:space="0" w:color="auto"/>
            <w:right w:val="none" w:sz="0" w:space="0" w:color="auto"/>
          </w:divBdr>
        </w:div>
        <w:div w:id="1795981078">
          <w:marLeft w:val="640"/>
          <w:marRight w:val="0"/>
          <w:marTop w:val="0"/>
          <w:marBottom w:val="0"/>
          <w:divBdr>
            <w:top w:val="none" w:sz="0" w:space="0" w:color="auto"/>
            <w:left w:val="none" w:sz="0" w:space="0" w:color="auto"/>
            <w:bottom w:val="none" w:sz="0" w:space="0" w:color="auto"/>
            <w:right w:val="none" w:sz="0" w:space="0" w:color="auto"/>
          </w:divBdr>
        </w:div>
        <w:div w:id="252709077">
          <w:marLeft w:val="640"/>
          <w:marRight w:val="0"/>
          <w:marTop w:val="0"/>
          <w:marBottom w:val="0"/>
          <w:divBdr>
            <w:top w:val="none" w:sz="0" w:space="0" w:color="auto"/>
            <w:left w:val="none" w:sz="0" w:space="0" w:color="auto"/>
            <w:bottom w:val="none" w:sz="0" w:space="0" w:color="auto"/>
            <w:right w:val="none" w:sz="0" w:space="0" w:color="auto"/>
          </w:divBdr>
        </w:div>
        <w:div w:id="1380200968">
          <w:marLeft w:val="640"/>
          <w:marRight w:val="0"/>
          <w:marTop w:val="0"/>
          <w:marBottom w:val="0"/>
          <w:divBdr>
            <w:top w:val="none" w:sz="0" w:space="0" w:color="auto"/>
            <w:left w:val="none" w:sz="0" w:space="0" w:color="auto"/>
            <w:bottom w:val="none" w:sz="0" w:space="0" w:color="auto"/>
            <w:right w:val="none" w:sz="0" w:space="0" w:color="auto"/>
          </w:divBdr>
        </w:div>
        <w:div w:id="1621180237">
          <w:marLeft w:val="640"/>
          <w:marRight w:val="0"/>
          <w:marTop w:val="0"/>
          <w:marBottom w:val="0"/>
          <w:divBdr>
            <w:top w:val="none" w:sz="0" w:space="0" w:color="auto"/>
            <w:left w:val="none" w:sz="0" w:space="0" w:color="auto"/>
            <w:bottom w:val="none" w:sz="0" w:space="0" w:color="auto"/>
            <w:right w:val="none" w:sz="0" w:space="0" w:color="auto"/>
          </w:divBdr>
        </w:div>
        <w:div w:id="149370740">
          <w:marLeft w:val="640"/>
          <w:marRight w:val="0"/>
          <w:marTop w:val="0"/>
          <w:marBottom w:val="0"/>
          <w:divBdr>
            <w:top w:val="none" w:sz="0" w:space="0" w:color="auto"/>
            <w:left w:val="none" w:sz="0" w:space="0" w:color="auto"/>
            <w:bottom w:val="none" w:sz="0" w:space="0" w:color="auto"/>
            <w:right w:val="none" w:sz="0" w:space="0" w:color="auto"/>
          </w:divBdr>
        </w:div>
        <w:div w:id="111825277">
          <w:marLeft w:val="640"/>
          <w:marRight w:val="0"/>
          <w:marTop w:val="0"/>
          <w:marBottom w:val="0"/>
          <w:divBdr>
            <w:top w:val="none" w:sz="0" w:space="0" w:color="auto"/>
            <w:left w:val="none" w:sz="0" w:space="0" w:color="auto"/>
            <w:bottom w:val="none" w:sz="0" w:space="0" w:color="auto"/>
            <w:right w:val="none" w:sz="0" w:space="0" w:color="auto"/>
          </w:divBdr>
        </w:div>
        <w:div w:id="1141270268">
          <w:marLeft w:val="640"/>
          <w:marRight w:val="0"/>
          <w:marTop w:val="0"/>
          <w:marBottom w:val="0"/>
          <w:divBdr>
            <w:top w:val="none" w:sz="0" w:space="0" w:color="auto"/>
            <w:left w:val="none" w:sz="0" w:space="0" w:color="auto"/>
            <w:bottom w:val="none" w:sz="0" w:space="0" w:color="auto"/>
            <w:right w:val="none" w:sz="0" w:space="0" w:color="auto"/>
          </w:divBdr>
        </w:div>
      </w:divsChild>
    </w:div>
    <w:div w:id="2120710262">
      <w:bodyDiv w:val="1"/>
      <w:marLeft w:val="0"/>
      <w:marRight w:val="0"/>
      <w:marTop w:val="0"/>
      <w:marBottom w:val="0"/>
      <w:divBdr>
        <w:top w:val="none" w:sz="0" w:space="0" w:color="auto"/>
        <w:left w:val="none" w:sz="0" w:space="0" w:color="auto"/>
        <w:bottom w:val="none" w:sz="0" w:space="0" w:color="auto"/>
        <w:right w:val="none" w:sz="0" w:space="0" w:color="auto"/>
      </w:divBdr>
    </w:div>
    <w:div w:id="2129539824">
      <w:bodyDiv w:val="1"/>
      <w:marLeft w:val="0"/>
      <w:marRight w:val="0"/>
      <w:marTop w:val="0"/>
      <w:marBottom w:val="0"/>
      <w:divBdr>
        <w:top w:val="none" w:sz="0" w:space="0" w:color="auto"/>
        <w:left w:val="none" w:sz="0" w:space="0" w:color="auto"/>
        <w:bottom w:val="none" w:sz="0" w:space="0" w:color="auto"/>
        <w:right w:val="none" w:sz="0" w:space="0" w:color="auto"/>
      </w:divBdr>
      <w:divsChild>
        <w:div w:id="242960649">
          <w:marLeft w:val="640"/>
          <w:marRight w:val="0"/>
          <w:marTop w:val="0"/>
          <w:marBottom w:val="0"/>
          <w:divBdr>
            <w:top w:val="none" w:sz="0" w:space="0" w:color="auto"/>
            <w:left w:val="none" w:sz="0" w:space="0" w:color="auto"/>
            <w:bottom w:val="none" w:sz="0" w:space="0" w:color="auto"/>
            <w:right w:val="none" w:sz="0" w:space="0" w:color="auto"/>
          </w:divBdr>
        </w:div>
        <w:div w:id="23022014">
          <w:marLeft w:val="640"/>
          <w:marRight w:val="0"/>
          <w:marTop w:val="0"/>
          <w:marBottom w:val="0"/>
          <w:divBdr>
            <w:top w:val="none" w:sz="0" w:space="0" w:color="auto"/>
            <w:left w:val="none" w:sz="0" w:space="0" w:color="auto"/>
            <w:bottom w:val="none" w:sz="0" w:space="0" w:color="auto"/>
            <w:right w:val="none" w:sz="0" w:space="0" w:color="auto"/>
          </w:divBdr>
        </w:div>
        <w:div w:id="587080904">
          <w:marLeft w:val="640"/>
          <w:marRight w:val="0"/>
          <w:marTop w:val="0"/>
          <w:marBottom w:val="0"/>
          <w:divBdr>
            <w:top w:val="none" w:sz="0" w:space="0" w:color="auto"/>
            <w:left w:val="none" w:sz="0" w:space="0" w:color="auto"/>
            <w:bottom w:val="none" w:sz="0" w:space="0" w:color="auto"/>
            <w:right w:val="none" w:sz="0" w:space="0" w:color="auto"/>
          </w:divBdr>
        </w:div>
        <w:div w:id="386416121">
          <w:marLeft w:val="640"/>
          <w:marRight w:val="0"/>
          <w:marTop w:val="0"/>
          <w:marBottom w:val="0"/>
          <w:divBdr>
            <w:top w:val="none" w:sz="0" w:space="0" w:color="auto"/>
            <w:left w:val="none" w:sz="0" w:space="0" w:color="auto"/>
            <w:bottom w:val="none" w:sz="0" w:space="0" w:color="auto"/>
            <w:right w:val="none" w:sz="0" w:space="0" w:color="auto"/>
          </w:divBdr>
        </w:div>
        <w:div w:id="145439925">
          <w:marLeft w:val="640"/>
          <w:marRight w:val="0"/>
          <w:marTop w:val="0"/>
          <w:marBottom w:val="0"/>
          <w:divBdr>
            <w:top w:val="none" w:sz="0" w:space="0" w:color="auto"/>
            <w:left w:val="none" w:sz="0" w:space="0" w:color="auto"/>
            <w:bottom w:val="none" w:sz="0" w:space="0" w:color="auto"/>
            <w:right w:val="none" w:sz="0" w:space="0" w:color="auto"/>
          </w:divBdr>
        </w:div>
        <w:div w:id="407465608">
          <w:marLeft w:val="640"/>
          <w:marRight w:val="0"/>
          <w:marTop w:val="0"/>
          <w:marBottom w:val="0"/>
          <w:divBdr>
            <w:top w:val="none" w:sz="0" w:space="0" w:color="auto"/>
            <w:left w:val="none" w:sz="0" w:space="0" w:color="auto"/>
            <w:bottom w:val="none" w:sz="0" w:space="0" w:color="auto"/>
            <w:right w:val="none" w:sz="0" w:space="0" w:color="auto"/>
          </w:divBdr>
        </w:div>
        <w:div w:id="1985162986">
          <w:marLeft w:val="640"/>
          <w:marRight w:val="0"/>
          <w:marTop w:val="0"/>
          <w:marBottom w:val="0"/>
          <w:divBdr>
            <w:top w:val="none" w:sz="0" w:space="0" w:color="auto"/>
            <w:left w:val="none" w:sz="0" w:space="0" w:color="auto"/>
            <w:bottom w:val="none" w:sz="0" w:space="0" w:color="auto"/>
            <w:right w:val="none" w:sz="0" w:space="0" w:color="auto"/>
          </w:divBdr>
        </w:div>
        <w:div w:id="1478691143">
          <w:marLeft w:val="640"/>
          <w:marRight w:val="0"/>
          <w:marTop w:val="0"/>
          <w:marBottom w:val="0"/>
          <w:divBdr>
            <w:top w:val="none" w:sz="0" w:space="0" w:color="auto"/>
            <w:left w:val="none" w:sz="0" w:space="0" w:color="auto"/>
            <w:bottom w:val="none" w:sz="0" w:space="0" w:color="auto"/>
            <w:right w:val="none" w:sz="0" w:space="0" w:color="auto"/>
          </w:divBdr>
        </w:div>
        <w:div w:id="1660696025">
          <w:marLeft w:val="640"/>
          <w:marRight w:val="0"/>
          <w:marTop w:val="0"/>
          <w:marBottom w:val="0"/>
          <w:divBdr>
            <w:top w:val="none" w:sz="0" w:space="0" w:color="auto"/>
            <w:left w:val="none" w:sz="0" w:space="0" w:color="auto"/>
            <w:bottom w:val="none" w:sz="0" w:space="0" w:color="auto"/>
            <w:right w:val="none" w:sz="0" w:space="0" w:color="auto"/>
          </w:divBdr>
        </w:div>
        <w:div w:id="1419325558">
          <w:marLeft w:val="640"/>
          <w:marRight w:val="0"/>
          <w:marTop w:val="0"/>
          <w:marBottom w:val="0"/>
          <w:divBdr>
            <w:top w:val="none" w:sz="0" w:space="0" w:color="auto"/>
            <w:left w:val="none" w:sz="0" w:space="0" w:color="auto"/>
            <w:bottom w:val="none" w:sz="0" w:space="0" w:color="auto"/>
            <w:right w:val="none" w:sz="0" w:space="0" w:color="auto"/>
          </w:divBdr>
        </w:div>
        <w:div w:id="814764638">
          <w:marLeft w:val="640"/>
          <w:marRight w:val="0"/>
          <w:marTop w:val="0"/>
          <w:marBottom w:val="0"/>
          <w:divBdr>
            <w:top w:val="none" w:sz="0" w:space="0" w:color="auto"/>
            <w:left w:val="none" w:sz="0" w:space="0" w:color="auto"/>
            <w:bottom w:val="none" w:sz="0" w:space="0" w:color="auto"/>
            <w:right w:val="none" w:sz="0" w:space="0" w:color="auto"/>
          </w:divBdr>
        </w:div>
        <w:div w:id="129830871">
          <w:marLeft w:val="640"/>
          <w:marRight w:val="0"/>
          <w:marTop w:val="0"/>
          <w:marBottom w:val="0"/>
          <w:divBdr>
            <w:top w:val="none" w:sz="0" w:space="0" w:color="auto"/>
            <w:left w:val="none" w:sz="0" w:space="0" w:color="auto"/>
            <w:bottom w:val="none" w:sz="0" w:space="0" w:color="auto"/>
            <w:right w:val="none" w:sz="0" w:space="0" w:color="auto"/>
          </w:divBdr>
        </w:div>
        <w:div w:id="615411057">
          <w:marLeft w:val="640"/>
          <w:marRight w:val="0"/>
          <w:marTop w:val="0"/>
          <w:marBottom w:val="0"/>
          <w:divBdr>
            <w:top w:val="none" w:sz="0" w:space="0" w:color="auto"/>
            <w:left w:val="none" w:sz="0" w:space="0" w:color="auto"/>
            <w:bottom w:val="none" w:sz="0" w:space="0" w:color="auto"/>
            <w:right w:val="none" w:sz="0" w:space="0" w:color="auto"/>
          </w:divBdr>
        </w:div>
        <w:div w:id="717626316">
          <w:marLeft w:val="640"/>
          <w:marRight w:val="0"/>
          <w:marTop w:val="0"/>
          <w:marBottom w:val="0"/>
          <w:divBdr>
            <w:top w:val="none" w:sz="0" w:space="0" w:color="auto"/>
            <w:left w:val="none" w:sz="0" w:space="0" w:color="auto"/>
            <w:bottom w:val="none" w:sz="0" w:space="0" w:color="auto"/>
            <w:right w:val="none" w:sz="0" w:space="0" w:color="auto"/>
          </w:divBdr>
        </w:div>
        <w:div w:id="1704480036">
          <w:marLeft w:val="640"/>
          <w:marRight w:val="0"/>
          <w:marTop w:val="0"/>
          <w:marBottom w:val="0"/>
          <w:divBdr>
            <w:top w:val="none" w:sz="0" w:space="0" w:color="auto"/>
            <w:left w:val="none" w:sz="0" w:space="0" w:color="auto"/>
            <w:bottom w:val="none" w:sz="0" w:space="0" w:color="auto"/>
            <w:right w:val="none" w:sz="0" w:space="0" w:color="auto"/>
          </w:divBdr>
        </w:div>
        <w:div w:id="1844973024">
          <w:marLeft w:val="640"/>
          <w:marRight w:val="0"/>
          <w:marTop w:val="0"/>
          <w:marBottom w:val="0"/>
          <w:divBdr>
            <w:top w:val="none" w:sz="0" w:space="0" w:color="auto"/>
            <w:left w:val="none" w:sz="0" w:space="0" w:color="auto"/>
            <w:bottom w:val="none" w:sz="0" w:space="0" w:color="auto"/>
            <w:right w:val="none" w:sz="0" w:space="0" w:color="auto"/>
          </w:divBdr>
        </w:div>
        <w:div w:id="1707441701">
          <w:marLeft w:val="640"/>
          <w:marRight w:val="0"/>
          <w:marTop w:val="0"/>
          <w:marBottom w:val="0"/>
          <w:divBdr>
            <w:top w:val="none" w:sz="0" w:space="0" w:color="auto"/>
            <w:left w:val="none" w:sz="0" w:space="0" w:color="auto"/>
            <w:bottom w:val="none" w:sz="0" w:space="0" w:color="auto"/>
            <w:right w:val="none" w:sz="0" w:space="0" w:color="auto"/>
          </w:divBdr>
        </w:div>
        <w:div w:id="137305183">
          <w:marLeft w:val="640"/>
          <w:marRight w:val="0"/>
          <w:marTop w:val="0"/>
          <w:marBottom w:val="0"/>
          <w:divBdr>
            <w:top w:val="none" w:sz="0" w:space="0" w:color="auto"/>
            <w:left w:val="none" w:sz="0" w:space="0" w:color="auto"/>
            <w:bottom w:val="none" w:sz="0" w:space="0" w:color="auto"/>
            <w:right w:val="none" w:sz="0" w:space="0" w:color="auto"/>
          </w:divBdr>
        </w:div>
        <w:div w:id="150759848">
          <w:marLeft w:val="640"/>
          <w:marRight w:val="0"/>
          <w:marTop w:val="0"/>
          <w:marBottom w:val="0"/>
          <w:divBdr>
            <w:top w:val="none" w:sz="0" w:space="0" w:color="auto"/>
            <w:left w:val="none" w:sz="0" w:space="0" w:color="auto"/>
            <w:bottom w:val="none" w:sz="0" w:space="0" w:color="auto"/>
            <w:right w:val="none" w:sz="0" w:space="0" w:color="auto"/>
          </w:divBdr>
        </w:div>
        <w:div w:id="1977446505">
          <w:marLeft w:val="640"/>
          <w:marRight w:val="0"/>
          <w:marTop w:val="0"/>
          <w:marBottom w:val="0"/>
          <w:divBdr>
            <w:top w:val="none" w:sz="0" w:space="0" w:color="auto"/>
            <w:left w:val="none" w:sz="0" w:space="0" w:color="auto"/>
            <w:bottom w:val="none" w:sz="0" w:space="0" w:color="auto"/>
            <w:right w:val="none" w:sz="0" w:space="0" w:color="auto"/>
          </w:divBdr>
        </w:div>
        <w:div w:id="614604683">
          <w:marLeft w:val="640"/>
          <w:marRight w:val="0"/>
          <w:marTop w:val="0"/>
          <w:marBottom w:val="0"/>
          <w:divBdr>
            <w:top w:val="none" w:sz="0" w:space="0" w:color="auto"/>
            <w:left w:val="none" w:sz="0" w:space="0" w:color="auto"/>
            <w:bottom w:val="none" w:sz="0" w:space="0" w:color="auto"/>
            <w:right w:val="none" w:sz="0" w:space="0" w:color="auto"/>
          </w:divBdr>
        </w:div>
        <w:div w:id="776632570">
          <w:marLeft w:val="640"/>
          <w:marRight w:val="0"/>
          <w:marTop w:val="0"/>
          <w:marBottom w:val="0"/>
          <w:divBdr>
            <w:top w:val="none" w:sz="0" w:space="0" w:color="auto"/>
            <w:left w:val="none" w:sz="0" w:space="0" w:color="auto"/>
            <w:bottom w:val="none" w:sz="0" w:space="0" w:color="auto"/>
            <w:right w:val="none" w:sz="0" w:space="0" w:color="auto"/>
          </w:divBdr>
        </w:div>
        <w:div w:id="1060246684">
          <w:marLeft w:val="640"/>
          <w:marRight w:val="0"/>
          <w:marTop w:val="0"/>
          <w:marBottom w:val="0"/>
          <w:divBdr>
            <w:top w:val="none" w:sz="0" w:space="0" w:color="auto"/>
            <w:left w:val="none" w:sz="0" w:space="0" w:color="auto"/>
            <w:bottom w:val="none" w:sz="0" w:space="0" w:color="auto"/>
            <w:right w:val="none" w:sz="0" w:space="0" w:color="auto"/>
          </w:divBdr>
        </w:div>
        <w:div w:id="703868293">
          <w:marLeft w:val="640"/>
          <w:marRight w:val="0"/>
          <w:marTop w:val="0"/>
          <w:marBottom w:val="0"/>
          <w:divBdr>
            <w:top w:val="none" w:sz="0" w:space="0" w:color="auto"/>
            <w:left w:val="none" w:sz="0" w:space="0" w:color="auto"/>
            <w:bottom w:val="none" w:sz="0" w:space="0" w:color="auto"/>
            <w:right w:val="none" w:sz="0" w:space="0" w:color="auto"/>
          </w:divBdr>
        </w:div>
        <w:div w:id="1594128254">
          <w:marLeft w:val="640"/>
          <w:marRight w:val="0"/>
          <w:marTop w:val="0"/>
          <w:marBottom w:val="0"/>
          <w:divBdr>
            <w:top w:val="none" w:sz="0" w:space="0" w:color="auto"/>
            <w:left w:val="none" w:sz="0" w:space="0" w:color="auto"/>
            <w:bottom w:val="none" w:sz="0" w:space="0" w:color="auto"/>
            <w:right w:val="none" w:sz="0" w:space="0" w:color="auto"/>
          </w:divBdr>
        </w:div>
        <w:div w:id="944919134">
          <w:marLeft w:val="640"/>
          <w:marRight w:val="0"/>
          <w:marTop w:val="0"/>
          <w:marBottom w:val="0"/>
          <w:divBdr>
            <w:top w:val="none" w:sz="0" w:space="0" w:color="auto"/>
            <w:left w:val="none" w:sz="0" w:space="0" w:color="auto"/>
            <w:bottom w:val="none" w:sz="0" w:space="0" w:color="auto"/>
            <w:right w:val="none" w:sz="0" w:space="0" w:color="auto"/>
          </w:divBdr>
        </w:div>
        <w:div w:id="285280302">
          <w:marLeft w:val="640"/>
          <w:marRight w:val="0"/>
          <w:marTop w:val="0"/>
          <w:marBottom w:val="0"/>
          <w:divBdr>
            <w:top w:val="none" w:sz="0" w:space="0" w:color="auto"/>
            <w:left w:val="none" w:sz="0" w:space="0" w:color="auto"/>
            <w:bottom w:val="none" w:sz="0" w:space="0" w:color="auto"/>
            <w:right w:val="none" w:sz="0" w:space="0" w:color="auto"/>
          </w:divBdr>
        </w:div>
        <w:div w:id="1465854365">
          <w:marLeft w:val="640"/>
          <w:marRight w:val="0"/>
          <w:marTop w:val="0"/>
          <w:marBottom w:val="0"/>
          <w:divBdr>
            <w:top w:val="none" w:sz="0" w:space="0" w:color="auto"/>
            <w:left w:val="none" w:sz="0" w:space="0" w:color="auto"/>
            <w:bottom w:val="none" w:sz="0" w:space="0" w:color="auto"/>
            <w:right w:val="none" w:sz="0" w:space="0" w:color="auto"/>
          </w:divBdr>
        </w:div>
      </w:divsChild>
    </w:div>
    <w:div w:id="2130509936">
      <w:bodyDiv w:val="1"/>
      <w:marLeft w:val="0"/>
      <w:marRight w:val="0"/>
      <w:marTop w:val="0"/>
      <w:marBottom w:val="0"/>
      <w:divBdr>
        <w:top w:val="none" w:sz="0" w:space="0" w:color="auto"/>
        <w:left w:val="none" w:sz="0" w:space="0" w:color="auto"/>
        <w:bottom w:val="none" w:sz="0" w:space="0" w:color="auto"/>
        <w:right w:val="none" w:sz="0" w:space="0" w:color="auto"/>
      </w:divBdr>
    </w:div>
    <w:div w:id="2131776574">
      <w:bodyDiv w:val="1"/>
      <w:marLeft w:val="0"/>
      <w:marRight w:val="0"/>
      <w:marTop w:val="0"/>
      <w:marBottom w:val="0"/>
      <w:divBdr>
        <w:top w:val="none" w:sz="0" w:space="0" w:color="auto"/>
        <w:left w:val="none" w:sz="0" w:space="0" w:color="auto"/>
        <w:bottom w:val="none" w:sz="0" w:space="0" w:color="auto"/>
        <w:right w:val="none" w:sz="0" w:space="0" w:color="auto"/>
      </w:divBdr>
      <w:divsChild>
        <w:div w:id="770589773">
          <w:marLeft w:val="640"/>
          <w:marRight w:val="0"/>
          <w:marTop w:val="0"/>
          <w:marBottom w:val="0"/>
          <w:divBdr>
            <w:top w:val="none" w:sz="0" w:space="0" w:color="auto"/>
            <w:left w:val="none" w:sz="0" w:space="0" w:color="auto"/>
            <w:bottom w:val="none" w:sz="0" w:space="0" w:color="auto"/>
            <w:right w:val="none" w:sz="0" w:space="0" w:color="auto"/>
          </w:divBdr>
        </w:div>
        <w:div w:id="1793396982">
          <w:marLeft w:val="640"/>
          <w:marRight w:val="0"/>
          <w:marTop w:val="0"/>
          <w:marBottom w:val="0"/>
          <w:divBdr>
            <w:top w:val="none" w:sz="0" w:space="0" w:color="auto"/>
            <w:left w:val="none" w:sz="0" w:space="0" w:color="auto"/>
            <w:bottom w:val="none" w:sz="0" w:space="0" w:color="auto"/>
            <w:right w:val="none" w:sz="0" w:space="0" w:color="auto"/>
          </w:divBdr>
        </w:div>
        <w:div w:id="1293631913">
          <w:marLeft w:val="640"/>
          <w:marRight w:val="0"/>
          <w:marTop w:val="0"/>
          <w:marBottom w:val="0"/>
          <w:divBdr>
            <w:top w:val="none" w:sz="0" w:space="0" w:color="auto"/>
            <w:left w:val="none" w:sz="0" w:space="0" w:color="auto"/>
            <w:bottom w:val="none" w:sz="0" w:space="0" w:color="auto"/>
            <w:right w:val="none" w:sz="0" w:space="0" w:color="auto"/>
          </w:divBdr>
        </w:div>
        <w:div w:id="126241072">
          <w:marLeft w:val="640"/>
          <w:marRight w:val="0"/>
          <w:marTop w:val="0"/>
          <w:marBottom w:val="0"/>
          <w:divBdr>
            <w:top w:val="none" w:sz="0" w:space="0" w:color="auto"/>
            <w:left w:val="none" w:sz="0" w:space="0" w:color="auto"/>
            <w:bottom w:val="none" w:sz="0" w:space="0" w:color="auto"/>
            <w:right w:val="none" w:sz="0" w:space="0" w:color="auto"/>
          </w:divBdr>
        </w:div>
        <w:div w:id="1117288707">
          <w:marLeft w:val="640"/>
          <w:marRight w:val="0"/>
          <w:marTop w:val="0"/>
          <w:marBottom w:val="0"/>
          <w:divBdr>
            <w:top w:val="none" w:sz="0" w:space="0" w:color="auto"/>
            <w:left w:val="none" w:sz="0" w:space="0" w:color="auto"/>
            <w:bottom w:val="none" w:sz="0" w:space="0" w:color="auto"/>
            <w:right w:val="none" w:sz="0" w:space="0" w:color="auto"/>
          </w:divBdr>
        </w:div>
        <w:div w:id="78335409">
          <w:marLeft w:val="640"/>
          <w:marRight w:val="0"/>
          <w:marTop w:val="0"/>
          <w:marBottom w:val="0"/>
          <w:divBdr>
            <w:top w:val="none" w:sz="0" w:space="0" w:color="auto"/>
            <w:left w:val="none" w:sz="0" w:space="0" w:color="auto"/>
            <w:bottom w:val="none" w:sz="0" w:space="0" w:color="auto"/>
            <w:right w:val="none" w:sz="0" w:space="0" w:color="auto"/>
          </w:divBdr>
        </w:div>
        <w:div w:id="201332227">
          <w:marLeft w:val="640"/>
          <w:marRight w:val="0"/>
          <w:marTop w:val="0"/>
          <w:marBottom w:val="0"/>
          <w:divBdr>
            <w:top w:val="none" w:sz="0" w:space="0" w:color="auto"/>
            <w:left w:val="none" w:sz="0" w:space="0" w:color="auto"/>
            <w:bottom w:val="none" w:sz="0" w:space="0" w:color="auto"/>
            <w:right w:val="none" w:sz="0" w:space="0" w:color="auto"/>
          </w:divBdr>
        </w:div>
        <w:div w:id="140394812">
          <w:marLeft w:val="640"/>
          <w:marRight w:val="0"/>
          <w:marTop w:val="0"/>
          <w:marBottom w:val="0"/>
          <w:divBdr>
            <w:top w:val="none" w:sz="0" w:space="0" w:color="auto"/>
            <w:left w:val="none" w:sz="0" w:space="0" w:color="auto"/>
            <w:bottom w:val="none" w:sz="0" w:space="0" w:color="auto"/>
            <w:right w:val="none" w:sz="0" w:space="0" w:color="auto"/>
          </w:divBdr>
        </w:div>
        <w:div w:id="1063061766">
          <w:marLeft w:val="640"/>
          <w:marRight w:val="0"/>
          <w:marTop w:val="0"/>
          <w:marBottom w:val="0"/>
          <w:divBdr>
            <w:top w:val="none" w:sz="0" w:space="0" w:color="auto"/>
            <w:left w:val="none" w:sz="0" w:space="0" w:color="auto"/>
            <w:bottom w:val="none" w:sz="0" w:space="0" w:color="auto"/>
            <w:right w:val="none" w:sz="0" w:space="0" w:color="auto"/>
          </w:divBdr>
        </w:div>
        <w:div w:id="1010988679">
          <w:marLeft w:val="640"/>
          <w:marRight w:val="0"/>
          <w:marTop w:val="0"/>
          <w:marBottom w:val="0"/>
          <w:divBdr>
            <w:top w:val="none" w:sz="0" w:space="0" w:color="auto"/>
            <w:left w:val="none" w:sz="0" w:space="0" w:color="auto"/>
            <w:bottom w:val="none" w:sz="0" w:space="0" w:color="auto"/>
            <w:right w:val="none" w:sz="0" w:space="0" w:color="auto"/>
          </w:divBdr>
        </w:div>
        <w:div w:id="1354501295">
          <w:marLeft w:val="640"/>
          <w:marRight w:val="0"/>
          <w:marTop w:val="0"/>
          <w:marBottom w:val="0"/>
          <w:divBdr>
            <w:top w:val="none" w:sz="0" w:space="0" w:color="auto"/>
            <w:left w:val="none" w:sz="0" w:space="0" w:color="auto"/>
            <w:bottom w:val="none" w:sz="0" w:space="0" w:color="auto"/>
            <w:right w:val="none" w:sz="0" w:space="0" w:color="auto"/>
          </w:divBdr>
        </w:div>
        <w:div w:id="552278996">
          <w:marLeft w:val="640"/>
          <w:marRight w:val="0"/>
          <w:marTop w:val="0"/>
          <w:marBottom w:val="0"/>
          <w:divBdr>
            <w:top w:val="none" w:sz="0" w:space="0" w:color="auto"/>
            <w:left w:val="none" w:sz="0" w:space="0" w:color="auto"/>
            <w:bottom w:val="none" w:sz="0" w:space="0" w:color="auto"/>
            <w:right w:val="none" w:sz="0" w:space="0" w:color="auto"/>
          </w:divBdr>
        </w:div>
        <w:div w:id="855313875">
          <w:marLeft w:val="640"/>
          <w:marRight w:val="0"/>
          <w:marTop w:val="0"/>
          <w:marBottom w:val="0"/>
          <w:divBdr>
            <w:top w:val="none" w:sz="0" w:space="0" w:color="auto"/>
            <w:left w:val="none" w:sz="0" w:space="0" w:color="auto"/>
            <w:bottom w:val="none" w:sz="0" w:space="0" w:color="auto"/>
            <w:right w:val="none" w:sz="0" w:space="0" w:color="auto"/>
          </w:divBdr>
        </w:div>
        <w:div w:id="1975477609">
          <w:marLeft w:val="640"/>
          <w:marRight w:val="0"/>
          <w:marTop w:val="0"/>
          <w:marBottom w:val="0"/>
          <w:divBdr>
            <w:top w:val="none" w:sz="0" w:space="0" w:color="auto"/>
            <w:left w:val="none" w:sz="0" w:space="0" w:color="auto"/>
            <w:bottom w:val="none" w:sz="0" w:space="0" w:color="auto"/>
            <w:right w:val="none" w:sz="0" w:space="0" w:color="auto"/>
          </w:divBdr>
        </w:div>
        <w:div w:id="8222875">
          <w:marLeft w:val="640"/>
          <w:marRight w:val="0"/>
          <w:marTop w:val="0"/>
          <w:marBottom w:val="0"/>
          <w:divBdr>
            <w:top w:val="none" w:sz="0" w:space="0" w:color="auto"/>
            <w:left w:val="none" w:sz="0" w:space="0" w:color="auto"/>
            <w:bottom w:val="none" w:sz="0" w:space="0" w:color="auto"/>
            <w:right w:val="none" w:sz="0" w:space="0" w:color="auto"/>
          </w:divBdr>
        </w:div>
        <w:div w:id="147671069">
          <w:marLeft w:val="640"/>
          <w:marRight w:val="0"/>
          <w:marTop w:val="0"/>
          <w:marBottom w:val="0"/>
          <w:divBdr>
            <w:top w:val="none" w:sz="0" w:space="0" w:color="auto"/>
            <w:left w:val="none" w:sz="0" w:space="0" w:color="auto"/>
            <w:bottom w:val="none" w:sz="0" w:space="0" w:color="auto"/>
            <w:right w:val="none" w:sz="0" w:space="0" w:color="auto"/>
          </w:divBdr>
        </w:div>
        <w:div w:id="446511963">
          <w:marLeft w:val="640"/>
          <w:marRight w:val="0"/>
          <w:marTop w:val="0"/>
          <w:marBottom w:val="0"/>
          <w:divBdr>
            <w:top w:val="none" w:sz="0" w:space="0" w:color="auto"/>
            <w:left w:val="none" w:sz="0" w:space="0" w:color="auto"/>
            <w:bottom w:val="none" w:sz="0" w:space="0" w:color="auto"/>
            <w:right w:val="none" w:sz="0" w:space="0" w:color="auto"/>
          </w:divBdr>
        </w:div>
        <w:div w:id="431097139">
          <w:marLeft w:val="640"/>
          <w:marRight w:val="0"/>
          <w:marTop w:val="0"/>
          <w:marBottom w:val="0"/>
          <w:divBdr>
            <w:top w:val="none" w:sz="0" w:space="0" w:color="auto"/>
            <w:left w:val="none" w:sz="0" w:space="0" w:color="auto"/>
            <w:bottom w:val="none" w:sz="0" w:space="0" w:color="auto"/>
            <w:right w:val="none" w:sz="0" w:space="0" w:color="auto"/>
          </w:divBdr>
        </w:div>
        <w:div w:id="29190649">
          <w:marLeft w:val="640"/>
          <w:marRight w:val="0"/>
          <w:marTop w:val="0"/>
          <w:marBottom w:val="0"/>
          <w:divBdr>
            <w:top w:val="none" w:sz="0" w:space="0" w:color="auto"/>
            <w:left w:val="none" w:sz="0" w:space="0" w:color="auto"/>
            <w:bottom w:val="none" w:sz="0" w:space="0" w:color="auto"/>
            <w:right w:val="none" w:sz="0" w:space="0" w:color="auto"/>
          </w:divBdr>
        </w:div>
        <w:div w:id="687219168">
          <w:marLeft w:val="640"/>
          <w:marRight w:val="0"/>
          <w:marTop w:val="0"/>
          <w:marBottom w:val="0"/>
          <w:divBdr>
            <w:top w:val="none" w:sz="0" w:space="0" w:color="auto"/>
            <w:left w:val="none" w:sz="0" w:space="0" w:color="auto"/>
            <w:bottom w:val="none" w:sz="0" w:space="0" w:color="auto"/>
            <w:right w:val="none" w:sz="0" w:space="0" w:color="auto"/>
          </w:divBdr>
        </w:div>
        <w:div w:id="432289598">
          <w:marLeft w:val="640"/>
          <w:marRight w:val="0"/>
          <w:marTop w:val="0"/>
          <w:marBottom w:val="0"/>
          <w:divBdr>
            <w:top w:val="none" w:sz="0" w:space="0" w:color="auto"/>
            <w:left w:val="none" w:sz="0" w:space="0" w:color="auto"/>
            <w:bottom w:val="none" w:sz="0" w:space="0" w:color="auto"/>
            <w:right w:val="none" w:sz="0" w:space="0" w:color="auto"/>
          </w:divBdr>
        </w:div>
        <w:div w:id="1831871749">
          <w:marLeft w:val="640"/>
          <w:marRight w:val="0"/>
          <w:marTop w:val="0"/>
          <w:marBottom w:val="0"/>
          <w:divBdr>
            <w:top w:val="none" w:sz="0" w:space="0" w:color="auto"/>
            <w:left w:val="none" w:sz="0" w:space="0" w:color="auto"/>
            <w:bottom w:val="none" w:sz="0" w:space="0" w:color="auto"/>
            <w:right w:val="none" w:sz="0" w:space="0" w:color="auto"/>
          </w:divBdr>
        </w:div>
        <w:div w:id="1443763778">
          <w:marLeft w:val="640"/>
          <w:marRight w:val="0"/>
          <w:marTop w:val="0"/>
          <w:marBottom w:val="0"/>
          <w:divBdr>
            <w:top w:val="none" w:sz="0" w:space="0" w:color="auto"/>
            <w:left w:val="none" w:sz="0" w:space="0" w:color="auto"/>
            <w:bottom w:val="none" w:sz="0" w:space="0" w:color="auto"/>
            <w:right w:val="none" w:sz="0" w:space="0" w:color="auto"/>
          </w:divBdr>
        </w:div>
        <w:div w:id="9334313">
          <w:marLeft w:val="640"/>
          <w:marRight w:val="0"/>
          <w:marTop w:val="0"/>
          <w:marBottom w:val="0"/>
          <w:divBdr>
            <w:top w:val="none" w:sz="0" w:space="0" w:color="auto"/>
            <w:left w:val="none" w:sz="0" w:space="0" w:color="auto"/>
            <w:bottom w:val="none" w:sz="0" w:space="0" w:color="auto"/>
            <w:right w:val="none" w:sz="0" w:space="0" w:color="auto"/>
          </w:divBdr>
        </w:div>
        <w:div w:id="1400908035">
          <w:marLeft w:val="640"/>
          <w:marRight w:val="0"/>
          <w:marTop w:val="0"/>
          <w:marBottom w:val="0"/>
          <w:divBdr>
            <w:top w:val="none" w:sz="0" w:space="0" w:color="auto"/>
            <w:left w:val="none" w:sz="0" w:space="0" w:color="auto"/>
            <w:bottom w:val="none" w:sz="0" w:space="0" w:color="auto"/>
            <w:right w:val="none" w:sz="0" w:space="0" w:color="auto"/>
          </w:divBdr>
        </w:div>
        <w:div w:id="2084453148">
          <w:marLeft w:val="640"/>
          <w:marRight w:val="0"/>
          <w:marTop w:val="0"/>
          <w:marBottom w:val="0"/>
          <w:divBdr>
            <w:top w:val="none" w:sz="0" w:space="0" w:color="auto"/>
            <w:left w:val="none" w:sz="0" w:space="0" w:color="auto"/>
            <w:bottom w:val="none" w:sz="0" w:space="0" w:color="auto"/>
            <w:right w:val="none" w:sz="0" w:space="0" w:color="auto"/>
          </w:divBdr>
        </w:div>
        <w:div w:id="759638041">
          <w:marLeft w:val="640"/>
          <w:marRight w:val="0"/>
          <w:marTop w:val="0"/>
          <w:marBottom w:val="0"/>
          <w:divBdr>
            <w:top w:val="none" w:sz="0" w:space="0" w:color="auto"/>
            <w:left w:val="none" w:sz="0" w:space="0" w:color="auto"/>
            <w:bottom w:val="none" w:sz="0" w:space="0" w:color="auto"/>
            <w:right w:val="none" w:sz="0" w:space="0" w:color="auto"/>
          </w:divBdr>
        </w:div>
        <w:div w:id="1671903109">
          <w:marLeft w:val="640"/>
          <w:marRight w:val="0"/>
          <w:marTop w:val="0"/>
          <w:marBottom w:val="0"/>
          <w:divBdr>
            <w:top w:val="none" w:sz="0" w:space="0" w:color="auto"/>
            <w:left w:val="none" w:sz="0" w:space="0" w:color="auto"/>
            <w:bottom w:val="none" w:sz="0" w:space="0" w:color="auto"/>
            <w:right w:val="none" w:sz="0" w:space="0" w:color="auto"/>
          </w:divBdr>
        </w:div>
        <w:div w:id="115031358">
          <w:marLeft w:val="640"/>
          <w:marRight w:val="0"/>
          <w:marTop w:val="0"/>
          <w:marBottom w:val="0"/>
          <w:divBdr>
            <w:top w:val="none" w:sz="0" w:space="0" w:color="auto"/>
            <w:left w:val="none" w:sz="0" w:space="0" w:color="auto"/>
            <w:bottom w:val="none" w:sz="0" w:space="0" w:color="auto"/>
            <w:right w:val="none" w:sz="0" w:space="0" w:color="auto"/>
          </w:divBdr>
        </w:div>
      </w:divsChild>
    </w:div>
    <w:div w:id="2132550513">
      <w:bodyDiv w:val="1"/>
      <w:marLeft w:val="0"/>
      <w:marRight w:val="0"/>
      <w:marTop w:val="0"/>
      <w:marBottom w:val="0"/>
      <w:divBdr>
        <w:top w:val="none" w:sz="0" w:space="0" w:color="auto"/>
        <w:left w:val="none" w:sz="0" w:space="0" w:color="auto"/>
        <w:bottom w:val="none" w:sz="0" w:space="0" w:color="auto"/>
        <w:right w:val="none" w:sz="0" w:space="0" w:color="auto"/>
      </w:divBdr>
      <w:divsChild>
        <w:div w:id="1908763085">
          <w:marLeft w:val="640"/>
          <w:marRight w:val="0"/>
          <w:marTop w:val="0"/>
          <w:marBottom w:val="0"/>
          <w:divBdr>
            <w:top w:val="none" w:sz="0" w:space="0" w:color="auto"/>
            <w:left w:val="none" w:sz="0" w:space="0" w:color="auto"/>
            <w:bottom w:val="none" w:sz="0" w:space="0" w:color="auto"/>
            <w:right w:val="none" w:sz="0" w:space="0" w:color="auto"/>
          </w:divBdr>
        </w:div>
        <w:div w:id="236985738">
          <w:marLeft w:val="640"/>
          <w:marRight w:val="0"/>
          <w:marTop w:val="0"/>
          <w:marBottom w:val="0"/>
          <w:divBdr>
            <w:top w:val="none" w:sz="0" w:space="0" w:color="auto"/>
            <w:left w:val="none" w:sz="0" w:space="0" w:color="auto"/>
            <w:bottom w:val="none" w:sz="0" w:space="0" w:color="auto"/>
            <w:right w:val="none" w:sz="0" w:space="0" w:color="auto"/>
          </w:divBdr>
        </w:div>
        <w:div w:id="1301691009">
          <w:marLeft w:val="640"/>
          <w:marRight w:val="0"/>
          <w:marTop w:val="0"/>
          <w:marBottom w:val="0"/>
          <w:divBdr>
            <w:top w:val="none" w:sz="0" w:space="0" w:color="auto"/>
            <w:left w:val="none" w:sz="0" w:space="0" w:color="auto"/>
            <w:bottom w:val="none" w:sz="0" w:space="0" w:color="auto"/>
            <w:right w:val="none" w:sz="0" w:space="0" w:color="auto"/>
          </w:divBdr>
        </w:div>
        <w:div w:id="277641281">
          <w:marLeft w:val="640"/>
          <w:marRight w:val="0"/>
          <w:marTop w:val="0"/>
          <w:marBottom w:val="0"/>
          <w:divBdr>
            <w:top w:val="none" w:sz="0" w:space="0" w:color="auto"/>
            <w:left w:val="none" w:sz="0" w:space="0" w:color="auto"/>
            <w:bottom w:val="none" w:sz="0" w:space="0" w:color="auto"/>
            <w:right w:val="none" w:sz="0" w:space="0" w:color="auto"/>
          </w:divBdr>
        </w:div>
        <w:div w:id="2024670146">
          <w:marLeft w:val="640"/>
          <w:marRight w:val="0"/>
          <w:marTop w:val="0"/>
          <w:marBottom w:val="0"/>
          <w:divBdr>
            <w:top w:val="none" w:sz="0" w:space="0" w:color="auto"/>
            <w:left w:val="none" w:sz="0" w:space="0" w:color="auto"/>
            <w:bottom w:val="none" w:sz="0" w:space="0" w:color="auto"/>
            <w:right w:val="none" w:sz="0" w:space="0" w:color="auto"/>
          </w:divBdr>
        </w:div>
        <w:div w:id="1055736504">
          <w:marLeft w:val="640"/>
          <w:marRight w:val="0"/>
          <w:marTop w:val="0"/>
          <w:marBottom w:val="0"/>
          <w:divBdr>
            <w:top w:val="none" w:sz="0" w:space="0" w:color="auto"/>
            <w:left w:val="none" w:sz="0" w:space="0" w:color="auto"/>
            <w:bottom w:val="none" w:sz="0" w:space="0" w:color="auto"/>
            <w:right w:val="none" w:sz="0" w:space="0" w:color="auto"/>
          </w:divBdr>
        </w:div>
        <w:div w:id="739910501">
          <w:marLeft w:val="640"/>
          <w:marRight w:val="0"/>
          <w:marTop w:val="0"/>
          <w:marBottom w:val="0"/>
          <w:divBdr>
            <w:top w:val="none" w:sz="0" w:space="0" w:color="auto"/>
            <w:left w:val="none" w:sz="0" w:space="0" w:color="auto"/>
            <w:bottom w:val="none" w:sz="0" w:space="0" w:color="auto"/>
            <w:right w:val="none" w:sz="0" w:space="0" w:color="auto"/>
          </w:divBdr>
        </w:div>
        <w:div w:id="1614823493">
          <w:marLeft w:val="640"/>
          <w:marRight w:val="0"/>
          <w:marTop w:val="0"/>
          <w:marBottom w:val="0"/>
          <w:divBdr>
            <w:top w:val="none" w:sz="0" w:space="0" w:color="auto"/>
            <w:left w:val="none" w:sz="0" w:space="0" w:color="auto"/>
            <w:bottom w:val="none" w:sz="0" w:space="0" w:color="auto"/>
            <w:right w:val="none" w:sz="0" w:space="0" w:color="auto"/>
          </w:divBdr>
        </w:div>
        <w:div w:id="1076366620">
          <w:marLeft w:val="640"/>
          <w:marRight w:val="0"/>
          <w:marTop w:val="0"/>
          <w:marBottom w:val="0"/>
          <w:divBdr>
            <w:top w:val="none" w:sz="0" w:space="0" w:color="auto"/>
            <w:left w:val="none" w:sz="0" w:space="0" w:color="auto"/>
            <w:bottom w:val="none" w:sz="0" w:space="0" w:color="auto"/>
            <w:right w:val="none" w:sz="0" w:space="0" w:color="auto"/>
          </w:divBdr>
        </w:div>
        <w:div w:id="147790872">
          <w:marLeft w:val="640"/>
          <w:marRight w:val="0"/>
          <w:marTop w:val="0"/>
          <w:marBottom w:val="0"/>
          <w:divBdr>
            <w:top w:val="none" w:sz="0" w:space="0" w:color="auto"/>
            <w:left w:val="none" w:sz="0" w:space="0" w:color="auto"/>
            <w:bottom w:val="none" w:sz="0" w:space="0" w:color="auto"/>
            <w:right w:val="none" w:sz="0" w:space="0" w:color="auto"/>
          </w:divBdr>
        </w:div>
        <w:div w:id="1517381896">
          <w:marLeft w:val="640"/>
          <w:marRight w:val="0"/>
          <w:marTop w:val="0"/>
          <w:marBottom w:val="0"/>
          <w:divBdr>
            <w:top w:val="none" w:sz="0" w:space="0" w:color="auto"/>
            <w:left w:val="none" w:sz="0" w:space="0" w:color="auto"/>
            <w:bottom w:val="none" w:sz="0" w:space="0" w:color="auto"/>
            <w:right w:val="none" w:sz="0" w:space="0" w:color="auto"/>
          </w:divBdr>
        </w:div>
        <w:div w:id="5793614">
          <w:marLeft w:val="640"/>
          <w:marRight w:val="0"/>
          <w:marTop w:val="0"/>
          <w:marBottom w:val="0"/>
          <w:divBdr>
            <w:top w:val="none" w:sz="0" w:space="0" w:color="auto"/>
            <w:left w:val="none" w:sz="0" w:space="0" w:color="auto"/>
            <w:bottom w:val="none" w:sz="0" w:space="0" w:color="auto"/>
            <w:right w:val="none" w:sz="0" w:space="0" w:color="auto"/>
          </w:divBdr>
        </w:div>
        <w:div w:id="1301308006">
          <w:marLeft w:val="640"/>
          <w:marRight w:val="0"/>
          <w:marTop w:val="0"/>
          <w:marBottom w:val="0"/>
          <w:divBdr>
            <w:top w:val="none" w:sz="0" w:space="0" w:color="auto"/>
            <w:left w:val="none" w:sz="0" w:space="0" w:color="auto"/>
            <w:bottom w:val="none" w:sz="0" w:space="0" w:color="auto"/>
            <w:right w:val="none" w:sz="0" w:space="0" w:color="auto"/>
          </w:divBdr>
        </w:div>
        <w:div w:id="436563513">
          <w:marLeft w:val="640"/>
          <w:marRight w:val="0"/>
          <w:marTop w:val="0"/>
          <w:marBottom w:val="0"/>
          <w:divBdr>
            <w:top w:val="none" w:sz="0" w:space="0" w:color="auto"/>
            <w:left w:val="none" w:sz="0" w:space="0" w:color="auto"/>
            <w:bottom w:val="none" w:sz="0" w:space="0" w:color="auto"/>
            <w:right w:val="none" w:sz="0" w:space="0" w:color="auto"/>
          </w:divBdr>
        </w:div>
        <w:div w:id="401103964">
          <w:marLeft w:val="640"/>
          <w:marRight w:val="0"/>
          <w:marTop w:val="0"/>
          <w:marBottom w:val="0"/>
          <w:divBdr>
            <w:top w:val="none" w:sz="0" w:space="0" w:color="auto"/>
            <w:left w:val="none" w:sz="0" w:space="0" w:color="auto"/>
            <w:bottom w:val="none" w:sz="0" w:space="0" w:color="auto"/>
            <w:right w:val="none" w:sz="0" w:space="0" w:color="auto"/>
          </w:divBdr>
        </w:div>
        <w:div w:id="1616280374">
          <w:marLeft w:val="640"/>
          <w:marRight w:val="0"/>
          <w:marTop w:val="0"/>
          <w:marBottom w:val="0"/>
          <w:divBdr>
            <w:top w:val="none" w:sz="0" w:space="0" w:color="auto"/>
            <w:left w:val="none" w:sz="0" w:space="0" w:color="auto"/>
            <w:bottom w:val="none" w:sz="0" w:space="0" w:color="auto"/>
            <w:right w:val="none" w:sz="0" w:space="0" w:color="auto"/>
          </w:divBdr>
        </w:div>
        <w:div w:id="2069572846">
          <w:marLeft w:val="640"/>
          <w:marRight w:val="0"/>
          <w:marTop w:val="0"/>
          <w:marBottom w:val="0"/>
          <w:divBdr>
            <w:top w:val="none" w:sz="0" w:space="0" w:color="auto"/>
            <w:left w:val="none" w:sz="0" w:space="0" w:color="auto"/>
            <w:bottom w:val="none" w:sz="0" w:space="0" w:color="auto"/>
            <w:right w:val="none" w:sz="0" w:space="0" w:color="auto"/>
          </w:divBdr>
        </w:div>
        <w:div w:id="1080637401">
          <w:marLeft w:val="640"/>
          <w:marRight w:val="0"/>
          <w:marTop w:val="0"/>
          <w:marBottom w:val="0"/>
          <w:divBdr>
            <w:top w:val="none" w:sz="0" w:space="0" w:color="auto"/>
            <w:left w:val="none" w:sz="0" w:space="0" w:color="auto"/>
            <w:bottom w:val="none" w:sz="0" w:space="0" w:color="auto"/>
            <w:right w:val="none" w:sz="0" w:space="0" w:color="auto"/>
          </w:divBdr>
        </w:div>
        <w:div w:id="370230836">
          <w:marLeft w:val="640"/>
          <w:marRight w:val="0"/>
          <w:marTop w:val="0"/>
          <w:marBottom w:val="0"/>
          <w:divBdr>
            <w:top w:val="none" w:sz="0" w:space="0" w:color="auto"/>
            <w:left w:val="none" w:sz="0" w:space="0" w:color="auto"/>
            <w:bottom w:val="none" w:sz="0" w:space="0" w:color="auto"/>
            <w:right w:val="none" w:sz="0" w:space="0" w:color="auto"/>
          </w:divBdr>
        </w:div>
        <w:div w:id="1428500728">
          <w:marLeft w:val="640"/>
          <w:marRight w:val="0"/>
          <w:marTop w:val="0"/>
          <w:marBottom w:val="0"/>
          <w:divBdr>
            <w:top w:val="none" w:sz="0" w:space="0" w:color="auto"/>
            <w:left w:val="none" w:sz="0" w:space="0" w:color="auto"/>
            <w:bottom w:val="none" w:sz="0" w:space="0" w:color="auto"/>
            <w:right w:val="none" w:sz="0" w:space="0" w:color="auto"/>
          </w:divBdr>
        </w:div>
        <w:div w:id="660083309">
          <w:marLeft w:val="640"/>
          <w:marRight w:val="0"/>
          <w:marTop w:val="0"/>
          <w:marBottom w:val="0"/>
          <w:divBdr>
            <w:top w:val="none" w:sz="0" w:space="0" w:color="auto"/>
            <w:left w:val="none" w:sz="0" w:space="0" w:color="auto"/>
            <w:bottom w:val="none" w:sz="0" w:space="0" w:color="auto"/>
            <w:right w:val="none" w:sz="0" w:space="0" w:color="auto"/>
          </w:divBdr>
        </w:div>
        <w:div w:id="1752845477">
          <w:marLeft w:val="640"/>
          <w:marRight w:val="0"/>
          <w:marTop w:val="0"/>
          <w:marBottom w:val="0"/>
          <w:divBdr>
            <w:top w:val="none" w:sz="0" w:space="0" w:color="auto"/>
            <w:left w:val="none" w:sz="0" w:space="0" w:color="auto"/>
            <w:bottom w:val="none" w:sz="0" w:space="0" w:color="auto"/>
            <w:right w:val="none" w:sz="0" w:space="0" w:color="auto"/>
          </w:divBdr>
        </w:div>
        <w:div w:id="35277664">
          <w:marLeft w:val="640"/>
          <w:marRight w:val="0"/>
          <w:marTop w:val="0"/>
          <w:marBottom w:val="0"/>
          <w:divBdr>
            <w:top w:val="none" w:sz="0" w:space="0" w:color="auto"/>
            <w:left w:val="none" w:sz="0" w:space="0" w:color="auto"/>
            <w:bottom w:val="none" w:sz="0" w:space="0" w:color="auto"/>
            <w:right w:val="none" w:sz="0" w:space="0" w:color="auto"/>
          </w:divBdr>
        </w:div>
        <w:div w:id="857423195">
          <w:marLeft w:val="640"/>
          <w:marRight w:val="0"/>
          <w:marTop w:val="0"/>
          <w:marBottom w:val="0"/>
          <w:divBdr>
            <w:top w:val="none" w:sz="0" w:space="0" w:color="auto"/>
            <w:left w:val="none" w:sz="0" w:space="0" w:color="auto"/>
            <w:bottom w:val="none" w:sz="0" w:space="0" w:color="auto"/>
            <w:right w:val="none" w:sz="0" w:space="0" w:color="auto"/>
          </w:divBdr>
        </w:div>
        <w:div w:id="1509634282">
          <w:marLeft w:val="640"/>
          <w:marRight w:val="0"/>
          <w:marTop w:val="0"/>
          <w:marBottom w:val="0"/>
          <w:divBdr>
            <w:top w:val="none" w:sz="0" w:space="0" w:color="auto"/>
            <w:left w:val="none" w:sz="0" w:space="0" w:color="auto"/>
            <w:bottom w:val="none" w:sz="0" w:space="0" w:color="auto"/>
            <w:right w:val="none" w:sz="0" w:space="0" w:color="auto"/>
          </w:divBdr>
        </w:div>
        <w:div w:id="118650851">
          <w:marLeft w:val="640"/>
          <w:marRight w:val="0"/>
          <w:marTop w:val="0"/>
          <w:marBottom w:val="0"/>
          <w:divBdr>
            <w:top w:val="none" w:sz="0" w:space="0" w:color="auto"/>
            <w:left w:val="none" w:sz="0" w:space="0" w:color="auto"/>
            <w:bottom w:val="none" w:sz="0" w:space="0" w:color="auto"/>
            <w:right w:val="none" w:sz="0" w:space="0" w:color="auto"/>
          </w:divBdr>
        </w:div>
        <w:div w:id="1584604064">
          <w:marLeft w:val="640"/>
          <w:marRight w:val="0"/>
          <w:marTop w:val="0"/>
          <w:marBottom w:val="0"/>
          <w:divBdr>
            <w:top w:val="none" w:sz="0" w:space="0" w:color="auto"/>
            <w:left w:val="none" w:sz="0" w:space="0" w:color="auto"/>
            <w:bottom w:val="none" w:sz="0" w:space="0" w:color="auto"/>
            <w:right w:val="none" w:sz="0" w:space="0" w:color="auto"/>
          </w:divBdr>
        </w:div>
        <w:div w:id="1062480842">
          <w:marLeft w:val="640"/>
          <w:marRight w:val="0"/>
          <w:marTop w:val="0"/>
          <w:marBottom w:val="0"/>
          <w:divBdr>
            <w:top w:val="none" w:sz="0" w:space="0" w:color="auto"/>
            <w:left w:val="none" w:sz="0" w:space="0" w:color="auto"/>
            <w:bottom w:val="none" w:sz="0" w:space="0" w:color="auto"/>
            <w:right w:val="none" w:sz="0" w:space="0" w:color="auto"/>
          </w:divBdr>
        </w:div>
      </w:divsChild>
    </w:div>
    <w:div w:id="2135831532">
      <w:bodyDiv w:val="1"/>
      <w:marLeft w:val="0"/>
      <w:marRight w:val="0"/>
      <w:marTop w:val="0"/>
      <w:marBottom w:val="0"/>
      <w:divBdr>
        <w:top w:val="none" w:sz="0" w:space="0" w:color="auto"/>
        <w:left w:val="none" w:sz="0" w:space="0" w:color="auto"/>
        <w:bottom w:val="none" w:sz="0" w:space="0" w:color="auto"/>
        <w:right w:val="none" w:sz="0" w:space="0" w:color="auto"/>
      </w:divBdr>
    </w:div>
    <w:div w:id="21390572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glossaryDocument" Target="glossary/document.xml"/><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image" Target="media/image6.png"/><Relationship Id="rId25" Type="http://schemas.microsoft.com/office/2011/relationships/people" Target="people.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footer" Target="footer2.xml"/><Relationship Id="rId10" Type="http://schemas.microsoft.com/office/2016/09/relationships/commentsIds" Target="commentsIds.xml"/><Relationship Id="rId19" Type="http://schemas.openxmlformats.org/officeDocument/2006/relationships/image" Target="media/image8.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png"/><Relationship Id="rId22" Type="http://schemas.openxmlformats.org/officeDocument/2006/relationships/footer" Target="footer1.xml"/><Relationship Id="rId27"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EF5A7FE349834288BE10831D1958043D"/>
        <w:category>
          <w:name w:val="一般"/>
          <w:gallery w:val="placeholder"/>
        </w:category>
        <w:types>
          <w:type w:val="bbPlcHdr"/>
        </w:types>
        <w:behaviors>
          <w:behavior w:val="content"/>
        </w:behaviors>
        <w:guid w:val="{47FE7D9E-7673-4480-8CD7-BE119A9088AB}"/>
      </w:docPartPr>
      <w:docPartBody>
        <w:p w:rsidR="000807B5" w:rsidRDefault="00D415A4" w:rsidP="00D415A4">
          <w:pPr>
            <w:pStyle w:val="EF5A7FE349834288BE10831D1958043D"/>
          </w:pPr>
          <w:r w:rsidRPr="005C6D76">
            <w:rPr>
              <w:rStyle w:val="a3"/>
              <w:rFonts w:eastAsia="DengXian" w:hint="eastAsia"/>
              <w:lang w:eastAsia="zh-CN"/>
            </w:rPr>
            <w:t>单击或点选这里以输入文字。</w:t>
          </w:r>
        </w:p>
      </w:docPartBody>
    </w:docPart>
    <w:docPart>
      <w:docPartPr>
        <w:name w:val="7ABF2DB862B647E09BD83D473619E40D"/>
        <w:category>
          <w:name w:val="一般"/>
          <w:gallery w:val="placeholder"/>
        </w:category>
        <w:types>
          <w:type w:val="bbPlcHdr"/>
        </w:types>
        <w:behaviors>
          <w:behavior w:val="content"/>
        </w:behaviors>
        <w:guid w:val="{45FFBE74-F09A-40F0-A177-8384D1CD711D}"/>
      </w:docPartPr>
      <w:docPartBody>
        <w:p w:rsidR="00EF541D" w:rsidRDefault="000807B5" w:rsidP="000807B5">
          <w:pPr>
            <w:pStyle w:val="7ABF2DB862B647E09BD83D473619E40D"/>
          </w:pPr>
          <w:r w:rsidRPr="005C6D76">
            <w:rPr>
              <w:rStyle w:val="a3"/>
              <w:rFonts w:eastAsia="DengXian" w:hint="eastAsia"/>
              <w:lang w:eastAsia="zh-CN"/>
            </w:rPr>
            <w:t>单击或点选这里以输入文字。</w:t>
          </w:r>
        </w:p>
      </w:docPartBody>
    </w:docPart>
    <w:docPart>
      <w:docPartPr>
        <w:name w:val="8B8380C2DFDA44AAAAC18216A70C6FCB"/>
        <w:category>
          <w:name w:val="一般"/>
          <w:gallery w:val="placeholder"/>
        </w:category>
        <w:types>
          <w:type w:val="bbPlcHdr"/>
        </w:types>
        <w:behaviors>
          <w:behavior w:val="content"/>
        </w:behaviors>
        <w:guid w:val="{AE2B5B18-FB92-4652-A69A-CD9AB5A59A11}"/>
      </w:docPartPr>
      <w:docPartBody>
        <w:p w:rsidR="00EF541D" w:rsidRDefault="000807B5" w:rsidP="000807B5">
          <w:pPr>
            <w:pStyle w:val="8B8380C2DFDA44AAAAC18216A70C6FCB"/>
          </w:pPr>
          <w:r w:rsidRPr="005C6D76">
            <w:rPr>
              <w:rStyle w:val="a3"/>
              <w:rFonts w:eastAsia="DengXian" w:hint="eastAsia"/>
              <w:lang w:eastAsia="zh-CN"/>
            </w:rPr>
            <w:t>单击或点选这里以输入文字。</w:t>
          </w:r>
        </w:p>
      </w:docPartBody>
    </w:docPart>
    <w:docPart>
      <w:docPartPr>
        <w:name w:val="371164A5B6A3446AB96587F1A0E39315"/>
        <w:category>
          <w:name w:val="一般"/>
          <w:gallery w:val="placeholder"/>
        </w:category>
        <w:types>
          <w:type w:val="bbPlcHdr"/>
        </w:types>
        <w:behaviors>
          <w:behavior w:val="content"/>
        </w:behaviors>
        <w:guid w:val="{4041CB58-32D3-45EB-A452-1E0C731A646A}"/>
      </w:docPartPr>
      <w:docPartBody>
        <w:p w:rsidR="00EF541D" w:rsidRDefault="000807B5" w:rsidP="000807B5">
          <w:pPr>
            <w:pStyle w:val="371164A5B6A3446AB96587F1A0E39315"/>
          </w:pPr>
          <w:r w:rsidRPr="005C6D76">
            <w:rPr>
              <w:rStyle w:val="a3"/>
              <w:rFonts w:eastAsia="DengXian" w:hint="eastAsia"/>
              <w:lang w:eastAsia="zh-CN"/>
            </w:rPr>
            <w:t>单击或点选这里以输入文字。</w:t>
          </w:r>
        </w:p>
      </w:docPartBody>
    </w:docPart>
    <w:docPart>
      <w:docPartPr>
        <w:name w:val="73B446A629B44D689078A6965B140D9E"/>
        <w:category>
          <w:name w:val="一般"/>
          <w:gallery w:val="placeholder"/>
        </w:category>
        <w:types>
          <w:type w:val="bbPlcHdr"/>
        </w:types>
        <w:behaviors>
          <w:behavior w:val="content"/>
        </w:behaviors>
        <w:guid w:val="{57F2F9FD-276F-4164-8B1D-76EBEA9B0E67}"/>
      </w:docPartPr>
      <w:docPartBody>
        <w:p w:rsidR="00EF541D" w:rsidRDefault="000807B5" w:rsidP="000807B5">
          <w:pPr>
            <w:pStyle w:val="73B446A629B44D689078A6965B140D9E"/>
          </w:pPr>
          <w:r w:rsidRPr="005C6D76">
            <w:rPr>
              <w:rStyle w:val="a3"/>
              <w:rFonts w:eastAsia="DengXian" w:hint="eastAsia"/>
              <w:lang w:eastAsia="zh-CN"/>
            </w:rPr>
            <w:t>单击或点选这里以输入文字。</w:t>
          </w:r>
        </w:p>
      </w:docPartBody>
    </w:docPart>
    <w:docPart>
      <w:docPartPr>
        <w:name w:val="F7494CCE568C44D6B3267C5E1401D41C"/>
        <w:category>
          <w:name w:val="一般"/>
          <w:gallery w:val="placeholder"/>
        </w:category>
        <w:types>
          <w:type w:val="bbPlcHdr"/>
        </w:types>
        <w:behaviors>
          <w:behavior w:val="content"/>
        </w:behaviors>
        <w:guid w:val="{27DEF5A4-C50E-4730-8B85-B9DAAD6E438A}"/>
      </w:docPartPr>
      <w:docPartBody>
        <w:p w:rsidR="00EF541D" w:rsidRDefault="000807B5" w:rsidP="000807B5">
          <w:pPr>
            <w:pStyle w:val="F7494CCE568C44D6B3267C5E1401D41C"/>
          </w:pPr>
          <w:r w:rsidRPr="005C6D76">
            <w:rPr>
              <w:rStyle w:val="a3"/>
              <w:rFonts w:eastAsia="DengXian" w:hint="eastAsia"/>
              <w:lang w:eastAsia="zh-CN"/>
            </w:rPr>
            <w:t>单击或点选这里以输入文字。</w:t>
          </w:r>
        </w:p>
      </w:docPartBody>
    </w:docPart>
    <w:docPart>
      <w:docPartPr>
        <w:name w:val="889E0674CEC149FFBAFCB29C7AA84F5A"/>
        <w:category>
          <w:name w:val="一般"/>
          <w:gallery w:val="placeholder"/>
        </w:category>
        <w:types>
          <w:type w:val="bbPlcHdr"/>
        </w:types>
        <w:behaviors>
          <w:behavior w:val="content"/>
        </w:behaviors>
        <w:guid w:val="{3E2866ED-DE3B-4797-9A89-288E14DA9872}"/>
      </w:docPartPr>
      <w:docPartBody>
        <w:p w:rsidR="00EF541D" w:rsidRDefault="000807B5" w:rsidP="000807B5">
          <w:pPr>
            <w:pStyle w:val="889E0674CEC149FFBAFCB29C7AA84F5A"/>
          </w:pPr>
          <w:r w:rsidRPr="005C6D76">
            <w:rPr>
              <w:rStyle w:val="a3"/>
              <w:rFonts w:eastAsia="DengXian" w:hint="eastAsia"/>
              <w:lang w:eastAsia="zh-CN"/>
            </w:rPr>
            <w:t>单击或点选这里以输入文字。</w:t>
          </w:r>
        </w:p>
      </w:docPartBody>
    </w:docPart>
    <w:docPart>
      <w:docPartPr>
        <w:name w:val="AD35FA8AFDBB46DB8A4D10D79A9EF849"/>
        <w:category>
          <w:name w:val="一般"/>
          <w:gallery w:val="placeholder"/>
        </w:category>
        <w:types>
          <w:type w:val="bbPlcHdr"/>
        </w:types>
        <w:behaviors>
          <w:behavior w:val="content"/>
        </w:behaviors>
        <w:guid w:val="{F1FAD2B8-EFE0-4F1E-8B6C-AF7D8A0DBED7}"/>
      </w:docPartPr>
      <w:docPartBody>
        <w:p w:rsidR="00EF541D" w:rsidRDefault="000807B5" w:rsidP="000807B5">
          <w:pPr>
            <w:pStyle w:val="AD35FA8AFDBB46DB8A4D10D79A9EF849"/>
          </w:pPr>
          <w:r w:rsidRPr="005C6D76">
            <w:rPr>
              <w:rStyle w:val="a3"/>
              <w:rFonts w:eastAsia="DengXian" w:hint="eastAsia"/>
              <w:lang w:eastAsia="zh-CN"/>
            </w:rPr>
            <w:t>单击或点选这里以输入文字。</w:t>
          </w:r>
        </w:p>
      </w:docPartBody>
    </w:docPart>
    <w:docPart>
      <w:docPartPr>
        <w:name w:val="909857E635B44D21B8E006C3CF75AA92"/>
        <w:category>
          <w:name w:val="一般"/>
          <w:gallery w:val="placeholder"/>
        </w:category>
        <w:types>
          <w:type w:val="bbPlcHdr"/>
        </w:types>
        <w:behaviors>
          <w:behavior w:val="content"/>
        </w:behaviors>
        <w:guid w:val="{BA03D14B-0C3D-415D-8E83-8AFC1C77D058}"/>
      </w:docPartPr>
      <w:docPartBody>
        <w:p w:rsidR="00EF541D" w:rsidRDefault="000807B5" w:rsidP="000807B5">
          <w:pPr>
            <w:pStyle w:val="909857E635B44D21B8E006C3CF75AA92"/>
          </w:pPr>
          <w:r w:rsidRPr="005C6D76">
            <w:rPr>
              <w:rStyle w:val="a3"/>
              <w:rFonts w:eastAsia="DengXian" w:hint="eastAsia"/>
              <w:lang w:eastAsia="zh-CN"/>
            </w:rPr>
            <w:t>单击或点选这里以输入文字。</w:t>
          </w:r>
        </w:p>
      </w:docPartBody>
    </w:docPart>
    <w:docPart>
      <w:docPartPr>
        <w:name w:val="723AA975C3654F4C8CC4A2912EDD8630"/>
        <w:category>
          <w:name w:val="一般"/>
          <w:gallery w:val="placeholder"/>
        </w:category>
        <w:types>
          <w:type w:val="bbPlcHdr"/>
        </w:types>
        <w:behaviors>
          <w:behavior w:val="content"/>
        </w:behaviors>
        <w:guid w:val="{97447D1B-E8B2-437B-AF42-77081A15DBB0}"/>
      </w:docPartPr>
      <w:docPartBody>
        <w:p w:rsidR="00EF541D" w:rsidRDefault="000807B5" w:rsidP="000807B5">
          <w:pPr>
            <w:pStyle w:val="723AA975C3654F4C8CC4A2912EDD8630"/>
          </w:pPr>
          <w:r w:rsidRPr="005C6D76">
            <w:rPr>
              <w:rStyle w:val="a3"/>
              <w:rFonts w:eastAsia="DengXian" w:hint="eastAsia"/>
              <w:lang w:eastAsia="zh-CN"/>
            </w:rPr>
            <w:t>单击或点选这里以输入文字。</w:t>
          </w:r>
        </w:p>
      </w:docPartBody>
    </w:docPart>
    <w:docPart>
      <w:docPartPr>
        <w:name w:val="1B3CFEBA115C4D21A879595D6DE3BD9A"/>
        <w:category>
          <w:name w:val="一般"/>
          <w:gallery w:val="placeholder"/>
        </w:category>
        <w:types>
          <w:type w:val="bbPlcHdr"/>
        </w:types>
        <w:behaviors>
          <w:behavior w:val="content"/>
        </w:behaviors>
        <w:guid w:val="{1540F151-F94C-43ED-9F78-3C30E34DE2A8}"/>
      </w:docPartPr>
      <w:docPartBody>
        <w:p w:rsidR="00EF541D" w:rsidRDefault="000807B5" w:rsidP="000807B5">
          <w:pPr>
            <w:pStyle w:val="1B3CFEBA115C4D21A879595D6DE3BD9A"/>
          </w:pPr>
          <w:r w:rsidRPr="005C6D76">
            <w:rPr>
              <w:rStyle w:val="a3"/>
              <w:rFonts w:eastAsia="DengXian" w:hint="eastAsia"/>
              <w:lang w:eastAsia="zh-CN"/>
            </w:rPr>
            <w:t>单击或点选这里以输入文字。</w:t>
          </w:r>
        </w:p>
      </w:docPartBody>
    </w:docPart>
    <w:docPart>
      <w:docPartPr>
        <w:name w:val="FB6E968DE6DA409D8ACBECD0C89D07CB"/>
        <w:category>
          <w:name w:val="一般"/>
          <w:gallery w:val="placeholder"/>
        </w:category>
        <w:types>
          <w:type w:val="bbPlcHdr"/>
        </w:types>
        <w:behaviors>
          <w:behavior w:val="content"/>
        </w:behaviors>
        <w:guid w:val="{CBC77ADC-5C90-48D2-8533-24DF42ACCFD1}"/>
      </w:docPartPr>
      <w:docPartBody>
        <w:p w:rsidR="00EF541D" w:rsidRDefault="000807B5" w:rsidP="000807B5">
          <w:pPr>
            <w:pStyle w:val="FB6E968DE6DA409D8ACBECD0C89D07CB"/>
          </w:pPr>
          <w:r w:rsidRPr="005C6D76">
            <w:rPr>
              <w:rStyle w:val="a3"/>
              <w:rFonts w:eastAsia="DengXian" w:hint="eastAsia"/>
              <w:lang w:eastAsia="zh-CN"/>
            </w:rPr>
            <w:t>单击或点选这里以输入文字。</w:t>
          </w:r>
        </w:p>
      </w:docPartBody>
    </w:docPart>
    <w:docPart>
      <w:docPartPr>
        <w:name w:val="B7FB4AB85E64456A9AB240AA212440C6"/>
        <w:category>
          <w:name w:val="一般"/>
          <w:gallery w:val="placeholder"/>
        </w:category>
        <w:types>
          <w:type w:val="bbPlcHdr"/>
        </w:types>
        <w:behaviors>
          <w:behavior w:val="content"/>
        </w:behaviors>
        <w:guid w:val="{E79FC7D7-F403-44C4-9AF0-A13B32CCABE2}"/>
      </w:docPartPr>
      <w:docPartBody>
        <w:p w:rsidR="00EF541D" w:rsidRDefault="000807B5" w:rsidP="000807B5">
          <w:pPr>
            <w:pStyle w:val="B7FB4AB85E64456A9AB240AA212440C6"/>
          </w:pPr>
          <w:r w:rsidRPr="005C6D76">
            <w:rPr>
              <w:rStyle w:val="a3"/>
              <w:rFonts w:eastAsia="DengXian" w:hint="eastAsia"/>
              <w:lang w:eastAsia="zh-CN"/>
            </w:rPr>
            <w:t>单击或点选这里以输入文字。</w:t>
          </w:r>
        </w:p>
      </w:docPartBody>
    </w:docPart>
    <w:docPart>
      <w:docPartPr>
        <w:name w:val="A0D9096AF34C4BCAA54438EEE4B78BE2"/>
        <w:category>
          <w:name w:val="一般"/>
          <w:gallery w:val="placeholder"/>
        </w:category>
        <w:types>
          <w:type w:val="bbPlcHdr"/>
        </w:types>
        <w:behaviors>
          <w:behavior w:val="content"/>
        </w:behaviors>
        <w:guid w:val="{99011489-27ED-4283-901C-CA866276DE67}"/>
      </w:docPartPr>
      <w:docPartBody>
        <w:p w:rsidR="00EF541D" w:rsidRDefault="000807B5" w:rsidP="000807B5">
          <w:pPr>
            <w:pStyle w:val="A0D9096AF34C4BCAA54438EEE4B78BE2"/>
          </w:pPr>
          <w:r w:rsidRPr="005C6D76">
            <w:rPr>
              <w:rStyle w:val="a3"/>
              <w:rFonts w:eastAsia="DengXian" w:hint="eastAsia"/>
              <w:lang w:eastAsia="zh-CN"/>
            </w:rPr>
            <w:t>单击或点选这里以输入文字。</w:t>
          </w:r>
        </w:p>
      </w:docPartBody>
    </w:docPart>
    <w:docPart>
      <w:docPartPr>
        <w:name w:val="65B73935AD9F4F6AAB50055BCE2C2333"/>
        <w:category>
          <w:name w:val="一般"/>
          <w:gallery w:val="placeholder"/>
        </w:category>
        <w:types>
          <w:type w:val="bbPlcHdr"/>
        </w:types>
        <w:behaviors>
          <w:behavior w:val="content"/>
        </w:behaviors>
        <w:guid w:val="{487DC357-566B-437C-B020-20EC4F24C0B9}"/>
      </w:docPartPr>
      <w:docPartBody>
        <w:p w:rsidR="00EF541D" w:rsidRDefault="000807B5" w:rsidP="000807B5">
          <w:pPr>
            <w:pStyle w:val="65B73935AD9F4F6AAB50055BCE2C2333"/>
          </w:pPr>
          <w:r w:rsidRPr="005C6D76">
            <w:rPr>
              <w:rStyle w:val="a3"/>
              <w:rFonts w:eastAsia="DengXian" w:hint="eastAsia"/>
              <w:lang w:eastAsia="zh-CN"/>
            </w:rPr>
            <w:t>单击或点选这里以输入文字。</w:t>
          </w:r>
        </w:p>
      </w:docPartBody>
    </w:docPart>
    <w:docPart>
      <w:docPartPr>
        <w:name w:val="B09287034AA148CB96B8E622CF53285A"/>
        <w:category>
          <w:name w:val="一般"/>
          <w:gallery w:val="placeholder"/>
        </w:category>
        <w:types>
          <w:type w:val="bbPlcHdr"/>
        </w:types>
        <w:behaviors>
          <w:behavior w:val="content"/>
        </w:behaviors>
        <w:guid w:val="{F61CF6CF-58A9-4B8F-B43A-C6BCF3E9A78A}"/>
      </w:docPartPr>
      <w:docPartBody>
        <w:p w:rsidR="00EF541D" w:rsidRDefault="000807B5" w:rsidP="000807B5">
          <w:pPr>
            <w:pStyle w:val="3470C4D5CA66417991399587A94D984F"/>
          </w:pPr>
          <w:r w:rsidRPr="005C6D76">
            <w:rPr>
              <w:rStyle w:val="a3"/>
              <w:rFonts w:eastAsia="DengXian" w:hint="eastAsia"/>
              <w:lang w:eastAsia="zh-CN"/>
            </w:rPr>
            <w:t>单击或点选这里以输入文字。</w:t>
          </w:r>
        </w:p>
      </w:docPartBody>
    </w:docPart>
    <w:docPart>
      <w:docPartPr>
        <w:name w:val="3470C4D5CA66417991399587A94D984F"/>
        <w:category>
          <w:name w:val="一般"/>
          <w:gallery w:val="placeholder"/>
        </w:category>
        <w:types>
          <w:type w:val="bbPlcHdr"/>
        </w:types>
        <w:behaviors>
          <w:behavior w:val="content"/>
        </w:behaviors>
        <w:guid w:val="{85513B5C-5C57-444E-B35F-B0388934FC06}"/>
      </w:docPartPr>
      <w:docPartBody>
        <w:p w:rsidR="00EF541D" w:rsidRDefault="000807B5" w:rsidP="000807B5">
          <w:pPr>
            <w:pStyle w:val="4CA96B4DAF9847D39240E59295A54FD9"/>
          </w:pPr>
          <w:r w:rsidRPr="005C6D76">
            <w:rPr>
              <w:rStyle w:val="a3"/>
              <w:rFonts w:eastAsia="DengXian" w:hint="eastAsia"/>
              <w:lang w:eastAsia="zh-CN"/>
            </w:rPr>
            <w:t>单击或点选这里以输入文字。</w:t>
          </w:r>
        </w:p>
      </w:docPartBody>
    </w:docPart>
    <w:docPart>
      <w:docPartPr>
        <w:name w:val="4CA96B4DAF9847D39240E59295A54FD9"/>
        <w:category>
          <w:name w:val="一般"/>
          <w:gallery w:val="placeholder"/>
        </w:category>
        <w:types>
          <w:type w:val="bbPlcHdr"/>
        </w:types>
        <w:behaviors>
          <w:behavior w:val="content"/>
        </w:behaviors>
        <w:guid w:val="{DE0A0A11-EC30-4E5D-93C1-A5D66C72CD23}"/>
      </w:docPartPr>
      <w:docPartBody>
        <w:p w:rsidR="00EF541D" w:rsidRDefault="000807B5" w:rsidP="000807B5">
          <w:pPr>
            <w:pStyle w:val="35DF0D1F7A574199B00B33F31D607643"/>
          </w:pPr>
          <w:r w:rsidRPr="005C6D76">
            <w:rPr>
              <w:rStyle w:val="a3"/>
              <w:rFonts w:eastAsia="DengXian" w:hint="eastAsia"/>
              <w:lang w:eastAsia="zh-CN"/>
            </w:rPr>
            <w:t>单击或点选这里以输入文字。</w:t>
          </w:r>
        </w:p>
      </w:docPartBody>
    </w:docPart>
    <w:docPart>
      <w:docPartPr>
        <w:name w:val="35DF0D1F7A574199B00B33F31D607643"/>
        <w:category>
          <w:name w:val="一般"/>
          <w:gallery w:val="placeholder"/>
        </w:category>
        <w:types>
          <w:type w:val="bbPlcHdr"/>
        </w:types>
        <w:behaviors>
          <w:behavior w:val="content"/>
        </w:behaviors>
        <w:guid w:val="{CB8B47A0-8040-4F59-9367-0982EEE65095}"/>
      </w:docPartPr>
      <w:docPartBody>
        <w:p w:rsidR="00EF541D" w:rsidRDefault="000807B5" w:rsidP="000807B5">
          <w:pPr>
            <w:pStyle w:val="BA60CD8CBA194272B7110A3FF71BB9B8"/>
          </w:pPr>
          <w:r w:rsidRPr="005C6D76">
            <w:rPr>
              <w:rStyle w:val="a3"/>
              <w:rFonts w:eastAsia="DengXian" w:hint="eastAsia"/>
              <w:lang w:eastAsia="zh-CN"/>
            </w:rPr>
            <w:t>单击或点选这里以输入文字。</w:t>
          </w:r>
        </w:p>
      </w:docPartBody>
    </w:docPart>
    <w:docPart>
      <w:docPartPr>
        <w:name w:val="BA60CD8CBA194272B7110A3FF71BB9B8"/>
        <w:category>
          <w:name w:val="一般"/>
          <w:gallery w:val="placeholder"/>
        </w:category>
        <w:types>
          <w:type w:val="bbPlcHdr"/>
        </w:types>
        <w:behaviors>
          <w:behavior w:val="content"/>
        </w:behaviors>
        <w:guid w:val="{3480327A-C9A8-4183-A42C-F0D04DFFA4D4}"/>
      </w:docPartPr>
      <w:docPartBody>
        <w:p w:rsidR="00EF541D" w:rsidRDefault="000807B5" w:rsidP="000807B5">
          <w:pPr>
            <w:pStyle w:val="1E4BB93E04F449FEBE8AAAEABF964EF2"/>
          </w:pPr>
          <w:r w:rsidRPr="005C6D76">
            <w:rPr>
              <w:rStyle w:val="a3"/>
              <w:rFonts w:eastAsia="DengXian" w:hint="eastAsia"/>
              <w:lang w:eastAsia="zh-CN"/>
            </w:rPr>
            <w:t>单击或点选这里以输入文字。</w:t>
          </w:r>
        </w:p>
      </w:docPartBody>
    </w:docPart>
    <w:docPart>
      <w:docPartPr>
        <w:name w:val="2B1D047283AC4092BB928C241C200E16"/>
        <w:category>
          <w:name w:val="一般"/>
          <w:gallery w:val="placeholder"/>
        </w:category>
        <w:types>
          <w:type w:val="bbPlcHdr"/>
        </w:types>
        <w:behaviors>
          <w:behavior w:val="content"/>
        </w:behaviors>
        <w:guid w:val="{A34C1592-B3C8-4A1B-A721-A5849A1351F5}"/>
      </w:docPartPr>
      <w:docPartBody>
        <w:p w:rsidR="00EF541D" w:rsidRDefault="000807B5" w:rsidP="000807B5">
          <w:pPr>
            <w:pStyle w:val="347AC768B7A04270974B9D88B040E446"/>
          </w:pPr>
          <w:r w:rsidRPr="005C6D76">
            <w:rPr>
              <w:rStyle w:val="a3"/>
              <w:rFonts w:eastAsia="DengXian" w:hint="eastAsia"/>
              <w:lang w:eastAsia="zh-CN"/>
            </w:rPr>
            <w:t>单击或点选这里以输入文字。</w:t>
          </w:r>
        </w:p>
      </w:docPartBody>
    </w:docPart>
    <w:docPart>
      <w:docPartPr>
        <w:name w:val="F8DC77053F704E499EAA4C83E6702DFA"/>
        <w:category>
          <w:name w:val="一般"/>
          <w:gallery w:val="placeholder"/>
        </w:category>
        <w:types>
          <w:type w:val="bbPlcHdr"/>
        </w:types>
        <w:behaviors>
          <w:behavior w:val="content"/>
        </w:behaviors>
        <w:guid w:val="{E58CBF26-FC3B-4A39-92D6-C3691A3C2739}"/>
      </w:docPartPr>
      <w:docPartBody>
        <w:p w:rsidR="00EF541D" w:rsidRDefault="000807B5" w:rsidP="000807B5">
          <w:pPr>
            <w:pStyle w:val="7D990C01BDF5443CBD4602C6057B1F25"/>
          </w:pPr>
          <w:r w:rsidRPr="005C6D76">
            <w:rPr>
              <w:rStyle w:val="a3"/>
              <w:rFonts w:eastAsia="DengXian" w:hint="eastAsia"/>
              <w:lang w:eastAsia="zh-CN"/>
            </w:rPr>
            <w:t>单击或点选这里以输入文字。</w:t>
          </w:r>
        </w:p>
      </w:docPartBody>
    </w:docPart>
    <w:docPart>
      <w:docPartPr>
        <w:name w:val="B873C7C80A7D4CED96A33AD8EBEFFDEA"/>
        <w:category>
          <w:name w:val="一般"/>
          <w:gallery w:val="placeholder"/>
        </w:category>
        <w:types>
          <w:type w:val="bbPlcHdr"/>
        </w:types>
        <w:behaviors>
          <w:behavior w:val="content"/>
        </w:behaviors>
        <w:guid w:val="{22D271CE-060B-4203-B0B8-DC950A7918A9}"/>
      </w:docPartPr>
      <w:docPartBody>
        <w:p w:rsidR="00EF541D" w:rsidRDefault="000807B5" w:rsidP="000807B5">
          <w:pPr>
            <w:pStyle w:val="C38ADB10D61041678A1592B9BDDE5D8F"/>
          </w:pPr>
          <w:r w:rsidRPr="005C6D76">
            <w:rPr>
              <w:rStyle w:val="a3"/>
              <w:rFonts w:eastAsia="DengXian" w:hint="eastAsia"/>
              <w:lang w:eastAsia="zh-CN"/>
            </w:rPr>
            <w:t>单击或点选这里以输入文字。</w:t>
          </w:r>
        </w:p>
      </w:docPartBody>
    </w:docPart>
    <w:docPart>
      <w:docPartPr>
        <w:name w:val="1E4BB93E04F449FEBE8AAAEABF964EF2"/>
        <w:category>
          <w:name w:val="一般"/>
          <w:gallery w:val="placeholder"/>
        </w:category>
        <w:types>
          <w:type w:val="bbPlcHdr"/>
        </w:types>
        <w:behaviors>
          <w:behavior w:val="content"/>
        </w:behaviors>
        <w:guid w:val="{D6391C64-941C-4C96-810E-335F9078D1A9}"/>
      </w:docPartPr>
      <w:docPartBody>
        <w:p w:rsidR="00EF541D" w:rsidRDefault="000807B5" w:rsidP="000807B5">
          <w:pPr>
            <w:pStyle w:val="80FE851D418B45CCA24B27725A43A31C"/>
          </w:pPr>
          <w:r w:rsidRPr="005C6D76">
            <w:rPr>
              <w:rStyle w:val="a3"/>
              <w:rFonts w:eastAsia="DengXian" w:hint="eastAsia"/>
              <w:lang w:eastAsia="zh-CN"/>
            </w:rPr>
            <w:t>单击或点选这里以输入文字。</w:t>
          </w:r>
        </w:p>
      </w:docPartBody>
    </w:docPart>
    <w:docPart>
      <w:docPartPr>
        <w:name w:val="347AC768B7A04270974B9D88B040E446"/>
        <w:category>
          <w:name w:val="一般"/>
          <w:gallery w:val="placeholder"/>
        </w:category>
        <w:types>
          <w:type w:val="bbPlcHdr"/>
        </w:types>
        <w:behaviors>
          <w:behavior w:val="content"/>
        </w:behaviors>
        <w:guid w:val="{259FA3A4-F52A-4D4E-B448-E9D5054AAA3C}"/>
      </w:docPartPr>
      <w:docPartBody>
        <w:p w:rsidR="00EF541D" w:rsidRDefault="000807B5" w:rsidP="000807B5">
          <w:r w:rsidRPr="005C6D76">
            <w:rPr>
              <w:rStyle w:val="a3"/>
              <w:rFonts w:eastAsia="DengXian" w:hint="eastAsia"/>
              <w:lang w:eastAsia="zh-CN"/>
            </w:rPr>
            <w:t>单击或点选这里以输入文字。</w:t>
          </w:r>
        </w:p>
      </w:docPartBody>
    </w:docPart>
    <w:docPart>
      <w:docPartPr>
        <w:name w:val="7D990C01BDF5443CBD4602C6057B1F25"/>
        <w:category>
          <w:name w:val="一般"/>
          <w:gallery w:val="placeholder"/>
        </w:category>
        <w:types>
          <w:type w:val="bbPlcHdr"/>
        </w:types>
        <w:behaviors>
          <w:behavior w:val="content"/>
        </w:behaviors>
        <w:guid w:val="{7E426335-1E28-4077-9C0D-8FCB834C0280}"/>
      </w:docPartPr>
      <w:docPartBody>
        <w:p w:rsidR="00EF541D" w:rsidRDefault="000807B5" w:rsidP="000807B5">
          <w:r w:rsidRPr="005C6D76">
            <w:rPr>
              <w:rStyle w:val="a3"/>
              <w:rFonts w:eastAsia="DengXian" w:hint="eastAsia"/>
              <w:lang w:eastAsia="zh-CN"/>
            </w:rPr>
            <w:t>单击或点选这里以输入文字。</w:t>
          </w:r>
        </w:p>
      </w:docPartBody>
    </w:docPart>
    <w:docPart>
      <w:docPartPr>
        <w:name w:val="C38ADB10D61041678A1592B9BDDE5D8F"/>
        <w:category>
          <w:name w:val="一般"/>
          <w:gallery w:val="placeholder"/>
        </w:category>
        <w:types>
          <w:type w:val="bbPlcHdr"/>
        </w:types>
        <w:behaviors>
          <w:behavior w:val="content"/>
        </w:behaviors>
        <w:guid w:val="{E808F0BB-3C46-4A68-85B2-F72D09ACE233}"/>
      </w:docPartPr>
      <w:docPartBody>
        <w:p w:rsidR="00EF541D" w:rsidRDefault="000807B5" w:rsidP="000807B5">
          <w:r w:rsidRPr="005C6D76">
            <w:rPr>
              <w:rStyle w:val="a3"/>
              <w:rFonts w:eastAsia="DengXian" w:hint="eastAsia"/>
              <w:lang w:eastAsia="zh-CN"/>
            </w:rPr>
            <w:t>单击或点选这里以输入文字。</w:t>
          </w:r>
        </w:p>
      </w:docPartBody>
    </w:docPart>
    <w:docPart>
      <w:docPartPr>
        <w:name w:val="80FE851D418B45CCA24B27725A43A31C"/>
        <w:category>
          <w:name w:val="一般"/>
          <w:gallery w:val="placeholder"/>
        </w:category>
        <w:types>
          <w:type w:val="bbPlcHdr"/>
        </w:types>
        <w:behaviors>
          <w:behavior w:val="content"/>
        </w:behaviors>
        <w:guid w:val="{F4FC54A4-49DE-46F6-B745-D99646819CC6}"/>
      </w:docPartPr>
      <w:docPartBody>
        <w:p w:rsidR="00EF541D" w:rsidRDefault="000807B5" w:rsidP="000807B5">
          <w:r w:rsidRPr="005C6D76">
            <w:rPr>
              <w:rStyle w:val="a3"/>
              <w:rFonts w:eastAsia="DengXian" w:hint="eastAsia"/>
              <w:lang w:eastAsia="zh-CN"/>
            </w:rPr>
            <w:t>单击或点选这里以输入文字。</w:t>
          </w:r>
        </w:p>
      </w:docPartBody>
    </w:docPart>
    <w:docPart>
      <w:docPartPr>
        <w:name w:val="47173D52C0F1408FB47F2833358D1B44"/>
        <w:category>
          <w:name w:val="一般"/>
          <w:gallery w:val="placeholder"/>
        </w:category>
        <w:types>
          <w:type w:val="bbPlcHdr"/>
        </w:types>
        <w:behaviors>
          <w:behavior w:val="content"/>
        </w:behaviors>
        <w:guid w:val="{79964376-C482-4ADE-BACF-E5E64AA443F1}"/>
      </w:docPartPr>
      <w:docPartBody>
        <w:p w:rsidR="00EF541D" w:rsidRDefault="000807B5" w:rsidP="000807B5">
          <w:r w:rsidRPr="005C6D76">
            <w:rPr>
              <w:rStyle w:val="a3"/>
              <w:rFonts w:eastAsia="DengXian" w:hint="eastAsia"/>
              <w:lang w:eastAsia="zh-CN"/>
            </w:rPr>
            <w:t>单击或点选这里以输入文字。</w:t>
          </w:r>
        </w:p>
      </w:docPartBody>
    </w:docPart>
    <w:docPart>
      <w:docPartPr>
        <w:name w:val="F7E57A8EEE6943A4A274D7E4B452006E"/>
        <w:category>
          <w:name w:val="一般"/>
          <w:gallery w:val="placeholder"/>
        </w:category>
        <w:types>
          <w:type w:val="bbPlcHdr"/>
        </w:types>
        <w:behaviors>
          <w:behavior w:val="content"/>
        </w:behaviors>
        <w:guid w:val="{575E683E-996B-426A-85C8-C54E301EA1E4}"/>
      </w:docPartPr>
      <w:docPartBody>
        <w:p w:rsidR="00EF541D" w:rsidRDefault="000807B5" w:rsidP="000807B5">
          <w:r w:rsidRPr="005C6D76">
            <w:rPr>
              <w:rStyle w:val="a3"/>
              <w:rFonts w:eastAsia="DengXian" w:hint="eastAsia"/>
              <w:lang w:eastAsia="zh-CN"/>
            </w:rPr>
            <w:t>单击或点选这里以输入文字。</w:t>
          </w:r>
        </w:p>
      </w:docPartBody>
    </w:docPart>
    <w:docPart>
      <w:docPartPr>
        <w:name w:val="DefaultPlaceholder_-1854013440"/>
        <w:category>
          <w:name w:val="一般"/>
          <w:gallery w:val="placeholder"/>
        </w:category>
        <w:types>
          <w:type w:val="bbPlcHdr"/>
        </w:types>
        <w:behaviors>
          <w:behavior w:val="content"/>
        </w:behaviors>
        <w:guid w:val="{AC8FA076-3D64-489A-968C-4C1F7E519E6F}"/>
      </w:docPartPr>
      <w:docPartBody>
        <w:p w:rsidR="00EF541D" w:rsidRDefault="000807B5">
          <w:r w:rsidRPr="00A02592">
            <w:rPr>
              <w:rStyle w:val="a3"/>
              <w:rFonts w:hint="eastAsia"/>
            </w:rPr>
            <w:t>按一下或點選這裡以輸入文字。</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bordersDoNotSurroundHeader/>
  <w:bordersDoNotSurroundFooter/>
  <w:defaultTabStop w:val="48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415A4"/>
    <w:rsid w:val="000807B5"/>
    <w:rsid w:val="002B4708"/>
    <w:rsid w:val="004D34D9"/>
    <w:rsid w:val="00547EF0"/>
    <w:rsid w:val="009A36A7"/>
    <w:rsid w:val="00AD2808"/>
    <w:rsid w:val="00D34700"/>
    <w:rsid w:val="00D415A4"/>
    <w:rsid w:val="00D557B7"/>
    <w:rsid w:val="00EF541D"/>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0807B5"/>
    <w:rPr>
      <w:color w:val="808080"/>
    </w:rPr>
  </w:style>
  <w:style w:type="paragraph" w:customStyle="1" w:styleId="EF5A7FE349834288BE10831D1958043D">
    <w:name w:val="EF5A7FE349834288BE10831D1958043D"/>
    <w:rsid w:val="00D415A4"/>
    <w:pPr>
      <w:widowControl w:val="0"/>
    </w:pPr>
  </w:style>
  <w:style w:type="paragraph" w:customStyle="1" w:styleId="7ABF2DB862B647E09BD83D473619E40D">
    <w:name w:val="7ABF2DB862B647E09BD83D473619E40D"/>
    <w:rsid w:val="000807B5"/>
    <w:pPr>
      <w:widowControl w:val="0"/>
    </w:pPr>
  </w:style>
  <w:style w:type="paragraph" w:customStyle="1" w:styleId="8B8380C2DFDA44AAAAC18216A70C6FCB">
    <w:name w:val="8B8380C2DFDA44AAAAC18216A70C6FCB"/>
    <w:rsid w:val="000807B5"/>
    <w:pPr>
      <w:widowControl w:val="0"/>
    </w:pPr>
  </w:style>
  <w:style w:type="paragraph" w:customStyle="1" w:styleId="371164A5B6A3446AB96587F1A0E39315">
    <w:name w:val="371164A5B6A3446AB96587F1A0E39315"/>
    <w:rsid w:val="000807B5"/>
    <w:pPr>
      <w:widowControl w:val="0"/>
    </w:pPr>
  </w:style>
  <w:style w:type="paragraph" w:customStyle="1" w:styleId="73B446A629B44D689078A6965B140D9E">
    <w:name w:val="73B446A629B44D689078A6965B140D9E"/>
    <w:rsid w:val="000807B5"/>
    <w:pPr>
      <w:widowControl w:val="0"/>
    </w:pPr>
  </w:style>
  <w:style w:type="paragraph" w:customStyle="1" w:styleId="F7494CCE568C44D6B3267C5E1401D41C">
    <w:name w:val="F7494CCE568C44D6B3267C5E1401D41C"/>
    <w:rsid w:val="000807B5"/>
    <w:pPr>
      <w:widowControl w:val="0"/>
    </w:pPr>
  </w:style>
  <w:style w:type="paragraph" w:customStyle="1" w:styleId="889E0674CEC149FFBAFCB29C7AA84F5A">
    <w:name w:val="889E0674CEC149FFBAFCB29C7AA84F5A"/>
    <w:rsid w:val="000807B5"/>
    <w:pPr>
      <w:widowControl w:val="0"/>
    </w:pPr>
  </w:style>
  <w:style w:type="paragraph" w:customStyle="1" w:styleId="AD35FA8AFDBB46DB8A4D10D79A9EF849">
    <w:name w:val="AD35FA8AFDBB46DB8A4D10D79A9EF849"/>
    <w:rsid w:val="000807B5"/>
    <w:pPr>
      <w:widowControl w:val="0"/>
    </w:pPr>
  </w:style>
  <w:style w:type="paragraph" w:customStyle="1" w:styleId="909857E635B44D21B8E006C3CF75AA92">
    <w:name w:val="909857E635B44D21B8E006C3CF75AA92"/>
    <w:rsid w:val="000807B5"/>
    <w:pPr>
      <w:widowControl w:val="0"/>
    </w:pPr>
  </w:style>
  <w:style w:type="paragraph" w:customStyle="1" w:styleId="723AA975C3654F4C8CC4A2912EDD8630">
    <w:name w:val="723AA975C3654F4C8CC4A2912EDD8630"/>
    <w:rsid w:val="000807B5"/>
    <w:pPr>
      <w:widowControl w:val="0"/>
    </w:pPr>
  </w:style>
  <w:style w:type="paragraph" w:customStyle="1" w:styleId="1B3CFEBA115C4D21A879595D6DE3BD9A">
    <w:name w:val="1B3CFEBA115C4D21A879595D6DE3BD9A"/>
    <w:rsid w:val="000807B5"/>
    <w:pPr>
      <w:widowControl w:val="0"/>
    </w:pPr>
  </w:style>
  <w:style w:type="paragraph" w:customStyle="1" w:styleId="FB6E968DE6DA409D8ACBECD0C89D07CB">
    <w:name w:val="FB6E968DE6DA409D8ACBECD0C89D07CB"/>
    <w:rsid w:val="000807B5"/>
    <w:pPr>
      <w:widowControl w:val="0"/>
    </w:pPr>
  </w:style>
  <w:style w:type="paragraph" w:customStyle="1" w:styleId="B7FB4AB85E64456A9AB240AA212440C6">
    <w:name w:val="B7FB4AB85E64456A9AB240AA212440C6"/>
    <w:rsid w:val="000807B5"/>
    <w:pPr>
      <w:widowControl w:val="0"/>
    </w:pPr>
  </w:style>
  <w:style w:type="paragraph" w:customStyle="1" w:styleId="A0D9096AF34C4BCAA54438EEE4B78BE2">
    <w:name w:val="A0D9096AF34C4BCAA54438EEE4B78BE2"/>
    <w:rsid w:val="000807B5"/>
    <w:pPr>
      <w:widowControl w:val="0"/>
    </w:pPr>
  </w:style>
  <w:style w:type="paragraph" w:customStyle="1" w:styleId="65B73935AD9F4F6AAB50055BCE2C2333">
    <w:name w:val="65B73935AD9F4F6AAB50055BCE2C2333"/>
    <w:rsid w:val="000807B5"/>
    <w:pPr>
      <w:widowControl w:val="0"/>
    </w:pPr>
  </w:style>
  <w:style w:type="paragraph" w:customStyle="1" w:styleId="3470C4D5CA66417991399587A94D984F">
    <w:name w:val="3470C4D5CA66417991399587A94D984F"/>
    <w:rsid w:val="000807B5"/>
    <w:pPr>
      <w:widowControl w:val="0"/>
    </w:pPr>
  </w:style>
  <w:style w:type="paragraph" w:customStyle="1" w:styleId="4CA96B4DAF9847D39240E59295A54FD9">
    <w:name w:val="4CA96B4DAF9847D39240E59295A54FD9"/>
    <w:rsid w:val="000807B5"/>
    <w:pPr>
      <w:widowControl w:val="0"/>
    </w:pPr>
  </w:style>
  <w:style w:type="paragraph" w:customStyle="1" w:styleId="35DF0D1F7A574199B00B33F31D607643">
    <w:name w:val="35DF0D1F7A574199B00B33F31D607643"/>
    <w:rsid w:val="000807B5"/>
    <w:pPr>
      <w:widowControl w:val="0"/>
    </w:pPr>
  </w:style>
  <w:style w:type="paragraph" w:customStyle="1" w:styleId="BA60CD8CBA194272B7110A3FF71BB9B8">
    <w:name w:val="BA60CD8CBA194272B7110A3FF71BB9B8"/>
    <w:rsid w:val="000807B5"/>
    <w:pPr>
      <w:widowControl w:val="0"/>
    </w:pPr>
  </w:style>
  <w:style w:type="paragraph" w:customStyle="1" w:styleId="1E4BB93E04F449FEBE8AAAEABF964EF2">
    <w:name w:val="1E4BB93E04F449FEBE8AAAEABF964EF2"/>
    <w:rsid w:val="000807B5"/>
    <w:pPr>
      <w:widowControl w:val="0"/>
    </w:pPr>
  </w:style>
  <w:style w:type="paragraph" w:customStyle="1" w:styleId="347AC768B7A04270974B9D88B040E446">
    <w:name w:val="347AC768B7A04270974B9D88B040E446"/>
    <w:rsid w:val="000807B5"/>
    <w:pPr>
      <w:widowControl w:val="0"/>
    </w:pPr>
  </w:style>
  <w:style w:type="paragraph" w:customStyle="1" w:styleId="7D990C01BDF5443CBD4602C6057B1F25">
    <w:name w:val="7D990C01BDF5443CBD4602C6057B1F25"/>
    <w:rsid w:val="000807B5"/>
    <w:pPr>
      <w:widowControl w:val="0"/>
    </w:pPr>
  </w:style>
  <w:style w:type="paragraph" w:customStyle="1" w:styleId="C38ADB10D61041678A1592B9BDDE5D8F">
    <w:name w:val="C38ADB10D61041678A1592B9BDDE5D8F"/>
    <w:rsid w:val="000807B5"/>
    <w:pPr>
      <w:widowControl w:val="0"/>
    </w:pPr>
  </w:style>
  <w:style w:type="paragraph" w:customStyle="1" w:styleId="80FE851D418B45CCA24B27725A43A31C">
    <w:name w:val="80FE851D418B45CCA24B27725A43A31C"/>
    <w:rsid w:val="000807B5"/>
    <w:pPr>
      <w:widowControl w:val="0"/>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48A80683-EBC6-4ED1-8A57-DEC9A028F2B6}">
  <we:reference id="wa104382081" version="1.55.1.0" store="en-US" storeType="OMEX"/>
  <we:alternateReferences>
    <we:reference id="wa104382081" version="1.55.1.0" store="" storeType="OMEX"/>
  </we:alternateReferences>
  <we:properties>
    <we:property name="MENDELEY_CITATIONS" value="[{&quot;citationID&quot;:&quot;MENDELEY_CITATION_1688128d-4d55-4631-8b0c-7fbdcafca668&quot;,&quot;properties&quot;:{&quot;noteIndex&quot;:0},&quot;isEdited&quot;:false,&quot;manualOverride&quot;:{&quot;isManuallyOverridden&quot;:false,&quot;citeprocText&quot;:&quot;[1–4]&quot;,&quot;manualOverrideText&quot;:&quot;&quot;},&quot;citationTag&quot;:&quot;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&quot;,&quot;citationItems&quot;:[{&quot;id&quot;:&quot;6ba93158-9fdb-3fb8-83fe-88669bb9fdeb&quot;,&quot;itemData&quot;:{&quot;type&quot;:&quot;paper-conference&quot;,&quot;id&quot;:&quot;6ba93158-9fdb-3fb8-83fe-88669bb9fdeb&quot;,&quot;title&quot;:&quot;A comparison of traditional manufacturing vs additive manufacturing, the best method for the job&quot;,&quot;groupId&quot;:&quot;7bdec702-ef54-3a35-a59c-6a0ed5458b94&quot;,&quot;author&quot;:[{&quot;family&quot;:&quot;Pereira&quot;,&quot;given&quot;:&quot;Tanisha&quot;,&quot;parse-names&quot;:false,&quot;dropping-particle&quot;:&quot;&quot;,&quot;non-dropping-particle&quot;:&quot;&quot;},{&quot;family&quot;:&quot;Kennedy&quot;,&quot;given&quot;:&quot;John&quot;,&quot;parse-names&quot;:false,&quot;dropping-particle&quot;:&quot;V.&quot;,&quot;non-dropping-particle&quot;:&quot;&quot;},{&quot;family&quot;:&quot;Potgieter&quot;,&quot;given&quot;:&quot;Johan&quot;,&quot;parse-names&quot;:false,&quot;dropping-particle&quot;:&quot;&quot;,&quot;non-dropping-particle&quot;:&quot;&quot;}],&quot;container-title&quot;:&quot;Procedia Manufacturing&quot;,&quot;container-title-short&quot;:&quot;Procedia Manuf&quot;,&quot;DOI&quot;:&quot;10.1016/j.promfg.2019.02.003&quot;,&quot;ISSN&quot;:&quot;23519789&quot;,&quot;issued&quot;:{&quot;date-parts&quot;:[[2019]]},&quot;page&quot;:&quot;11-18&quot;,&quot;abstract&quot;:&quot;Manufacturing industries and investors are always seeking to improve techniques to lower cost, energy and expand their capability. Additive manufacturing, started in the 1960s, has since had a rapid and continuous growth, bringing to light novel techniques to expand manufacturing capability and reinvent the wheel. At this stage, research and industry interest lie in determining where AM can replace or create new manufacturing systems. Traditional manufacturing refers to subtractive and long-established manufacturing methods, quality assured and implemented in the commercial space. This paper reviews the capability of AM and its current development to compete or add to established traditional manufacturing regions. Literature reveals the capability of AM to fit into established manufacturing regions for low and high production volume products. The paper comparison focuses on the similarities, differences, advantages and disadvantages found in AM vs SM studying the economic and quality management status of the industry today.&quot;,&quot;publisher&quot;:&quot;Elsevier B.V.&quot;,&quot;volume&quot;:&quot;30&quot;},&quot;isTemporary&quot;:false},{&quot;id&quot;:&quot;91808bc6-48fc-3253-90b9-84678b31f525&quot;,&quot;itemData&quot;:{&quot;type&quot;:&quot;article-journal&quot;,&quot;id&quot;:&quot;91808bc6-48fc-3253-90b9-84678b31f525&quot;,&quot;title&quot;:&quot;Perspectives on Additive Manufacturing&quot;,&quot;groupId&quot;:&quot;7bdec702-ef54-3a35-a59c-6a0ed5458b94&quot;,&quot;author&quot;:[{&quot;family&quot;:&quot;Bourell&quot;,&quot;given&quot;:&quot;David L.&quot;,&quot;parse-names&quot;:false,&quot;dropping-particle&quot;:&quot;&quot;,&quot;non-dropping-particle&quot;:&quot;&quot;}],&quot;container-title&quot;:&quot;Annual Review of Materials Research&quot;,&quot;container-title-short&quot;:&quot;Annu Rev Mater Res&quot;,&quot;DOI&quot;:&quot;10.1146/annurev-matsci-070115-031606&quot;,&quot;ISSN&quot;:&quot;15317331&quot;,&quot;issued&quot;:{&quot;date-parts&quot;:[[2016,7,1]]},&quot;page&quot;:&quot;1-18&quot;,&quot;abstract&quot;:&quot;Additive manufacturing (AM) has skyrocketed in visibility commercially and in the public sector. This article describes the development of this field from early layered manufacturing approaches of photosculpture, topography, and material deposition. Certain precursors to modern AM processes are also briefly described. The growth of the field over the last 30 years is presented. Included is the standard delineation of AM technologies into seven broad categories. The economics of AM part generation is considered, and the impacts of the economics on application sectors are described. On the basis of current trends, the future outlook will include a convergence of AM fabricators, mass-produced AM fabricators, enabling of topology optimization designs, and specialization in the AM legal arena. Long-term developments with huge impact are organ printing and volume-based printing.&quot;,&quot;publisher&quot;:&quot;Annual Reviews Inc.&quot;,&quot;volume&quot;:&quot;46&quot;},&quot;isTemporary&quot;:false},{&quot;id&quot;:&quot;ad1c9835-48fc-33ca-8a6f-2468548e227c&quot;,&quot;itemData&quot;:{&quot;type&quot;:&quot;paper-conference&quot;,&quot;id&quot;:&quot;ad1c9835-48fc-33ca-8a6f-2468548e227c&quot;,&quot;title&quot;:&quot;A comprehensive review of emerging additive manufacturing (3D printing technology): Methods, materials, applications, challenges, trends and future potential&quot;,&quot;groupId&quot;:&quot;7bdec702-ef54-3a35-a59c-6a0ed5458b94&quot;,&quot;author&quot;:[{&quot;family&quot;:&quot;Praveena&quot;,&quot;given&quot;:&quot;B. A.&quot;,&quot;parse-names&quot;:false,&quot;dropping-particle&quot;:&quot;&quot;,&quot;non-dropping-particle&quot;:&quot;&quot;},{&quot;family&quot;:&quot;Lokesh&quot;,&quot;given&quot;:&quot;N.&quot;,&quot;parse-names&quot;:false,&quot;dropping-particle&quot;:&quot;&quot;,&quot;non-dropping-particle&quot;:&quot;&quot;},{&quot;family&quot;:&quot;Buradi&quot;,&quot;given&quot;:&quot;Abdulrajak&quot;,&quot;parse-names&quot;:false,&quot;dropping-particle&quot;:&quot;&quot;,&quot;non-dropping-particle&quot;:&quot;&quot;},{&quot;family&quot;:&quot;Santhosh&quot;,&quot;given&quot;:&quot;N.&quot;,&quot;parse-names&quot;:false,&quot;dropping-particle&quot;:&quot;&quot;,&quot;non-dropping-particle&quot;:&quot;&quot;},{&quot;family&quot;:&quot;Praveena&quot;,&quot;given&quot;:&quot;B. L.&quot;,&quot;parse-names&quot;:false,&quot;dropping-particle&quot;:&quot;&quot;,&quot;non-dropping-particle&quot;:&quot;&quot;},{&quot;family&quot;:&quot;Vignesh&quot;,&quot;given&quot;:&quot;R.&quot;,&quot;parse-names&quot;:false,&quot;dropping-particle&quot;:&quot;&quot;,&quot;non-dropping-particle&quot;:&quot;&quot;}],&quot;container-title&quot;:&quot;Materials Today: Proceedings&quot;,&quot;container-title-short&quot;:&quot;Mater Today Proc&quot;,&quot;DOI&quot;:&quot;10.1016/j.matpr.2021.11.059&quot;,&quot;ISSN&quot;:&quot;22147853&quot;,&quot;issued&quot;:{&quot;date-parts&quot;:[[2022]]},&quot;page&quot;:&quot;1309-1313&quot;,&quot;abstract&quot;:&quot;Additive manufacturing is a fabrication technique that is transforming the industrial and manufacture industries. Due to its numerous advantages, additive manufacturing has become a popular trend in manufacturing processes. It is defined as the method of fabricating parts via layer-by-layer deposition of quantifiable. The main benefits of 3D printing or additive manufacturing (AM) are design liberty, bulk customization, unwanted minimization, and the capacity to build complicated assemblies, as well as rapid prototyping. A comprehensive review of emerging additive manufacturing technology in 3D printing, materials, methods, applications, challenges and future potential their evolution in popular applications was carried out. Overall, this study provides an summary of 3D printing, as well as a study of its advantages and disadvantages, to serve as a baseline for prospect investigation and improvement. This review will assist readers in comprehending the various features of additive manufacturing and identifying new areas for upcoming investigation.&quot;,&quot;publisher&quot;:&quot;Elsevier Ltd&quot;,&quot;volume&quot;:&quot;52&quot;},&quot;isTemporary&quot;:false},{&quot;id&quot;:&quot;5e2e6d16-2be3-32c0-874b-29016b8283a3&quot;,&quot;itemData&quot;:{&quot;type&quot;:&quot;article-journal&quot;,&quot;id&quot;:&quot;5e2e6d16-2be3-32c0-874b-29016b8283a3&quot;,&quot;title&quot;:&quot;The rise of 3-D printing: The advantages of additive manufacturing over traditional manufacturing&quot;,&quot;groupId&quot;:&quot;7bdec702-ef54-3a35-a59c-6a0ed5458b94&quot;,&quot;author&quot;:[{&quot;family&quot;:&quot;Attaran&quot;,&quot;given&quot;:&quot;Mohsen&quot;,&quot;parse-names&quot;:false,&quot;dropping-particle&quot;:&quot;&quot;,&quot;non-dropping-particle&quot;:&quot;&quot;}],&quot;container-title&quot;:&quot;Business Horizons&quot;,&quot;container-title-short&quot;:&quot;Bus Horiz&quot;,&quot;DOI&quot;:&quot;10.1016/j.bushor.2017.05.011&quot;,&quot;ISSN&quot;:&quot;00076813&quot;,&quot;issued&quot;:{&quot;date-parts&quot;:[[2017,9,1]]},&quot;page&quot;:&quot;677-688&quot;,&quot;abstract&quot;:&quot;The use of additive manufacturing technologies in different industries has increased substantially during the past years. Henry Ford introduced the moving assembly line that enabled mass production of identical products in the 20th century. Currently, additive manufacturing enables and facilitates production of moderate to mass quantities of products that can be customized individually. Additive manufacturing technologies are opening new opportunities in terms of production paradigm and manufacturing possibilities. Manufacturing lead times will be reduced substantially, new designs will have shorter time to market, and customer demand will be met more quickly. This article identifies additive manufacturing implementation challenges, highlights its evolving technologies and trends and their impact on the world of tomorrow, discusses its advantages over traditional manufacturing, explores its impact on the supply chain, and investigates its transformative potential and impact on various industry segments.&quot;,&quot;publisher&quot;:&quot;Elsevier Ltd&quot;,&quot;issue&quot;:&quot;5&quot;,&quot;volume&quot;:&quot;60&quot;},&quot;isTemporary&quot;:false}]},{&quot;citationID&quot;:&quot;MENDELEY_CITATION_46fcc4aa-821d-457e-bc2d-a3c9545d66b8&quot;,&quot;properties&quot;:{&quot;noteIndex&quot;:0},&quot;isEdited&quot;:false,&quot;manualOverride&quot;:{&quot;isManuallyOverridden&quot;:false,&quot;citeprocText&quot;:&quot;[1,5,6]&quot;,&quot;manualOverrideText&quot;:&quot;&quot;},&quot;citationTag&quot;:&quot;MENDELEY_CITATION_v3_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&quot;,&quot;citationItems&quot;:[{&quot;id&quot;:&quot;6ba93158-9fdb-3fb8-83fe-88669bb9fdeb&quot;,&quot;itemData&quot;:{&quot;type&quot;:&quot;paper-conference&quot;,&quot;id&quot;:&quot;6ba93158-9fdb-3fb8-83fe-88669bb9fdeb&quot;,&quot;title&quot;:&quot;A comparison of traditional manufacturing vs additive manufacturing, the best method for the job&quot;,&quot;groupId&quot;:&quot;7bdec702-ef54-3a35-a59c-6a0ed5458b94&quot;,&quot;author&quot;:[{&quot;family&quot;:&quot;Pereira&quot;,&quot;given&quot;:&quot;Tanisha&quot;,&quot;parse-names&quot;:false,&quot;dropping-particle&quot;:&quot;&quot;,&quot;non-dropping-particle&quot;:&quot;&quot;},{&quot;family&quot;:&quot;Kennedy&quot;,&quot;given&quot;:&quot;John&quot;,&quot;parse-names&quot;:false,&quot;dropping-particle&quot;:&quot;V.&quot;,&quot;non-dropping-particle&quot;:&quot;&quot;},{&quot;family&quot;:&quot;Potgieter&quot;,&quot;given&quot;:&quot;Johan&quot;,&quot;parse-names&quot;:false,&quot;dropping-particle&quot;:&quot;&quot;,&quot;non-dropping-particle&quot;:&quot;&quot;}],&quot;container-title&quot;:&quot;Procedia Manufacturing&quot;,&quot;container-title-short&quot;:&quot;Procedia Manuf&quot;,&quot;DOI&quot;:&quot;10.1016/j.promfg.2019.02.003&quot;,&quot;ISSN&quot;:&quot;23519789&quot;,&quot;issued&quot;:{&quot;date-parts&quot;:[[2019]]},&quot;page&quot;:&quot;11-18&quot;,&quot;abstract&quot;:&quot;Manufacturing industries and investors are always seeking to improve techniques to lower cost, energy and expand their capability. Additive manufacturing, started in the 1960s, has since had a rapid and continuous growth, bringing to light novel techniques to expand manufacturing capability and reinvent the wheel. At this stage, research and industry interest lie in determining where AM can replace or create new manufacturing systems. Traditional manufacturing refers to subtractive and long-established manufacturing methods, quality assured and implemented in the commercial space. This paper reviews the capability of AM and its current development to compete or add to established traditional manufacturing regions. Literature reveals the capability of AM to fit into established manufacturing regions for low and high production volume products. The paper comparison focuses on the similarities, differences, advantages and disadvantages found in AM vs SM studying the economic and quality management status of the industry today.&quot;,&quot;publisher&quot;:&quot;Elsevier B.V.&quot;,&quot;volume&quot;:&quot;30&quot;},&quot;isTemporary&quot;:false},{&quot;id&quot;:&quot;affcbbb9-0226-390d-8336-7d98a1ffa89a&quot;,&quot;itemData&quot;:{&quot;type&quot;:&quot;article-journal&quot;,&quot;id&quot;:&quot;affcbbb9-0226-390d-8336-7d98a1ffa89a&quot;,&quot;title&quot;:&quot;Design for additive manufacturing: A systematic review&quot;,&quot;groupId&quot;:&quot;7bdec702-ef54-3a35-a59c-6a0ed5458b94&quot;,&quot;author&quot;:[{&quot;family&quot;:&quot;Alfaify&quot;,&quot;given&quot;:&quot;Abdullah&quot;,&quot;parse-names&quot;:false,&quot;dropping-particle&quot;:&quot;&quot;,&quot;non-dropping-particle&quot;:&quot;&quot;},{&quot;family&quot;:&quot;Saleh&quot;,&quot;given&quot;:&quot;Mustafa&quot;,&quot;parse-names&quot;:false,&quot;dropping-particle&quot;:&quot;&quot;,&quot;non-dropping-particle&quot;:&quot;&quot;},{&quot;family&quot;:&quot;Abdullah&quot;,&quot;given&quot;:&quot;Fawaz M.&quot;,&quot;parse-names&quot;:false,&quot;dropping-particle&quot;:&quot;&quot;,&quot;non-dropping-particle&quot;:&quot;&quot;},{&quot;family&quot;:&quot;Al-Ahmari&quot;,&quot;given&quot;:&quot;Abdulrahman M.&quot;,&quot;parse-names&quot;:false,&quot;dropping-particle&quot;:&quot;&quot;,&quot;non-dropping-particle&quot;:&quot;&quot;}],&quot;container-title&quot;:&quot;Sustainability (Switzerland)&quot;,&quot;DOI&quot;:&quot;10.3390/SU12197936&quot;,&quot;ISSN&quot;:&quot;20711050&quot;,&quot;issued&quot;:{&quot;date-parts&quot;:[[2020,10,1]]},&quot;abstract&quot;:&quot;The last few decades have seen rapid growth in additive manufacturing (AM) technologies. AM has implemented a novel method of production in design, manufacture, and delivery to end-users. Accordingly, AM technologies have given great flexibility in design for building complex components, highly customized products, effective waste minimization, high material variety, and sustainable products. This review paper addresses the evolution of engineering design to take advantage of the opportunities provided by AM and its applications. It discusses issues related to the design of cellular and support structures, build orientation, part consolidation and assembly, materials, part complexity, and product sustainability.&quot;,&quot;publisher&quot;:&quot;MDPI&quot;,&quot;issue&quot;:&quot;19&quot;,&quot;volume&quot;:&quot;12&quot;},&quot;isTemporary&quot;:false},{&quot;id&quot;:&quot;01e5c0b1-4d7e-3c5b-a1ae-57b22972b3df&quot;,&quot;itemData&quot;:{&quot;type&quot;:&quot;article-journal&quot;,&quot;id&quot;:&quot;01e5c0b1-4d7e-3c5b-a1ae-57b22972b3df&quot;,&quot;title&quot;:&quot;Additive manufacturing: Current state, future potential, gaps and needs, and recommendations&quot;,&quot;groupId&quot;:&quot;7bdec702-ef54-3a35-a59c-6a0ed5458b94&quot;,&quot;author&quot;:[{&quot;family&quot;:&quot;Huang&quot;,&quot;given&quot;:&quot;Yong&quot;,&quot;parse-names&quot;:false,&quot;dropping-particle&quot;:&quot;&quot;,&quot;non-dropping-particle&quot;:&quot;&quot;},{&quot;family&quot;:&quot;Leu&quot;,&quot;given&quot;:&quot;Ming C.&quot;,&quot;parse-names&quot;:false,&quot;dropping-particle&quot;:&quot;&quot;,&quot;non-dropping-particle&quot;:&quot;&quot;},{&quot;family&quot;:&quot;Mazumder&quot;,&quot;given&quot;:&quot;Jyoti&quot;,&quot;parse-names&quot;:false,&quot;dropping-particle&quot;:&quot;&quot;,&quot;non-dropping-particle&quot;:&quot;&quot;},{&quot;family&quot;:&quot;Donmez&quot;,&quot;given&quot;:&quot;Alkan&quot;,&quot;parse-names&quot;:false,&quot;dropping-particle&quot;:&quot;&quot;,&quot;non-dropping-particle&quot;:&quot;&quot;}],&quot;container-title&quot;:&quot;Journal of Manufacturing Science and Engineering, Transactions of the ASME&quot;,&quot;DOI&quot;:&quot;10.1115/1.4028725&quot;,&quot;ISSN&quot;:&quot;15288935&quot;,&quot;issued&quot;:{&quot;date-parts&quot;:[[2015]]},&quot;abstract&quot;:&quot;Additive manufacturing (AM), the process of joining materials to make objects from three-dimensional (3D) model data, usually layer by layer, is distinctly a different form and has many advantages over traditional manufacturing processes. Commonly known as \&quot;3D printing,\&quot; AM provides a cost-effective and time-efficient way to produce low-volume, customized products with complicated geometries and advanced material properties and functionality. As a result of the 2013 National Science Foundation (NSF) Workshop on Frontiers of Additive Manufacturing Research and Education, this paper summarizes AM's current state, future potential, gaps and needs, as well as recommendations for technology and research, university-industry collaboration and technology transfer, and education and training.&quot;,&quot;publisher&quot;:&quot;American Society of Mechanical Engineers (ASME)&quot;,&quot;issue&quot;:&quot;1&quot;,&quot;volume&quot;:&quot;137&quot;,&quot;container-title-short&quot;:&quot;&quot;},&quot;isTemporary&quot;:false}]},{&quot;citationID&quot;:&quot;MENDELEY_CITATION_a1769467-d70f-42d5-b3a0-661308cf132e&quot;,&quot;properties&quot;:{&quot;noteIndex&quot;:0},&quot;isEdited&quot;:false,&quot;manualOverride&quot;:{&quot;isManuallyOverridden&quot;:false,&quot;citeprocText&quot;:&quot;[6,7]&quot;,&quot;manualOverrideText&quot;:&quot;&quot;},&quot;citationTag&quot;:&quot;MENDELEY_CITATION_v3_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&quot;,&quot;citationItems&quot;:[{&quot;id&quot;:&quot;82cdfb91-dce5-3959-a0f4-a87f98f52539&quot;,&quot;itemData&quot;:{&quot;type&quot;:&quot;article-journal&quot;,&quot;id&quot;:&quot;82cdfb91-dce5-3959-a0f4-a87f98f52539&quot;,&quot;title&quot;:&quot;Making sense of 3-D printing: Creating a map of additive manufacturing products and services&quot;,&quot;groupId&quot;:&quot;7bdec702-ef54-3a35-a59c-6a0ed5458b94&quot;,&quot;author&quot;:[{&quot;family&quot;:&quot;Conner&quot;,&quot;given&quot;:&quot;Brett P.&quot;,&quot;parse-names&quot;:false,&quot;dropping-particle&quot;:&quot;&quot;,&quot;non-dropping-particle&quot;:&quot;&quot;},{&quot;family&quot;:&quot;Manogharan&quot;,&quot;given&quot;:&quot;Guha P.&quot;,&quot;parse-names&quot;:false,&quot;dropping-particle&quot;:&quot;&quot;,&quot;non-dropping-particle&quot;:&quot;&quot;},{&quot;family&quot;:&quot;Martof&quot;,&quot;given&quot;:&quot;Ashley N.&quot;,&quot;parse-names&quot;:false,&quot;dropping-particle&quot;:&quot;&quot;,&quot;non-dropping-particle&quot;:&quot;&quot;},{&quot;family&quot;:&quot;Rodomsky&quot;,&quot;given&quot;:&quot;Lauren M.&quot;,&quot;parse-names&quot;:false,&quot;dropping-particle&quot;:&quot;&quot;,&quot;non-dropping-particle&quot;:&quot;&quot;},{&quot;family&quot;:&quot;Rodomsky&quot;,&quot;given&quot;:&quot;Caitlyn M.&quot;,&quot;parse-names&quot;:false,&quot;dropping-particle&quot;:&quot;&quot;,&quot;non-dropping-particle&quot;:&quot;&quot;},{&quot;family&quot;:&quot;Jordan&quot;,&quot;given&quot;:&quot;Dakesha C.&quot;,&quot;parse-names&quot;:false,&quot;dropping-particle&quot;:&quot;&quot;,&quot;non-dropping-particle&quot;:&quot;&quot;},{&quot;family&quot;:&quot;Limperos&quot;,&quot;given&quot;:&quot;James W.&quot;,&quot;parse-names&quot;:false,&quot;dropping-particle&quot;:&quot;&quot;,&quot;non-dropping-particle&quot;:&quot;&quot;}],&quot;container-title&quot;:&quot;Additive Manufacturing&quot;,&quot;container-title-short&quot;:&quot;Addit Manuf&quot;,&quot;DOI&quot;:&quot;10.1016/j.addma.2014.08.005&quot;,&quot;ISSN&quot;:&quot;22148604&quot;,&quot;issued&quot;:{&quot;date-parts&quot;:[[2014,10,1]]},&quot;page&quot;:&quot;64-76&quot;,&quot;abstract&quot;:&quot;Given the attention around additive manufacturing (AM), organizations want to know if their products should be fabricated using AM. To facilitate product development decisions, a reference system is shown describing the key attributes of a product from a manufacturability stand-point: complexity, customization, and production volume. Complexity and customization scales enable the grouping of products into regions of the map with common levels of the three attributes. A geometric complexity factor developed for cast parts is modified for a more general application. Parts with varying geometric complexity are then analyzed and mapped into regions of the complexity, customization, and production volume model. A discrete set of customization levels are also introduced. Implications for product development and manufacturing business approaches are discussed.&quot;,&quot;publisher&quot;:&quot;Elsevier B.V.&quot;,&quot;volume&quot;:&quot;1&quot;},&quot;isTemporary&quot;:false,&quot;suppress-author&quot;:false,&quot;composite&quot;:false,&quot;author-only&quot;:false},{&quot;id&quot;:&quot;01e5c0b1-4d7e-3c5b-a1ae-57b22972b3df&quot;,&quot;itemData&quot;:{&quot;type&quot;:&quot;article-journal&quot;,&quot;id&quot;:&quot;01e5c0b1-4d7e-3c5b-a1ae-57b22972b3df&quot;,&quot;title&quot;:&quot;Additive manufacturing: Current state, future potential, gaps and needs, and recommendations&quot;,&quot;groupId&quot;:&quot;7bdec702-ef54-3a35-a59c-6a0ed5458b94&quot;,&quot;author&quot;:[{&quot;family&quot;:&quot;Huang&quot;,&quot;given&quot;:&quot;Yong&quot;,&quot;parse-names&quot;:false,&quot;dropping-particle&quot;:&quot;&quot;,&quot;non-dropping-particle&quot;:&quot;&quot;},{&quot;family&quot;:&quot;Leu&quot;,&quot;given&quot;:&quot;Ming C.&quot;,&quot;parse-names&quot;:false,&quot;dropping-particle&quot;:&quot;&quot;,&quot;non-dropping-particle&quot;:&quot;&quot;},{&quot;family&quot;:&quot;Mazumder&quot;,&quot;given&quot;:&quot;Jyoti&quot;,&quot;parse-names&quot;:false,&quot;dropping-particle&quot;:&quot;&quot;,&quot;non-dropping-particle&quot;:&quot;&quot;},{&quot;family&quot;:&quot;Donmez&quot;,&quot;given&quot;:&quot;Alkan&quot;,&quot;parse-names&quot;:false,&quot;dropping-particle&quot;:&quot;&quot;,&quot;non-dropping-particle&quot;:&quot;&quot;}],&quot;container-title&quot;:&quot;Journal of Manufacturing Science and Engineering, Transactions of the ASME&quot;,&quot;DOI&quot;:&quot;10.1115/1.4028725&quot;,&quot;ISSN&quot;:&quot;15288935&quot;,&quot;issued&quot;:{&quot;date-parts&quot;:[[2015]]},&quot;abstract&quot;:&quot;Additive manufacturing (AM), the process of joining materials to make objects from three-dimensional (3D) model data, usually layer by layer, is distinctly a different form and has many advantages over traditional manufacturing processes. Commonly known as \&quot;3D printing,\&quot; AM provides a cost-effective and time-efficient way to produce low-volume, customized products with complicated geometries and advanced material properties and functionality. As a result of the 2013 National Science Foundation (NSF) Workshop on Frontiers of Additive Manufacturing Research and Education, this paper summarizes AM's current state, future potential, gaps and needs, as well as recommendations for technology and research, university-industry collaboration and technology transfer, and education and training.&quot;,&quot;publisher&quot;:&quot;American Society of Mechanical Engineers (ASME)&quot;,&quot;issue&quot;:&quot;1&quot;,&quot;volume&quot;:&quot;137&quot;,&quot;container-title-short&quot;:&quot;&quot;},&quot;isTemporary&quot;:false}]},{&quot;citationID&quot;:&quot;MENDELEY_CITATION_6564a751-4522-4a2f-a4a4-c35a6e851445&quot;,&quot;properties&quot;:{&quot;noteIndex&quot;:0},&quot;isEdited&quot;:false,&quot;manualOverride&quot;:{&quot;isManuallyOverridden&quot;:false,&quot;citeprocText&quot;:&quot;[8–12]&quot;,&quot;manualOverrideText&quot;:&quot;&quot;},&quot;citationTag&quot;:&quot;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&quot;,&quot;citationItems&quot;:[{&quot;id&quot;:&quot;1351eb34-98b5-3492-99c9-1a2be6940588&quot;,&quot;itemData&quot;:{&quot;type&quot;:&quot;paper-conference&quot;,&quot;id&quot;:&quot;1351eb34-98b5-3492-99c9-1a2be6940588&quot;,&quot;title&quot;:&quot;Additive manufacturing materials, methods and applications: A review&quot;,&quot;groupId&quot;:&quot;7bdec702-ef54-3a35-a59c-6a0ed5458b94&quot;,&quot;author&quot;:[{&quot;family&quot;:&quot;Bhatia&quot;,&quot;given&quot;:&quot;Akash&quot;,&quot;parse-names&quot;:false,&quot;dropping-particle&quot;:&quot;&quot;,&quot;non-dropping-particle&quot;:&quot;&quot;},{&quot;family&quot;:&quot;Sehgal&quot;,&quot;given&quot;:&quot;Anuj Kumar&quot;,&quot;parse-names&quot;:false,&quot;dropping-particle&quot;:&quot;&quot;,&quot;non-dropping-particle&quot;:&quot;&quot;}],&quot;container-title&quot;:&quot;Materials Today: Proceedings&quot;,&quot;container-title-short&quot;:&quot;Mater Today Proc&quot;,&quot;DOI&quot;:&quot;10.1016/j.matpr.2021.04.379&quot;,&quot;ISSN&quot;:&quot;22147853&quot;,&quot;issued&quot;:{&quot;date-parts&quot;:[[2021]]},&quot;page&quot;:&quot;1060-1067&quot;,&quot;abstract&quot;:&quot;In the recent studies additive manufacturing technology prove their importance in every field because of its accessibility increases as the earlier patents expired which gives an opportunity to the manufacturers to develop different types of 3D printing devices as per need. There are different types of material available in the market and for every type of material we need an additive manufacturing method to print these materials layer by layer on top of each other by using 3D CAD models (Mazzanti et al., 2019). In this paper we discusses wide range of materials in details with respective 3D printing techniques. Further materials which are most commonly used such as polymers, metals and alloys, composites, concrete, ceramics to the materials which are under development stages such as biomaterials, food printing materials, smart materials, glass, resin and wood are discussed in detail with their respective 3D printing methods. The scope of 3D printing in the suggested areas are concluded.&quot;,&quot;publisher&quot;:&quot;Elsevier Ltd&quot;,&quot;issue&quot;:&quot;2&quot;,&quot;volume&quot;:&quot;81&quot;},&quot;isTemporary&quot;:false,&quot;suppress-author&quot;:false,&quot;composite&quot;:false,&quot;author-only&quot;:false},{&quot;id&quot;:&quot;6b100dc7-a3f3-387f-9b7f-affbebf7e795&quot;,&quot;itemData&quot;:{&quot;type&quot;:&quot;article-journal&quot;,&quot;id&quot;:&quot;6b100dc7-a3f3-387f-9b7f-affbebf7e795&quot;,&quot;title&quot;:&quot;Comprehensive review of wire arc additive manufacturing: Hardware system, physical process, monitoring, property characterization, application and future prospects&quot;,&quot;groupId&quot;:&quot;7bdec702-ef54-3a35-a59c-6a0ed5458b94&quot;,&quot;author&quot;:[{&quot;family&quot;:&quot;Li&quot;,&quot;given&quot;:&quot;Yan&quot;,&quot;parse-names&quot;:false,&quot;dropping-particle&quot;:&quot;&quot;,&quot;non-dropping-particle&quot;:&quot;&quot;},{&quot;family&quot;:&quot;Su&quot;,&quot;given&quot;:&quot;Chen&quot;,&quot;parse-names&quot;:false,&quot;dropping-particle&quot;:&quot;&quot;,&quot;non-dropping-particle&quot;:&quot;&quot;},{&quot;family&quot;:&quot;Zhu&quot;,&quot;given&quot;:&quot;Jianjun&quot;,&quot;parse-names&quot;:false,&quot;dropping-particle&quot;:&quot;&quot;,&quot;non-dropping-particle&quot;:&quot;&quot;}],&quot;container-title&quot;:&quot;Results in Engineering&quot;,&quot;DOI&quot;:&quot;10.1016/j.rineng.2021.100330&quot;,&quot;ISSN&quot;:&quot;25901230&quot;,&quot;issued&quot;:{&quot;date-parts&quot;:[[2022,3,1]]},&quot;abstract&quot;:&quot;Wire arc additive manufacturing (WAAM) outstandingly features in lower cost and higher efficiency than other metal additive manufacturing technologies, which has a great potential in large-scale industrial production. The paper gives a detailed review, which involves WAAM hardware system, physical process, monitoring, property characterization, application and future prospects, to facilitate quick and easy understanding of current status and future prospects of WAAM. WAAM hardware systems are of primary importance and mainly based on four types of arc welding machine. The paper summarized the features of different hardware systems, displayed their suitability for different raw materials, and discussed their respective advantages. There is complex physical phenomenon in WAAM, and many technological parameters, such as heat input, current, wire feeding speed and so on, are investigated to understand the physical mechanism. Monitoring is essential for the additive process, in which optical inspection, spectral sensing, acoustic sensing, thermal sensing, electrical sensing and multi-sensor monitoring system all have been applied. Property characterization is always done to evaluate the quality of additive parts, and typical defects such as high residual stress, deformation, porosity, crack and delamination are reported. Examples of industrial products fabricated by WAAM are introduced. Finally, the paper concluded six possible research directions in future. It is necessary to establish detailed databases about additive parts for sorted hardware systems and metals with suitable operating conditions. Hybrid additive and subtractive technology, additional rolling or temperature control process, multi-scale and multi-physics research, multi-variable monitoring system, and artificial intelligence would help to improve the manufacturing level.&quot;,&quot;publisher&quot;:&quot;Elsevier B.V.&quot;,&quot;volume&quot;:&quot;13&quot;},&quot;isTemporary&quot;:false},{&quot;id&quot;:&quot;e10656ea-9d8e-3527-8be3-5fd7ecbc5912&quot;,&quot;itemData&quot;:{&quot;type&quot;:&quot;article-journal&quot;,&quot;id&quot;:&quot;e10656ea-9d8e-3527-8be3-5fd7ecbc5912&quot;,&quot;title&quot;:&quot;Energy Efficiency in Additive Manufacturing: Condensed Review&quot;,&quot;groupId&quot;:&quot;7bdec702-ef54-3a35-a59c-6a0ed5458b94&quot;,&quot;author&quot;:[{&quot;family&quot;:&quot;Fidan&quot;,&quot;given&quot;:&quot;Ismail&quot;,&quot;parse-names&quot;:false,&quot;dropping-particle&quot;:&quot;&quot;,&quot;non-dropping-particle&quot;:&quot;&quot;},{&quot;family&quot;:&quot;Naikwadi&quot;,&quot;given&quot;:&quot;Vivekanand&quot;,&quot;parse-names&quot;:false,&quot;dropping-particle&quot;:&quot;&quot;,&quot;non-dropping-particle&quot;:&quot;&quot;},{&quot;family&quot;:&quot;Alkunte&quot;,&quot;given&quot;:&quot;Suhas&quot;,&quot;parse-names&quot;:false,&quot;dropping-particle&quot;:&quot;&quot;,&quot;non-dropping-particle&quot;:&quot;&quot;},{&quot;family&quot;:&quot;Mishra&quot;,&quot;given&quot;:&quot;Roshan&quot;,&quot;parse-names&quot;:false,&quot;dropping-particle&quot;:&quot;&quot;,&quot;non-dropping-particle&quot;:&quot;&quot;},{&quot;family&quot;:&quot;Tantawi&quot;,&quot;given&quot;:&quot;Khalid&quot;,&quot;parse-names&quot;:false,&quot;dropping-particle&quot;:&quot;&quot;,&quot;non-dropping-particle&quot;:&quot;&quot;}],&quot;container-title&quot;:&quot;Technologies&quot;,&quot;container-title-short&quot;:&quot;Technologies (Basel)&quot;,&quot;DOI&quot;:&quot;10.3390/technologies12020021&quot;,&quot;ISSN&quot;:&quot;22277080&quot;,&quot;issued&quot;:{&quot;date-parts&quot;:[[2024,2,1]]},&quot;abstract&quot;:&quot;Today, it is significant that the use of additive manufacturing (AM) has growing in almost every aspect of the daily life. A high number of sectors are adapting and implementing this revolutionary production technology in their domain to increase production volumes, reduce the cost of production, fabricate light weight and complex parts in a short period of time, and respond to the manufacturing needs of customers. It is clear that the AM technologies consume energy to complete the production tasks of each part. Therefore, it is imperative to know the impact of energy efficiency in order to economically and properly use these advancing technologies. This paper provides a holistic review of this important concept from the perspectives of process, materials science, industry, and initiatives. The goal of this research study is to collect and present the latest knowledge blocks related to the energy consumption of AM technologies from a number of recent technical resources. Overall, they are the collection of surveys, observations, experimentations, case studies, content analyses, and archival research studies. The study highlights the current trends and technologies associated with energy efficiency and their influence on the AM community.&quot;,&quot;publisher&quot;:&quot;Multidisciplinary Digital Publishing Institute (MDPI)&quot;,&quot;issue&quot;:&quot;2&quot;,&quot;volume&quot;:&quot;12&quot;},&quot;isTemporary&quot;:false},{&quot;id&quot;:&quot;32f3f7ad-8f93-3f94-8218-dcb54cc42c98&quot;,&quot;itemData&quot;:{&quot;type&quot;:&quot;article-journal&quot;,&quot;id&quot;:&quot;32f3f7ad-8f93-3f94-8218-dcb54cc42c98&quot;,&quot;title&quot;:&quot;Maximizing Energy Efficiency in Additive Manufacturing: A Review and Framework for Future Research&quot;,&quot;groupId&quot;:&quot;7bdec702-ef54-3a35-a59c-6a0ed5458b94&quot;,&quot;author&quot;:[{&quot;family&quot;:&quot;May&quot;,&quot;given&quot;:&quot;Gokan&quot;,&quot;parse-names&quot;:false,&quot;dropping-particle&quot;:&quot;&quot;,&quot;non-dropping-particle&quot;:&quot;&quot;},{&quot;family&quot;:&quot;Psarommatis&quot;,&quot;given&quot;:&quot;Foivos&quot;,&quot;parse-names&quot;:false,&quot;dropping-particle&quot;:&quot;&quot;,&quot;non-dropping-particle&quot;:&quot;&quot;}],&quot;container-title&quot;:&quot;Energies&quot;,&quot;container-title-short&quot;:&quot;Energies (Basel)&quot;,&quot;DOI&quot;:&quot;10.3390/en16104179&quot;,&quot;ISSN&quot;:&quot;19961073&quot;,&quot;issued&quot;:{&quot;date-parts&quot;:[[2023,5,1]]},&quot;abstract&quot;:&quot;Additive manufacturing (AM) offers unique capabilities in terms of design freedom and customization, contributing to sustainable manufacturing. However, energy efficiency remains a challenge in the widespread adoption of AM processes. In this paper, we present a comprehensive review of the current research on energy efficiency in AM, addressing challenges, opportunities, and future directions. Our analysis reveals a lack of standardization in the measurement and reporting of energy consumption, making it difficult to evaluate and compare the energy performance of various systems. We propose a holistic framework to address energy efficiency throughout the entire life cycle of the AM process, highlighting the importance of design optimization, material selection, advanced control systems, and energy management strategies. The paper also emphasizes the need for further research on the interactions between process parameters, along with the potential of integrating renewable energy sources into AM systems. This review offers valuable insights for both academics and industry professionals, calling for standardized methodologies and a focus on energy management to optimize energy efficiency in AM processes, ultimately enhancing competitiveness and sustainability in modern manufacturing.&quot;,&quot;publisher&quot;:&quot;MDPI&quot;,&quot;issue&quot;:&quot;10&quot;,&quot;volume&quot;:&quot;16&quot;},&quot;isTemporary&quot;:false},{&quot;id&quot;:&quot;1aabdc46-7382-38e8-a937-41c229691175&quot;,&quot;itemData&quot;:{&quot;type&quot;:&quot;article-journal&quot;,&quot;id&quot;:&quot;1aabdc46-7382-38e8-a937-41c229691175&quot;,&quot;title&quot;:&quot;A review on wire arc additive manufacturing: Processing parameters, defects, quality improvement and recent advances&quot;,&quot;groupId&quot;:&quot;7bdec702-ef54-3a35-a59c-6a0ed5458b94&quot;,&quot;author&quot;:[{&quot;family&quot;:&quot;Tomar&quot;,&quot;given&quot;:&quot;Bunty&quot;,&quot;parse-names&quot;:false,&quot;dropping-particle&quot;:&quot;&quot;,&quot;non-dropping-particle&quot;:&quot;&quot;},{&quot;family&quot;:&quot;Shiva&quot;,&quot;given&quot;:&quot;S.&quot;,&quot;parse-names&quot;:false,&quot;dropping-particle&quot;:&quot;&quot;,&quot;non-dropping-particle&quot;:&quot;&quot;},{&quot;family&quot;:&quot;Nath&quot;,&quot;given&quot;:&quot;Tameshwer&quot;,&quot;parse-names&quot;:false,&quot;dropping-particle&quot;:&quot;&quot;,&quot;non-dropping-particle&quot;:&quot;&quot;}],&quot;container-title&quot;:&quot;Materials Today Communications&quot;,&quot;container-title-short&quot;:&quot;Mater Today Commun&quot;,&quot;DOI&quot;:&quot;10.1016/j.mtcomm.2022.103739&quot;,&quot;ISSN&quot;:&quot;23524928&quot;,&quot;issued&quot;:{&quot;date-parts&quot;:[[2022,6,1]]},&quot;abstract&quot;:&quot;Arc welding-based additive manufacturing techniques are becoming promising for metal additive manufacturing due to their capability of economically producing large-sized components with relatively high deposition rates. This article introduces wire arc additive manufacturing (WAAM) and reviews the microstructure and mechanical properties of various metals and alloys fabricated through this technique. Research indicates positive results as the mechanical properties of WAAM fabricated materials, such as titanium and nickel-based alloys, are found relatively comparable to cast or wrought materials. A feasible state-of-the-art WAAM requires controlling several processing parameters to achieve sound components, so an elaborated review is presented on selecting suitable process parameters. High-quality production in WAAM is limited due to elevated levels of heat inputs, causing several materials processing challenges and defects. Common challenges faced in the fabrication of various metals and alloys through WAAM, including high residual stresses, porosity, delamination, and cracking, are described in this article. The defect mitigation techniques and the recent advances performed in the field of WAAM are summarized in the last section of this paper. This paper concludes that WAAM can be an alternative process for high-quality manufacturing and presents a future vision to make WAAM more industry-oriented technology.&quot;,&quot;publisher&quot;:&quot;Elsevier Ltd&quot;,&quot;volume&quot;:&quot;31&quot;},&quot;isTemporary&quot;:false}]},{&quot;citationID&quot;:&quot;MENDELEY_CITATION_6afb631e-ac3d-43bf-91a9-86e6c91d2f9b&quot;,&quot;properties&quot;:{&quot;noteIndex&quot;:0},&quot;isEdited&quot;:false,&quot;manualOverride&quot;:{&quot;isManuallyOverridden&quot;:false,&quot;citeprocText&quot;:&quot;[13–15]&quot;,&quot;manualOverrideText&quot;:&quot;&quot;},&quot;citationTag&quot;:&quot;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&quot;,&quot;citationItems&quot;:[{&quot;id&quot;:&quot;75bbfbf5-586e-3a8e-a93f-573466687bd5&quot;,&quot;itemData&quot;:{&quot;type&quot;:&quot;paper-conference&quot;,&quot;id&quot;:&quot;75bbfbf5-586e-3a8e-a93f-573466687bd5&quot;,&quot;title&quot;:&quot;Summary of NDE of additive manufacturing efforts in NASA&quot;,&quot;groupId&quot;:&quot;7bdec702-ef54-3a35-a59c-6a0ed5458b94&quot;,&quot;author&quot;:[{&quot;family&quot;:&quot;Waller&quot;,&quot;given&quot;:&quot;Jess M.&quot;,&quot;parse-names&quot;:false,&quot;dropping-particle&quot;:&quot;&quot;,&quot;non-dropping-particle&quot;:&quot;&quot;},{&quot;family&quot;:&quot;Saulsberry&quot;,&quot;given&quot;:&quot;Regor L.&quot;,&quot;parse-names&quot;:false,&quot;dropping-particle&quot;:&quot;&quot;,&quot;non-dropping-particle&quot;:&quot;&quot;},{&quot;family&quot;:&quot;Parker&quot;,&quot;given&quot;:&quot;Bradford H.&quot;,&quot;parse-names&quot;:false,&quot;dropping-particle&quot;:&quot;&quot;,&quot;non-dropping-particle&quot;:&quot;&quot;},{&quot;family&quot;:&quot;Hodges&quot;,&quot;given&quot;:&quot;Kenneth L.&quot;,&quot;parse-names&quot;:false,&quot;dropping-particle&quot;:&quot;&quot;,&quot;non-dropping-particle&quot;:&quot;&quot;},{&quot;family&quot;:&quot;Burke&quot;,&quot;given&quot;:&quot;Eric R.&quot;,&quot;parse-names&quot;:false,&quot;dropping-particle&quot;:&quot;&quot;,&quot;non-dropping-particle&quot;:&quot;&quot;},{&quot;family&quot;:&quot;Taminger&quot;,&quot;given&quot;:&quot;Karen M.&quot;,&quot;parse-names&quot;:false,&quot;dropping-particle&quot;:&quot;&quot;,&quot;non-dropping-particle&quot;:&quot;&quot;}],&quot;container-title&quot;:&quot;AIP Conference Proceedings&quot;,&quot;container-title-short&quot;:&quot;AIP Conf Proc&quot;,&quot;DOI&quot;:&quot;10.1063/1.4914594&quot;,&quot;ISBN&quot;:&quot;9780735412927&quot;,&quot;ISSN&quot;:&quot;15517616&quot;,&quot;issued&quot;:{&quot;date-parts&quot;:[[2015]]},&quot;page&quot;:&quot;51-62&quot;,&quot;abstract&quot;:&quot;One of the major obstacles slowing the acceptance of parts made by additive manufacturing (AM) in NASA applications is the lack of a broadly accepted materials and process quality systems; and more specifically, the lack of adequate nondestructive evaluation (NDE) processes integrated into AM. Matching voluntary consensus standards are also needed to control the consistency of input materials, process equipment, process methods, finished part properties, and how those properties are characterized. As for nondestructive characterization, procedures are needed to interrogate features unique to parts made by AM, such as fine-scale porosity, deeply embedded flaws, complex part geometry, and intricate internal features. The NDE methods developed must be tailored to meet materials, design and test requirements encountered throughout the part life cycle, whether during process optimization, real-time process monitoring, finished part qualification and certification (especially of flight hardware), or in situ health monitoring. Restated, individualized process/product-specific NDE methods are needed to satisfy NASA's various quality assurance requirements. To date, only limited data have been acquired by NASA on parts made by AM. This paper summarizes the NASA AM effort, highlights available NDE data, and outlines the approach NASA is taking to apply NDE to its various AM efforts.&quot;,&quot;publisher&quot;:&quot;American Institute of Physics Inc.&quot;,&quot;volume&quot;:&quot;1650&quot;},&quot;isTemporary&quot;:false,&quot;suppress-author&quot;:false,&quot;composite&quot;:false,&quot;author-only&quot;:false},{&quot;id&quot;:&quot;d4ec12a3-6a12-3e6b-89c1-5b3eff577ada&quot;,&quot;itemData&quot;:{&quot;type&quot;:&quot;article-journal&quot;,&quot;id&quot;:&quot;d4ec12a3-6a12-3e6b-89c1-5b3eff577ada&quot;,&quot;title&quot;:&quot;A review on additive manufacturing for aerospace application&quot;,&quot;groupId&quot;:&quot;7bdec702-ef54-3a35-a59c-6a0ed5458b94&quot;,&quot;author&quot;:[{&quot;family&quot;:&quot;Radhika&quot;,&quot;given&quot;:&quot;C.&quot;,&quot;parse-names&quot;:false,&quot;dropping-particle&quot;:&quot;&quot;,&quot;non-dropping-particle&quot;:&quot;&quot;},{&quot;family&quot;:&quot;Shanmugam&quot;,&quot;given&quot;:&quot;Ragavanantham&quot;,&quot;parse-names&quot;:false,&quot;dropping-particle&quot;:&quot;&quot;,&quot;non-dropping-particle&quot;:&quot;&quot;},{&quot;family&quot;:&quot;Ramoni&quot;,&quot;given&quot;:&quot;Monsuru&quot;,&quot;parse-names&quot;:false,&quot;dropping-particle&quot;:&quot;&quot;,&quot;non-dropping-particle&quot;:&quot;&quot;},{&quot;family&quot;:&quot;Bk&quot;,&quot;given&quot;:&quot;Gnanavel&quot;,&quot;parse-names&quot;:false,&quot;dropping-particle&quot;:&quot;&quot;,&quot;non-dropping-particle&quot;:&quot;&quot;}],&quot;container-title&quot;:&quot;Materials Research Express&quot;,&quot;container-title-short&quot;:&quot;Mater Res Express&quot;,&quot;DOI&quot;:&quot;10.1088/2053-1591/ad21ad&quot;,&quot;ISSN&quot;:&quot;20531591&quot;,&quot;issued&quot;:{&quot;date-parts&quot;:[[2024,2,1]]},&quot;abstract&quot;:&quot;Additive manufacturing, a cutting-edge technology often colloquially known as 3D printing, is a transformative process used to meticulously fabricate complex components by adding material layer upon layer. This revolutionary manufacturing method allows for precise control and customization, making it a go-to choice in various industries, from aerospace to healthcare. The adroitness of additive manufacturing in creating a complex geometry as a whole is very much harnessed by the aerospace Industry. Generating a component using additive manufacturing involves optimal design, methods, and processes. This review gives a broad knowledge in developing a part or product by choosing the appropriate design, method, and processes. The end-to-end flow process (from scratch to finished model) for developing a component by additive manufacturing is described with a detailed flow diagram. The flow process proposed in this review will act as a primary source for manufacturing any component as per the industry standards. Also, the role of additive manufacturing in the aerospace industry is the need of the hour and greatly in demand of innovative ideas. But as an infant technology, AM for aerospace has its fair share of issues The paper discusses issues and challenges of AM for aerospace applications to enable the widespread adoption of additively manufactured components in the aerospace industry.&quot;,&quot;publisher&quot;:&quot;Institute of Physics&quot;,&quot;issue&quot;:&quot;2&quot;,&quot;volume&quot;:&quot;11&quot;},&quot;isTemporary&quot;:false},{&quot;id&quot;:&quot;38be54dc-c726-36d8-a2ed-9a494f808c04&quot;,&quot;itemData&quot;:{&quot;type&quot;:&quot;article-journal&quot;,&quot;id&quot;:&quot;38be54dc-c726-36d8-a2ed-9a494f808c04&quot;,&quot;title&quot;:&quot;Turbine blade tip repair by laser directed energy deposition additive manufacturing using a rene 142–merl 72 powder blend&quot;,&quot;groupId&quot;:&quot;7bdec702-ef54-3a35-a59c-6a0ed5458b94&quot;,&quot;author&quot;:[{&quot;family&quot;:&quot;Keshavarz&quot;,&quot;given&quot;:&quot;Mohsen K.&quot;,&quot;parse-names&quot;:false,&quot;dropping-particle&quot;:&quot;&quot;,&quot;non-dropping-particle&quot;:&quot;&quot;},{&quot;family&quot;:&quot;Gontcharov&quot;,&quot;given&quot;:&quot;Alexandre&quot;,&quot;parse-names&quot;:false,&quot;dropping-particle&quot;:&quot;&quot;,&quot;non-dropping-particle&quot;:&quot;&quot;},{&quot;family&quot;:&quot;Lowden&quot;,&quot;given&quot;:&quot;Paul&quot;,&quot;parse-names&quot;:false,&quot;dropping-particle&quot;:&quot;&quot;,&quot;non-dropping-particle&quot;:&quot;&quot;},{&quot;family&quot;:&quot;Chan&quot;,&quot;given&quot;:&quot;Anthony&quot;,&quot;parse-names&quot;:false,&quot;dropping-particle&quot;:&quot;&quot;,&quot;non-dropping-particle&quot;:&quot;&quot;},{&quot;family&quot;:&quot;Kulkarni&quot;,&quot;given&quot;:&quot;Devesh&quot;,&quot;parse-names&quot;:false,&quot;dropping-particle&quot;:&quot;&quot;,&quot;non-dropping-particle&quot;:&quot;&quot;},{&quot;family&quot;:&quot;Brochu&quot;,&quot;given&quot;:&quot;Mathieu&quot;,&quot;parse-names&quot;:false,&quot;dropping-particle&quot;:&quot;&quot;,&quot;non-dropping-particle&quot;:&quot;&quot;}],&quot;container-title&quot;:&quot;Journal of Manufacturing and Materials Processing&quot;,&quot;DOI&quot;:&quot;10.3390/jmmp5010021&quot;,&quot;ISSN&quot;:&quot;25044494&quot;,&quot;issued&quot;:{&quot;date-parts&quot;:[[2021,3,1]]},&quot;abstract&quot;:&quot;Laser directed energy deposition (LDED) was used with a powder blend comprising 75 wt.% Rene 142 and 25 wt.% of Merl 72 (4275M72) for turbine blade tip repair applications. Sound samples could be deposited at ambient temperature on Haynes 230. The microstructural analyses showed the presence of fine gamma prime precipitates in the as-deposited samples, while after aging, the alloy possessed around 40 vol.% with a bimodal precipitate size distribution. Also, the alloy contained Ta-Hf-W carbides in different sizes and shapes. Tensile testing from room temperature up to 1366 K was performed. The 4275M72 deposits possessed higher tensile properties compared to Rene 80 in this temperature range but lower elongations at the elevated temperatures. The creep properties of 4275M72 samples at 1255 K were superior to Rene 80. Also, the oxidation resistance of deposited 4275M72 was similar to Rene 142. The combination of high mechanical properties, creep behavior, and oxidation resistance of LDEDed 4275M72 makes it a suitable alloy for tip repair of turbine blades.&quot;,&quot;publisher&quot;:&quot;MDPI AG&quot;,&quot;issue&quot;:&quot;1&quot;,&quot;volume&quot;:&quot;5&quot;,&quot;container-title-short&quot;:&quot;&quot;},&quot;isTemporary&quot;:false}]},{&quot;citationID&quot;:&quot;MENDELEY_CITATION_44dcd8ab-0646-4ce7-b6ef-dac2083c1a79&quot;,&quot;properties&quot;:{&quot;noteIndex&quot;:0},&quot;isEdited&quot;:false,&quot;manualOverride&quot;:{&quot;isManuallyOverridden&quot;:false,&quot;citeprocText&quot;:&quot;[16]&quot;,&quot;manualOverrideText&quot;:&quot;&quot;},&quot;citationTag&quot;:&quot;MENDELEY_CITATION_v3_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&quot;,&quot;citationItems&quot;:[{&quot;id&quot;:&quot;5dc8cc08-4645-3b95-8188-c38aa0dfa29a&quot;,&quot;itemData&quot;:{&quot;type&quot;:&quot;report&quot;,&quot;id&quot;:&quot;5dc8cc08-4645-3b95-8188-c38aa0dfa29a&quot;,&quot;title&quot;:&quot;Applications of Additive Manufacturing in the Marine Industry&quot;,&quot;groupId&quot;:&quot;7bdec702-ef54-3a35-a59c-6a0ed5458b94&quot;,&quot;author&quot;:[{&quot;family&quot;:&quot;Strickland&quot;,&quot;given&quot;:&quot;Jason D&quot;,&quot;parse-names&quot;:false,&quot;dropping-particle&quot;:&quot;&quot;,&quot;non-dropping-particle&quot;:&quot;&quot;}],&quot;issued&quot;:{&quot;date-parts&quot;:[[2016]]},&quot;abstract&quot;:&quot;No single processing technique developed in the modern digital-industrial era has as much potential to reshape how items are designed and constructed as Additive Manufacturing (AM) technologies. The construct of Additive Manufacturing, or industrial-scale 3D printing, is slowly emerging from the shadows of university laboratories and beginning to demonstrate noticeable capability. Originally relegated to the development of small piece parts and desk models, AM is rapidly developing a robust portfolio of ever larger items. It would seem that it is only a matter of time before the marine heavy industry can benefit from this advanced manufacturing technique. Design improvements due to the \&quot;additive\&quot; nature of manufacturing items layer by layer vice traditional \&quot;sub-tractive\&quot; machining processes, can be realized from reduction in waste products, novel geometric configurations, and the potential of truly integral subsystems embedded within the components. This new production flexibility could revolutionize the design experience and challenges the status quo in every major discipline.&quot;},&quot;isTemporary&quot;:false}]},{&quot;citationID&quot;:&quot;MENDELEY_CITATION_f73f8338-3f86-423c-ba57-72fc1e5b72b4&quot;,&quot;properties&quot;:{&quot;noteIndex&quot;:0},&quot;isEdited&quot;:false,&quot;manualOverride&quot;:{&quot;isManuallyOverridden&quot;:false,&quot;citeprocText&quot;:&quot;[7,17,18]&quot;,&quot;manualOverrideText&quot;:&quot;&quot;},&quot;citationTag&quot;:&quot;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&quot;,&quot;citationItems&quot;:[{&quot;id&quot;:&quot;82cdfb91-dce5-3959-a0f4-a87f98f52539&quot;,&quot;itemData&quot;:{&quot;type&quot;:&quot;article-journal&quot;,&quot;id&quot;:&quot;82cdfb91-dce5-3959-a0f4-a87f98f52539&quot;,&quot;title&quot;:&quot;Making sense of 3-D printing: Creating a map of additive manufacturing products and services&quot;,&quot;groupId&quot;:&quot;7bdec702-ef54-3a35-a59c-6a0ed5458b94&quot;,&quot;author&quot;:[{&quot;family&quot;:&quot;Conner&quot;,&quot;given&quot;:&quot;Brett P.&quot;,&quot;parse-names&quot;:false,&quot;dropping-particle&quot;:&quot;&quot;,&quot;non-dropping-particle&quot;:&quot;&quot;},{&quot;family&quot;:&quot;Manogharan&quot;,&quot;given&quot;:&quot;Guha P.&quot;,&quot;parse-names&quot;:false,&quot;dropping-particle&quot;:&quot;&quot;,&quot;non-dropping-particle&quot;:&quot;&quot;},{&quot;family&quot;:&quot;Martof&quot;,&quot;given&quot;:&quot;Ashley N.&quot;,&quot;parse-names&quot;:false,&quot;dropping-particle&quot;:&quot;&quot;,&quot;non-dropping-particle&quot;:&quot;&quot;},{&quot;family&quot;:&quot;Rodomsky&quot;,&quot;given&quot;:&quot;Lauren M.&quot;,&quot;parse-names&quot;:false,&quot;dropping-particle&quot;:&quot;&quot;,&quot;non-dropping-particle&quot;:&quot;&quot;},{&quot;family&quot;:&quot;Rodomsky&quot;,&quot;given&quot;:&quot;Caitlyn M.&quot;,&quot;parse-names&quot;:false,&quot;dropping-particle&quot;:&quot;&quot;,&quot;non-dropping-particle&quot;:&quot;&quot;},{&quot;family&quot;:&quot;Jordan&quot;,&quot;given&quot;:&quot;Dakesha C.&quot;,&quot;parse-names&quot;:false,&quot;dropping-particle&quot;:&quot;&quot;,&quot;non-dropping-particle&quot;:&quot;&quot;},{&quot;family&quot;:&quot;Limperos&quot;,&quot;given&quot;:&quot;James W.&quot;,&quot;parse-names&quot;:false,&quot;dropping-particle&quot;:&quot;&quot;,&quot;non-dropping-particle&quot;:&quot;&quot;}],&quot;container-title&quot;:&quot;Additive Manufacturing&quot;,&quot;container-title-short&quot;:&quot;Addit Manuf&quot;,&quot;DOI&quot;:&quot;10.1016/j.addma.2014.08.005&quot;,&quot;ISSN&quot;:&quot;22148604&quot;,&quot;issued&quot;:{&quot;date-parts&quot;:[[2014,10,1]]},&quot;page&quot;:&quot;64-76&quot;,&quot;abstract&quot;:&quot;Given the attention around additive manufacturing (AM), organizations want to know if their products should be fabricated using AM. To facilitate product development decisions, a reference system is shown describing the key attributes of a product from a manufacturability stand-point: complexity, customization, and production volume. Complexity and customization scales enable the grouping of products into regions of the map with common levels of the three attributes. A geometric complexity factor developed for cast parts is modified for a more general application. Parts with varying geometric complexity are then analyzed and mapped into regions of the complexity, customization, and production volume model. A discrete set of customization levels are also introduced. Implications for product development and manufacturing business approaches are discussed.&quot;,&quot;publisher&quot;:&quot;Elsevier B.V.&quot;,&quot;volume&quot;:&quot;1&quot;},&quot;isTemporary&quot;:false},{&quot;id&quot;:&quot;d8a85e7b-01a8-36fd-a885-b93da1f6bb63&quot;,&quot;itemData&quot;:{&quot;type&quot;:&quot;article-journal&quot;,&quot;id&quot;:&quot;d8a85e7b-01a8-36fd-a885-b93da1f6bb63&quot;,&quot;title&quot;:&quot;Additive manufacturing in biomedical and healthcare sector: an umbrella review&quot;,&quot;groupId&quot;:&quot;7bdec702-ef54-3a35-a59c-6a0ed5458b94&quot;,&quot;author&quot;:[{&quot;family&quot;:&quot;Singh&quot;,&quot;given&quot;:&quot;Bikram Jit&quot;,&quot;parse-names&quot;:false,&quot;dropping-particle&quot;:&quot;&quot;,&quot;non-dropping-particle&quot;:&quot;&quot;},{&quot;family&quot;:&quot;Sehgal&quot;,&quot;given&quot;:&quot;Rippin&quot;,&quot;parse-names&quot;:false,&quot;dropping-particle&quot;:&quot;&quot;,&quot;non-dropping-particle&quot;:&quot;&quot;},{&quot;family&quot;:&quot;Singh&quot;,&quot;given&quot;:&quot;Ravinder Pal&quot;,&quot;parse-names&quot;:false,&quot;dropping-particle&quot;:&quot;&quot;,&quot;non-dropping-particle&quot;:&quot;&quot;}],&quot;container-title&quot;:&quot;International Journal on Interactive Design and Manufacturing&quot;,&quot;DOI&quot;:&quot;10.1007/s12008-023-01524-0&quot;,&quot;ISSN&quot;:&quot;19552505&quot;,&quot;issued&quot;:{&quot;date-parts&quot;:[[2023]]},&quot;abstract&quot;:&quot;This paper presents an umbrella review of the existing literature on additive manufacturing (AM) in healthcare. The aim of this study was to identify the key findings and gaps in the current state of knowledge on the role of AM in healthcare, the most promising applications of AM in the biomedical sector and the future of AM in healthcare. A systematic search was conducted on Scopus database, resulting in 572 relevant articles, which further include 130 potential review articles on the topic concerned. Necessary descriptive analysis and literature classification has been executed for appropriate findings. The high quality review papers (around 80) having citation more than 10 have next been included in the qualitative review. The findings indicate that AM has significant potential in healthcare, particularly in personalized medicine, surgical planning and prosthetic and implant development. However, there are limitations and gaps in the current literature, including the need for more high-quality studies and standardized reporting of AM techniques and outcomes. The future of AM in healthcare is promising, with opportunities for continued innovation and advancements in technology. The findings of this umbrella review provide insights for researchers, practitioners and policymakers into the current state of knowledge and future directions for AM in healthcare. Overall, the review provides a comprehensive overview of the current state of knowledge on additive manufacturing in healthcare, highlighting the key findings and gaps in the existing literature. The review also identifies several promising applications of additive manufacturing in the biomedical sector, as well as the challenges and opportunities associated with these applications. Finally, the review presents a future research agenda to address the gaps and limitations identified in the existing literature. This umbrella review serves as a valuable resource for researchers and practitioners interested in the role of additive manufacturing in healthcare, and provides a foundation for future research in this field.&quot;,&quot;publisher&quot;:&quot;Springer-Verlag Italia s.r.l.&quot;},&quot;isTemporary&quot;:false},{&quot;id&quot;:&quot;15f5c63d-7740-325c-a9c7-727380230a30&quot;,&quot;itemData&quot;:{&quot;type&quot;:&quot;article-journal&quot;,&quot;id&quot;:&quot;15f5c63d-7740-325c-a9c7-727380230a30&quot;,&quot;title&quot;:&quot;Additive manufacturing processes in medical applications&quot;,&quot;groupId&quot;:&quot;7bdec702-ef54-3a35-a59c-6a0ed5458b94&quot;,&quot;author&quot;:[{&quot;family&quot;:&quot;Salmi&quot;,&quot;given&quot;:&quot;Mika&quot;,&quot;parse-names&quot;:false,&quot;dropping-particle&quot;:&quot;&quot;,&quot;non-dropping-particle&quot;:&quot;&quot;}],&quot;container-title&quot;:&quot;Materials&quot;,&quot;DOI&quot;:&quot;10.3390/ma14010191&quot;,&quot;ISSN&quot;:&quot;19961944&quot;,&quot;issued&quot;:{&quot;date-parts&quot;:[[2021,1,1]]},&quot;page&quot;:&quot;1-16&quot;,&quot;abstract&quot;:&quot;Additive manufacturing (AM, 3D printing) is used in many fields and different industries. In the medical and dental field, every patient is unique and, therefore, AM has significant potential in personalized and customized solutions. This review explores what additive manufacturing processes and materials are utilized in medical and dental applications, especially focusing on processes that are less commonly used. The processes are categorized in ISO/ASTM process classes: Powder bed fusion, material extrusion, VAT photopolymerization, material jetting, binder jetting, sheet lamination and directed energy deposition combined with classification of medical applications of AM. Based on the findings, it seems that directed energy deposition is utilized rarely only in implants and sheet lamination rarely for medical models or phantoms. Powder bed fusion, material extrusion and VAT photopolymerization are utilized in all categories. Material jetting is not used for implants and biomanufacturing, and binder jetting is not utilized for tools, instruments and parts for medical devices. The most common materials are thermoplastics, photopolymers and metals such as titanium alloys. If standard terminology of AM would be followed, this would allow a more systematic review of the utilization of different AM processes. Current development in binder jetting would allow more possibilities in the future.&quot;,&quot;publisher&quot;:&quot;MDPI AG&quot;,&quot;issue&quot;:&quot;1&quot;,&quot;volume&quot;:&quot;14&quot;},&quot;isTemporary&quot;:false}]},{&quot;citationID&quot;:&quot;MENDELEY_CITATION_61780101-22a0-4277-aca0-1e9135a4539b&quot;,&quot;properties&quot;:{&quot;noteIndex&quot;:0},&quot;isEdited&quot;:false,&quot;manualOverride&quot;:{&quot;isManuallyOverridden&quot;:false,&quot;citeprocText&quot;:&quot;[19,20]&quot;,&quot;manualOverrideText&quot;:&quot;&quot;},&quot;citationTag&quot;:&quot;MENDELEY_CITATION_v3_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&quot;,&quot;citationItems&quot;:[{&quot;id&quot;:&quot;7e5a63b1-c1df-3143-9beb-cc7ae0413895&quot;,&quot;itemData&quot;:{&quot;type&quot;:&quot;paper-conference&quot;,&quot;id&quot;:&quot;7e5a63b1-c1df-3143-9beb-cc7ae0413895&quot;,&quot;title&quot;:&quot;Effect of the Support Structure on Flexural Properties of Fabricated Part at Different Parameters in the Fdm Process&quot;,&quot;groupId&quot;:&quot;7bdec702-ef54-3a35-a59c-6a0ed5458b94&quot;,&quot;author&quot;:[{&quot;family&quot;:&quot;Sammaiah&quot;,&quot;given&quot;:&quot;Pulla&quot;,&quot;parse-names&quot;:false,&quot;dropping-particle&quot;:&quot;&quot;,&quot;non-dropping-particle&quot;:&quot;&quot;},{&quot;family&quot;:&quot;Chaitanya Krishna&quot;,&quot;given&quot;:&quot;D.&quot;,&quot;parse-names&quot;:false,&quot;dropping-particle&quot;:&quot;&quot;,&quot;non-dropping-particle&quot;:&quot;&quot;},{&quot;family&quot;:&quot;Sai Mounika&quot;,&quot;given&quot;:&quot;S.&quot;,&quot;parse-names&quot;:false,&quot;dropping-particle&quot;:&quot;&quot;,&quot;non-dropping-particle&quot;:&quot;&quot;},{&quot;family&quot;:&quot;Rajasri Reddy&quot;,&quot;given&quot;:&quot;I.&quot;,&quot;parse-names&quot;:false,&quot;dropping-particle&quot;:&quot;&quot;,&quot;non-dropping-particle&quot;:&quot;&quot;},{&quot;family&quot;:&quot;Karthik&quot;,&quot;given&quot;:&quot;T.&quot;,&quot;parse-names&quot;:false,&quot;dropping-particle&quot;:&quot;&quot;,&quot;non-dropping-particle&quot;:&quot;&quot;}],&quot;container-title&quot;:&quot;IOP Conference Series: Materials Science and Engineering&quot;,&quot;container-title-short&quot;:&quot;IOP Conf Ser Mater Sci Eng&quot;,&quot;DOI&quot;:&quot;10.1088/1757-899X/981/4/042030&quot;,&quot;ISSN&quot;:&quot;1757899X&quot;,&quot;issued&quot;:{&quot;date-parts&quot;:[[2020,12,4]]},&quot;abstract&quot;:&quot;Traditional fused deposition modeling (FDM) is an additive manufacturing method in which a part is fabricated using layer upon layer approach. Due to the imminent nature of this approach, support structures are needed to sustain overhanging elements of the parts, particularly for the production of metal components and complex geometries. Several works are going on to minimize the usage of supports by using improved support strategies. However, the use of different support strategies at different pre-defined machine settings may lead to varied properties of the final printed part. In this work, the influence of support strategies on flexural properties at four different parameters is experimentally determined in the fused deposition modeling process. Two support strategies, Line and Grid, are adopted while fabricating the same 3D part at three different printer parameter settings. The flexural properties of the samples are compared for assessing the impact of two support strategies, as well as the support material usage and printing time. Results reveal that two support methods lead to varied flexural strength and print qualities at varied parameters.&quot;,&quot;publisher&quot;:&quot;IOP Publishing Ltd&quot;,&quot;issue&quot;:&quot;4&quot;,&quot;volume&quot;:&quot;981&quot;},&quot;isTemporary&quot;:false},{&quot;id&quot;:&quot;9f32455f-0224-3c42-af31-d3256fa11aee&quot;,&quot;itemData&quot;:{&quot;type&quot;:&quot;article-journal&quot;,&quot;id&quot;:&quot;9f32455f-0224-3c42-af31-d3256fa11aee&quot;,&quot;title&quot;:&quot;A design of experiments approach for the optimisation of energy and waste during the production of parts manufactured by 3D printing&quot;,&quot;groupId&quot;:&quot;7bdec702-ef54-3a35-a59c-6a0ed5458b94&quot;,&quot;author&quot;:[{&quot;family&quot;:&quot;Griffiths&quot;,&quot;given&quot;:&quot;C. A.&quot;,&quot;parse-names&quot;:false,&quot;dropping-particle&quot;:&quot;&quot;,&quot;non-dropping-particle&quot;:&quot;&quot;},{&quot;family&quot;:&quot;Howarth&quot;,&quot;given&quot;:&quot;J.&quot;,&quot;parse-names&quot;:false,&quot;dropping-particle&quot;:&quot;&quot;,&quot;non-dropping-particle&quot;:&quot;&quot;},{&quot;family&quot;:&quot;Almeida-Rowbotham&quot;,&quot;given&quot;:&quot;G.&quot;,&quot;parse-names&quot;:false,&quot;dropping-particle&quot;:&quot;&quot;,&quot;non-dropping-particle&quot;:&quot;De&quot;},{&quot;family&quot;:&quot;Rees&quot;,&quot;given&quot;:&quot;A.&quot;,&quot;parse-names&quot;:false,&quot;dropping-particle&quot;:&quot;&quot;,&quot;non-dropping-particle&quot;:&quot;&quot;},{&quot;family&quot;:&quot;Kerton&quot;,&quot;given&quot;:&quot;R.&quot;,&quot;parse-names&quot;:false,&quot;dropping-particle&quot;:&quot;&quot;,&quot;non-dropping-particle&quot;:&quot;&quot;}],&quot;container-title&quot;:&quot;Journal of Cleaner Production&quot;,&quot;container-title-short&quot;:&quot;J Clean Prod&quot;,&quot;DOI&quot;:&quot;10.1016/j.jclepro.2016.07.182&quot;,&quot;ISSN&quot;:&quot;09596526&quot;,&quot;issued&quot;:{&quot;date-parts&quot;:[[2016,12,15]]},&quot;page&quot;:&quot;74-85&quot;,&quot;abstract&quot;:&quot;Direct digital manufacture and additive manufacture has expanded from rapid prototyping into rapid production and has the possibility to produce personalised high quality products with the batch size of one. Affordable additive manufacturing machines and open source software enables a wide spectrum of users. With a populace empowered with the possibility of producing their own products, this disruptive technology will inevitably lead to a change in energy and material consumption. With such an unpredictable impact on society it is timely to consider the economic and environmental issues of growth in this sector. This work demonstrates a Design of Experiments approach for part optimisation with a consideration of scrap weight, part weight, energy consumption and production time. The main conclusion of this study was that through optimisation of machine build parameters a desired response is possible and compromises between output responses such as scrap and production time can be identified. The research also showed that identical build parameters for different designs can yield different output responses, highlighting the importance of developing design specific models. The scientific value of the work lies in the contribution of new data sets for models in additive manufacturing. Together with the optimisation method adopted, the results allow for a more detailed and accurate assessment of the economic and environmental impact of 3D printed products at the design stage.&quot;,&quot;publisher&quot;:&quot;Elsevier Ltd&quot;,&quot;volume&quot;:&quot;139&quot;},&quot;isTemporary&quot;:false}]},{&quot;citationID&quot;:&quot;MENDELEY_CITATION_f42985e3-5f18-4cd1-8ee2-3e51e5f912b3&quot;,&quot;properties&quot;:{&quot;noteIndex&quot;:0},&quot;isEdited&quot;:false,&quot;manualOverride&quot;:{&quot;isManuallyOverridden&quot;:false,&quot;citeprocText&quot;:&quot;[21]&quot;,&quot;manualOverrideText&quot;:&quot;&quot;},&quot;citationTag&quot;:&quot;MENDELEY_CITATION_v3_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&quot;,&quot;citationItems&quot;:[{&quot;id&quot;:&quot;0ae6266a-d04c-36f9-be73-dd944b747fcc&quot;,&quot;itemData&quot;:{&quot;type&quot;:&quot;paper-conference&quot;,&quot;id&quot;:&quot;0ae6266a-d04c-36f9-be73-dd944b747fcc&quot;,&quot;title&quot;:&quot;Fused Deposition modeling process parameters optimization and effect on mechanical properties and part quality: Review and reflection on present research&quot;,&quot;groupId&quot;:&quot;7bdec702-ef54-3a35-a59c-6a0ed5458b94&quot;,&quot;author&quot;:[{&quot;family&quot;:&quot;Jaisingh Sheoran&quot;,&quot;given&quot;:&quot;Ankita&quot;,&quot;parse-names&quot;:false,&quot;dropping-particle&quot;:&quot;&quot;,&quot;non-dropping-particle&quot;:&quot;&quot;},{&quot;family&quot;:&quot;Kumar&quot;,&quot;given&quot;:&quot;Harish&quot;,&quot;parse-names&quot;:false,&quot;dropping-particle&quot;:&quot;&quot;,&quot;non-dropping-particle&quot;:&quot;&quot;}],&quot;container-title&quot;:&quot;Materials Today: Proceedings&quot;,&quot;container-title-short&quot;:&quot;Mater Today Proc&quot;,&quot;DOI&quot;:&quot;10.1016/j.matpr.2019.11.296&quot;,&quot;ISSN&quot;:&quot;22147853&quot;,&quot;issued&quot;:{&quot;date-parts&quot;:[[2020]]},&quot;page&quot;:&quot;1659-1672&quot;,&quot;abstract&quot;:&quot;Additive manufacturing (AM) was developed initially as a technique for rapid prototyping, to visualize, test and authenticate a design, before end-user production of the design. In recent years, Additive Manufacturing (AM) technique Fused Deposition modeling (FDM), has developed to become a rapid manufacturing technique because of the ability to produce complex parts layer-by-layer in lesser production cycle time than as compared to conventional machining processes. FDM also offers the advantage of the lowest cost because of no tooling requirements. Despite these advantages, building parts by utilizing FDM for end-use is still a demanding endeavor. This is because FDM has multiple processing parameters, which affect the part quality, mechanical properties, build time and dimensional accuracy. These FDM processing parameters include air gap, build orientation, infill percentage, raster angle, layer thickness, etc. Depending upon the application, for which the part is manufactured, careful selection of these process parameters needs to be done. For a specific output requirement, some of the process parameters are significant than the rest, these significant process parameters need to be identified and optimized. Due to this, researchers have explored and utilized various experimental or statistical Design of Experiment (DOE) techniques for optimizing the FDM process parameters to improve the mechanical properties or part quality or both. Some of these DOE techniques include the Taguchi method, Genetic algorithm (GA), gray relational, Response surface method (RSM), fractional factorial, Artificial Neural networks (ANN), Fuzzy logic, ANOVA, etc. This article aims at reviewing the current research on the statistical and experimental design techniques for different applications or output responses such as enhancing mechanical properties, build time, part quality, etc.&quot;,&quot;publisher&quot;:&quot;Elsevier Ltd&quot;,&quot;volume&quot;:&quot;21&quot;},&quot;isTemporary&quot;:false}]},{&quot;citationID&quot;:&quot;MENDELEY_CITATION_bf1cee26-6b13-49c7-9df0-4640bbf34329&quot;,&quot;properties&quot;:{&quot;noteIndex&quot;:0},&quot;isEdited&quot;:false,&quot;manualOverride&quot;:{&quot;isManuallyOverridden&quot;:false,&quot;citeprocText&quot;:&quot;[22]&quot;,&quot;manualOverrideText&quot;:&quot;&quot;},&quot;citationTag&quot;:&quot;MENDELEY_CITATION_v3_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&quot;,&quot;citationItems&quot;:[{&quot;id&quot;:&quot;3855cf94-a284-33ae-8dc5-5718e1b8db29&quot;,&quot;itemData&quot;:{&quot;type&quot;:&quot;article-journal&quot;,&quot;id&quot;:&quot;3855cf94-a284-33ae-8dc5-5718e1b8db29&quot;,&quot;title&quot;:&quot;Characterization and Optimization of Mechanical Properties of ABS Parts Manufactured by the Fused Deposition Modelling Process&quot;,&quot;groupId&quot;:&quot;7bdec702-ef54-3a35-a59c-6a0ed5458b94&quot;,&quot;author&quot;:[{&quot;family&quot;:&quot;Onwubolu&quot;,&quot;given&quot;:&quot;Godfrey C.&quot;,&quot;parse-names&quot;:false,&quot;dropping-particle&quot;:&quot;&quot;,&quot;non-dropping-particle&quot;:&quot;&quot;},{&quot;family&quot;:&quot;Rayegani&quot;,&quot;given&quot;:&quot;Farzad&quot;,&quot;parse-names&quot;:false,&quot;dropping-particle&quot;:&quot;&quot;,&quot;non-dropping-particle&quot;:&quot;&quot;}],&quot;container-title&quot;:&quot;International Journal of Manufacturing Engineering&quot;,&quot;DOI&quot;:&quot;10.1155/2014/598531&quot;,&quot;ISSN&quot;:&quot;2356-7023&quot;,&quot;issued&quot;:{&quot;date-parts&quot;:[[2014,11,10]]},&quot;page&quot;:&quot;1-13&quot;,&quot;abstract&quot;:&quot;While fused deposition modelling (FDM) is one of the most used additive manufacturing (AM) techniques today due to its ability to manufacture very complex geometries, the major research issues have been to balance ability to produce aesthetically appealing looking products with functionality. In this study, five important process parameters such as layer thickness, part orientation, raster angle, raster width, and air gap have been considered to study their effects on tensile strength of test specimen, using design of experiment (DOE). Using group method of data handling (GMDH), mathematical models relating the response with the process parameters have been developed. Using differential evolution (DE), optimal process parameters have been found to achieve good strength simultaneously for the response. The optimization of the mathematical model realized results in maximized tensile strength. Consequently, the additive manufacturing part produced is improved by optimizing the process parameters. The predicted models obtained show good correlation with the measured values and can be used to generalize prediction for process conditions outside the current study. Results obtained are very promising and hence the approach presented in this paper has practical applications for design and manufacture of parts using additive manufacturing technologies.&quot;,&quot;publisher&quot;:&quot;Hindawi Limited&quot;,&quot;volume&quot;:&quot;2014&quot;,&quot;container-title-short&quot;:&quot;&quot;},&quot;isTemporary&quot;:false,&quot;suppress-author&quot;:false,&quot;composite&quot;:false,&quot;author-only&quot;:false}]},{&quot;citationID&quot;:&quot;MENDELEY_CITATION_3d5605e2-3eea-4147-ad8b-9316d224a7d6&quot;,&quot;properties&quot;:{&quot;noteIndex&quot;:0},&quot;isEdited&quot;:false,&quot;manualOverride&quot;:{&quot;isManuallyOverridden&quot;:false,&quot;citeprocText&quot;:&quot;[23]&quot;,&quot;manualOverrideText&quot;:&quot;&quot;},&quot;citationTag&quot;:&quot;MENDELEY_CITATION_v3_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&quot;,&quot;citationItems&quot;:[{&quot;id&quot;:&quot;10ba6f41-6025-3432-af0e-81a40fcfb70b&quot;,&quot;itemData&quot;:{&quot;type&quot;:&quot;article-journal&quot;,&quot;id&quot;:&quot;10ba6f41-6025-3432-af0e-81a40fcfb70b&quot;,&quot;title&quot;:&quot;Optimization of fused deposition modeling process parameters: a review of current research and future prospects&quot;,&quot;groupId&quot;:&quot;7bdec702-ef54-3a35-a59c-6a0ed5458b94&quot;,&quot;author&quot;:[{&quot;family&quot;:&quot;Mohamed&quot;,&quot;given&quot;:&quot;Omar A.&quot;,&quot;parse-names&quot;:false,&quot;dropping-particle&quot;:&quot;&quot;,&quot;non-dropping-particle&quot;:&quot;&quot;},{&quot;family&quot;:&quot;Masood&quot;,&quot;given&quot;:&quot;Syed H.&quot;,&quot;parse-names&quot;:false,&quot;dropping-particle&quot;:&quot;&quot;,&quot;non-dropping-particle&quot;:&quot;&quot;},{&quot;family&quot;:&quot;Bhowmik&quot;,&quot;given&quot;:&quot;Jahar L.&quot;,&quot;parse-names&quot;:false,&quot;dropping-particle&quot;:&quot;&quot;,&quot;non-dropping-particle&quot;:&quot;&quot;}],&quot;container-title&quot;:&quot;Advances in Manufacturing&quot;,&quot;container-title-short&quot;:&quot;Adv Manuf&quot;,&quot;DOI&quot;:&quot;10.1007/s40436-014-0097-7&quot;,&quot;ISSN&quot;:&quot;21953597&quot;,&quot;issued&quot;:{&quot;date-parts&quot;:[[2015,3,1]]},&quot;page&quot;:&quot;42-53&quot;,&quot;abstract&quot;:&quot;Fused deposition modeling (FDM) is one of the most popular additive manufacturing technologies for various engineering applications. FDM process has been introduced commercially in early 1990s by Stratasys Inc., USA. The quality of FDM processed parts mainly depends on careful selection of process variables. Thus, identification of the FDM process parameters that significantly affect the quality of FDM processed parts is important. In recent years, researchers have explored a number of ways to improve the mechanical properties and part quality using various experimental design techniques and concepts. This article aims to review the research carried out so far in determining and optimizing the process parameters of the FDM process. Several statistical designs of experiments and optimization techniques used for the determination of optimum process parameters have been examined. The trends for future FDM research in this area are described.&quot;,&quot;publisher&quot;:&quot;Shanghai University&quot;,&quot;issue&quot;:&quot;1&quot;,&quot;volume&quot;:&quot;3&quot;},&quot;isTemporary&quot;:false}]},{&quot;citationID&quot;:&quot;MENDELEY_CITATION_3d684ea0-b937-4072-b445-e10754fe5d64&quot;,&quot;properties&quot;:{&quot;noteIndex&quot;:0},&quot;isEdited&quot;:false,&quot;manualOverride&quot;:{&quot;isManuallyOverridden&quot;:false,&quot;citeprocText&quot;:&quot;[24–26]&quot;,&quot;manualOverrideText&quot;:&quot;&quot;},&quot;citationTag&quot;:&quot;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&quot;,&quot;citationItems&quot;:[{&quot;id&quot;:&quot;9301dc28-2c4b-39f8-94b1-15a7eb82ce8a&quot;,&quot;itemData&quot;:{&quot;type&quot;:&quot;article-journal&quot;,&quot;id&quot;:&quot;9301dc28-2c4b-39f8-94b1-15a7eb82ce8a&quot;,&quot;title&quot;:&quot;Rapid manufacturing of metallic objects&quot;,&quot;groupId&quot;:&quot;7bdec702-ef54-3a35-a59c-6a0ed5458b94&quot;,&quot;author&quot;:[{&quot;family&quot;:&quot;Karunakaran&quot;,&quot;given&quot;:&quot;K. P.&quot;,&quot;parse-names&quot;:false,&quot;dropping-particle&quot;:&quot;&quot;,&quot;non-dropping-particle&quot;:&quot;&quot;},{&quot;family&quot;:&quot;Bernard&quot;,&quot;given&quot;:&quot;Alain&quot;,&quot;parse-names&quot;:false,&quot;dropping-particle&quot;:&quot;&quot;,&quot;non-dropping-particle&quot;:&quot;&quot;},{&quot;family&quot;:&quot;Suryakumar&quot;,&quot;given&quot;:&quot;S.&quot;,&quot;parse-names&quot;:false,&quot;dropping-particle&quot;:&quot;&quot;,&quot;non-dropping-particle&quot;:&quot;&quot;},{&quot;family&quot;:&quot;Dembinski&quot;,&quot;given&quot;:&quot;Lucas&quot;,&quot;parse-names&quot;:false,&quot;dropping-particle&quot;:&quot;&quot;,&quot;non-dropping-particle&quot;:&quot;&quot;},{&quot;family&quot;:&quot;Taillandier&quot;,&quot;given&quot;:&quot;Georges&quot;,&quot;parse-names&quot;:false,&quot;dropping-particle&quot;:&quot;&quot;,&quot;non-dropping-particle&quot;:&quot;&quot;}],&quot;container-title&quot;:&quot;Rapid Prototyping Journal&quot;,&quot;container-title-short&quot;:&quot;Rapid Prototyp J&quot;,&quot;DOI&quot;:&quot;10.1108/13552541211231644&quot;,&quot;ISSN&quot;:&quot;13552546&quot;,&quot;issued&quot;:{&quot;date-parts&quot;:[[2012]]},&quot;page&quot;:&quot;264-280&quot;,&quot;abstract&quot;:&quot;Purpose - The purpose of this paper is to review additive and/or subtractive manufacturing methods for metallic objects and their gradual evolution from prototyping tools to rapid manufacture of actual parts. Design/methodology/approach - Various existing rapid manufacturing (RM) methods have been classified into six groups, namely, CNC machining laminated manufacturing, powder-bed technologies, deposition technologies, hybrid technologies and rapid casting technologies and discussed in detail. The RM methods have been further classified, based on criteria such as material, raw material form, energy source, etc. The process capabilities springing from these classifications are captured in the form of a table, which acts as a database. Findings - Due to the approximation in RM in exchange for total automation, a variety of multi-faceted and hybrid approaches has to be adopted. This study helps in choosing the appropriate RM process among these myriad technologies. Originality/value - This review facilitates identification of appropriate RM process for a given situation and sets the framework for design for RM. © Emerald Group Publishing Limited.&quot;,&quot;issue&quot;:&quot;4&quot;,&quot;volume&quot;:&quot;18&quot;},&quot;isTemporary&quot;:false,&quot;suppress-author&quot;:false,&quot;composite&quot;:false,&quot;author-only&quot;:false},{&quot;id&quot;:&quot;7d454550-9002-30be-81e4-bdebbe1ea043&quot;,&quot;itemData&quot;:{&quot;type&quot;:&quot;article-journal&quot;,&quot;id&quot;:&quot;7d454550-9002-30be-81e4-bdebbe1ea043&quot;,&quot;title&quot;:&quot;Evaluating the quality surface performance of additive manufacturing systems: Methodology and a material jetting case study&quot;,&quot;groupId&quot;:&quot;7bdec702-ef54-3a35-a59c-6a0ed5458b94&quot;,&quot;author&quot;:[{&quot;family&quot;:&quot;Udroiu&quot;,&quot;given&quot;:&quot;Razvan&quot;,&quot;parse-names&quot;:false,&quot;dropping-particle&quot;:&quot;&quot;,&quot;non-dropping-particle&quot;:&quot;&quot;},{&quot;family&quot;:&quot;Braga&quot;,&quot;given&quot;:&quot;Ion Cristian&quot;,&quot;parse-names&quot;:false,&quot;dropping-particle&quot;:&quot;&quot;,&quot;non-dropping-particle&quot;:&quot;&quot;},{&quot;family&quot;:&quot;Nedelcu&quot;,&quot;given&quot;:&quot;Anisor&quot;,&quot;parse-names&quot;:false,&quot;dropping-particle&quot;:&quot;&quot;,&quot;non-dropping-particle&quot;:&quot;&quot;}],&quot;container-title&quot;:&quot;Materials&quot;,&quot;DOI&quot;:&quot;10.3390/ma12060995&quot;,&quot;ISSN&quot;:&quot;19961944&quot;,&quot;issued&quot;:{&quot;date-parts&quot;:[[2019]]},&quot;abstract&quot;:&quot;The performance characterization of the manufacturing processes for additive manufacturing (AM) systems is a significant task for their standardization and implementation in the industry. Also, there is a large diversity of materials used in different AM processes. In the present paper, a methodology is proposed to evaluate, in different directions, the performance of an AM process and material characterization in terms of surface quality. This methodology consists of eight steps, based on a new surface inspection artifact and basic artifact orientations. The proposed artifact with several design configurations fits different AM systems sizes and meets the needs of customers. The effects of main factors on the surface roughness of up-facing platens of the artifacts are investigated using the statistical design of experiments. The proposed methodology is validated by a case study focused on PolyJet material jetting technology. Samples are manufactured of photopolymer resins and post-processed. Three factors (i.e., artifact orientation, platen orientation, and finish type) are considered for the investigation. The case study results show that the platen orientation, finish type, and their interaction have a significant influence on the surface roughness (Ra). The best Ra roughness results were obtained for the glossy finish type in the range of 0.5-4 μm.&quot;,&quot;publisher&quot;:&quot;MDPI AG&quot;,&quot;issue&quot;:&quot;6&quot;,&quot;volume&quot;:&quot;12&quot;,&quot;container-title-short&quot;:&quot;&quot;},&quot;isTemporary&quot;:false},{&quot;id&quot;:&quot;b5ab9afd-e5fc-3e60-8af8-5856db372ba7&quot;,&quot;itemData&quot;:{&quot;type&quot;:&quot;article-journal&quot;,&quot;id&quot;:&quot;b5ab9afd-e5fc-3e60-8af8-5856db372ba7&quot;,&quot;title&quot;:&quot;Surface roughness of as-printed polymers: a comprehensive review&quot;,&quot;groupId&quot;:&quot;7bdec702-ef54-3a35-a59c-6a0ed5458b94&quot;,&quot;author&quot;:[{&quot;family&quot;:&quot;Golhin&quot;,&quot;given&quot;:&quot;Ali Payami&quot;,&quot;parse-names&quot;:false,&quot;dropping-particle&quot;:&quot;&quot;,&quot;non-dropping-particle&quot;:&quot;&quot;},{&quot;family&quot;:&quot;Tonello&quot;,&quot;given&quot;:&quot;Riccardo&quot;,&quot;parse-names&quot;:false,&quot;dropping-particle&quot;:&quot;&quot;,&quot;non-dropping-particle&quot;:&quot;&quot;},{&quot;family&quot;:&quot;Frisvad&quot;,&quot;given&quot;:&quot;Jeppe Revall&quot;,&quot;parse-names&quot;:false,&quot;dropping-particle&quot;:&quot;&quot;,&quot;non-dropping-particle&quot;:&quot;&quot;},{&quot;family&quot;:&quot;Grammatikos&quot;,&quot;given&quot;:&quot;Sotirios&quot;,&quot;parse-names&quot;:false,&quot;dropping-particle&quot;:&quot;&quot;,&quot;non-dropping-particle&quot;:&quot;&quot;},{&quot;family&quot;:&quot;Strandlie&quot;,&quot;given&quot;:&quot;Are&quot;,&quot;parse-names&quot;:false,&quot;dropping-particle&quot;:&quot;&quot;,&quot;non-dropping-particle&quot;:&quot;&quot;}],&quot;container-title&quot;:&quot;International Journal of Advanced Manufacturing Technology&quot;,&quot;DOI&quot;:&quot;10.1007/s00170-023-11566-z&quot;,&quot;ISSN&quot;:&quot;14333015&quot;,&quot;issued&quot;:{&quot;date-parts&quot;:[[2023,7,1]]},&quot;page&quot;:&quot;987-1043&quot;,&quot;abstract&quot;:&quot;Surface roughness is gaining increasing recognition in the processing design methods of additive manufacturing (AM) due to its role in many critical applications. This impact extends not only to various AM product manufacturing but also to indirect applications, such as molding and casting. This review article discusses the role of processing on the surface roughness of AM-printed polymers with limited post-processing by summarizing recent advances. This review offers a benchmark for surface quality improvement of AM processes, considering the surface roughness of polymeric parts. For this purpose, it lists and analyzes the key processes and various printing parameters used to monitor and adjust surface roughness under given constraints. Four AM techniques for manufacturing polymeric parts are compared: fused filament fabrication (FFF), selective laser sintering (SLS), vat photopolymerization (VPP), and material jetting (MJT). A review and discussion of recent studies are presented, along with the most critical process parameters that affect surface roughness for the selected AM techniques. To assist in selecting the most appropriate method of 3D printing, comparable research summaries are presented. The outcome is a detailed survey of current techniques, process parameters, roughness ranges, and their applicability in achieving surface quality improvement in as-printed polymers.&quot;,&quot;publisher&quot;:&quot;Springer Science and Business Media Deutschland GmbH&quot;,&quot;issue&quot;:&quot;3-4&quot;,&quot;volume&quot;:&quot;127&quot;},&quot;isTemporary&quot;:false}]},{&quot;citationID&quot;:&quot;MENDELEY_CITATION_284b2313-dc7b-4b88-b78f-ed9130d60501&quot;,&quot;properties&quot;:{&quot;noteIndex&quot;:0},&quot;isEdited&quot;:false,&quot;manualOverride&quot;:{&quot;isManuallyOverridden&quot;:false,&quot;citeprocText&quot;:&quot;[27–29]&quot;,&quot;manualOverrideText&quot;:&quot;&quot;},&quot;citationTag&quot;:&quot;MENDELEY_CITATION_v3_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&quot;,&quot;citationItems&quot;:[{&quot;id&quot;:&quot;92d1608a-e459-3251-80f8-2a87724328b6&quot;,&quot;itemData&quot;:{&quot;type&quot;:&quot;article-journal&quot;,&quot;id&quot;:&quot;92d1608a-e459-3251-80f8-2a87724328b6&quot;,&quot;title&quot;:&quot;Methods and materials for additive manufacturing: A critical review on advancements and challenges&quot;,&quot;groupId&quot;:&quot;7bdec702-ef54-3a35-a59c-6a0ed5458b94&quot;,&quot;author&quot;:[{&quot;family&quot;:&quot;Bhuvanesh Kumar&quot;,&quot;given&quot;:&quot;M.&quot;,&quot;parse-names&quot;:false,&quot;dropping-particle&quot;:&quot;&quot;,&quot;non-dropping-particle&quot;:&quot;&quot;},{&quot;family&quot;:&quot;Sathiya&quot;,&quot;given&quot;:&quot;P.&quot;,&quot;parse-names&quot;:false,&quot;dropping-particle&quot;:&quot;&quot;,&quot;non-dropping-particle&quot;:&quot;&quot;}],&quot;container-title&quot;:&quot;Thin-Walled Structures&quot;,&quot;DOI&quot;:&quot;10.1016/j.tws.2020.107228&quot;,&quot;ISSN&quot;:&quot;02638231&quot;,&quot;issued&quot;:{&quot;date-parts&quot;:[[2021,2,1]]},&quot;abstract&quot;:&quot;Additive Manufacturing (AM) is the significantly progressing field in terms of methods, materials, and performance of fabricated parts. Periodical evaluation on the understanding of AM processes and its evolution is needed since the field is growing rapidly. To address this requirement, this paper presents a detailed review of the Additive Manufacturing (AM) methods, materials used, and challenges associated with them. A critical review of the state of art materials in the categories such as metals and alloys, polymers, ceramics, and biomaterials are presented along with their applications, benefits, and the problems associated with the formation of microstructures, mechanical properties, and controlling process parameters. The perspectives and the status of different materials on the fabrication of thin-walled structures using AM techniques have also been discussed. Additionally, the main challenges with AM techniques such as inaccuracy, surface quality, reinforcement distribution, and other common problems identified from the literature are presented. On the whole, this paper provides a comprehensive outlook on AM techniques, challenges, and future research directions.&quot;,&quot;publisher&quot;:&quot;Elsevier Ltd&quot;,&quot;volume&quot;:&quot;159&quot;},&quot;isTemporary&quot;:false,&quot;suppress-author&quot;:false,&quot;composite&quot;:false,&quot;author-only&quot;:false},{&quot;id&quot;:&quot;c0f5de51-d372-33f0-8b00-f99cba24b626&quot;,&quot;itemData&quot;:{&quot;type&quot;:&quot;article-journal&quot;,&quot;id&quot;:&quot;c0f5de51-d372-33f0-8b00-f99cba24b626&quot;,&quot;title&quot;:&quot;Mechanical Anisotropy and Failure Analysis of Inconel 625 Parts Manufactured Using Wire and Arc Additive Manufacturing (WAAM)&quot;,&quot;groupId&quot;:&quot;7bdec702-ef54-3a35-a59c-6a0ed5458b94&quot;,&quot;author&quot;:[{&quot;family&quot;:&quot;Karmuhilan&quot;,&quot;given&quot;:&quot;M.&quot;,&quot;parse-names&quot;:false,&quot;dropping-particle&quot;:&quot;&quot;,&quot;non-dropping-particle&quot;:&quot;&quot;},{&quot;family&quot;:&quot;Kumanan&quot;,&quot;given&quot;:&quot;Somasundaram&quot;,&quot;parse-names&quot;:false,&quot;dropping-particle&quot;:&quot;&quot;,&quot;non-dropping-particle&quot;:&quot;&quot;}],&quot;container-title&quot;:&quot;Journal of Failure Analysis and Prevention&quot;,&quot;DOI&quot;:&quot;10.1007/s11668-024-01860-7&quot;,&quot;ISSN&quot;:&quot;18641245&quot;,&quot;issued&quot;:{&quot;date-parts&quot;:[[2024,4,1]]},&quot;page&quot;:&quot;583-590&quot;,&quot;abstract&quot;:&quot;This paper discusses the mechanical failure analysis of Inconel 625 parts fabricated through the Wire and Arc Additive Manufacturing (WAAM) process. Three additive structures were manufactured with three inter-pass layer temperatures (IPT), such as 100, 200, and 300 °C. The tensile specimens were extracted from the additive structure in three principal orientations to evaluate the failure behavior concerning the deposition layer longitudinal (IN625-L), transversal (IN625-T), and diagonal orientations (IN625-D). Grain morphology and grain size varied with different inter-pass layer temperatures. An electromechanical tensile testing machine was used to conduct standardized testing to evaluate the tensile properties. The tensile curves were plotted to describe the tensile strength of the components in three orientations. The mechanical anisotropy and failure behavior of different orientations were defined with the grain boundaries and grain size. Compared to the other two orientations, IN625-D has a higher tensile strength. Because of their distinct orientations, the IN625-L and IN625-T specimens contain more elongated grains, and the IN625-D specimen has more grain boundaries. The strength obtained from grain boundaries is more significant than individual grains.&quot;,&quot;publisher&quot;:&quot;Springer&quot;,&quot;issue&quot;:&quot;2&quot;,&quot;volume&quot;:&quot;24&quot;,&quot;container-title-short&quot;:&quot;&quot;},&quot;isTemporary&quot;:false},{&quot;id&quot;:&quot;8d8f641d-5e6b-3f8c-b286-52ab4df75620&quot;,&quot;itemData&quot;:{&quot;type&quot;:&quot;report&quot;,&quot;id&quot;:&quot;8d8f641d-5e6b-3f8c-b286-52ab4df75620&quot;,&quot;title&quot;:&quot;Understanding anisotropic tensile properties of laser powder bed fusion additive metals :&quot;,&quot;groupId&quot;:&quot;7bdec702-ef54-3a35-a59c-6a0ed5458b94&quot;,&quot;author&quot;:[{&quot;family&quot;:&quot;Weaver&quot;,&quot;given&quot;:&quot;Jordan S&quot;,&quot;parse-names&quot;:false,&quot;dropping-particle&quot;:&quot;&quot;,&quot;non-dropping-particle&quot;:&quot;&quot;},{&quot;family&quot;:&quot;Rosenthal&quot;,&quot;given&quot;:&quot;Idan&quot;,&quot;parse-names&quot;:false,&quot;dropping-particle&quot;:&quot;&quot;,&quot;non-dropping-particle&quot;:&quot;&quot;}],&quot;DOI&quot;:&quot;10.6028/NIST.AMS.100-44&quot;,&quot;URL&quot;:&quot;https://nvlpubs.nist.gov/nistpubs/ams/NIST.AMS.100-44.pdf&quot;,&quot;issued&quot;:{&quot;date-parts&quot;:[[2021,11,18]]}},&quot;isTemporary&quot;:false}]},{&quot;citationID&quot;:&quot;MENDELEY_CITATION_7ba6fa57-b5d3-423e-9601-d9518b03ed74&quot;,&quot;properties&quot;:{&quot;noteIndex&quot;:0},&quot;isEdited&quot;:false,&quot;manualOverride&quot;:{&quot;isManuallyOverridden&quot;:false,&quot;citeprocText&quot;:&quot;[30,31]&quot;,&quot;manualOverrideText&quot;:&quot;&quot;},&quot;citationTag&quot;:&quot;MENDELEY_CITATION_v3_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&quot;,&quot;citationItems&quot;:[{&quot;id&quot;:&quot;35adc456-c587-302b-b964-4a887d3354a6&quot;,&quot;itemData&quot;:{&quot;type&quot;:&quot;report&quot;,&quot;id&quot;:&quot;35adc456-c587-302b-b964-4a887d3354a6&quot;,&quot;title&quot;:&quot;A METHOD TO ELIMINATE ANCHORS/SUPPORTS FROM DIRECTLY LASER MELTED METAL POWDER BED PROCESSES&quot;,&quot;groupId&quot;:&quot;7bdec702-ef54-3a35-a59c-6a0ed5458b94&quot;,&quot;author&quot;:[{&quot;family&quot;:&quot;Mumtaz&quot;,&quot;given&quot;:&quot;K&quot;,&quot;parse-names&quot;:false,&quot;dropping-particle&quot;:&quot;&quot;,&quot;non-dropping-particle&quot;:&quot;&quot;},{&quot;family&quot;:&quot;Vora&quot;,&quot;given&quot;:&quot;P&quot;,&quot;parse-names&quot;:false,&quot;dropping-particle&quot;:&quot;&quot;,&quot;non-dropping-particle&quot;:&quot;&quot;},{&quot;family&quot;:&quot;Hopkinson&quot;,&quot;given&quot;:&quot;N&quot;,&quot;parse-names&quot;:false,&quot;dropping-particle&quot;:&quot;&quot;,&quot;non-dropping-particle&quot;:&quot;&quot;}],&quot;issued&quot;:{&quot;date-parts&quot;:[[2011]]},&quot;abstract&quot;:&quot;Metal powder bed AM processes have a significant drawback in that they require anchors/supports to hold overhanging features down during laser processing. This severely restricts the geometries that the processes can make, adds significant time and cost to production and reduces throughput as parts cannot be easily stacked in the build bed. A method to eliminate the need for these anchors/supports has been invented and will be described. Early parts made without anchors will be shown and next steps for research will be discussed.&quot;,&quot;container-title-short&quot;:&quot;&quot;},&quot;isTemporary&quot;:false,&quot;suppress-author&quot;:false,&quot;composite&quot;:false,&quot;author-only&quot;:false},{&quot;id&quot;:&quot;7fc6218b-ea20-3783-896b-795902c7c6a5&quot;,&quot;itemData&quot;:{&quot;type&quot;:&quot;article-journal&quot;,&quot;id&quot;:&quot;7fc6218b-ea20-3783-896b-795902c7c6a5&quot;,&quot;title&quot;:&quot;Support structures for additive manufacturing: A review&quot;,&quot;groupId&quot;:&quot;7bdec702-ef54-3a35-a59c-6a0ed5458b94&quot;,&quot;author&quot;:[{&quot;family&quot;:&quot;Jiang&quot;,&quot;given&quot;:&quot;Jingchao&quot;,&quot;parse-names&quot;:false,&quot;dropping-particle&quot;:&quot;&quot;,&quot;non-dropping-particle&quot;:&quot;&quot;},{&quot;family&quot;:&quot;Xu&quot;,&quot;given&quot;:&quot;Xun&quot;,&quot;parse-names&quot;:false,&quot;dropping-particle&quot;:&quot;&quot;,&quot;non-dropping-particle&quot;:&quot;&quot;},{&quot;family&quot;:&quot;Stringer&quot;,&quot;given&quot;:&quot;Jonathan&quot;,&quot;parse-names&quot;:false,&quot;dropping-particle&quot;:&quot;&quot;,&quot;non-dropping-particle&quot;:&quot;&quot;}],&quot;container-title&quot;:&quot;Journal of Manufacturing and Materials Processing&quot;,&quot;DOI&quot;:&quot;10.3390/jmmp2040064&quot;,&quot;ISSN&quot;:&quot;25044494&quot;,&quot;issued&quot;:{&quot;date-parts&quot;:[[2018,12,1]]},&quot;abstract&quot;:&quot;Additive manufacturing (AM) has developed rapidly since its inception in the 1980s. AM is perceived as an environmentally friendly and sustainable technology and has already gained a lot of attention globally. The potential freedom of design offered by AM is, however, often limited when printing complex geometries due to an inability to support the stresses inherent within the manufacturing process. Additional support structures are often needed, which leads to material, time and energy waste. Research in support structures is, therefore, of great importance for the future and further improvement of additive manufacturing. This paper aims to review the varied research that has been performed in the area of support structures. Fifty-seven publications regarding support structure optimization are selected and categorized into six groups for discussion. A framework is established in which future research into support structures can be pursued and standardized. By providing a comprehensive review and discussion on support structures, AM can be further improved and developed in terms of support waste in the future, thus, making AM a more sustainable technology.&quot;,&quot;publisher&quot;:&quot;MDPI&quot;,&quot;issue&quot;:&quot;4&quot;,&quot;volume&quot;:&quot;2&quot;},&quot;isTemporary&quot;:false}]},{&quot;citationID&quot;:&quot;MENDELEY_CITATION_6d150f66-c5ba-48a0-9bbe-6e916b7b0d3d&quot;,&quot;properties&quot;:{&quot;noteIndex&quot;:0},&quot;isEdited&quot;:false,&quot;manualOverride&quot;:{&quot;isManuallyOverridden&quot;:false,&quot;citeprocText&quot;:&quot;[32,33]&quot;,&quot;manualOverrideText&quot;:&quot;&quot;},&quot;citationTag&quot;:&quot;MENDELEY_CITATION_v3_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&quot;,&quot;citationItems&quot;:[{&quot;id&quot;:&quot;74ad6141-ea6d-3ccd-8b9b-5c8c110a9a47&quot;,&quot;itemData&quot;:{&quot;type&quot;:&quot;article-journal&quot;,&quot;id&quot;:&quot;74ad6141-ea6d-3ccd-8b9b-5c8c110a9a47&quot;,&quot;title&quot;:&quot;Path planning strategies to optimize accuracy, quality, build time and material use in additive manufacturing: A review&quot;,&quot;groupId&quot;:&quot;7bdec702-ef54-3a35-a59c-6a0ed5458b94&quot;,&quot;author&quot;:[{&quot;family&quot;:&quot;Jiang&quot;,&quot;given&quot;:&quot;Jingchao&quot;,&quot;parse-names&quot;:false,&quot;dropping-particle&quot;:&quot;&quot;,&quot;non-dropping-particle&quot;:&quot;&quot;},{&quot;family&quot;:&quot;Ma&quot;,&quot;given&quot;:&quot;Yongsheng&quot;,&quot;parse-names&quot;:false,&quot;dropping-particle&quot;:&quot;&quot;,&quot;non-dropping-particle&quot;:&quot;&quot;}],&quot;container-title&quot;:&quot;Micromachines&quot;,&quot;container-title-short&quot;:&quot;Micromachines (Basel)&quot;,&quot;DOI&quot;:&quot;10.3390/MI11070633&quot;,&quot;ISSN&quot;:&quot;2072666X&quot;,&quot;issued&quot;:{&quot;date-parts&quot;:[[2020,7,1]]},&quot;abstract&quot;:&quot;Additive manufacturing (AM) is the process of joining materials layer by layer to fabricate products based on 3D models. Due to the layer-by-layer nature of AM, parts with complex geometries, integrated assemblies, customized geometry or multifunctional designs can now be manufactured more easily than traditional subtractivemanufacturing. Path planning inAMis an important step in the process ofmanufacturing products. The final fabricated qualities, properties, etc., will be differentwhen using different path strategies, even using the same AM machine and process parameters. Currently, increasing research studies have been published on path planning strategieswith different aims. Due to the rapid development of path planning in AMand various newly proposed strategies, there is a lack of comprehensive reviews on this topic. Therefore, this paper gives a comprehensive understanding of the current status and challenges of AM path planning. This paper reviews and discusses path planning strategies in three categories: improving printed qualities, saving materials/time and achieving objective printed properties. The main findings of this review include: new path planning strategies can be developed by combining some of the strategies in literature with better performance; a path planning platform can be developed to help select the most suitable path planning strategy with required properties; research on path planning considering energy consumption can be carried out in the future; a benchmark model for testing the performance of path planning strategies can be designed; the trade-off among different fabricated properties can be considered as a factor in future path planning design processes; and lastly, machine learning can be a powerful tool to further improve path planning strategies in the future.&quot;,&quot;publisher&quot;:&quot;MDPI AG&quot;,&quot;issue&quot;:&quot;7&quot;,&quot;volume&quot;:&quot;11&quot;},&quot;isTemporary&quot;:false,&quot;suppress-author&quot;:false,&quot;composite&quot;:false,&quot;author-only&quot;:false},{&quot;id&quot;:&quot;5203f95a-1e30-39c7-99db-53beef061853&quot;,&quot;itemData&quot;:{&quot;type&quot;:&quot;book&quot;,&quot;id&quot;:&quot;5203f95a-1e30-39c7-99db-53beef061853&quot;,&quot;title&quot;:&quot;Influence of Some Process Parameters on Build Time, Material\nConsumption, and Surface Roughness of FDM Processed Parts: Inferences\nBased on the Taguchi Design of Experiments&quot;,&quot;groupId&quot;:&quot;7bdec702-ef54-3a35-a59c-6a0ed5458b94&quot;,&quot;author&quot;:[{&quot;family&quot;:&quot;Fahraz Ali&quot;,&quot;given&quot;:&quot;&quot;,&quot;parse-names&quot;:false,&quot;dropping-particle&quot;:&quot;&quot;,&quot;non-dropping-particle&quot;:&quot;&quot;},{&quot;family&quot;:&quot;Boppana V. Chowdary&quot;,&quot;given&quot;:&quot;&quot;,&quot;parse-names&quot;:false,&quot;dropping-particle&quot;:&quot;&quot;,&quot;non-dropping-particle&quot;:&quot;&quot;},{&quot;family&quot;:&quot;Justin Maharaj&quot;,&quot;given&quot;:&quot;&quot;,&quot;parse-names&quot;:false,&quot;dropping-particle&quot;:&quot;&quot;,&quot;non-dropping-particle&quot;:&quot;&quot;}],&quot;ISBN&quot;:&quot;9781606433799&quot;,&quot;issued&quot;:{&quot;date-parts&quot;:[[2014]]},&quot;abstract&quot;:&quot;El. zbornik. Nasl. z nasl. zaslona. Opis vira z dne 30. 9. 2014.&quot;,&quot;publisher&quot;:&quot;IAJC&quot;,&quot;container-title-short&quot;:&quot;&quot;},&quot;isTemporary&quot;:false}]},{&quot;citationID&quot;:&quot;MENDELEY_CITATION_56b21d91-df90-4936-a509-7c631e78131c&quot;,&quot;properties&quot;:{&quot;noteIndex&quot;:0},&quot;isEdited&quot;:false,&quot;manualOverride&quot;:{&quot;isManuallyOverridden&quot;:false,&quot;citeprocText&quot;:&quot;[34–36]&quot;,&quot;manualOverrideText&quot;:&quot;&quot;},&quot;citationTag&quot;:&quot;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&quot;,&quot;citationItems&quot;:[{&quot;id&quot;:&quot;19dd1ced-2314-3481-bfb0-ab7e07d0d5d1&quot;,&quot;itemData&quot;:{&quot;type&quot;:&quot;article-journal&quot;,&quot;id&quot;:&quot;19dd1ced-2314-3481-bfb0-ab7e07d0d5d1&quot;,&quot;title&quot;:&quot;Additive manufacturing: Challenges, trends, and applications&quot;,&quot;groupId&quot;:&quot;7bdec702-ef54-3a35-a59c-6a0ed5458b94&quot;,&quot;author&quot;:[{&quot;family&quot;:&quot;Abdulhameed&quot;,&quot;given&quot;:&quot;Osama&quot;,&quot;parse-names&quot;:false,&quot;dropping-particle&quot;:&quot;&quot;,&quot;non-dropping-particle&quot;:&quot;&quot;},{&quot;family&quot;:&quot;Al-Ahmari&quot;,&quot;given&quot;:&quot;Abdulrahman&quot;,&quot;parse-names&quot;:false,&quot;dropping-particle&quot;:&quot;&quot;,&quot;non-dropping-particle&quot;:&quot;&quot;},{&quot;family&quot;:&quot;Ameen&quot;,&quot;given&quot;:&quot;Wadea&quot;,&quot;parse-names&quot;:false,&quot;dropping-particle&quot;:&quot;&quot;,&quot;non-dropping-particle&quot;:&quot;&quot;},{&quot;family&quot;:&quot;Mian&quot;,&quot;given&quot;:&quot;Syed Hammad&quot;,&quot;parse-names&quot;:false,&quot;dropping-particle&quot;:&quot;&quot;,&quot;non-dropping-particle&quot;:&quot;&quot;}],&quot;container-title&quot;:&quot;Advances in Mechanical Engineering&quot;,&quot;DOI&quot;:&quot;10.1177/1687814018822880&quot;,&quot;ISSN&quot;:&quot;16878140&quot;,&quot;issued&quot;:{&quot;date-parts&quot;:[[2019,2,1]]},&quot;abstract&quot;:&quot;Additive manufacturing is a recent trend in production processes owing to its many benefits. It can be defined as the process of producing parts through the deposition of material in a layer-by-layer fashion. It has been a topic of intense study and review by many researchers. In this work, a comprehensive review pertaining to additive manufacturing has been accomplished. The evolution of additive manufacturing as a prominent technology and its various phases are discussed. The importance of part orientation, build time estimation, and cost computation has also been reviewed. The remarkable aspect of this work is the identification of problems associated with different additive manufacturing methods. Because of the imperfections in additive manufacturing, its hybridization with other methods, such as subtractive manufacturing, has been emphasized. This review will help readers understand the different aspects of additive manufacturing and explore new avenues for future research.&quot;,&quot;publisher&quot;:&quot;SAGE Publications Inc.&quot;,&quot;issue&quot;:&quot;2&quot;,&quot;volume&quot;:&quot;11&quot;,&quot;container-title-short&quot;:&quot;&quot;},&quot;isTemporary&quot;:false},{&quot;id&quot;:&quot;2fbceeee-97bf-3c3b-94c5-b1def977c71e&quot;,&quot;itemData&quot;:{&quot;type&quot;:&quot;article-journal&quot;,&quot;id&quot;:&quot;2fbceeee-97bf-3c3b-94c5-b1def977c71e&quot;,&quot;title&quot;:&quot;Self-supporting structure design in additive manufacturing through explicit topology optimization&quot;,&quot;groupId&quot;:&quot;7bdec702-ef54-3a35-a59c-6a0ed5458b94&quot;,&quot;author&quot;:[{&quot;family&quot;:&quot;Guo&quot;,&quot;given&quot;:&quot;Xu&quot;,&quot;parse-names&quot;:false,&quot;dropping-particle&quot;:&quot;&quot;,&quot;non-dropping-particle&quot;:&quot;&quot;},{&quot;family&quot;:&quot;Zhou&quot;,&quot;given&quot;:&quot;Jianhua&quot;,&quot;parse-names&quot;:false,&quot;dropping-particle&quot;:&quot;&quot;,&quot;non-dropping-particle&quot;:&quot;&quot;},{&quot;family&quot;:&quot;Zhang&quot;,&quot;given&quot;:&quot;Weisheng&quot;,&quot;parse-names&quot;:false,&quot;dropping-particle&quot;:&quot;&quot;,&quot;non-dropping-particle&quot;:&quot;&quot;},{&quot;family&quot;:&quot;Du&quot;,&quot;given&quot;:&quot;Zongliang&quot;,&quot;parse-names&quot;:false,&quot;dropping-particle&quot;:&quot;&quot;,&quot;non-dropping-particle&quot;:&quot;&quot;},{&quot;family&quot;:&quot;Liu&quot;,&quot;given&quot;:&quot;Chang&quot;,&quot;parse-names&quot;:false,&quot;dropping-particle&quot;:&quot;&quot;,&quot;non-dropping-particle&quot;:&quot;&quot;},{&quot;family&quot;:&quot;Liu&quot;,&quot;given&quot;:&quot;Ying&quot;,&quot;parse-names&quot;:false,&quot;dropping-particle&quot;:&quot;&quot;,&quot;non-dropping-particle&quot;:&quot;&quot;}],&quot;container-title&quot;:&quot;Computer Methods in Applied Mechanics and Engineering&quot;,&quot;container-title-short&quot;:&quot;Comput Methods Appl Mech Eng&quot;,&quot;DOI&quot;:&quot;10.1016/j.cma.2017.05.003&quot;,&quot;ISSN&quot;:&quot;00457825&quot;,&quot;issued&quot;:{&quot;date-parts&quot;:[[2017,8,15]]},&quot;page&quot;:&quot;27-63&quot;,&quot;abstract&quot;:&quot;One of the challenging issues in additive manufacturing (AM) oriented topology optimization is how to design structures that are self-supportive in a manufacture process without introducing additional supporting materials. In the present contribution, it is intended to resolve this problem under an explicit topology optimization framework where optimal structural topology can be found by optimizing a set of explicit geometry parameters. Two solution approaches established based on the Moving Morphable Components (MMC) and Moving Morphable Voids (MMV) frameworks, respectively, are proposed and some theoretical issues associated with AM oriented topology optimization are also analyzed. Numerical examples provided demonstrate the effectiveness of the proposed methods.&quot;,&quot;publisher&quot;:&quot;Elsevier B.V.&quot;,&quot;volume&quot;:&quot;323&quot;},&quot;isTemporary&quot;:false},{&quot;id&quot;:&quot;7dd769ab-529c-3dd1-80f5-57edfbeb78bd&quot;,&quot;itemData&quot;:{&quot;type&quot;:&quot;article-journal&quot;,&quot;id&quot;:&quot;7dd769ab-529c-3dd1-80f5-57edfbeb78bd&quot;,&quot;title&quot;:&quot;Machine learning-based design for additive manufacturing in biomedical engineering&quot;,&quot;groupId&quot;:&quot;7bdec702-ef54-3a35-a59c-6a0ed5458b94&quot;,&quot;author&quot;:[{&quot;family&quot;:&quot;Wu&quot;,&quot;given&quot;:&quot;Chi&quot;,&quot;parse-names&quot;:false,&quot;dropping-particle&quot;:&quot;&quot;,&quot;non-dropping-particle&quot;:&quot;&quot;},{&quot;family&quot;:&quot;Wan&quot;,&quot;given&quot;:&quot;Boyang&quot;,&quot;parse-names&quot;:false,&quot;dropping-particle&quot;:&quot;&quot;,&quot;non-dropping-particle&quot;:&quot;&quot;},{&quot;family&quot;:&quot;Entezari&quot;,&quot;given&quot;:&quot;Ali&quot;,&quot;parse-names&quot;:false,&quot;dropping-particle&quot;:&quot;&quot;,&quot;non-dropping-particle&quot;:&quot;&quot;},{&quot;family&quot;:&quot;Fang&quot;,&quot;given&quot;:&quot;Jianguang&quot;,&quot;parse-names&quot;:false,&quot;dropping-particle&quot;:&quot;&quot;,&quot;non-dropping-particle&quot;:&quot;&quot;},{&quot;family&quot;:&quot;Xu&quot;,&quot;given&quot;:&quot;Yanan&quot;,&quot;parse-names&quot;:false,&quot;dropping-particle&quot;:&quot;&quot;,&quot;non-dropping-particle&quot;:&quot;&quot;},{&quot;family&quot;:&quot;Li&quot;,&quot;given&quot;:&quot;Qing&quot;,&quot;parse-names&quot;:false,&quot;dropping-particle&quot;:&quot;&quot;,&quot;non-dropping-particle&quot;:&quot;&quot;}],&quot;container-title&quot;:&quot;International Journal of Mechanical Sciences&quot;,&quot;container-title-short&quot;:&quot;Int J Mech Sci&quot;,&quot;DOI&quot;:&quot;10.1016/j.ijmecsci.2023.108828&quot;,&quot;ISSN&quot;:&quot;00207403&quot;,&quot;issued&quot;:{&quot;date-parts&quot;:[[2024,3,15]]},&quot;abstract&quot;:&quot;While ceramic additive manufacturing (AM) technologies have shown great promise to create functional scaffolds with tailored biomechanical properties, the true potential of these advanced techniques has not been fully exploited yet due to lack of practical design optimisation approaches. To address this challenge, a machine learning (ML)-based design approach is proposed herein where ceramic 3D printing techniques are combined to fabricate functionally graded tissue scaffolds composed of Triply Periodic Minimal Surfaces (TPMS), aiming to fulfil the anticipated biomechanical requirements for the target bone regeneration outcomes. The proposed ML based design strategy couples a Bayesian optimisation (BO) algorithm to enable time-dependent mechano-biological optimisation of the 3D printed ceramic scaffolds at a reasonably low computational cost. For a representative example relating to bone scaffolding in a segmental defect of sheep tibia, the simulated results demonstrate that the optimised functionally graded scaffolds significantly enhance bone ingrowth outcomes. Furthermore, a Lithography-based Ceramic Manufacturing (LCM) technique is employed to fabricate the optimised scaffolds based on the proposed ML-based design framework, followed by micro-CT analyses of the additively manufactured ceramic scaffolds to assess their geometric qualities. This study is expected to gain new insights into mechanical sciences on design for varying material conditions and provide an effective design tool for ceramic additive manufacturing.&quot;,&quot;publisher&quot;:&quot;Elsevier Ltd&quot;,&quot;volume&quot;:&quot;266&quot;},&quot;isTemporary&quot;:false}]},{&quot;citationID&quot;:&quot;MENDELEY_CITATION_d19e7649-9caa-4d40-92a4-f81a5dd002de&quot;,&quot;properties&quot;:{&quot;noteIndex&quot;:0},&quot;isEdited&quot;:false,&quot;manualOverride&quot;:{&quot;isManuallyOverridden&quot;:false,&quot;citeprocText&quot;:&quot;[31,37]&quot;,&quot;manualOverrideText&quot;:&quot;&quot;},&quot;citationTag&quot;:&quot;MENDELEY_CITATION_v3_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&quot;,&quot;citationItems&quot;:[{&quot;id&quot;:&quot;7fc6218b-ea20-3783-896b-795902c7c6a5&quot;,&quot;itemData&quot;:{&quot;type&quot;:&quot;article-journal&quot;,&quot;id&quot;:&quot;7fc6218b-ea20-3783-896b-795902c7c6a5&quot;,&quot;title&quot;:&quot;Support structures for additive manufacturing: A review&quot;,&quot;groupId&quot;:&quot;7bdec702-ef54-3a35-a59c-6a0ed5458b94&quot;,&quot;author&quot;:[{&quot;family&quot;:&quot;Jiang&quot;,&quot;given&quot;:&quot;Jingchao&quot;,&quot;parse-names&quot;:false,&quot;dropping-particle&quot;:&quot;&quot;,&quot;non-dropping-particle&quot;:&quot;&quot;},{&quot;family&quot;:&quot;Xu&quot;,&quot;given&quot;:&quot;Xun&quot;,&quot;parse-names&quot;:false,&quot;dropping-particle&quot;:&quot;&quot;,&quot;non-dropping-particle&quot;:&quot;&quot;},{&quot;family&quot;:&quot;Stringer&quot;,&quot;given&quot;:&quot;Jonathan&quot;,&quot;parse-names&quot;:false,&quot;dropping-particle&quot;:&quot;&quot;,&quot;non-dropping-particle&quot;:&quot;&quot;}],&quot;container-title&quot;:&quot;Journal of Manufacturing and Materials Processing&quot;,&quot;DOI&quot;:&quot;10.3390/jmmp2040064&quot;,&quot;ISSN&quot;:&quot;25044494&quot;,&quot;issued&quot;:{&quot;date-parts&quot;:[[2018,12,1]]},&quot;abstract&quot;:&quot;Additive manufacturing (AM) has developed rapidly since its inception in the 1980s. AM is perceived as an environmentally friendly and sustainable technology and has already gained a lot of attention globally. The potential freedom of design offered by AM is, however, often limited when printing complex geometries due to an inability to support the stresses inherent within the manufacturing process. Additional support structures are often needed, which leads to material, time and energy waste. Research in support structures is, therefore, of great importance for the future and further improvement of additive manufacturing. This paper aims to review the varied research that has been performed in the area of support structures. Fifty-seven publications regarding support structure optimization are selected and categorized into six groups for discussion. A framework is established in which future research into support structures can be pursued and standardized. By providing a comprehensive review and discussion on support structures, AM can be further improved and developed in terms of support waste in the future, thus, making AM a more sustainable technology.&quot;,&quot;publisher&quot;:&quot;MDPI&quot;,&quot;issue&quot;:&quot;4&quot;,&quot;volume&quot;:&quot;2&quot;},&quot;isTemporary&quot;:false,&quot;suppress-author&quot;:false,&quot;composite&quot;:false,&quot;author-only&quot;:false},{&quot;id&quot;:&quot;067307c8-7a1b-33e5-a16e-3de0dfd06ee3&quot;,&quot;itemData&quot;:{&quot;type&quot;:&quot;article-journal&quot;,&quot;id&quot;:&quot;067307c8-7a1b-33e5-a16e-3de0dfd06ee3&quot;,&quot;title&quot;:&quot;Additive manufacturing technologies: State of the art and trends&quot;,&quot;groupId&quot;:&quot;7bdec702-ef54-3a35-a59c-6a0ed5458b94&quot;,&quot;author&quot;:[{&quot;family&quot;:&quot;Gardan&quot;,&quot;given&quot;:&quot;Julien&quot;,&quot;parse-names&quot;:false,&quot;dropping-particle&quot;:&quot;&quot;,&quot;non-dropping-particle&quot;:&quot;&quot;}],&quot;container-title&quot;:&quot;International Journal of Production Research&quot;,&quot;container-title-short&quot;:&quot;Int J Prod Res&quot;,&quot;DOI&quot;:&quot;10.1080/00207543.2015.1115909&quot;,&quot;ISSN&quot;:&quot;1366588X&quot;,&quot;issued&quot;:{&quot;date-parts&quot;:[[2016,5,18]]},&quot;page&quot;:&quot;3118-3132&quot;,&quot;abstract&quot;:&quot;The rapid prototyping has been developed from the 1980s to produce models and prototypes until the technologies evolution today. Nowadays, these technologies have other names such as 3D printing or additive manufacturing, and so forth, but they all have the same origins from rapid prototyping. The design and manufacturing process stood the same until new requirements such as a better integration on production line, a largest series of manufacturing or the reduce weight of products due to heavy costs of machines and materials. The ability to produce complex geometries allows proposing of design and manufacturing solutions in the industrial field in order to be ever more effective. The additive manufacturing (AM) technology develops rapidly with news solutions and markets which sometimes need to demonstrate their reliability. The community needs to survey some evolutions such as the new exchange format, the faster 3D printing systems, the advanced numerical simulation or the emergence of new use. This review is addressed to persons who wish have a global view on the AM and improve their understanding. We propose to review the different AM technologies and the new trends to get a global overview through the engineering and manufacturing process. This article describes the engineering and manufacturing cycle with the 3D model management and the most recent technologies from the evolution of additive manufacturing. Finally, the use of AM resulted in new trends that are exposed below with the description of some new economic activities.&quot;,&quot;publisher&quot;:&quot;Taylor and Francis Ltd.&quot;,&quot;issue&quot;:&quot;10&quot;,&quot;volume&quot;:&quot;54&quot;},&quot;isTemporary&quot;:false}]},{&quot;citationID&quot;:&quot;MENDELEY_CITATION_9bace5b6-77a1-466a-9869-596c4c174ae5&quot;,&quot;properties&quot;:{&quot;noteIndex&quot;:0},&quot;isEdited&quot;:false,&quot;manualOverride&quot;:{&quot;isManuallyOverridden&quot;:false,&quot;citeprocText&quot;:&quot;[38–42]&quot;,&quot;manualOverrideText&quot;:&quot;&quot;},&quot;citationTag&quot;:&quot;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&quot;,&quot;citationItems&quot;:[{&quot;id&quot;:&quot;5d88ce41-79d2-3740-9dde-817527bbc633&quot;,&quot;itemData&quot;:{&quot;type&quot;:&quot;paper-conference&quot;,&quot;id&quot;:&quot;5d88ce41-79d2-3740-9dde-817527bbc633&quot;,&quot;title&quot;:&quot;Multi-objective optimization of 3D Printing process using genetic algorithm for fabrication of copper reinforced ABS parts&quot;,&quot;groupId&quot;:&quot;7bdec702-ef54-3a35-a59c-6a0ed5458b94&quot;,&quot;author&quot;:[{&quot;family&quot;:&quot;Singh&quot;,&quot;given&quot;:&quot;Balwant&quot;,&quot;parse-names&quot;:false,&quot;dropping-particle&quot;:&quot;&quot;,&quot;non-dropping-particle&quot;:&quot;&quot;},{&quot;family&quot;:&quot;Kumar&quot;,&quot;given&quot;:&quot;Raman&quot;,&quot;parse-names&quot;:false,&quot;dropping-particle&quot;:&quot;&quot;,&quot;non-dropping-particle&quot;:&quot;&quot;},{&quot;family&quot;:&quot;Singh Chohan&quot;,&quot;given&quot;:&quot;Jasgurpreet&quot;,&quot;parse-names&quot;:false,&quot;dropping-particle&quot;:&quot;&quot;,&quot;non-dropping-particle&quot;:&quot;&quot;}],&quot;container-title&quot;:&quot;Materials Today: Proceedings&quot;,&quot;container-title-short&quot;:&quot;Mater Today Proc&quot;,&quot;DOI&quot;:&quot;10.1016/j.matpr.2021.06.264&quot;,&quot;ISSN&quot;:&quot;22147853&quot;,&quot;issued&quot;:{&quot;date-parts&quot;:[[2021]]},&quot;page&quot;:&quot;981-988&quot;,&quot;abstract&quot;:&quot;Fused deposition modeling (FDM) is now used in various industries to create functional parts using polymers and metal reinforced polymer composites to attain desired properties. This study has been performed to acquire best FDM process parameters for maximization of tensile strength, compressive strength, and flexural strength. Copper particle reinforced ABS filament is used for fabrication of test samples to highlight the applications of 3d printing in composites. Multi-objective optimization has been performed using genetic algorithm to optimize three input parameters of FDM i.e. printing temperature, infill pattern, and layer height. The mechanical properties were calculated through Taguchi L9design of experiments approach. It has been noticed that there was conflicting effect of each FDM parameter on strength. By using a genetic algorithm, the parameters are optimized and hence single combination was achieved i.e. 244.90 °C printing temperature, 0.20 mm layer height, and zig-zag pattern. The study would be helpful to fabricate copper reinforced ABS components for electronics, automobile and aerospace industry.&quot;,&quot;publisher&quot;:&quot;Elsevier Ltd&quot;,&quot;volume&quot;:&quot;48&quot;},&quot;isTemporary&quot;:false},{&quot;id&quot;:&quot;e3f7b53e-1fbe-3d61-a414-2247b65a5853&quot;,&quot;itemData&quot;:{&quot;type&quot;:&quot;article-journal&quot;,&quot;id&quot;:&quot;e3f7b53e-1fbe-3d61-a414-2247b65a5853&quot;,&quot;title&quot;:&quot;Influence of PLA filament conditions on characteristics of FDM parts&quot;,&quot;groupId&quot;:&quot;7bdec702-ef54-3a35-a59c-6a0ed5458b94&quot;,&quot;author&quot;:[{&quot;family&quot;:&quot;Valerga&quot;,&quot;given&quot;:&quot;Ana Pilar&quot;,&quot;parse-names&quot;:false,&quot;dropping-particle&quot;:&quot;&quot;,&quot;non-dropping-particle&quot;:&quot;&quot;},{&quot;family&quot;:&quot;Batista&quot;,&quot;given&quot;:&quot;Moisés&quot;,&quot;parse-names&quot;:false,&quot;dropping-particle&quot;:&quot;&quot;,&quot;non-dropping-particle&quot;:&quot;&quot;},{&quot;family&quot;:&quot;Salguero&quot;,&quot;given&quot;:&quot;Jorge&quot;,&quot;parse-names&quot;:false,&quot;dropping-particle&quot;:&quot;&quot;,&quot;non-dropping-particle&quot;:&quot;&quot;},{&quot;family&quot;:&quot;Girot&quot;,&quot;given&quot;:&quot;Frank&quot;,&quot;parse-names&quot;:false,&quot;dropping-particle&quot;:&quot;&quot;,&quot;non-dropping-particle&quot;:&quot;&quot;}],&quot;container-title&quot;:&quot;Materials&quot;,&quot;DOI&quot;:&quot;10.3390/ma11081322&quot;,&quot;ISSN&quot;:&quot;19961944&quot;,&quot;issued&quot;:{&quot;date-parts&quot;:[[2018,7,31]]},&quot;abstract&quot;:&quot;Additive manufacturing technologies play an important role in Industry 4.0. One of the most prevalent processes is fused deposition modelling (FDM) due to its versatility and low cost. However, there is still a lack of standardization of materials and procedures within this technology. This work aims to study the relationship of certain operating parameters and the conditions of poly(lactic acid) (PLA) polymer with the results of the manufactured parts in dimensional terms, surface quality, and mechanical strength. In this way, the impact of some material characteristics is analyzed, such as the pigmentation of the material and the environmental humidity where it has been stored. The manufacturing parameter that relates to these properties has been the extrusion temperature since it is the most influential in this technology. The results are quite affected especially by humidity, being a parameter little studied in the literature.&quot;,&quot;publisher&quot;:&quot;MDPI AG&quot;,&quot;issue&quot;:&quot;8&quot;,&quot;volume&quot;:&quot;11&quot;,&quot;container-title-short&quot;:&quot;&quot;},&quot;isTemporary&quot;:false},{&quot;id&quot;:&quot;998d5603-91a3-31e9-bd47-22961a6e6f00&quot;,&quot;itemData&quot;:{&quot;type&quot;:&quot;article-journal&quot;,&quot;id&quot;:&quot;998d5603-91a3-31e9-bd47-22961a6e6f00&quot;,&quot;title&quot;:&quot;Optimization of printing parameters in fused deposition modeling for improving part quality and process sustainability&quot;,&quot;groupId&quot;:&quot;7bdec702-ef54-3a35-a59c-6a0ed5458b94&quot;,&quot;author&quot;:[{&quot;family&quot;:&quot;Camposeco-Negrete&quot;,&quot;given&quot;:&quot;Carmita&quot;,&quot;parse-names&quot;:false,&quot;dropping-particle&quot;:&quot;&quot;,&quot;non-dropping-particle&quot;:&quot;&quot;}],&quot;container-title&quot;:&quot;The International Journal of Advanced Manufacturing Technology&quot;,&quot;DOI&quot;:&quot;10.1007/s00170-020-05555-9/Published&quot;,&quot;URL&quot;:&quot;https://doi.org/10.1007/s00170-020-05555-9&quot;,&quot;issued&quot;:{&quot;date-parts&quot;:[[2020]]},&quot;page&quot;:&quot;2131-2147&quot;,&quot;abstract&quot;:&quot;Additive manufacturing (AM) technology is capable of efficiently building complex shapes when compared with traditional manufacturing methods. Fused deposition modeling (FDM) is one of the AM processes, and it produces a great variety of polymeric parts. Therefore, it is essential to determine the relationship that exists among its process parameters, productivity and sustainability, quality of the final piece, and its structural performance. This paper presents an experimental study centered on optimizing five responses associated with FDM: energy consumption of the 3D printer, processing time, part's dimensional accuracy, the quantity of material used to print the pieces, and mechanical strength of the specimens. The model material employed was acrylonitrile styrene acrylate. The effects of five key process parameters on the responses were studied using the Taguchi methodology and analysis of variance (ANOVA). These parameters were layer thickness, filling pattern, orientation angle, printing plane, and position of the piece on the build platform. A desirability analysis was employed to determine the set of process parameters that provided the best trade-off among all the considered variables. The results showed that the approach presented in this work allowed for simultaneous optimization of all the observed variables for the 3D printing process.&quot;,&quot;volume&quot;:&quot;108&quot;},&quot;isTemporary&quot;:false},{&quot;id&quot;:&quot;d69d444d-38ee-31e3-8fed-cea9fa9c74c9&quot;,&quot;itemData&quot;:{&quot;type&quot;:&quot;article-journal&quot;,&quot;id&quot;:&quot;d69d444d-38ee-31e3-8fed-cea9fa9c74c9&quot;,&quot;title&quot;:&quot;Adaptive Layering Algorithm for FDM‐3D Printing Based on Optimal Volume Error&quot;,&quot;groupId&quot;:&quot;7bdec702-ef54-3a35-a59c-6a0ed5458b94&quot;,&quot;author&quot;:[{&quot;family&quot;:&quot;Lv&quot;,&quot;given&quot;:&quot;Ning&quot;,&quot;parse-names&quot;:false,&quot;dropping-particle&quot;:&quot;&quot;,&quot;non-dropping-particle&quot;:&quot;&quot;},{&quot;family&quot;:&quot;Ouyang&quot;,&quot;given&quot;:&quot;Xuefeng&quot;,&quot;parse-names&quot;:false,&quot;dropping-particle&quot;:&quot;&quot;,&quot;non-dropping-particle&quot;:&quot;&quot;},{&quot;family&quot;:&quot;Qiao&quot;,&quot;given&quot;:&quot;Yujing&quot;,&quot;parse-names&quot;:false,&quot;dropping-particle&quot;:&quot;&quot;,&quot;non-dropping-particle&quot;:&quot;&quot;}],&quot;container-title&quot;:&quot;Micromachines&quot;,&quot;container-title-short&quot;:&quot;Micromachines (Basel)&quot;,&quot;DOI&quot;:&quot;10.3390/mi13060836&quot;,&quot;ISSN&quot;:&quot;2072666X&quot;,&quot;issued&quot;:{&quot;date-parts&quot;:[[2022,6,1]]},&quot;abstract&quot;:&quot;The characteristics of fused deposition 3D printing lead to the inevitable step effect of surface contour in the process of forming and manufacturing, which affects molding accuracy. Traditional layering algorithms cannot take into account both printing time and molding accuracy. In this paper, an adaptive layering algorithm based on the optimal volume error is proposed. The angle between the normal vector and the layering direction is used for data optimization. The layer thickness is determined by calculating the volume error, and based on the principle of the optimal volume error, the unequal thickness adaptive layering of each printing layer of the model is realized. The experimental results show that the self‐adaptive layering algorithm based on the optimal volume error has a better layering effect, greatly improves the forming efficiency and surface forming accuracy, and has a good adaptability to models with complex surfaces.&quot;,&quot;publisher&quot;:&quot;MDPI&quot;,&quot;issue&quot;:&quot;6&quot;,&quot;volume&quot;:&quot;13&quot;},&quot;isTemporary&quot;:false},{&quot;id&quot;:&quot;4b81f670-6280-3b1e-878a-25778056bc41&quot;,&quot;itemData&quot;:{&quot;type&quot;:&quot;article-journal&quot;,&quot;id&quot;:&quot;4b81f670-6280-3b1e-878a-25778056bc41&quot;,&quot;title&quot;:&quot;Optimizing additive manufacturing: Minimizing support structures through constraint-based design&quot;,&quot;groupId&quot;:&quot;7bdec702-ef54-3a35-a59c-6a0ed5458b94&quot;,&quot;author&quot;:[{&quot;family&quot;:&quot;Arobli&quot;,&quot;given&quot;:&quot;Masoomeh&quot;,&quot;parse-names&quot;:false,&quot;dropping-particle&quot;:&quot;&quot;,&quot;non-dropping-particle&quot;:&quot;&quot;},{&quot;family&quot;:&quot;Taghizadieh&quot;,&quot;given&quot;:&quot;Nasser&quot;,&quot;parse-names&quot;:false,&quot;dropping-particle&quot;:&quot;&quot;,&quot;non-dropping-particle&quot;:&quot;&quot;},{&quot;family&quot;:&quot;Yaghmaei-Sabegh&quot;,&quot;given&quot;:&quot;Saman&quot;,&quot;parse-names&quot;:false,&quot;dropping-particle&quot;:&quot;&quot;,&quot;non-dropping-particle&quot;:&quot;&quot;},{&quot;family&quot;:&quot;Azar&quot;,&quot;given&quot;:&quot;Sina Zhian&quot;,&quot;parse-names&quot;:false,&quot;dropping-particle&quot;:&quot;&quot;,&quot;non-dropping-particle&quot;:&quot;&quot;}],&quot;container-title&quot;:&quot;Structures&quot;,&quot;DOI&quot;:&quot;10.1016/j.istruc.2024.106379&quot;,&quot;ISSN&quot;:&quot;23520124&quot;,&quot;issued&quot;:{&quot;date-parts&quot;:[[2024,5,1]]},&quot;abstract&quot;:&quot;Support structures are critical in Additive Manufacturing (AM) but pose challenges due to increased time and material costs for post-processing. This study introduces a novel constraint-based strategy to refine structural parameters while reducing reliance on support structures. By integrating this technique with topology optimization, component angulations are calibrated to align with AM constraints, enabling optimal designs without the need for support. Implementation of this constraint was done using MATLAB, transferring models to Cura software for support identification during printing. To validate the results, stress distribution was scrutinized in the ABAQUS environment, revealing a significant reduction in stress levels due to the proposed methodology, consistent with existing studies on stress reduction phenomena. Moreover, the study demonstrates a substantial decrease in material volume usage, leading to cost savings and promoting sustainable manufacturing practices. This reduction in material usage also enhances structural integrity, minimizing the risk of failure and improving overall performance.&quot;,&quot;publisher&quot;:&quot;Elsevier Ltd&quot;,&quot;volume&quot;:&quot;63&quot;,&quot;container-title-short&quot;:&quot;&quot;},&quot;isTemporary&quot;:false}]},{&quot;citationID&quot;:&quot;MENDELEY_CITATION_3089a6ab-8701-4b5f-b179-0dd8156193b6&quot;,&quot;properties&quot;:{&quot;noteIndex&quot;:0},&quot;isEdited&quot;:false,&quot;manualOverride&quot;:{&quot;isManuallyOverridden&quot;:false,&quot;citeprocText&quot;:&quot;[19,43,44]&quot;,&quot;manualOverrideText&quot;:&quot;&quot;},&quot;citationTag&quot;:&quot;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&quot;,&quot;citationItems&quot;:[{&quot;id&quot;:&quot;ba0da1d7-a6d2-3b96-9699-9c8b83cfffea&quot;,&quot;itemData&quot;:{&quot;type&quot;:&quot;paper-conference&quot;,&quot;id&quot;:&quot;ba0da1d7-a6d2-3b96-9699-9c8b83cfffea&quot;,&quot;title&quot;:&quot;Clever support: Efficient support structure generation for digital fabrication&quot;,&quot;groupId&quot;:&quot;7bdec702-ef54-3a35-a59c-6a0ed5458b94&quot;,&quot;author&quot;:[{&quot;family&quot;:&quot;Vanek&quot;,&quot;given&quot;:&quot;J.&quot;,&quot;parse-names&quot;:false,&quot;dropping-particle&quot;:&quot;&quot;,&quot;non-dropping-particle&quot;:&quot;&quot;},{&quot;family&quot;:&quot;Galicia&quot;,&quot;given&quot;:&quot;J. A.G.&quot;,&quot;parse-names&quot;:false,&quot;dropping-particle&quot;:&quot;&quot;,&quot;non-dropping-particle&quot;:&quot;&quot;},{&quot;family&quot;:&quot;Benes&quot;,&quot;given&quot;:&quot;B.&quot;,&quot;parse-names&quot;:false,&quot;dropping-particle&quot;:&quot;&quot;,&quot;non-dropping-particle&quot;:&quot;&quot;}],&quot;container-title&quot;:&quot;Eurographics Symposium on Geometry Processing&quot;,&quot;DOI&quot;:&quot;10.1111/cgf.12437&quot;,&quot;ISSN&quot;:&quot;17278384&quot;,&quot;issued&quot;:{&quot;date-parts&quot;:[[2014]]},&quot;page&quot;:&quot;117-125&quot;,&quot;abstract&quot;:&quot;We introduce an optimization framework for the reduction of support structures required by 3D printers based on Fused Deposition Modeling (FDM) technology. The printers need to connect overhangs with the lower parts of the object or the ground in order to print them. Since the support material needs to be printed first and discarded later, optimizing its volume can lead to material and printing time savings. We present a novel, geometry-based approach that minimizes the support material while providing sufficient support. Using our approach, the input 3D model is first oriented into a position with minimal area that requires support. Then the points in this area that require support are detected. For these points the supporting structure is progressively built while attempting to minimize the overall length of the support structure. The resulting structure has a tree-like shape that effectively supports the overhangs. We have tested our algorithm on the MakerBot R ReplicatorTM 2 printer and we compared our solution to the embedded software solution in this printer and to Autodesk R MeshmixerTMsoftware. Our solution reduced printing time by an average of 29.4% (ranging from 13.9% to 49.5%) and the amount of material by 40.5% (ranging from 24.5% to 68.1%).&quot;,&quot;publisher&quot;:&quot;Eurographics Association&quot;,&quot;issue&quot;:&quot;5&quot;,&quot;volume&quot;:&quot;33&quot;,&quot;container-title-short&quot;:&quot;&quot;},&quot;isTemporary&quot;:false},{&quot;id&quot;:&quot;fe136255-f8c1-3c64-950d-47db5d747172&quot;,&quot;itemData&quot;:{&quot;type&quot;:&quot;article-journal&quot;,&quot;id&quot;:&quot;fe136255-f8c1-3c64-950d-47db5d747172&quot;,&quot;title&quot;:&quot;A new approach to the design and optimisation of support structures in additive manufacturing&quot;,&quot;groupId&quot;:&quot;7bdec702-ef54-3a35-a59c-6a0ed5458b94&quot;,&quot;author&quot;:[{&quot;family&quot;:&quot;Strano&quot;,&quot;given&quot;:&quot;G.&quot;,&quot;parse-names&quot;:false,&quot;dropping-particle&quot;:&quot;&quot;,&quot;non-dropping-particle&quot;:&quot;&quot;},{&quot;family&quot;:&quot;Hao&quot;,&quot;given&quot;:&quot;L.&quot;,&quot;parse-names&quot;:false,&quot;dropping-particle&quot;:&quot;&quot;,&quot;non-dropping-particle&quot;:&quot;&quot;},{&quot;family&quot;:&quot;Everson&quot;,&quot;given&quot;:&quot;R. M.&quot;,&quot;parse-names&quot;:false,&quot;dropping-particle&quot;:&quot;&quot;,&quot;non-dropping-particle&quot;:&quot;&quot;},{&quot;family&quot;:&quot;Evans&quot;,&quot;given&quot;:&quot;K. E.&quot;,&quot;parse-names&quot;:false,&quot;dropping-particle&quot;:&quot;&quot;,&quot;non-dropping-particle&quot;:&quot;&quot;}],&quot;container-title&quot;:&quot;International Journal of Advanced Manufacturing Technology&quot;,&quot;DOI&quot;:&quot;10.1007/s00170-012-4403-x&quot;,&quot;ISSN&quot;:&quot;02683768&quot;,&quot;issued&quot;:{&quot;date-parts&quot;:[[2013,6]]},&quot;page&quot;:&quot;1247-1254&quot;,&quot;abstract&quot;:&quot;Support structures are required in several additive manufacturing (AM) processes to sustain overhanging parts, in particular for the production of metal components. Supports are typically hollow or cellular structures to be removed after metallic AM, thus they represent a considerable waste in terms of material, energy and time employed for their construction and removal. This study presents a new approach to the design of support structures that optimise the part built orientation and the support cellular structure. This approach applies a new optimisation algorithm to use pure mathematical 3D implicit functions for the design and generation of the cellular support structures including graded supports. The implicit function approach for support structure design has been proved to be very versatile, as it allows geometries to be simply designed by pure mathematical expressions. This way, different cellular structures can be easily defined and optimised, in particular to have graded structures providing more robust support where the object's weight concentrate, and less support elsewhere. Evaluation of support optimisation for a complex shape geometry revealed that the new approach presented can achieve significant materials savings, thus increasing the sustainability and efficiency of metallic AM. © 2012 Springer-Verlag London Limited.&quot;,&quot;issue&quot;:&quot;9-12&quot;,&quot;volume&quot;:&quot;66&quot;,&quot;container-title-short&quot;:&quot;&quot;},&quot;isTemporary&quot;:false},{&quot;id&quot;:&quot;7e5a63b1-c1df-3143-9beb-cc7ae0413895&quot;,&quot;itemData&quot;:{&quot;type&quot;:&quot;paper-conference&quot;,&quot;id&quot;:&quot;7e5a63b1-c1df-3143-9beb-cc7ae0413895&quot;,&quot;title&quot;:&quot;Effect of the Support Structure on Flexural Properties of Fabricated Part at Different Parameters in the Fdm Process&quot;,&quot;groupId&quot;:&quot;7bdec702-ef54-3a35-a59c-6a0ed5458b94&quot;,&quot;author&quot;:[{&quot;family&quot;:&quot;Sammaiah&quot;,&quot;given&quot;:&quot;Pulla&quot;,&quot;parse-names&quot;:false,&quot;dropping-particle&quot;:&quot;&quot;,&quot;non-dropping-particle&quot;:&quot;&quot;},{&quot;family&quot;:&quot;Chaitanya Krishna&quot;,&quot;given&quot;:&quot;D.&quot;,&quot;parse-names&quot;:false,&quot;dropping-particle&quot;:&quot;&quot;,&quot;non-dropping-particle&quot;:&quot;&quot;},{&quot;family&quot;:&quot;Sai Mounika&quot;,&quot;given&quot;:&quot;S.&quot;,&quot;parse-names&quot;:false,&quot;dropping-particle&quot;:&quot;&quot;,&quot;non-dropping-particle&quot;:&quot;&quot;},{&quot;family&quot;:&quot;Rajasri Reddy&quot;,&quot;given&quot;:&quot;I.&quot;,&quot;parse-names&quot;:false,&quot;dropping-particle&quot;:&quot;&quot;,&quot;non-dropping-particle&quot;:&quot;&quot;},{&quot;family&quot;:&quot;Karthik&quot;,&quot;given&quot;:&quot;T.&quot;,&quot;parse-names&quot;:false,&quot;dropping-particle&quot;:&quot;&quot;,&quot;non-dropping-particle&quot;:&quot;&quot;}],&quot;container-title&quot;:&quot;IOP Conference Series: Materials Science and Engineering&quot;,&quot;container-title-short&quot;:&quot;IOP Conf Ser Mater Sci Eng&quot;,&quot;DOI&quot;:&quot;10.1088/1757-899X/981/4/042030&quot;,&quot;ISSN&quot;:&quot;1757899X&quot;,&quot;issued&quot;:{&quot;date-parts&quot;:[[2020,12,4]]},&quot;abstract&quot;:&quot;Traditional fused deposition modeling (FDM) is an additive manufacturing method in which a part is fabricated using layer upon layer approach. Due to the imminent nature of this approach, support structures are needed to sustain overhanging elements of the parts, particularly for the production of metal components and complex geometries. Several works are going on to minimize the usage of supports by using improved support strategies. However, the use of different support strategies at different pre-defined machine settings may lead to varied properties of the final printed part. In this work, the influence of support strategies on flexural properties at four different parameters is experimentally determined in the fused deposition modeling process. Two support strategies, Line and Grid, are adopted while fabricating the same 3D part at three different printer parameter settings. The flexural properties of the samples are compared for assessing the impact of two support strategies, as well as the support material usage and printing time. Results reveal that two support methods lead to varied flexural strength and print qualities at varied parameters.&quot;,&quot;publisher&quot;:&quot;IOP Publishing Ltd&quot;,&quot;issue&quot;:&quot;4&quot;,&quot;volume&quot;:&quot;981&quot;},&quot;isTemporary&quot;:false}]},{&quot;citationID&quot;:&quot;MENDELEY_CITATION_6ae2ea21-6996-4ffb-826d-1995c8e2c116&quot;,&quot;properties&quot;:{&quot;noteIndex&quot;:0},&quot;isEdited&quot;:false,&quot;manualOverride&quot;:{&quot;isManuallyOverridden&quot;:false,&quot;citeprocText&quot;:&quot;[45]&quot;,&quot;manualOverrideText&quot;:&quot;&quot;},&quot;citationTag&quot;:&quot;MENDELEY_CITATION_v3_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&quot;,&quot;citationItems&quot;:[{&quot;id&quot;:&quot;7270f98a-1a61-3dbb-9eac-2ba404280044&quot;,&quot;itemData&quot;:{&quot;type&quot;:&quot;report&quot;,&quot;id&quot;:&quot;7270f98a-1a61-3dbb-9eac-2ba404280044&quot;,&quot;title&quot;:&quot;A New Support Strategy for Reducing Waste in Additive Manufacturing&quot;,&quot;groupId&quot;:&quot;7bdec702-ef54-3a35-a59c-6a0ed5458b94&quot;,&quot;author&quot;:[{&quot;family&quot;:&quot;Jiang&quot;,&quot;given&quot;:&quot;Jingchao&quot;,&quot;parse-names&quot;:false,&quot;dropping-particle&quot;:&quot;&quot;,&quot;non-dropping-particle&quot;:&quot;&quot;},{&quot;family&quot;:&quot;Xu&quot;,&quot;given&quot;:&quot;Xun&quot;,&quot;parse-names&quot;:false,&quot;dropping-particle&quot;:&quot;&quot;,&quot;non-dropping-particle&quot;:&quot;&quot;},{&quot;family&quot;:&quot;Stringer&quot;,&quot;given&quot;:&quot;Jonathan&quot;,&quot;parse-names&quot;:false,&quot;dropping-particle&quot;:&quot;&quot;,&quot;non-dropping-particle&quot;:&quot;&quot;}],&quot;URL&quot;:&quot;https://www.researchgate.net/publication/329999272&quot;,&quot;issued&quot;:{&quot;date-parts&quot;:[[2018]]},&quot;abstract&quot;:&quot;In additive manufacturing, fused filament fabrication (FFF) printers are widely used because of their low cost and simplicity. However, such printers still suffer from redundant support material waste when printing objects with overhangs, holes or edge features. In this paper, a new support strategy considering printable threshold overhang angle (PTOA) and the longest printable bridge length (LPBL) is proposed. Based on this, the to-be-supported regions will have the least contact area and support waste. The characteristics of LPBL and PTOA are fully considered for saving more material. A T-shape part is used to verify the proposed strategy and the results show that this support strategy can considerably reduce material waste compared with conventional strategies, enabling AM to be a more environmentally friendly and sustainable manufacturing technique.&quot;,&quot;container-title-short&quot;:&quot;&quot;},&quot;isTemporary&quot;:false,&quot;suppress-author&quot;:false,&quot;composite&quot;:false,&quot;author-only&quot;:false}]},{&quot;citationID&quot;:&quot;MENDELEY_CITATION_418bf061-5888-4218-b122-ab0f3e9ed3e1&quot;,&quot;properties&quot;:{&quot;noteIndex&quot;:0},&quot;isEdited&quot;:false,&quot;manualOverride&quot;:{&quot;isManuallyOverridden&quot;:false,&quot;citeprocText&quot;:&quot;[46]&quot;,&quot;manualOverrideText&quot;:&quot;&quot;},&quot;citationTag&quot;:&quot;MENDELEY_CITATION_v3_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&quot;,&quot;citationItems&quot;:[{&quot;id&quot;:&quot;b0acf501-d6ff-3add-86e5-4b438edc17d5&quot;,&quot;itemData&quot;:{&quot;type&quot;:&quot;article-journal&quot;,&quot;id&quot;:&quot;b0acf501-d6ff-3add-86e5-4b438edc17d5&quot;,&quot;title&quot;:&quot;Optimization of process planning for reducing material waste in extrusion based additive manufacturing&quot;,&quot;groupId&quot;:&quot;7bdec702-ef54-3a35-a59c-6a0ed5458b94&quot;,&quot;author&quot;:[{&quot;family&quot;:&quot;Jiang&quot;,&quot;given&quot;:&quot;Jingchao&quot;,&quot;parse-names&quot;:false,&quot;dropping-particle&quot;:&quot;&quot;,&quot;non-dropping-particle&quot;:&quot;&quot;},{&quot;family&quot;:&quot;Xu&quot;,&quot;given&quot;:&quot;Xun&quot;,&quot;parse-names&quot;:false,&quot;dropping-particle&quot;:&quot;&quot;,&quot;non-dropping-particle&quot;:&quot;&quot;},{&quot;family&quot;:&quot;Stringer&quot;,&quot;given&quot;:&quot;Jonathan&quot;,&quot;parse-names&quot;:false,&quot;dropping-particle&quot;:&quot;&quot;,&quot;non-dropping-particle&quot;:&quot;&quot;}],&quot;container-title&quot;:&quot;Robotics and Computer-Integrated Manufacturing&quot;,&quot;container-title-short&quot;:&quot;Robot Comput Integr Manuf&quot;,&quot;DOI&quot;:&quot;10.1016/j.rcim.2019.05.007&quot;,&quot;ISSN&quot;:&quot;07365845&quot;,&quot;issued&quot;:{&quot;date-parts&quot;:[[2019,10,1]]},&quot;page&quot;:&quot;317-325&quot;,&quot;abstract&quot;:&quot;Among the available additive manufacturing technologies, extrusion based 3D printing (otherwise known as fused deposition modelling or fused filament fabrication)is among the most commonly used due to low cost and relative simplicity. However, such printers still suffer from redundant support material waste (both interior and exterior)when printing large-volume solid objects or objects with overhangs. The support material can also be a significant cause of long part production time and higher energy consumption during manufacture. Hence, we propose a new support generation strategy considering both interior and exterior support via AM process planning to reduce the total amount of material consumption, production time and energy consumed for manufacturing an object. Print path and print orientation are both considered as significant factors and are both optimized for achieving the lowest consumption of material. The areas to be filled on each layer are determined according to the printable threshold overhang angle (PTOA)and the longest printable bridge length (LPBL). The characteristics of LPBL and PTOA are fully considered for saving more material. Several tests are used to verify the proposed strategy and the results show that this strategy can considerably reduce material waste, production time and energy consumed compared with conventional strategies, enabling AM to be a more environmentally friendly and sustainable manufacturing technique.&quot;,&quot;publisher&quot;:&quot;Elsevier Ltd&quot;,&quot;volume&quot;:&quot;59&quot;},&quot;isTemporary&quot;:false}]},{&quot;citationID&quot;:&quot;MENDELEY_CITATION_26011c4f-c88a-4fcd-b594-ce59b6cad8a9&quot;,&quot;properties&quot;:{&quot;noteIndex&quot;:0},&quot;isEdited&quot;:false,&quot;manualOverride&quot;:{&quot;isManuallyOverridden&quot;:false,&quot;citeprocText&quot;:&quot;[19]&quot;,&quot;manualOverrideText&quot;:&quot;&quot;},&quot;citationTag&quot;:&quot;MENDELEY_CITATION_v3_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&quot;,&quot;citationItems&quot;:[{&quot;id&quot;:&quot;7e5a63b1-c1df-3143-9beb-cc7ae0413895&quot;,&quot;itemData&quot;:{&quot;type&quot;:&quot;paper-conference&quot;,&quot;id&quot;:&quot;7e5a63b1-c1df-3143-9beb-cc7ae0413895&quot;,&quot;title&quot;:&quot;Effect of the Support Structure on Flexural Properties of Fabricated Part at Different Parameters in the Fdm Process&quot;,&quot;groupId&quot;:&quot;7bdec702-ef54-3a35-a59c-6a0ed5458b94&quot;,&quot;author&quot;:[{&quot;family&quot;:&quot;Sammaiah&quot;,&quot;given&quot;:&quot;Pulla&quot;,&quot;parse-names&quot;:false,&quot;dropping-particle&quot;:&quot;&quot;,&quot;non-dropping-particle&quot;:&quot;&quot;},{&quot;family&quot;:&quot;Chaitanya Krishna&quot;,&quot;given&quot;:&quot;D.&quot;,&quot;parse-names&quot;:false,&quot;dropping-particle&quot;:&quot;&quot;,&quot;non-dropping-particle&quot;:&quot;&quot;},{&quot;family&quot;:&quot;Sai Mounika&quot;,&quot;given&quot;:&quot;S.&quot;,&quot;parse-names&quot;:false,&quot;dropping-particle&quot;:&quot;&quot;,&quot;non-dropping-particle&quot;:&quot;&quot;},{&quot;family&quot;:&quot;Rajasri Reddy&quot;,&quot;given&quot;:&quot;I.&quot;,&quot;parse-names&quot;:false,&quot;dropping-particle&quot;:&quot;&quot;,&quot;non-dropping-particle&quot;:&quot;&quot;},{&quot;family&quot;:&quot;Karthik&quot;,&quot;given&quot;:&quot;T.&quot;,&quot;parse-names&quot;:false,&quot;dropping-particle&quot;:&quot;&quot;,&quot;non-dropping-particle&quot;:&quot;&quot;}],&quot;container-title&quot;:&quot;IOP Conference Series: Materials Science and Engineering&quot;,&quot;container-title-short&quot;:&quot;IOP Conf Ser Mater Sci Eng&quot;,&quot;DOI&quot;:&quot;10.1088/1757-899X/981/4/042030&quot;,&quot;ISSN&quot;:&quot;1757899X&quot;,&quot;issued&quot;:{&quot;date-parts&quot;:[[2020,12,4]]},&quot;abstract&quot;:&quot;Traditional fused deposition modeling (FDM) is an additive manufacturing method in which a part is fabricated using layer upon layer approach. Due to the imminent nature of this approach, support structures are needed to sustain overhanging elements of the parts, particularly for the production of metal components and complex geometries. Several works are going on to minimize the usage of supports by using improved support strategies. However, the use of different support strategies at different pre-defined machine settings may lead to varied properties of the final printed part. In this work, the influence of support strategies on flexural properties at four different parameters is experimentally determined in the fused deposition modeling process. Two support strategies, Line and Grid, are adopted while fabricating the same 3D part at three different printer parameter settings. The flexural properties of the samples are compared for assessing the impact of two support strategies, as well as the support material usage and printing time. Results reveal that two support methods lead to varied flexural strength and print qualities at varied parameters.&quot;,&quot;publisher&quot;:&quot;IOP Publishing Ltd&quot;,&quot;issue&quot;:&quot;4&quot;,&quot;volume&quot;:&quot;981&quot;},&quot;isTemporary&quot;:false}]},{&quot;citationID&quot;:&quot;MENDELEY_CITATION_c623bdf1-02e8-40ac-bf0f-5eb55447d9af&quot;,&quot;properties&quot;:{&quot;noteIndex&quot;:0},&quot;isEdited&quot;:false,&quot;manualOverride&quot;:{&quot;isManuallyOverridden&quot;:false,&quot;citeprocText&quot;:&quot;[43]&quot;,&quot;manualOverrideText&quot;:&quot;&quot;},&quot;citationTag&quot;:&quot;MENDELEY_CITATION_v3_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&quot;,&quot;citationItems&quot;:[{&quot;id&quot;:&quot;ba0da1d7-a6d2-3b96-9699-9c8b83cfffea&quot;,&quot;itemData&quot;:{&quot;type&quot;:&quot;paper-conference&quot;,&quot;id&quot;:&quot;ba0da1d7-a6d2-3b96-9699-9c8b83cfffea&quot;,&quot;title&quot;:&quot;Clever support: Efficient support structure generation for digital fabrication&quot;,&quot;groupId&quot;:&quot;7bdec702-ef54-3a35-a59c-6a0ed5458b94&quot;,&quot;author&quot;:[{&quot;family&quot;:&quot;Vanek&quot;,&quot;given&quot;:&quot;J.&quot;,&quot;parse-names&quot;:false,&quot;dropping-particle&quot;:&quot;&quot;,&quot;non-dropping-particle&quot;:&quot;&quot;},{&quot;family&quot;:&quot;Galicia&quot;,&quot;given&quot;:&quot;J. A.G.&quot;,&quot;parse-names&quot;:false,&quot;dropping-particle&quot;:&quot;&quot;,&quot;non-dropping-particle&quot;:&quot;&quot;},{&quot;family&quot;:&quot;Benes&quot;,&quot;given&quot;:&quot;B.&quot;,&quot;parse-names&quot;:false,&quot;dropping-particle&quot;:&quot;&quot;,&quot;non-dropping-particle&quot;:&quot;&quot;}],&quot;container-title&quot;:&quot;Eurographics Symposium on Geometry Processing&quot;,&quot;DOI&quot;:&quot;10.1111/cgf.12437&quot;,&quot;ISSN&quot;:&quot;17278384&quot;,&quot;issued&quot;:{&quot;date-parts&quot;:[[2014]]},&quot;page&quot;:&quot;117-125&quot;,&quot;abstract&quot;:&quot;We introduce an optimization framework for the reduction of support structures required by 3D printers based on Fused Deposition Modeling (FDM) technology. The printers need to connect overhangs with the lower parts of the object or the ground in order to print them. Since the support material needs to be printed first and discarded later, optimizing its volume can lead to material and printing time savings. We present a novel, geometry-based approach that minimizes the support material while providing sufficient support. Using our approach, the input 3D model is first oriented into a position with minimal area that requires support. Then the points in this area that require support are detected. For these points the supporting structure is progressively built while attempting to minimize the overall length of the support structure. The resulting structure has a tree-like shape that effectively supports the overhangs. We have tested our algorithm on the MakerBot R ReplicatorTM 2 printer and we compared our solution to the embedded software solution in this printer and to Autodesk R MeshmixerTMsoftware. Our solution reduced printing time by an average of 29.4% (ranging from 13.9% to 49.5%) and the amount of material by 40.5% (ranging from 24.5% to 68.1%).&quot;,&quot;publisher&quot;:&quot;Eurographics Association&quot;,&quot;issue&quot;:&quot;5&quot;,&quot;volume&quot;:&quot;33&quot;,&quot;container-title-short&quot;:&quot;&quot;},&quot;isTemporary&quot;:false}]},{&quot;citationID&quot;:&quot;MENDELEY_CITATION_64ca2215-379e-447f-9b8b-76a722b1f48f&quot;,&quot;properties&quot;:{&quot;noteIndex&quot;:0},&quot;isEdited&quot;:false,&quot;manualOverride&quot;:{&quot;isManuallyOverridden&quot;:false,&quot;citeprocText&quot;:&quot;[47–52]&quot;,&quot;manualOverrideText&quot;:&quot;&quot;},&quot;citationTag&quot;:&quot;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&quot;,&quot;citationItems&quot;:[{&quot;id&quot;:&quot;d40e01ea-2510-347a-93e5-19896813cf13&quot;,&quot;itemData&quot;:{&quot;type&quot;:&quot;paper-conference&quot;,&quot;id&quot;:&quot;d40e01ea-2510-347a-93e5-19896813cf13&quot;,&quot;title&quot;:&quot;Reduction of Support Structures and Building Time by Optimized Path Planning Algorithms in Multi-axis Additive Manufacturing&quot;,&quot;groupId&quot;:&quot;7bdec702-ef54-3a35-a59c-6a0ed5458b94&quot;,&quot;author&quot;:[{&quot;family&quot;:&quot;Coupek&quot;,&quot;given&quot;:&quot;Daniel&quot;,&quot;parse-names&quot;:false,&quot;dropping-particle&quot;:&quot;&quot;,&quot;non-dropping-particle&quot;:&quot;&quot;},{&quot;family&quot;:&quot;Friedrich&quot;,&quot;given&quot;:&quot;Jens&quot;,&quot;parse-names&quot;:false,&quot;dropping-particle&quot;:&quot;&quot;,&quot;non-dropping-particle&quot;:&quot;&quot;},{&quot;family&quot;:&quot;Battran&quot;,&quot;given&quot;:&quot;David&quot;,&quot;parse-names&quot;:false,&quot;dropping-particle&quot;:&quot;&quot;,&quot;non-dropping-particle&quot;:&quot;&quot;},{&quot;family&quot;:&quot;Riedel&quot;,&quot;given&quot;:&quot;Oliver&quot;,&quot;parse-names&quot;:false,&quot;dropping-particle&quot;:&quot;&quot;,&quot;non-dropping-particle&quot;:&quot;&quot;}],&quot;container-title&quot;:&quot;Procedia CIRP&quot;,&quot;container-title-short&quot;:&quot;Procedia CIRP&quot;,&quot;DOI&quot;:&quot;10.1016/j.procir.2017.12.203&quot;,&quot;ISSN&quot;:&quot;22128271&quot;,&quot;issued&quot;:{&quot;date-parts&quot;:[[2018]]},&quot;page&quot;:&quot;221-226&quot;,&quot;abstract&quot;:&quot;Additive manufacturing is an emerging technology that enables new product design. However, major inhibitors are long building times and a fixed build direction of the workpieces. In this article, new optimization and path planning methods for multi-axis additive manufacturing are presented going beyond conventional three-axis systems. This includes an adaptation of the building direction and an algorithm for the special case of cylindrical axes. These methods can reduce the production time drastically by avoiding support structures and by using the integration of predefined building blocks to substitute the infill. We present both, the new manufacturing process and the necessary computation methods for optimal process and path planning. Decreasing the building time and the amount of support structures paves the way for new application domains of additive manufacturing in the future.&quot;,&quot;publisher&quot;:&quot;Elsevier B.V.&quot;,&quot;volume&quot;:&quot;67&quot;},&quot;isTemporary&quot;:false,&quot;suppress-author&quot;:false,&quot;composite&quot;:false,&quot;author-only&quot;:false},{&quot;id&quot;:&quot;e335bb94-ceb5-38f4-93d7-06630a15184d&quot;,&quot;itemData&quot;:{&quot;type&quot;:&quot;article-journal&quot;,&quot;id&quot;:&quot;e335bb94-ceb5-38f4-93d7-06630a15184d&quot;,&quot;title&quot;:&quot;A novel slicing strategy to print overhangs without support material&quot;,&quot;groupId&quot;:&quot;7bdec702-ef54-3a35-a59c-6a0ed5458b94&quot;,&quot;author&quot;:[{&quot;family&quot;:&quot;Wüthrich&quot;,&quot;given&quot;:&quot;Michael&quot;,&quot;parse-names&quot;:false,&quot;dropping-particle&quot;:&quot;&quot;,&quot;non-dropping-particle&quot;:&quot;&quot;},{&quot;family&quot;:&quot;Gubser&quot;,&quot;given&quot;:&quot;Maurus&quot;,&quot;parse-names&quot;:false,&quot;dropping-particle&quot;:&quot;&quot;,&quot;non-dropping-particle&quot;:&quot;&quot;},{&quot;family&quot;:&quot;Elspass&quot;,&quot;given&quot;:&quot;Wilfried J.&quot;,&quot;parse-names&quot;:false,&quot;dropping-particle&quot;:&quot;&quot;,&quot;non-dropping-particle&quot;:&quot;&quot;},{&quot;family&quot;:&quot;Jaeger&quot;,&quot;given&quot;:&quot;Christian&quot;,&quot;parse-names&quot;:false,&quot;dropping-particle&quot;:&quot;&quot;,&quot;non-dropping-particle&quot;:&quot;&quot;}],&quot;container-title&quot;:&quot;Applied Sciences (Switzerland)&quot;,&quot;DOI&quot;:&quot;10.3390/app11188760&quot;,&quot;ISSN&quot;:&quot;20763417&quot;,&quot;issued&quot;:{&quot;date-parts&quot;:[[2021,9,1]]},&quot;abstract&quot;:&quot;Fused deposition modeling (FDM) 3D printers commonly need support material to print overhangs. A previously developed 4-axis printing process based on an orthogonal kinematic, an additional rotational axis around the z-axis and a 45° tilted nozzle can print overhangs up to 100° without support material. With this approach, the layers are in a conical shape and no longer parallel to the printing plane; therefore, a new slicer strategy is necessary to generate the paths. This paper describes a slicing algorithm compatible with this 4-axis printing kinematics. The presented slicing strategy is a combination of a geometrical transformation with a conventional slicing software and has three basic steps: Transformation of the geometry in the .STL file, path generation with a conventional slicer and back transformation of the G-code. A comparison of conventionally manufactured parts and parts produced with the new process shows the feasibility and initial results in terms of surface quality and dimensional accuracy.&quot;,&quot;publisher&quot;:&quot;MDPI&quot;,&quot;issue&quot;:&quot;18&quot;,&quot;volume&quot;:&quot;11&quot;,&quot;container-title-short&quot;:&quot;&quot;},&quot;isTemporary&quot;:false},{&quot;id&quot;:&quot;cb5714f6-0f16-3302-a05e-deb01d783b4e&quot;,&quot;itemData&quot;:{&quot;type&quot;:&quot;article-journal&quot;,&quot;id&quot;:&quot;cb5714f6-0f16-3302-a05e-deb01d783b4e&quot;,&quot;title&quot;:&quot;Robotic 3D clay printing of prefabricated non-conventional wall components based on a parametric-integrated design&quot;,&quot;groupId&quot;:&quot;7bdec702-ef54-3a35-a59c-6a0ed5458b94&quot;,&quot;author&quot;:[{&quot;family&quot;:&quot;Kontovourkis&quot;,&quot;given&quot;:&quot;Odysseas&quot;,&quot;parse-names&quot;:false,&quot;dropping-particle&quot;:&quot;&quot;,&quot;non-dropping-particle&quot;:&quot;&quot;},{&quot;family&quot;:&quot;Tryfonos&quot;,&quot;given&quot;:&quot;George&quot;,&quot;parse-names&quot;:false,&quot;dropping-particle&quot;:&quot;&quot;,&quot;non-dropping-particle&quot;:&quot;&quot;}],&quot;container-title&quot;:&quot;Automation in Construction&quot;,&quot;container-title-short&quot;:&quot;Autom Constr&quot;,&quot;DOI&quot;:&quot;10.1016/j.autcon.2019.103005&quot;,&quot;ISSN&quot;:&quot;09265805&quot;,&quot;issued&quot;:{&quot;date-parts&quot;:[[2020,2,1]]},&quot;abstract&quot;:&quot;3D Printing (3DP) techniques and materials applied in construction-scale are currently under constant investigation, with notable results published at research and experimental level. While their great importance has been discussed extensively, very scarce detailed research has been published on 3DP parameters that are incorporated into the design process at an early stage to assess their impact on 3D printing performance, focusing on geometric conformity aspects. This work aims to provide a comprehensive parametric design investigation, driven by 3DP parameters, related to infill and overhang control, which can enhance a deeper understanding of their use in construction scale of non-conventional wall components, placing emphasis on construction time performance minimization. To this end, the paper initially illustrates the development of a parametric-integrated algorithm for toolpath planning and 3DP control using an industrial robot, capable of being universally adjusted based on open-source extruders with small, medium and large nozzle diameters. In this study, earth and clay-based materials are chosen because of their lower environmental impact and recyclability compared to concrete-based materials. Secondly, important printing parameters for toolpath planning, robotic and nozzle control, as well as robotic printing time, are presented and discussed in detail through 3DP experimental tests and a non-conventional wall study. The correlation of parameters in the early stage of design allows the assessment of their effectiveness to be used in construction-scale of non-conventional geometries towards minimization of 3DP time performance.&quot;,&quot;publisher&quot;:&quot;Elsevier B.V.&quot;,&quot;volume&quot;:&quot;110&quot;},&quot;isTemporary&quot;:false},{&quot;id&quot;:&quot;309eaef8-c43a-3aae-a4aa-8de5713c74c7&quot;,&quot;itemData&quot;:{&quot;type&quot;:&quot;article&quot;,&quot;id&quot;:&quot;309eaef8-c43a-3aae-a4aa-8de5713c74c7&quot;,&quot;title&quot;:&quot;A review of multi-axis additive manufacturing: Potential, opportunity and challenge&quot;,&quot;author&quot;:[{&quot;family&quot;:&quot;Tang&quot;,&quot;given&quot;:&quot;Pengfei&quot;,&quot;parse-names&quot;:false,&quot;dropping-particle&quot;:&quot;&quot;,&quot;non-dropping-particle&quot;:&quot;&quot;},{&quot;family&quot;:&quot;Zhao&quot;,&quot;given&quot;:&quot;Xianfeng&quot;,&quot;parse-names&quot;:false,&quot;dropping-particle&quot;:&quot;&quot;,&quot;non-dropping-particle&quot;:&quot;&quot;},{&quot;family&quot;:&quot;Shi&quot;,&quot;given&quot;:&quot;Hongyan&quot;,&quot;parse-names&quot;:false,&quot;dropping-particle&quot;:&quot;&quot;,&quot;non-dropping-particle&quot;:&quot;&quot;},{&quot;family&quot;:&quot;Hu&quot;,&quot;given&quot;:&quot;Bo&quot;,&quot;parse-names&quot;:false,&quot;dropping-particle&quot;:&quot;&quot;,&quot;non-dropping-particle&quot;:&quot;&quot;},{&quot;family&quot;:&quot;Ding&quot;,&quot;given&quot;:&quot;Jinghu&quot;,&quot;parse-names&quot;:false,&quot;dropping-particle&quot;:&quot;&quot;,&quot;non-dropping-particle&quot;:&quot;&quot;},{&quot;family&quot;:&quot;Yang&quot;,&quot;given&quot;:&quot;Buquan&quot;,&quot;parse-names&quot;:false,&quot;dropping-particle&quot;:&quot;&quot;,&quot;non-dropping-particle&quot;:&quot;&quot;},{&quot;family&quot;:&quot;Xu&quot;,&quot;given&quot;:&quot;Wei&quot;,&quot;parse-names&quot;:false,&quot;dropping-particle&quot;:&quot;&quot;,&quot;non-dropping-particle&quot;:&quot;&quot;}],&quot;container-title&quot;:&quot;Additive Manufacturing&quot;,&quot;DOI&quot;:&quot;10.1016/j.addma.2024.104075&quot;,&quot;ISSN&quot;:&quot;22148604&quot;,&quot;issued&quot;:{&quot;date-parts&quot;:[[2024,3,5]]},&quot;abstract&quot;:&quot;The manufacturing of complex parts can be easily achieved by additive manufacturing (AM), which has attracted a significant attention from both academia and industry. Regardless of the shape of the model, the 3-axis AM techniques slice the model into a series of sections along the Z-axis and then use a fixed direction filling algorithm to plan the interiors of the sections. This approach greatly simplifies the planning of manufacturing processes. However, this directional construction method can lead to a series of problems, such as staircase effect, supporting effect, anisotropic mechanical property, and sizing limitation. In order to address these issues, both academia and industry have investigated multi-axis AM technology. Multi-axis AM dynamically constructs parts through redundant degrees of freedom, thus overcoming the problems of 3-axis AM process. This paper analyses the limitations of 3-axis AM process, summarizes the potential of multi-axis AM technology and describes methods for implementing multi-axis AM. The paper concludes with a discussion of the new opportunities and current challenges of multi-axis AM technology.&quot;,&quot;publisher&quot;:&quot;Elsevier B.V.&quot;,&quot;volume&quot;:&quot;83&quot;,&quot;container-title-short&quot;:&quot;Addit Manuf&quot;},&quot;isTemporary&quot;:false},{&quot;id&quot;:&quot;9ac88fa5-3a4a-32fe-88ec-7501a88b0bd4&quot;,&quot;itemData&quot;:{&quot;type&quot;:&quot;paper-conference&quot;,&quot;id&quot;:&quot;9ac88fa5-3a4a-32fe-88ec-7501a88b0bd4&quot;,&quot;title&quot;:&quot;Geometry-Based Process Planning for Multi-Axis Support-Free Additive Manufacturing&quot;,&quot;author&quot;:[{&quot;family&quot;:&quot;Murtezaoglu&quot;,&quot;given&quot;:&quot;Yavuz&quot;,&quot;parse-names&quot;:false,&quot;dropping-particle&quot;:&quot;&quot;,&quot;non-dropping-particle&quot;:&quot;&quot;},{&quot;family&quot;:&quot;Plakhotnik&quot;,&quot;given&quot;:&quot;Denys&quot;,&quot;parse-names&quot;:false,&quot;dropping-particle&quot;:&quot;&quot;,&quot;non-dropping-particle&quot;:&quot;&quot;},{&quot;family&quot;:&quot;Stautner&quot;,&quot;given&quot;:&quot;Marc&quot;,&quot;parse-names&quot;:false,&quot;dropping-particle&quot;:&quot;&quot;,&quot;non-dropping-particle&quot;:&quot;&quot;},{&quot;family&quot;:&quot;Vaneker&quot;,&quot;given&quot;:&quot;Tom&quot;,&quot;parse-names&quot;:false,&quot;dropping-particle&quot;:&quot;&quot;,&quot;non-dropping-particle&quot;:&quot;&quot;},{&quot;family&quot;:&quot;Houten&quot;,&quot;given&quot;:&quot;Fred J.A.M.&quot;,&quot;parse-names&quot;:false,&quot;dropping-particle&quot;:&quot;&quot;,&quot;non-dropping-particle&quot;:&quot;Van&quot;}],&quot;container-title&quot;:&quot;Procedia CIRP&quot;,&quot;container-title-short&quot;:&quot;Procedia CIRP&quot;,&quot;DOI&quot;:&quot;10.1016/j.procir.2018.08.175&quot;,&quot;ISBN&quot;:&quot;9781510875692&quot;,&quot;ISSN&quot;:&quot;22128271&quot;,&quot;issued&quot;:{&quot;date-parts&quot;:[[2018]]},&quot;page&quot;:&quot;73-78&quot;,&quot;abstract&quot;:&quot;In contrast to standard layer based additive manufacturing methodologies, multi-axis material deposition can print structures without the need for support material. However, this method is jeopardized by potential collisions between a depositing unit (nozzle, wire, power and powder sources, etc.) and the already deposited material. The goal of this research is to initiate development of a methodology to check manufacturing feasibility of geometries and generate subsequent process planning strategies. The paper describes a geometry-based concept to decompose the product geometry into discrete volumes by using space partitioning with infinite planes and considering advantages and constraints of multi-axis additive manufacturing. The discrete volumes are used to generate process planning variants and to compute and generate boundary conditions for such process planning strategies. The algorithm generates multi-axis slices that require no support structures because of relative nozzle/workpiece orientation. In addition, the planning tackles more complex scenarios, in which overhangs, nozzle orientation, and gravity can be considered.&quot;,&quot;publisher&quot;:&quot;Elsevier B.V.&quot;,&quot;volume&quot;:&quot;78&quot;},&quot;isTemporary&quot;:false},{&quot;id&quot;:&quot;658d4562-a784-371c-a5aa-f38483c8e574&quot;,&quot;itemData&quot;:{&quot;type&quot;:&quot;article-journal&quot;,&quot;id&quot;:&quot;658d4562-a784-371c-a5aa-f38483c8e574&quot;,&quot;title&quot;:&quot;An Study Regarding a New Concept of 3D Printing Using a 6 Axis Industrial Robotic ARM&quot;,&quot;author&quot;:[{&quot;family&quot;:&quot;Hrib&quot;,&quot;given&quot;:&quot;Valeriu-Fănică&quot;,&quot;parse-names&quot;:false,&quot;dropping-particle&quot;:&quot;&quot;,&quot;non-dropping-particle&quot;:&quot;&quot;},{&quot;family&quot;:&quot;Chifan&quot;,&quot;given&quot;:&quot;Florin&quot;,&quot;parse-names&quot;:false,&quot;dropping-particle&quot;:&quot;&quot;,&quot;non-dropping-particle&quot;:&quot;&quot;},{&quot;family&quot;:&quot;Ciorap&quot;,&quot;given&quot;:&quot;Mariana&quot;,&quot;parse-names&quot;:false,&quot;dropping-particle&quot;:&quot;&quot;,&quot;non-dropping-particle&quot;:&quot;&quot;},{&quot;family&quot;:&quot;Dumitraş&quot;,&quot;given&quot;:&quot;Cătălin Gabriel&quot;,&quot;parse-names&quot;:false,&quot;dropping-particle&quot;:&quot;&quot;,&quot;non-dropping-particle&quot;:&quot;&quot;}],&quot;container-title&quot;:&quot;Bulletin of the Polytechnic Institute of Iași. Machine constructions Section&quot;,&quot;DOI&quot;:&quot;10.2478/bipcm-2023-0026&quot;,&quot;issued&quot;:{&quot;date-parts&quot;:[[2023,9,1]]},&quot;page&quot;:&quot;85-98&quot;,&quot;abstract&quot;:&quot;This paper focuses on a topic that is frequently used nowadays namely 3D printing. The term 3D printing encompasses several manufacturing technologies that build parts layer-by-layer an inconvenience of this process is that the deposition of material takes place in the plane (2D space) then by applying a constant increment on the third axis it is moved to the next plane. The deposition of material is taking part in a 2D space. There are many types of 3D printing such as FDM (fused deposition modeling), SLA (stereolitography), SLS (selective laser sintering), DMLS (direct metal laser sintering), DLP (digital light process), EBM (electron beam melting). Typically these applications involve low-volumes and complex geometries. Often, components for aerospace and medical applications are ideal candidates for production 3D printing. This paper proposes a new approach to the 3d printing process by using a robotic arm to ensure more than 3 degrees of freedom and deposition paths with spatial orientation. One propose two types of working: nonplanar with the tip normal to the working plane and nonplanar with the tip normal to the trajectory.&quot;,&quot;publisher&quot;:&quot;Walter de Gruyter GmbH&quot;,&quot;issue&quot;:&quot;3&quot;,&quot;volume&quot;:&quot;69&quot;,&quot;container-title-short&quot;:&quot;&quot;},&quot;isTemporary&quot;:false}]},{&quot;citationID&quot;:&quot;MENDELEY_CITATION_9ec429a4-3006-461d-bf2d-ac10b36308a3&quot;,&quot;properties&quot;:{&quot;noteIndex&quot;:0},&quot;isEdited&quot;:false,&quot;manualOverride&quot;:{&quot;isManuallyOverridden&quot;:false,&quot;citeprocText&quot;:&quot;[47]&quot;,&quot;manualOverrideText&quot;:&quot;&quot;},&quot;citationTag&quot;:&quot;MENDELEY_CITATION_v3_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&quot;,&quot;citationItems&quot;:[{&quot;id&quot;:&quot;d40e01ea-2510-347a-93e5-19896813cf13&quot;,&quot;itemData&quot;:{&quot;type&quot;:&quot;paper-conference&quot;,&quot;id&quot;:&quot;d40e01ea-2510-347a-93e5-19896813cf13&quot;,&quot;title&quot;:&quot;Reduction of Support Structures and Building Time by Optimized Path Planning Algorithms in Multi-axis Additive Manufacturing&quot;,&quot;groupId&quot;:&quot;7bdec702-ef54-3a35-a59c-6a0ed5458b94&quot;,&quot;author&quot;:[{&quot;family&quot;:&quot;Coupek&quot;,&quot;given&quot;:&quot;Daniel&quot;,&quot;parse-names&quot;:false,&quot;dropping-particle&quot;:&quot;&quot;,&quot;non-dropping-particle&quot;:&quot;&quot;},{&quot;family&quot;:&quot;Friedrich&quot;,&quot;given&quot;:&quot;Jens&quot;,&quot;parse-names&quot;:false,&quot;dropping-particle&quot;:&quot;&quot;,&quot;non-dropping-particle&quot;:&quot;&quot;},{&quot;family&quot;:&quot;Battran&quot;,&quot;given&quot;:&quot;David&quot;,&quot;parse-names&quot;:false,&quot;dropping-particle&quot;:&quot;&quot;,&quot;non-dropping-particle&quot;:&quot;&quot;},{&quot;family&quot;:&quot;Riedel&quot;,&quot;given&quot;:&quot;Oliver&quot;,&quot;parse-names&quot;:false,&quot;dropping-particle&quot;:&quot;&quot;,&quot;non-dropping-particle&quot;:&quot;&quot;}],&quot;container-title&quot;:&quot;Procedia CIRP&quot;,&quot;container-title-short&quot;:&quot;Procedia CIRP&quot;,&quot;DOI&quot;:&quot;10.1016/j.procir.2017.12.203&quot;,&quot;ISSN&quot;:&quot;22128271&quot;,&quot;issued&quot;:{&quot;date-parts&quot;:[[2018]]},&quot;page&quot;:&quot;221-226&quot;,&quot;abstract&quot;:&quot;Additive manufacturing is an emerging technology that enables new product design. However, major inhibitors are long building times and a fixed build direction of the workpieces. In this article, new optimization and path planning methods for multi-axis additive manufacturing are presented going beyond conventional three-axis systems. This includes an adaptation of the building direction and an algorithm for the special case of cylindrical axes. These methods can reduce the production time drastically by avoiding support structures and by using the integration of predefined building blocks to substitute the infill. We present both, the new manufacturing process and the necessary computation methods for optimal process and path planning. Decreasing the building time and the amount of support structures paves the way for new application domains of additive manufacturing in the future.&quot;,&quot;publisher&quot;:&quot;Elsevier B.V.&quot;,&quot;volume&quot;:&quot;67&quot;},&quot;isTemporary&quot;:false}]},{&quot;citationID&quot;:&quot;MENDELEY_CITATION_b893254d-0a1f-4c00-abed-0b0ad2923ff6&quot;,&quot;properties&quot;:{&quot;noteIndex&quot;:0},&quot;isEdited&quot;:false,&quot;manualOverride&quot;:{&quot;isManuallyOverridden&quot;:false,&quot;citeprocText&quot;:&quot;[48]&quot;,&quot;manualOverrideText&quot;:&quot;&quot;},&quot;citationTag&quot;:&quot;MENDELEY_CITATION_v3_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&quot;,&quot;citationItems&quot;:[{&quot;id&quot;:&quot;e335bb94-ceb5-38f4-93d7-06630a15184d&quot;,&quot;itemData&quot;:{&quot;type&quot;:&quot;article-journal&quot;,&quot;id&quot;:&quot;e335bb94-ceb5-38f4-93d7-06630a15184d&quot;,&quot;title&quot;:&quot;A novel slicing strategy to print overhangs without support material&quot;,&quot;groupId&quot;:&quot;7bdec702-ef54-3a35-a59c-6a0ed5458b94&quot;,&quot;author&quot;:[{&quot;family&quot;:&quot;Wüthrich&quot;,&quot;given&quot;:&quot;Michael&quot;,&quot;parse-names&quot;:false,&quot;dropping-particle&quot;:&quot;&quot;,&quot;non-dropping-particle&quot;:&quot;&quot;},{&quot;family&quot;:&quot;Gubser&quot;,&quot;given&quot;:&quot;Maurus&quot;,&quot;parse-names&quot;:false,&quot;dropping-particle&quot;:&quot;&quot;,&quot;non-dropping-particle&quot;:&quot;&quot;},{&quot;family&quot;:&quot;Elspass&quot;,&quot;given&quot;:&quot;Wilfried J.&quot;,&quot;parse-names&quot;:false,&quot;dropping-particle&quot;:&quot;&quot;,&quot;non-dropping-particle&quot;:&quot;&quot;},{&quot;family&quot;:&quot;Jaeger&quot;,&quot;given&quot;:&quot;Christian&quot;,&quot;parse-names&quot;:false,&quot;dropping-particle&quot;:&quot;&quot;,&quot;non-dropping-particle&quot;:&quot;&quot;}],&quot;container-title&quot;:&quot;Applied Sciences (Switzerland)&quot;,&quot;DOI&quot;:&quot;10.3390/app11188760&quot;,&quot;ISSN&quot;:&quot;20763417&quot;,&quot;issued&quot;:{&quot;date-parts&quot;:[[2021,9,1]]},&quot;abstract&quot;:&quot;Fused deposition modeling (FDM) 3D printers commonly need support material to print overhangs. A previously developed 4-axis printing process based on an orthogonal kinematic, an additional rotational axis around the z-axis and a 45° tilted nozzle can print overhangs up to 100° without support material. With this approach, the layers are in a conical shape and no longer parallel to the printing plane; therefore, a new slicer strategy is necessary to generate the paths. This paper describes a slicing algorithm compatible with this 4-axis printing kinematics. The presented slicing strategy is a combination of a geometrical transformation with a conventional slicing software and has three basic steps: Transformation of the geometry in the .STL file, path generation with a conventional slicer and back transformation of the G-code. A comparison of conventionally manufactured parts and parts produced with the new process shows the feasibility and initial results in terms of surface quality and dimensional accuracy.&quot;,&quot;publisher&quot;:&quot;MDPI&quot;,&quot;issue&quot;:&quot;18&quot;,&quot;volume&quot;:&quot;11&quot;,&quot;container-title-short&quot;:&quot;&quot;},&quot;isTemporary&quot;:false}]},{&quot;citationID&quot;:&quot;MENDELEY_CITATION_acf98a02-7246-45a3-a833-b007e7105a7f&quot;,&quot;properties&quot;:{&quot;noteIndex&quot;:0},&quot;isEdited&quot;:false,&quot;manualOverride&quot;:{&quot;isManuallyOverridden&quot;:false,&quot;citeprocText&quot;:&quot;[49]&quot;,&quot;manualOverrideText&quot;:&quot;&quot;},&quot;citationTag&quot;:&quot;MENDELEY_CITATION_v3_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&quot;,&quot;citationItems&quot;:[{&quot;id&quot;:&quot;cb5714f6-0f16-3302-a05e-deb01d783b4e&quot;,&quot;itemData&quot;:{&quot;type&quot;:&quot;article-journal&quot;,&quot;id&quot;:&quot;cb5714f6-0f16-3302-a05e-deb01d783b4e&quot;,&quot;title&quot;:&quot;Robotic 3D clay printing of prefabricated non-conventional wall components based on a parametric-integrated design&quot;,&quot;groupId&quot;:&quot;7bdec702-ef54-3a35-a59c-6a0ed5458b94&quot;,&quot;author&quot;:[{&quot;family&quot;:&quot;Kontovourkis&quot;,&quot;given&quot;:&quot;Odysseas&quot;,&quot;parse-names&quot;:false,&quot;dropping-particle&quot;:&quot;&quot;,&quot;non-dropping-particle&quot;:&quot;&quot;},{&quot;family&quot;:&quot;Tryfonos&quot;,&quot;given&quot;:&quot;George&quot;,&quot;parse-names&quot;:false,&quot;dropping-particle&quot;:&quot;&quot;,&quot;non-dropping-particle&quot;:&quot;&quot;}],&quot;container-title&quot;:&quot;Automation in Construction&quot;,&quot;container-title-short&quot;:&quot;Autom Constr&quot;,&quot;DOI&quot;:&quot;10.1016/j.autcon.2019.103005&quot;,&quot;ISSN&quot;:&quot;09265805&quot;,&quot;issued&quot;:{&quot;date-parts&quot;:[[2020,2,1]]},&quot;abstract&quot;:&quot;3D Printing (3DP) techniques and materials applied in construction-scale are currently under constant investigation, with notable results published at research and experimental level. While their great importance has been discussed extensively, very scarce detailed research has been published on 3DP parameters that are incorporated into the design process at an early stage to assess their impact on 3D printing performance, focusing on geometric conformity aspects. This work aims to provide a comprehensive parametric design investigation, driven by 3DP parameters, related to infill and overhang control, which can enhance a deeper understanding of their use in construction scale of non-conventional wall components, placing emphasis on construction time performance minimization. To this end, the paper initially illustrates the development of a parametric-integrated algorithm for toolpath planning and 3DP control using an industrial robot, capable of being universally adjusted based on open-source extruders with small, medium and large nozzle diameters. In this study, earth and clay-based materials are chosen because of their lower environmental impact and recyclability compared to concrete-based materials. Secondly, important printing parameters for toolpath planning, robotic and nozzle control, as well as robotic printing time, are presented and discussed in detail through 3DP experimental tests and a non-conventional wall study. The correlation of parameters in the early stage of design allows the assessment of their effectiveness to be used in construction-scale of non-conventional geometries towards minimization of 3DP time performance.&quot;,&quot;publisher&quot;:&quot;Elsevier B.V.&quot;,&quot;volume&quot;:&quot;110&quot;},&quot;isTemporary&quot;:false,&quot;suppress-author&quot;:false,&quot;composite&quot;:false,&quot;author-only&quot;:false}]},{&quot;citationID&quot;:&quot;MENDELEY_CITATION_557f57e7-13c2-4077-8f39-3ea85dd8f4f6&quot;,&quot;properties&quot;:{&quot;noteIndex&quot;:0},&quot;isEdited&quot;:false,&quot;manualOverride&quot;:{&quot;isManuallyOverridden&quot;:false,&quot;citeprocText&quot;:&quot;[53]&quot;,&quot;manualOverrideText&quot;:&quot;&quot;},&quot;citationTag&quot;:&quot;MENDELEY_CITATION_v3_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&quot;,&quot;citationItems&quot;:[{&quot;id&quot;:&quot;adee09f4-d9b3-3eec-a7b2-c324e8cb0bca&quot;,&quot;itemData&quot;:{&quot;type&quot;:&quot;article-journal&quot;,&quot;id&quot;:&quot;adee09f4-d9b3-3eec-a7b2-c324e8cb0bca&quot;,&quot;title&quot;:&quot;Toolpath strategies for 5DOF and 6DOF extrusion-based additive manufacturing&quot;,&quot;groupId&quot;:&quot;7bdec702-ef54-3a35-a59c-6a0ed5458b94&quot;,&quot;author&quot;:[{&quot;family&quot;:&quot;Jensen&quot;,&quot;given&quot;:&quot;Mathias Laustsen&quot;,&quot;parse-names&quot;:false,&quot;dropping-particle&quot;:&quot;&quot;,&quot;non-dropping-particle&quot;:&quot;&quot;},{&quot;family&quot;:&quot;Mahshid&quot;,&quot;given&quot;:&quot;Rasoul&quot;,&quot;parse-names&quot;:false,&quot;dropping-particle&quot;:&quot;&quot;,&quot;non-dropping-particle&quot;:&quot;&quot;},{&quot;family&quot;:&quot;D'Angelo&quot;,&quot;given&quot;:&quot;Greta&quot;,&quot;parse-names&quot;:false,&quot;dropping-particle&quot;:&quot;&quot;,&quot;non-dropping-particle&quot;:&quot;&quot;},{&quot;family&quot;:&quot;Walther&quot;,&quot;given&quot;:&quot;Jeppe U.&quot;,&quot;parse-names&quot;:false,&quot;dropping-particle&quot;:&quot;&quot;,&quot;non-dropping-particle&quot;:&quot;&quot;},{&quot;family&quot;:&quot;Kiewning&quot;,&quot;given&quot;:&quot;Malte K.&quot;,&quot;parse-names&quot;:false,&quot;dropping-particle&quot;:&quot;&quot;,&quot;non-dropping-particle&quot;:&quot;&quot;},{&quot;family&quot;:&quot;Spangenberg&quot;,&quot;given&quot;:&quot;Jon&quot;,&quot;parse-names&quot;:false,&quot;dropping-particle&quot;:&quot;&quot;,&quot;non-dropping-particle&quot;:&quot;&quot;},{&quot;family&quot;:&quot;Hansen&quot;,&quot;given&quot;:&quot;Hans Nørgaard&quot;,&quot;parse-names&quot;:false,&quot;dropping-particle&quot;:&quot;&quot;,&quot;non-dropping-particle&quot;:&quot;&quot;},{&quot;family&quot;:&quot;Pedersen&quot;,&quot;given&quot;:&quot;David Bue&quot;,&quot;parse-names&quot;:false,&quot;dropping-particle&quot;:&quot;&quot;,&quot;non-dropping-particle&quot;:&quot;&quot;}],&quot;container-title&quot;:&quot;Applied Sciences (Switzerland)&quot;,&quot;DOI&quot;:&quot;10.3390/app9194168&quot;,&quot;ISSN&quot;:&quot;20763417&quot;,&quot;issued&quot;:{&quot;date-parts&quot;:[[2019,10,1]]},&quot;abstract&quot;:&quot;This paper introduces two new deposition-strategies for five degrees of freedom (5DOF) and 6DOF extrusion-based additive manufacturing (AM), called the tool path projection- and parent-child-approach, respectively. The tool path projection method can be automated, and allows for the generation of concentric shells layers, which remedy geometrical deviations (known as the stair-case effect) that are typically seen in 3DOF AM processes that potentially require secondary post treatment by machining or grinding of the final part. In the parent-child approach, the designer specifies the manufacturing direction for each distinct feature, thereby helping to remove the need for support material, as well as enabling new features to be dynamically added to the part.&quot;,&quot;publisher&quot;:&quot;MDPI AG&quot;,&quot;issue&quot;:&quot;19&quot;,&quot;volume&quot;:&quot;9&quot;,&quot;container-title-short&quot;:&quot;&quot;},&quot;isTemporary&quot;:false,&quot;suppress-author&quot;:false,&quot;composite&quot;:false,&quot;author-only&quot;:false}]},{&quot;citationID&quot;:&quot;MENDELEY_CITATION_ef481f0e-2766-4c50-a519-94f219fee078&quot;,&quot;properties&quot;:{&quot;noteIndex&quot;:0},&quot;isEdited&quot;:false,&quot;manualOverride&quot;:{&quot;isManuallyOverridden&quot;:false,&quot;citeprocText&quot;:&quot;[54]&quot;,&quot;manualOverrideText&quot;:&quot;&quot;},&quot;citationTag&quot;:&quot;MENDELEY_CITATION_v3_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&quot;,&quot;citationItems&quot;:[{&quot;id&quot;:&quot;874175dc-d220-3fe0-adbf-f79a65d9464f&quot;,&quot;itemData&quot;:{&quot;type&quot;:&quot;article-journal&quot;,&quot;id&quot;:&quot;874175dc-d220-3fe0-adbf-f79a65d9464f&quot;,&quot;title&quot;:&quot;Research on the flexible support platform for fused deposition modeling&quot;,&quot;groupId&quot;:&quot;7bdec702-ef54-3a35-a59c-6a0ed5458b94&quot;,&quot;author&quot;:[{&quot;family&quot;:&quot;Hongyao&quot;,&quot;given&quot;:&quot;Shen&quot;,&quot;parse-names&quot;:false,&quot;dropping-particle&quot;:&quot;&quot;,&quot;non-dropping-particle&quot;:&quot;&quot;},{&quot;family&quot;:&quot;Xiaoxiang&quot;,&quot;given&quot;:&quot;Ye&quot;,&quot;parse-names&quot;:false,&quot;dropping-particle&quot;:&quot;&quot;,&quot;non-dropping-particle&quot;:&quot;&quot;},{&quot;family&quot;:&quot;Jianzhong&quot;,&quot;given&quot;:&quot;Fu&quot;,&quot;parse-names&quot;:false,&quot;dropping-particle&quot;:&quot;&quot;,&quot;non-dropping-particle&quot;:&quot;&quot;}],&quot;container-title&quot;:&quot;International Journal of Advanced Manufacturing Technology&quot;,&quot;DOI&quot;:&quot;10.1007/s00170-018-2046-2&quot;,&quot;ISSN&quot;:&quot;14333015&quot;,&quot;issued&quot;:{&quot;date-parts&quot;:[[2018,8,1]]},&quot;page&quot;:&quot;3205-3221&quot;,&quot;abstract&quot;:&quot;Traditional fused deposition modeling (FDM) additive manufacturing technologies usually fabricate a 3D physical model layer by layer. However, support structure under cantilever geometry and model unloading are two major drawbacks of the FDM technology that waste material and hamper the automation of FDM. This paper designs a kind of flexible support platform for assisting FDM to avoid waste and promote automation of FDM, which consists of basic units controlled to rise and fall by the computer. During the printing process, the platform can form different support structures using basic units for different models. When the printing process is finished, basic units rise to unload the model from the platform. Typical models were printed to verify efficiency of support structure reduction, and effects of the model’s position on reduction were studied. The automatic unloading of the flexible platform was simulated to study the stress state and then the mechanical test was put into effect to measure the actual value of pressure. In the last part, parameters of unloading successfully are given to guide the unloading process.&quot;,&quot;publisher&quot;:&quot;Springer London&quot;,&quot;issue&quot;:&quot;9-12&quot;,&quot;volume&quot;:&quot;97&quot;,&quot;container-title-short&quot;:&quot;&quot;},&quot;isTemporary&quot;:false}]},{&quot;citationID&quot;:&quot;MENDELEY_CITATION_3d641504-ecbd-412d-a129-c742e4d4334b&quot;,&quot;properties&quot;:{&quot;noteIndex&quot;:0},&quot;isEdited&quot;:false,&quot;manualOverride&quot;:{&quot;isManuallyOverridden&quot;:false,&quot;citeprocText&quot;:&quot;[55]&quot;,&quot;manualOverrideText&quot;:&quot;&quot;},&quot;citationTag&quot;:&quot;MENDELEY_CITATION_v3_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&quot;,&quot;citationItems&quot;:[{&quot;id&quot;:&quot;b88b99f9-e566-3a73-ae9c-ac0e1a31a467&quot;,&quot;itemData&quot;:{&quot;type&quot;:&quot;article-journal&quot;,&quot;id&quot;:&quot;b88b99f9-e566-3a73-ae9c-ac0e1a31a467&quot;,&quot;title&quot;:&quot;Reusable support for additive manufacturing&quot;,&quot;groupId&quot;:&quot;7bdec702-ef54-3a35-a59c-6a0ed5458b94&quot;,&quot;author&quot;:[{&quot;family&quot;:&quot;Xu&quot;,&quot;given&quot;:&quot;Yang&quot;,&quot;parse-names&quot;:false,&quot;dropping-particle&quot;:&quot;&quot;,&quot;non-dropping-particle&quot;:&quot;&quot;},{&quot;family&quot;:&quot;Wang&quot;,&quot;given&quot;:&quot;Ziqi&quot;,&quot;parse-names&quot;:false,&quot;dropping-particle&quot;:&quot;&quot;,&quot;non-dropping-particle&quot;:&quot;&quot;},{&quot;family&quot;:&quot;Gong&quot;,&quot;given&quot;:&quot;Siyu&quot;,&quot;parse-names&quot;:false,&quot;dropping-particle&quot;:&quot;&quot;,&quot;non-dropping-particle&quot;:&quot;&quot;},{&quot;family&quot;:&quot;Chen&quot;,&quot;given&quot;:&quot;Yong&quot;,&quot;parse-names&quot;:false,&quot;dropping-particle&quot;:&quot;&quot;,&quot;non-dropping-particle&quot;:&quot;&quot;}],&quot;container-title&quot;:&quot;Additive Manufacturing&quot;,&quot;container-title-short&quot;:&quot;Addit Manuf&quot;,&quot;DOI&quot;:&quot;10.1016/j.addma.2021.101840&quot;,&quot;ISSN&quot;:&quot;22148604&quot;,&quot;issued&quot;:{&quot;date-parts&quot;:[[2021,3,1]]},&quot;abstract&quot;:&quot;Additive manufacturing (AM) processes such as material extrusion and vat photopolymerization all require supports to print parts with overhang features. These additional supports using the same or different materials are a waste of materials since they need to be removed after the three-dimensional (3D) printing process and cannot be reused. The printing of supports is also time-consuming for the nozzle-based material extrusion processes. A new type of reusable support has been developed to address the support-related challenges in AM. The main idea is to use a set of dynamically controlled metal pins as a programmable building platform. In the layer fabrication, the metal pins will move up one-layer thickness after the printing of each layer. Also, each metal pin will automatically stop at a specified height that is determined by a combination of metal tubes, magnetic discs, and magnetic rings. Additional supports can be 3D-printed on the top surface of the metal pins, while the amount of the supports is dramatically reduced. After the printing process, the metal rods can be separated from the part and reset for the next printing job. A prototype system has been constructed to demonstrate the reusable support principle. The layout optimization and toolpath generation algorithms for the reusable support are also presented. The experimental results of several test cases show an average of nearly 40% saving on the printing time and material with increased reliability and robustness. The reusable support provides a support generation strategy that could be beneficial to other AM processes such as stereolithography and selective laser melting.&quot;,&quot;publisher&quot;:&quot;Elsevier B.V.&quot;,&quot;issue&quot;:&quot;101840&quot;,&quot;volume&quot;:&quot;39&quot;},&quot;isTemporary&quot;:false}]}]"/>
    <we:property name="MENDELEY_CITATIONS_LOCALE_CODE" value="&quot;en-US&quot;"/>
    <we:property name="MENDELEY_CITATIONS_STYLE" value="{&quot;id&quot;:&quot;https://www.zotero.org/styles/elsevier-vancouver&quot;,&quot;title&quot;:&quot;Elsevier - Vancouver&quot;,&quot;format&quot;:&quot;numeric&quot;,&quot;defaultLocale&quot;:&quot;en-US&quot;,&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itle Sort" Version="2003"/>
</file>

<file path=customXml/itemProps1.xml><?xml version="1.0" encoding="utf-8"?>
<ds:datastoreItem xmlns:ds="http://schemas.openxmlformats.org/officeDocument/2006/customXml" ds:itemID="{4BE8493F-8A62-41A7-9422-965FC9BED3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8632</TotalTime>
  <Pages>32</Pages>
  <Words>9567</Words>
  <Characters>58851</Characters>
  <Application>Microsoft Office Word</Application>
  <DocSecurity>0</DocSecurity>
  <Lines>836</Lines>
  <Paragraphs>175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68271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Dian-Ru</dc:creator>
  <cp:keywords/>
  <dc:description/>
  <cp:lastModifiedBy>中道 黃</cp:lastModifiedBy>
  <cp:revision>1017</cp:revision>
  <cp:lastPrinted>2019-05-16T13:31:00Z</cp:lastPrinted>
  <dcterms:created xsi:type="dcterms:W3CDTF">2024-06-13T02:06:00Z</dcterms:created>
  <dcterms:modified xsi:type="dcterms:W3CDTF">2024-08-08T08:51:00Z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http://csl.mendeley.com/styles/489698751/cirp-annals</vt:lpwstr>
  </property>
  <property fmtid="{D5CDD505-2E9C-101B-9397-08002B2CF9AE}" pid="9" name="Mendeley Recent Style Name 3_1">
    <vt:lpwstr>CIRP-Annals - Lei Chen</vt:lpwstr>
  </property>
  <property fmtid="{D5CDD505-2E9C-101B-9397-08002B2CF9AE}" pid="10" name="Mendeley Recent Style Id 4_1">
    <vt:lpwstr>http://csl.mendeley.com/styles/447565771/cirp-annals-2</vt:lpwstr>
  </property>
  <property fmtid="{D5CDD505-2E9C-101B-9397-08002B2CF9AE}" pid="11" name="Mendeley Recent Style Name 4_1">
    <vt:lpwstr>CIRP-Annals - Lei Chen - DIAN-RU LI</vt:lpwstr>
  </property>
  <property fmtid="{D5CDD505-2E9C-101B-9397-08002B2CF9AE}" pid="12" name="Mendeley Recent Style Id 5_1">
    <vt:lpwstr>http://www.zotero.org/styles/elsevier-with-titles</vt:lpwstr>
  </property>
  <property fmtid="{D5CDD505-2E9C-101B-9397-08002B2CF9AE}" pid="13" name="Mendeley Recent Style Name 5_1">
    <vt:lpwstr>Elsevier (numeric, with titles)</vt:lpwstr>
  </property>
  <property fmtid="{D5CDD505-2E9C-101B-9397-08002B2CF9AE}" pid="14" name="Mendeley Recent Style Id 6_1">
    <vt:lpwstr>http://csl.mendeley.com/styles/447565771/elsevier-with-titles</vt:lpwstr>
  </property>
  <property fmtid="{D5CDD505-2E9C-101B-9397-08002B2CF9AE}" pid="15" name="Mendeley Recent Style Name 6_1">
    <vt:lpwstr>Elsevier (numeric, with titles) - Annie Dian-Ru LI</vt:lpwstr>
  </property>
  <property fmtid="{D5CDD505-2E9C-101B-9397-08002B2CF9AE}" pid="16" name="Mendeley Recent Style Id 7_1">
    <vt:lpwstr>http://www.zotero.org/styles/elsevier-harvard</vt:lpwstr>
  </property>
  <property fmtid="{D5CDD505-2E9C-101B-9397-08002B2CF9AE}" pid="17" name="Mendeley Recent Style Name 7_1">
    <vt:lpwstr>Elsevier - Harvard (with titles)</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http://www.zotero.org/styles/national-library-of-medicine</vt:lpwstr>
  </property>
  <property fmtid="{D5CDD505-2E9C-101B-9397-08002B2CF9AE}" pid="21" name="Mendeley Recent Style Name 9_1">
    <vt:lpwstr>National Library of Medicine</vt:lpwstr>
  </property>
  <property fmtid="{D5CDD505-2E9C-101B-9397-08002B2CF9AE}" pid="22" name="Mendeley Document_1">
    <vt:lpwstr>True</vt:lpwstr>
  </property>
  <property fmtid="{D5CDD505-2E9C-101B-9397-08002B2CF9AE}" pid="23" name="Mendeley Unique User Id_1">
    <vt:lpwstr>592c70b7-3eab-33d5-98b2-9f66d88a065c</vt:lpwstr>
  </property>
  <property fmtid="{D5CDD505-2E9C-101B-9397-08002B2CF9AE}" pid="24" name="Mendeley Citation Style_1">
    <vt:lpwstr>http://csl.mendeley.com/styles/447565771/elsevier-with-titles</vt:lpwstr>
  </property>
  <property fmtid="{D5CDD505-2E9C-101B-9397-08002B2CF9AE}" pid="25" name="GrammarlyDocumentId">
    <vt:lpwstr>23b1717541d45cd14fe14dfe32e2dc9fb87d0c81d5f35c217866cfefa44b614d</vt:lpwstr>
  </property>
</Properties>
</file>